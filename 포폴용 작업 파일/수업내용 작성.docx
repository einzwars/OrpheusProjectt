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55680" w14:textId="353E66E6" w:rsidR="00F73D90" w:rsidRPr="00F214BE" w:rsidRDefault="00F73D90" w:rsidP="005204F3">
      <w:pPr>
        <w:wordWrap/>
        <w:spacing w:after="0"/>
        <w:rPr>
          <w:rStyle w:val="a9"/>
        </w:rPr>
      </w:pPr>
      <w:bookmarkStart w:id="0" w:name="_Hlk45191364"/>
      <w:bookmarkEnd w:id="0"/>
      <w:r w:rsidRPr="00F214BE">
        <w:rPr>
          <w:rStyle w:val="a9"/>
          <w:rFonts w:hint="eastAsia"/>
        </w:rPr>
        <w:t>2</w:t>
      </w:r>
      <w:r w:rsidRPr="00F214BE">
        <w:rPr>
          <w:rStyle w:val="a9"/>
        </w:rPr>
        <w:t>020</w:t>
      </w:r>
      <w:r w:rsidR="00F214BE">
        <w:rPr>
          <w:rStyle w:val="a9"/>
          <w:rFonts w:hint="eastAsia"/>
        </w:rPr>
        <w:t>.</w:t>
      </w:r>
      <w:r w:rsidRPr="00F214BE">
        <w:rPr>
          <w:rStyle w:val="a9"/>
        </w:rPr>
        <w:t xml:space="preserve"> 04</w:t>
      </w:r>
      <w:r w:rsidR="00F214BE">
        <w:rPr>
          <w:rStyle w:val="a9"/>
          <w:rFonts w:hint="eastAsia"/>
        </w:rPr>
        <w:t>.</w:t>
      </w:r>
      <w:r w:rsidRPr="00F214BE">
        <w:rPr>
          <w:rStyle w:val="a9"/>
        </w:rPr>
        <w:t xml:space="preserve"> 01</w:t>
      </w:r>
      <w:r w:rsidR="00F214BE">
        <w:rPr>
          <w:rStyle w:val="a9"/>
          <w:rFonts w:hint="eastAsia"/>
        </w:rPr>
        <w:t>.</w:t>
      </w:r>
    </w:p>
    <w:p w14:paraId="10980330" w14:textId="13C9FF49" w:rsidR="000E3EBF" w:rsidRPr="00F377C0" w:rsidRDefault="000E3EBF" w:rsidP="00F377C0">
      <w:pPr>
        <w:pStyle w:val="1"/>
        <w:spacing w:after="480"/>
        <w:ind w:left="200" w:right="200"/>
      </w:pPr>
      <w:r w:rsidRPr="00A72713">
        <w:rPr>
          <w:rFonts w:hint="eastAsia"/>
        </w:rPr>
        <w:t>[</w:t>
      </w:r>
      <w:r w:rsidRPr="00F214BE">
        <w:rPr>
          <w:rFonts w:hint="eastAsia"/>
        </w:rPr>
        <w:t>게임</w:t>
      </w:r>
      <w:r w:rsidRPr="00A72713">
        <w:rPr>
          <w:rFonts w:hint="eastAsia"/>
        </w:rPr>
        <w:t xml:space="preserve"> </w:t>
      </w:r>
      <w:proofErr w:type="spellStart"/>
      <w:r w:rsidRPr="00A72713">
        <w:rPr>
          <w:rFonts w:hint="eastAsia"/>
        </w:rPr>
        <w:t>직군의</w:t>
      </w:r>
      <w:proofErr w:type="spellEnd"/>
      <w:r w:rsidRPr="00A72713">
        <w:rPr>
          <w:rFonts w:hint="eastAsia"/>
        </w:rPr>
        <w:t xml:space="preserve"> 이해</w:t>
      </w:r>
      <w:r w:rsidRPr="00A72713">
        <w:t>]</w:t>
      </w:r>
    </w:p>
    <w:p w14:paraId="5041C5D4" w14:textId="77777777" w:rsidR="00FD7B83" w:rsidRPr="00FD7B83" w:rsidRDefault="000E3EBF" w:rsidP="00FD7B83">
      <w:pPr>
        <w:pStyle w:val="2"/>
      </w:pPr>
      <w:r w:rsidRPr="00A72713">
        <w:rPr>
          <w:rFonts w:hint="eastAsia"/>
        </w:rPr>
        <w:t>게임직군</w:t>
      </w:r>
    </w:p>
    <w:p w14:paraId="3AD192EE" w14:textId="5721B05B" w:rsidR="00E56DDC" w:rsidRPr="00505043" w:rsidRDefault="000E3EBF" w:rsidP="00505043">
      <w:pPr>
        <w:pStyle w:val="a"/>
      </w:pPr>
      <w:r w:rsidRPr="00505043">
        <w:rPr>
          <w:rFonts w:hint="eastAsia"/>
        </w:rPr>
        <w:t>게임 개발을 위해 효율화를 거치며 전문성을 갖춘 여럿으로</w:t>
      </w:r>
      <w:r w:rsidRPr="00505043">
        <w:t xml:space="preserve"> </w:t>
      </w:r>
      <w:r w:rsidRPr="00505043">
        <w:rPr>
          <w:rFonts w:hint="eastAsia"/>
        </w:rPr>
        <w:t>세분화된 것이다.</w:t>
      </w:r>
    </w:p>
    <w:p w14:paraId="04752958" w14:textId="3245C2F6" w:rsidR="000E3EBF" w:rsidRPr="00505043" w:rsidRDefault="00FD7B83" w:rsidP="00505043">
      <w:pPr>
        <w:pStyle w:val="a"/>
      </w:pPr>
      <w:r w:rsidRPr="00505043">
        <w:rPr>
          <w:rFonts w:hint="eastAsia"/>
        </w:rPr>
        <w:t>기</w:t>
      </w:r>
      <w:r w:rsidR="000E3EBF" w:rsidRPr="00505043">
        <w:rPr>
          <w:rFonts w:hint="eastAsia"/>
        </w:rPr>
        <w:t>본적으로 게임 개발을 목표로 하지만,</w:t>
      </w:r>
      <w:r w:rsidR="000E3EBF" w:rsidRPr="00505043">
        <w:t xml:space="preserve"> </w:t>
      </w:r>
      <w:r w:rsidR="000E3EBF" w:rsidRPr="00505043">
        <w:rPr>
          <w:rFonts w:hint="eastAsia"/>
        </w:rPr>
        <w:t>전문성에 따라 크게 기획,</w:t>
      </w:r>
      <w:r w:rsidR="000E3EBF" w:rsidRPr="00505043">
        <w:t xml:space="preserve"> </w:t>
      </w:r>
      <w:r w:rsidR="000E3EBF" w:rsidRPr="00505043">
        <w:rPr>
          <w:rFonts w:hint="eastAsia"/>
        </w:rPr>
        <w:t>프</w:t>
      </w:r>
      <w:r w:rsidR="00A23A92" w:rsidRPr="00505043">
        <w:rPr>
          <w:rFonts w:hint="eastAsia"/>
        </w:rPr>
        <w:t>로</w:t>
      </w:r>
      <w:r w:rsidR="000E3EBF" w:rsidRPr="00505043">
        <w:rPr>
          <w:rFonts w:hint="eastAsia"/>
        </w:rPr>
        <w:t>그래밍,</w:t>
      </w:r>
      <w:r w:rsidR="000E3EBF" w:rsidRPr="00505043">
        <w:t xml:space="preserve"> </w:t>
      </w:r>
      <w:r w:rsidR="000E3EBF" w:rsidRPr="00505043">
        <w:rPr>
          <w:rFonts w:hint="eastAsia"/>
        </w:rPr>
        <w:t>아트 등 여러 부분으로 나뉘며,</w:t>
      </w:r>
      <w:r w:rsidR="000E3EBF" w:rsidRPr="00505043">
        <w:t xml:space="preserve"> </w:t>
      </w:r>
      <w:r w:rsidR="000E3EBF" w:rsidRPr="00505043">
        <w:rPr>
          <w:rFonts w:hint="eastAsia"/>
        </w:rPr>
        <w:t xml:space="preserve">이후 필요에 </w:t>
      </w:r>
      <w:r w:rsidR="006E3655" w:rsidRPr="00505043">
        <w:rPr>
          <w:rFonts w:hint="eastAsia"/>
        </w:rPr>
        <w:t>따</w:t>
      </w:r>
      <w:r w:rsidR="000E3EBF" w:rsidRPr="00505043">
        <w:rPr>
          <w:rFonts w:hint="eastAsia"/>
        </w:rPr>
        <w:t>라 파트를 나뉘어서 배치된다.</w:t>
      </w:r>
    </w:p>
    <w:p w14:paraId="2F744B74" w14:textId="1B7F7819" w:rsidR="000E3EBF" w:rsidRPr="00A72713" w:rsidRDefault="000E3EBF" w:rsidP="005204F3">
      <w:pPr>
        <w:wordWrap/>
        <w:spacing w:after="0"/>
        <w:rPr>
          <w:spacing w:val="-20"/>
        </w:rPr>
      </w:pPr>
    </w:p>
    <w:p w14:paraId="042F15D7" w14:textId="7DD1B95B" w:rsidR="000E3EBF" w:rsidRPr="00FD7B83" w:rsidRDefault="00A23A92" w:rsidP="00FD7B83">
      <w:pPr>
        <w:pStyle w:val="2"/>
      </w:pPr>
      <w:r w:rsidRPr="00A72713">
        <w:rPr>
          <w:rFonts w:hint="eastAsia"/>
        </w:rPr>
        <w:t>이 과제의 목적</w:t>
      </w:r>
    </w:p>
    <w:p w14:paraId="4FFC1198" w14:textId="6AB89C19" w:rsidR="00A23A92" w:rsidRPr="00505043" w:rsidRDefault="00A23A92" w:rsidP="00505043">
      <w:pPr>
        <w:pStyle w:val="a"/>
      </w:pPr>
      <w:r w:rsidRPr="00505043">
        <w:rPr>
          <w:rFonts w:hint="eastAsia"/>
        </w:rPr>
        <w:t>팀을 꾸려 한 게임이 개발될 때 까지의 필요 인력과 돈을 생각하고 그 과정에서 디자이너의 역할을 생각해본다.</w:t>
      </w:r>
    </w:p>
    <w:p w14:paraId="79C9FAE7" w14:textId="77777777" w:rsidR="00983A70" w:rsidRDefault="00983A70" w:rsidP="00983A70">
      <w:pPr>
        <w:widowControl/>
        <w:wordWrap/>
        <w:autoSpaceDE/>
        <w:autoSpaceDN/>
        <w:spacing w:after="0"/>
        <w:rPr>
          <w:spacing w:val="-20"/>
        </w:rPr>
      </w:pPr>
    </w:p>
    <w:p w14:paraId="54AB5B84" w14:textId="77777777" w:rsidR="00983A70" w:rsidRPr="00FD7B83" w:rsidRDefault="00983A70" w:rsidP="00FD7B83">
      <w:pPr>
        <w:pStyle w:val="2"/>
      </w:pPr>
      <w:r>
        <w:rPr>
          <w:rFonts w:hint="eastAsia"/>
        </w:rPr>
        <w:t xml:space="preserve">게임 </w:t>
      </w:r>
      <w:proofErr w:type="spellStart"/>
      <w:r>
        <w:rPr>
          <w:rFonts w:hint="eastAsia"/>
        </w:rPr>
        <w:t>잡</w:t>
      </w:r>
      <w:proofErr w:type="spellEnd"/>
    </w:p>
    <w:p w14:paraId="364B174F" w14:textId="4656432F" w:rsidR="00983A70" w:rsidRPr="00F214BE" w:rsidRDefault="00983A70" w:rsidP="00D9682D">
      <w:pPr>
        <w:pStyle w:val="a"/>
      </w:pPr>
      <w:r>
        <w:rPr>
          <w:rFonts w:hint="eastAsia"/>
        </w:rPr>
        <w:t>회사별 직군 명칭 정리한 것들을 한번 확인(지원 명칭에 따른 지원자격,</w:t>
      </w:r>
      <w:r>
        <w:t xml:space="preserve"> </w:t>
      </w:r>
      <w:r>
        <w:rPr>
          <w:rFonts w:hint="eastAsia"/>
        </w:rPr>
        <w:t>우대사항을 확인해본다</w:t>
      </w:r>
      <w:r>
        <w:t>)</w:t>
      </w:r>
    </w:p>
    <w:p w14:paraId="3AD63FE1" w14:textId="77777777" w:rsidR="00693651" w:rsidRPr="00392491" w:rsidRDefault="00693651" w:rsidP="005204F3">
      <w:pPr>
        <w:wordWrap/>
        <w:spacing w:after="0"/>
        <w:rPr>
          <w:spacing w:val="-20"/>
        </w:rPr>
      </w:pPr>
    </w:p>
    <w:p w14:paraId="1A70D483" w14:textId="1164C81A" w:rsidR="00A23A92" w:rsidRPr="00FD7B83" w:rsidRDefault="00A23A92" w:rsidP="00FD7B83">
      <w:pPr>
        <w:pStyle w:val="2"/>
      </w:pPr>
      <w:r w:rsidRPr="00A72713">
        <w:rPr>
          <w:rFonts w:hint="eastAsia"/>
        </w:rPr>
        <w:t>게임업체 프로듀서 세부 구분</w:t>
      </w:r>
    </w:p>
    <w:p w14:paraId="4074C638" w14:textId="791AE086" w:rsidR="00A23A92" w:rsidRPr="00080263" w:rsidRDefault="00A23A92" w:rsidP="00080263">
      <w:pPr>
        <w:pStyle w:val="a0"/>
      </w:pPr>
      <w:r w:rsidRPr="00080263">
        <w:rPr>
          <w:rFonts w:hint="eastAsia"/>
        </w:rPr>
        <w:t xml:space="preserve">리드 </w:t>
      </w:r>
      <w:proofErr w:type="gramStart"/>
      <w:r w:rsidRPr="00080263">
        <w:rPr>
          <w:rFonts w:hint="eastAsia"/>
        </w:rPr>
        <w:t xml:space="preserve">프로듀서 </w:t>
      </w:r>
      <w:r w:rsidRPr="00080263">
        <w:t>:</w:t>
      </w:r>
      <w:proofErr w:type="gramEnd"/>
      <w:r w:rsidRPr="00080263">
        <w:t xml:space="preserve"> </w:t>
      </w:r>
      <w:proofErr w:type="spellStart"/>
      <w:r w:rsidRPr="00080263">
        <w:rPr>
          <w:rFonts w:hint="eastAsia"/>
        </w:rPr>
        <w:t>프로듀싱</w:t>
      </w:r>
      <w:proofErr w:type="spellEnd"/>
      <w:r w:rsidRPr="00080263">
        <w:rPr>
          <w:rFonts w:hint="eastAsia"/>
        </w:rPr>
        <w:t xml:space="preserve"> 전체를 담당하는 직책</w:t>
      </w:r>
    </w:p>
    <w:p w14:paraId="013D2758" w14:textId="3845C298" w:rsidR="00A23A92" w:rsidRPr="00080263" w:rsidRDefault="00A23A92" w:rsidP="00080263">
      <w:pPr>
        <w:pStyle w:val="a0"/>
      </w:pPr>
      <w:r w:rsidRPr="00080263">
        <w:rPr>
          <w:rFonts w:hint="eastAsia"/>
        </w:rPr>
        <w:t xml:space="preserve">어시스턴트 프로듀서 </w:t>
      </w:r>
      <w:r w:rsidRPr="00080263">
        <w:t xml:space="preserve">: </w:t>
      </w:r>
      <w:r w:rsidRPr="00080263">
        <w:rPr>
          <w:rFonts w:hint="eastAsia"/>
        </w:rPr>
        <w:t>프로듀서의 직무 보조</w:t>
      </w:r>
    </w:p>
    <w:p w14:paraId="76863B06" w14:textId="373A4ABA" w:rsidR="00F73D90" w:rsidRPr="00080263" w:rsidRDefault="00A23A92" w:rsidP="00080263">
      <w:pPr>
        <w:pStyle w:val="a0"/>
      </w:pPr>
      <w:r w:rsidRPr="00080263">
        <w:rPr>
          <w:rFonts w:hint="eastAsia"/>
        </w:rPr>
        <w:t xml:space="preserve">프로젝트 </w:t>
      </w:r>
      <w:proofErr w:type="gramStart"/>
      <w:r w:rsidRPr="00080263">
        <w:rPr>
          <w:rFonts w:hint="eastAsia"/>
        </w:rPr>
        <w:t xml:space="preserve">매니저 </w:t>
      </w:r>
      <w:r w:rsidRPr="00080263">
        <w:t>:</w:t>
      </w:r>
      <w:proofErr w:type="gramEnd"/>
      <w:r w:rsidR="00F73D90" w:rsidRPr="00080263">
        <w:t xml:space="preserve"> </w:t>
      </w:r>
      <w:r w:rsidR="00F73D90" w:rsidRPr="00080263">
        <w:rPr>
          <w:rFonts w:hint="eastAsia"/>
        </w:rPr>
        <w:t>프로젝트 진행에 따른 업무 순서 조정,</w:t>
      </w:r>
      <w:r w:rsidR="00F73D90" w:rsidRPr="00080263">
        <w:t xml:space="preserve"> </w:t>
      </w:r>
      <w:r w:rsidR="00F73D90" w:rsidRPr="00080263">
        <w:rPr>
          <w:rFonts w:hint="eastAsia"/>
        </w:rPr>
        <w:t>발생 리스크 예측</w:t>
      </w:r>
      <w:r w:rsidR="00F73D90" w:rsidRPr="00080263">
        <w:t xml:space="preserve"> </w:t>
      </w:r>
      <w:r w:rsidR="00F73D90" w:rsidRPr="00080263">
        <w:rPr>
          <w:rFonts w:hint="eastAsia"/>
        </w:rPr>
        <w:t>및 대응방안 등을 담당하는 직책</w:t>
      </w:r>
    </w:p>
    <w:p w14:paraId="558A5CFE" w14:textId="05D8918F" w:rsidR="00A23A92" w:rsidRPr="00080263" w:rsidRDefault="00A23A92" w:rsidP="00080263">
      <w:pPr>
        <w:pStyle w:val="a0"/>
      </w:pPr>
      <w:r w:rsidRPr="00080263">
        <w:rPr>
          <w:rFonts w:hint="eastAsia"/>
        </w:rPr>
        <w:t xml:space="preserve">빌드 </w:t>
      </w:r>
      <w:proofErr w:type="gramStart"/>
      <w:r w:rsidRPr="00080263">
        <w:rPr>
          <w:rFonts w:hint="eastAsia"/>
        </w:rPr>
        <w:t>매니저</w:t>
      </w:r>
      <w:r w:rsidR="00F73D90" w:rsidRPr="00080263">
        <w:rPr>
          <w:rFonts w:hint="eastAsia"/>
        </w:rPr>
        <w:t xml:space="preserve"> </w:t>
      </w:r>
      <w:r w:rsidR="00F73D90" w:rsidRPr="00080263">
        <w:t>:</w:t>
      </w:r>
      <w:proofErr w:type="gramEnd"/>
      <w:r w:rsidR="00F73D90" w:rsidRPr="00080263">
        <w:t xml:space="preserve"> </w:t>
      </w:r>
      <w:r w:rsidR="00F73D90" w:rsidRPr="00080263">
        <w:rPr>
          <w:rFonts w:hint="eastAsia"/>
        </w:rPr>
        <w:t>프로젝트 진행을 통해 이뤄진 성과 관리,</w:t>
      </w:r>
      <w:r w:rsidR="00F73D90" w:rsidRPr="00080263">
        <w:t xml:space="preserve"> </w:t>
      </w:r>
      <w:r w:rsidR="00F73D90" w:rsidRPr="00080263">
        <w:rPr>
          <w:rFonts w:hint="eastAsia"/>
        </w:rPr>
        <w:t>및 이후 진행과정 조정</w:t>
      </w:r>
    </w:p>
    <w:p w14:paraId="2AFA1143" w14:textId="41A7AF46" w:rsidR="00E006BE" w:rsidRPr="00080263" w:rsidRDefault="00A23A92" w:rsidP="00080263">
      <w:pPr>
        <w:pStyle w:val="a0"/>
      </w:pPr>
      <w:r w:rsidRPr="00080263">
        <w:rPr>
          <w:rFonts w:hint="eastAsia"/>
        </w:rPr>
        <w:t xml:space="preserve">멀티 </w:t>
      </w:r>
      <w:proofErr w:type="gramStart"/>
      <w:r w:rsidRPr="00080263">
        <w:rPr>
          <w:rFonts w:hint="eastAsia"/>
        </w:rPr>
        <w:t xml:space="preserve">플랫폼 </w:t>
      </w:r>
      <w:r w:rsidRPr="00080263">
        <w:t>/</w:t>
      </w:r>
      <w:proofErr w:type="gramEnd"/>
      <w:r w:rsidRPr="00080263">
        <w:t xml:space="preserve"> </w:t>
      </w:r>
      <w:proofErr w:type="spellStart"/>
      <w:r w:rsidRPr="00080263">
        <w:rPr>
          <w:rFonts w:hint="eastAsia"/>
        </w:rPr>
        <w:t>로컬라이징</w:t>
      </w:r>
      <w:proofErr w:type="spellEnd"/>
      <w:r w:rsidRPr="00080263">
        <w:rPr>
          <w:rFonts w:hint="eastAsia"/>
        </w:rPr>
        <w:t xml:space="preserve"> 관련 프로젝트 매니저 </w:t>
      </w:r>
      <w:r w:rsidRPr="00080263">
        <w:t xml:space="preserve">&amp; </w:t>
      </w:r>
      <w:r w:rsidRPr="00080263">
        <w:rPr>
          <w:rFonts w:hint="eastAsia"/>
        </w:rPr>
        <w:t>빌드 매니저</w:t>
      </w:r>
      <w:r w:rsidR="000B7F47" w:rsidRPr="00080263">
        <w:rPr>
          <w:rFonts w:hint="eastAsia"/>
        </w:rPr>
        <w:t xml:space="preserve"> </w:t>
      </w:r>
      <w:r w:rsidR="000B7F47" w:rsidRPr="00080263">
        <w:t xml:space="preserve">: </w:t>
      </w:r>
      <w:r w:rsidR="000B7F47" w:rsidRPr="00080263">
        <w:rPr>
          <w:rFonts w:hint="eastAsia"/>
        </w:rPr>
        <w:t>다른 플랫폼이나 국가에 따른 진행과정을 조정</w:t>
      </w:r>
    </w:p>
    <w:p w14:paraId="6D3AF96C" w14:textId="77777777" w:rsidR="006655D0" w:rsidRPr="00A72713" w:rsidRDefault="006655D0" w:rsidP="005204F3">
      <w:pPr>
        <w:widowControl/>
        <w:wordWrap/>
        <w:autoSpaceDE/>
        <w:autoSpaceDN/>
        <w:spacing w:after="0"/>
        <w:rPr>
          <w:spacing w:val="-20"/>
        </w:rPr>
      </w:pPr>
    </w:p>
    <w:p w14:paraId="453C59BD" w14:textId="417CD66D" w:rsidR="00E006BE" w:rsidRPr="00A72713" w:rsidRDefault="00E006BE" w:rsidP="00FD7B83">
      <w:pPr>
        <w:pStyle w:val="2"/>
      </w:pPr>
      <w:r w:rsidRPr="00A72713">
        <w:rPr>
          <w:rFonts w:hint="eastAsia"/>
        </w:rPr>
        <w:t>게임업체 게임 디자이너 세부 구분</w:t>
      </w:r>
    </w:p>
    <w:p w14:paraId="053FE68A" w14:textId="29ACA830" w:rsidR="00E006BE" w:rsidRPr="00A72713" w:rsidRDefault="00E006BE" w:rsidP="00080263">
      <w:pPr>
        <w:pStyle w:val="a0"/>
      </w:pPr>
      <w:r w:rsidRPr="00A72713">
        <w:rPr>
          <w:rFonts w:hint="eastAsia"/>
        </w:rPr>
        <w:t xml:space="preserve">리드 게임 </w:t>
      </w:r>
      <w:proofErr w:type="gramStart"/>
      <w:r w:rsidRPr="00A72713">
        <w:rPr>
          <w:rFonts w:hint="eastAsia"/>
        </w:rPr>
        <w:t xml:space="preserve">디자이너 </w:t>
      </w:r>
      <w:r w:rsidRPr="00A72713">
        <w:t>:</w:t>
      </w:r>
      <w:proofErr w:type="gramEnd"/>
      <w:r w:rsidR="005204F3" w:rsidRPr="00A72713">
        <w:t xml:space="preserve"> </w:t>
      </w:r>
      <w:r w:rsidR="005204F3" w:rsidRPr="00A72713">
        <w:rPr>
          <w:rFonts w:hint="eastAsia"/>
        </w:rPr>
        <w:t>전체 기획인원들의 총괄하며 인원 및 시간을 배분하</w:t>
      </w:r>
      <w:r w:rsidR="004A0E7A" w:rsidRPr="00A72713">
        <w:rPr>
          <w:rFonts w:hint="eastAsia"/>
        </w:rPr>
        <w:t>거나 타 팀과의 조율을 하는 직책</w:t>
      </w:r>
    </w:p>
    <w:p w14:paraId="279078D2" w14:textId="5B6D0DFC" w:rsidR="00E006BE" w:rsidRPr="00A72713" w:rsidRDefault="00E006BE" w:rsidP="00080263">
      <w:pPr>
        <w:pStyle w:val="a0"/>
      </w:pPr>
      <w:r w:rsidRPr="00A72713">
        <w:rPr>
          <w:rFonts w:hint="eastAsia"/>
        </w:rPr>
        <w:t xml:space="preserve">시스템 </w:t>
      </w:r>
      <w:proofErr w:type="gramStart"/>
      <w:r w:rsidRPr="00A72713">
        <w:rPr>
          <w:rFonts w:hint="eastAsia"/>
        </w:rPr>
        <w:t xml:space="preserve">디자이너 </w:t>
      </w:r>
      <w:r w:rsidRPr="00A72713">
        <w:t>:</w:t>
      </w:r>
      <w:proofErr w:type="gramEnd"/>
      <w:r w:rsidR="005204F3" w:rsidRPr="00A72713">
        <w:t xml:space="preserve"> </w:t>
      </w:r>
      <w:r w:rsidR="004A0E7A" w:rsidRPr="00A72713">
        <w:rPr>
          <w:rFonts w:hint="eastAsia"/>
        </w:rPr>
        <w:t>게임의 전체적인 기능과 구조를 작성하고, 적용되는 기준을 설계하는 직책</w:t>
      </w:r>
    </w:p>
    <w:p w14:paraId="5C2C6542" w14:textId="1363289B" w:rsidR="00E006BE" w:rsidRPr="00A72713" w:rsidRDefault="00E006BE" w:rsidP="00080263">
      <w:pPr>
        <w:pStyle w:val="a0"/>
      </w:pPr>
      <w:r w:rsidRPr="00A72713">
        <w:rPr>
          <w:rFonts w:hint="eastAsia"/>
        </w:rPr>
        <w:t xml:space="preserve">컨텐츠 </w:t>
      </w:r>
      <w:proofErr w:type="gramStart"/>
      <w:r w:rsidRPr="00A72713">
        <w:rPr>
          <w:rFonts w:hint="eastAsia"/>
        </w:rPr>
        <w:t xml:space="preserve">디자이너 </w:t>
      </w:r>
      <w:r w:rsidRPr="00A72713">
        <w:t>:</w:t>
      </w:r>
      <w:proofErr w:type="gramEnd"/>
      <w:r w:rsidR="005204F3" w:rsidRPr="00A72713">
        <w:t xml:space="preserve"> </w:t>
      </w:r>
      <w:r w:rsidR="004A0E7A" w:rsidRPr="00A72713">
        <w:rPr>
          <w:rFonts w:hint="eastAsia"/>
        </w:rPr>
        <w:t>게임의 재미를 줄 수 있는 요소를 파악하여 게임</w:t>
      </w:r>
      <w:r w:rsidR="006655D0" w:rsidRPr="00A72713">
        <w:t xml:space="preserve"> </w:t>
      </w:r>
      <w:r w:rsidR="006655D0" w:rsidRPr="00A72713">
        <w:rPr>
          <w:rFonts w:hint="eastAsia"/>
        </w:rPr>
        <w:t>속 요소를</w:t>
      </w:r>
      <w:r w:rsidR="004A0E7A" w:rsidRPr="00A72713">
        <w:rPr>
          <w:rFonts w:hint="eastAsia"/>
        </w:rPr>
        <w:t xml:space="preserve"> 설계하는 직책</w:t>
      </w:r>
    </w:p>
    <w:p w14:paraId="2F6B1117" w14:textId="5DD8C2D8" w:rsidR="00E006BE" w:rsidRPr="00A72713" w:rsidRDefault="00E006BE" w:rsidP="00080263">
      <w:pPr>
        <w:pStyle w:val="a0"/>
      </w:pPr>
      <w:r w:rsidRPr="00A72713">
        <w:rPr>
          <w:rFonts w:hint="eastAsia"/>
        </w:rPr>
        <w:t xml:space="preserve">시나리오 </w:t>
      </w:r>
      <w:proofErr w:type="gramStart"/>
      <w:r w:rsidRPr="00A72713">
        <w:rPr>
          <w:rFonts w:hint="eastAsia"/>
        </w:rPr>
        <w:t xml:space="preserve">라이터 </w:t>
      </w:r>
      <w:r w:rsidRPr="00A72713">
        <w:t>:</w:t>
      </w:r>
      <w:proofErr w:type="gramEnd"/>
      <w:r w:rsidR="005204F3" w:rsidRPr="00A72713">
        <w:t xml:space="preserve"> </w:t>
      </w:r>
      <w:r w:rsidR="006655D0" w:rsidRPr="00A72713">
        <w:rPr>
          <w:rFonts w:hint="eastAsia"/>
        </w:rPr>
        <w:t>게임의 당위성을 줄 스토리를 작성하는 직책</w:t>
      </w:r>
    </w:p>
    <w:p w14:paraId="3A884861" w14:textId="4A9A661D" w:rsidR="00E006BE" w:rsidRPr="00A72713" w:rsidRDefault="00E006BE" w:rsidP="00080263">
      <w:pPr>
        <w:pStyle w:val="a0"/>
      </w:pPr>
      <w:proofErr w:type="spellStart"/>
      <w:r w:rsidRPr="00A72713">
        <w:rPr>
          <w:rFonts w:hint="eastAsia"/>
        </w:rPr>
        <w:t>벨런스</w:t>
      </w:r>
      <w:proofErr w:type="spellEnd"/>
      <w:r w:rsidRPr="00A72713">
        <w:rPr>
          <w:rFonts w:hint="eastAsia"/>
        </w:rPr>
        <w:t xml:space="preserve"> </w:t>
      </w:r>
      <w:proofErr w:type="gramStart"/>
      <w:r w:rsidRPr="00A72713">
        <w:rPr>
          <w:rFonts w:hint="eastAsia"/>
        </w:rPr>
        <w:t xml:space="preserve">디자이너 </w:t>
      </w:r>
      <w:r w:rsidRPr="00A72713">
        <w:t>:</w:t>
      </w:r>
      <w:proofErr w:type="gramEnd"/>
      <w:r w:rsidR="005204F3" w:rsidRPr="00A72713">
        <w:t xml:space="preserve"> </w:t>
      </w:r>
      <w:r w:rsidR="006655D0" w:rsidRPr="00A72713">
        <w:rPr>
          <w:rFonts w:hint="eastAsia"/>
        </w:rPr>
        <w:t>게임의 구조상 수치를 변경하여 게임의 재미를 설계하는 직책</w:t>
      </w:r>
    </w:p>
    <w:p w14:paraId="28D4887D" w14:textId="3B37F971" w:rsidR="00E006BE" w:rsidRPr="00A72713" w:rsidRDefault="00E006BE" w:rsidP="00080263">
      <w:pPr>
        <w:pStyle w:val="a0"/>
      </w:pPr>
      <w:r w:rsidRPr="00A72713">
        <w:rPr>
          <w:rFonts w:hint="eastAsia"/>
        </w:rPr>
        <w:t xml:space="preserve">레벨 </w:t>
      </w:r>
      <w:proofErr w:type="gramStart"/>
      <w:r w:rsidRPr="00A72713">
        <w:rPr>
          <w:rFonts w:hint="eastAsia"/>
        </w:rPr>
        <w:t xml:space="preserve">디자이너 </w:t>
      </w:r>
      <w:r w:rsidRPr="00A72713">
        <w:t>:</w:t>
      </w:r>
      <w:proofErr w:type="gramEnd"/>
      <w:r w:rsidR="006655D0" w:rsidRPr="00A72713">
        <w:t xml:space="preserve"> </w:t>
      </w:r>
      <w:r w:rsidR="00C52504" w:rsidRPr="00A72713">
        <w:rPr>
          <w:rFonts w:hint="eastAsia"/>
        </w:rPr>
        <w:t>게임 내 플레이어가 경험하는 공간을 설계하는 직책</w:t>
      </w:r>
    </w:p>
    <w:p w14:paraId="2DDB5B32" w14:textId="58FBF55B" w:rsidR="0059081D" w:rsidRPr="00A72713" w:rsidRDefault="00E006BE" w:rsidP="00080263">
      <w:pPr>
        <w:pStyle w:val="a0"/>
      </w:pPr>
      <w:proofErr w:type="gramStart"/>
      <w:r w:rsidRPr="00A72713">
        <w:rPr>
          <w:rFonts w:hint="eastAsia"/>
        </w:rPr>
        <w:t xml:space="preserve">스크립터 </w:t>
      </w:r>
      <w:r w:rsidRPr="00A72713">
        <w:t>:</w:t>
      </w:r>
      <w:proofErr w:type="gramEnd"/>
      <w:r w:rsidRPr="00A72713">
        <w:t xml:space="preserve"> </w:t>
      </w:r>
      <w:r w:rsidR="00C52504" w:rsidRPr="00A72713">
        <w:rPr>
          <w:rFonts w:hint="eastAsia"/>
        </w:rPr>
        <w:t>게임의 기본적인 정보 전달부터 캐릭터의 대화 등 전체적인 글을 대입하는 직책</w:t>
      </w:r>
    </w:p>
    <w:p w14:paraId="12C4A5DF" w14:textId="3599C8D7" w:rsidR="0059081D" w:rsidRPr="00A72713" w:rsidRDefault="00FD7B83" w:rsidP="00040E83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6C0101C4" w14:textId="7DADB97B" w:rsidR="00996548" w:rsidRPr="00A72713" w:rsidRDefault="0059081D" w:rsidP="00FD7B83">
      <w:pPr>
        <w:pStyle w:val="2"/>
      </w:pPr>
      <w:r w:rsidRPr="00A72713">
        <w:rPr>
          <w:rFonts w:hint="eastAsia"/>
        </w:rPr>
        <w:lastRenderedPageBreak/>
        <w:t>게임업체 기타 직군</w:t>
      </w:r>
      <w:r w:rsidR="00996548">
        <w:rPr>
          <w:rFonts w:hint="eastAsia"/>
        </w:rPr>
        <w:t xml:space="preserve"> 세부 구분</w:t>
      </w:r>
    </w:p>
    <w:p w14:paraId="311E2480" w14:textId="1335F78F" w:rsidR="0059081D" w:rsidRPr="00A72713" w:rsidRDefault="0059081D" w:rsidP="00080263">
      <w:pPr>
        <w:pStyle w:val="a0"/>
      </w:pPr>
      <w:r w:rsidRPr="00A72713">
        <w:rPr>
          <w:rFonts w:hint="eastAsia"/>
        </w:rPr>
        <w:t>Q</w:t>
      </w:r>
      <w:r w:rsidRPr="00A72713">
        <w:t xml:space="preserve">A </w:t>
      </w:r>
      <w:proofErr w:type="gramStart"/>
      <w:r w:rsidRPr="00A72713">
        <w:rPr>
          <w:rFonts w:hint="eastAsia"/>
        </w:rPr>
        <w:t xml:space="preserve">리드 </w:t>
      </w:r>
      <w:r w:rsidRPr="00A72713">
        <w:t>:</w:t>
      </w:r>
      <w:proofErr w:type="gramEnd"/>
      <w:r w:rsidRPr="00A72713">
        <w:rPr>
          <w:rFonts w:hint="eastAsia"/>
        </w:rPr>
        <w:t xml:space="preserve"> </w:t>
      </w:r>
      <w:r w:rsidRPr="00A72713">
        <w:t xml:space="preserve">QA </w:t>
      </w:r>
      <w:proofErr w:type="spellStart"/>
      <w:r w:rsidRPr="00A72713">
        <w:rPr>
          <w:rFonts w:hint="eastAsia"/>
        </w:rPr>
        <w:t>직군의</w:t>
      </w:r>
      <w:proofErr w:type="spellEnd"/>
      <w:r w:rsidRPr="00A72713">
        <w:rPr>
          <w:rFonts w:hint="eastAsia"/>
        </w:rPr>
        <w:t xml:space="preserve"> 전체적인 총괄과 Q</w:t>
      </w:r>
      <w:r w:rsidRPr="00A72713">
        <w:t xml:space="preserve">A </w:t>
      </w:r>
      <w:r w:rsidRPr="00A72713">
        <w:rPr>
          <w:rFonts w:hint="eastAsia"/>
        </w:rPr>
        <w:t>인원들의 평가목표를 지정해주는 직책</w:t>
      </w:r>
    </w:p>
    <w:p w14:paraId="6C6B1512" w14:textId="6AA919A3" w:rsidR="0059081D" w:rsidRPr="00A72713" w:rsidRDefault="0059081D" w:rsidP="00080263">
      <w:pPr>
        <w:pStyle w:val="a0"/>
      </w:pPr>
      <w:r w:rsidRPr="00A72713">
        <w:rPr>
          <w:rFonts w:hint="eastAsia"/>
        </w:rPr>
        <w:t>개발</w:t>
      </w:r>
      <w:r w:rsidRPr="00A72713">
        <w:t xml:space="preserve"> </w:t>
      </w:r>
      <w:proofErr w:type="gramStart"/>
      <w:r w:rsidRPr="00A72713">
        <w:t>QA :</w:t>
      </w:r>
      <w:proofErr w:type="gramEnd"/>
      <w:r w:rsidRPr="00A72713">
        <w:t xml:space="preserve"> </w:t>
      </w:r>
      <w:r w:rsidRPr="00A72713">
        <w:rPr>
          <w:rFonts w:hint="eastAsia"/>
        </w:rPr>
        <w:t>유저의 입장에서 게임의 기능적인 측면을 평가하며 수정점을 보고하는 직책</w:t>
      </w:r>
    </w:p>
    <w:p w14:paraId="631433D2" w14:textId="5C12345E" w:rsidR="0059081D" w:rsidRPr="00A72713" w:rsidRDefault="0059081D" w:rsidP="00080263">
      <w:pPr>
        <w:pStyle w:val="a0"/>
      </w:pPr>
      <w:r w:rsidRPr="00A72713">
        <w:rPr>
          <w:rFonts w:hint="eastAsia"/>
        </w:rPr>
        <w:t>F</w:t>
      </w:r>
      <w:r w:rsidRPr="00A72713">
        <w:t xml:space="preserve">un </w:t>
      </w:r>
      <w:proofErr w:type="gramStart"/>
      <w:r w:rsidRPr="00A72713">
        <w:rPr>
          <w:rFonts w:hint="eastAsia"/>
        </w:rPr>
        <w:t>Q</w:t>
      </w:r>
      <w:r w:rsidRPr="00A72713">
        <w:t>A :</w:t>
      </w:r>
      <w:proofErr w:type="gramEnd"/>
      <w:r w:rsidRPr="00A72713">
        <w:t xml:space="preserve"> </w:t>
      </w:r>
      <w:r w:rsidRPr="00A72713">
        <w:rPr>
          <w:rFonts w:hint="eastAsia"/>
        </w:rPr>
        <w:t xml:space="preserve">유저의 입장에서 게임의 </w:t>
      </w:r>
      <w:proofErr w:type="spellStart"/>
      <w:r w:rsidRPr="00A72713">
        <w:rPr>
          <w:rFonts w:hint="eastAsia"/>
        </w:rPr>
        <w:t>재미적인</w:t>
      </w:r>
      <w:proofErr w:type="spellEnd"/>
      <w:r w:rsidRPr="00A72713">
        <w:rPr>
          <w:rFonts w:hint="eastAsia"/>
        </w:rPr>
        <w:t xml:space="preserve"> 측면을 평가하며 수정점을 보고하는 직책</w:t>
      </w:r>
    </w:p>
    <w:p w14:paraId="1914E8DE" w14:textId="7DBF1911" w:rsidR="0059081D" w:rsidRPr="00A72713" w:rsidRDefault="0059081D" w:rsidP="00080263">
      <w:pPr>
        <w:pStyle w:val="a0"/>
      </w:pPr>
      <w:r w:rsidRPr="00A72713">
        <w:rPr>
          <w:rFonts w:hint="eastAsia"/>
        </w:rPr>
        <w:t xml:space="preserve">사운드 </w:t>
      </w:r>
      <w:proofErr w:type="gramStart"/>
      <w:r w:rsidRPr="00A72713">
        <w:rPr>
          <w:rFonts w:hint="eastAsia"/>
        </w:rPr>
        <w:t>엔지니어</w:t>
      </w:r>
      <w:r w:rsidRPr="00A72713">
        <w:t xml:space="preserve"> :</w:t>
      </w:r>
      <w:proofErr w:type="gramEnd"/>
      <w:r w:rsidRPr="00A72713">
        <w:t xml:space="preserve"> </w:t>
      </w:r>
      <w:r w:rsidRPr="00A72713">
        <w:rPr>
          <w:rFonts w:hint="eastAsia"/>
        </w:rPr>
        <w:t>게임 속 청각적인 요소를 제작하여 게임에 입히는 직책</w:t>
      </w:r>
    </w:p>
    <w:p w14:paraId="4A5E3769" w14:textId="321706CD" w:rsidR="0059081D" w:rsidRPr="00A72713" w:rsidRDefault="0059081D" w:rsidP="00080263">
      <w:pPr>
        <w:pStyle w:val="a0"/>
      </w:pPr>
      <w:proofErr w:type="gramStart"/>
      <w:r w:rsidRPr="00A72713">
        <w:t>DBA :</w:t>
      </w:r>
      <w:proofErr w:type="gramEnd"/>
      <w:r w:rsidRPr="00A72713">
        <w:t xml:space="preserve"> </w:t>
      </w:r>
      <w:r w:rsidRPr="00A72713">
        <w:rPr>
          <w:rFonts w:hint="eastAsia"/>
        </w:rPr>
        <w:t>게임 내에 축적된 데이터를 관리하며</w:t>
      </w:r>
      <w:r w:rsidR="00C20B72" w:rsidRPr="00A72713">
        <w:rPr>
          <w:rFonts w:hint="eastAsia"/>
        </w:rPr>
        <w:t xml:space="preserve"> 데이터베이스 저장하고,</w:t>
      </w:r>
      <w:r w:rsidRPr="00A72713">
        <w:rPr>
          <w:rFonts w:hint="eastAsia"/>
        </w:rPr>
        <w:t xml:space="preserve"> 효율적인 정보 검색을 도와주는 직책</w:t>
      </w:r>
    </w:p>
    <w:p w14:paraId="59A33109" w14:textId="77777777" w:rsidR="00FD7B83" w:rsidRDefault="00FD7B83" w:rsidP="00FD7B83">
      <w:pPr>
        <w:widowControl/>
        <w:wordWrap/>
        <w:autoSpaceDE/>
        <w:autoSpaceDN/>
        <w:spacing w:after="0"/>
        <w:rPr>
          <w:spacing w:val="-20"/>
        </w:rPr>
      </w:pPr>
    </w:p>
    <w:p w14:paraId="262B73E4" w14:textId="595CD6A4" w:rsidR="00F73D90" w:rsidRPr="00A72713" w:rsidRDefault="00F73D90" w:rsidP="00FD7B83">
      <w:pPr>
        <w:pStyle w:val="2"/>
      </w:pPr>
      <w:r w:rsidRPr="00A72713">
        <w:rPr>
          <w:rFonts w:hint="eastAsia"/>
        </w:rPr>
        <w:t>게임업체 프로그래머 세부 구분</w:t>
      </w:r>
    </w:p>
    <w:p w14:paraId="71334F6B" w14:textId="227BC44D" w:rsidR="00F73D90" w:rsidRPr="00A72713" w:rsidRDefault="00F73D90" w:rsidP="00080263">
      <w:pPr>
        <w:pStyle w:val="a0"/>
      </w:pPr>
      <w:r w:rsidRPr="00A72713">
        <w:rPr>
          <w:rFonts w:hint="eastAsia"/>
        </w:rPr>
        <w:t>테크니컬 디렉터</w:t>
      </w:r>
      <w:r w:rsidR="002113B9" w:rsidRPr="00A72713">
        <w:rPr>
          <w:rFonts w:hint="eastAsia"/>
        </w:rPr>
        <w:t xml:space="preserve"> </w:t>
      </w:r>
      <w:r w:rsidR="002113B9" w:rsidRPr="00A72713">
        <w:t xml:space="preserve">: </w:t>
      </w:r>
      <w:r w:rsidR="002113B9" w:rsidRPr="00A72713">
        <w:rPr>
          <w:rFonts w:hint="eastAsia"/>
        </w:rPr>
        <w:t>기술적인 관련 방향성을 제시가능한 직책</w:t>
      </w:r>
    </w:p>
    <w:p w14:paraId="41834DAB" w14:textId="64DC4604" w:rsidR="00F73D90" w:rsidRPr="00A72713" w:rsidRDefault="00F73D90" w:rsidP="00080263">
      <w:pPr>
        <w:pStyle w:val="a0"/>
      </w:pPr>
      <w:r w:rsidRPr="00A72713">
        <w:rPr>
          <w:rFonts w:hint="eastAsia"/>
        </w:rPr>
        <w:t xml:space="preserve">엔진 </w:t>
      </w:r>
      <w:proofErr w:type="gramStart"/>
      <w:r w:rsidRPr="00A72713">
        <w:rPr>
          <w:rFonts w:hint="eastAsia"/>
        </w:rPr>
        <w:t>프로그래머</w:t>
      </w:r>
      <w:r w:rsidR="002113B9" w:rsidRPr="00A72713">
        <w:rPr>
          <w:rFonts w:hint="eastAsia"/>
        </w:rPr>
        <w:t xml:space="preserve"> </w:t>
      </w:r>
      <w:r w:rsidR="002113B9" w:rsidRPr="00A72713">
        <w:t>:</w:t>
      </w:r>
      <w:proofErr w:type="gramEnd"/>
      <w:r w:rsidR="002113B9" w:rsidRPr="00A72713">
        <w:t xml:space="preserve"> </w:t>
      </w:r>
      <w:r w:rsidR="002113B9" w:rsidRPr="00A72713">
        <w:rPr>
          <w:rFonts w:hint="eastAsia"/>
        </w:rPr>
        <w:t>게임 엔진을 전문적으로 제작하는 직책</w:t>
      </w:r>
    </w:p>
    <w:p w14:paraId="2A2ACC84" w14:textId="5AE46D69" w:rsidR="00F73D90" w:rsidRPr="00A72713" w:rsidRDefault="00F73D90" w:rsidP="00080263">
      <w:pPr>
        <w:pStyle w:val="a0"/>
      </w:pPr>
      <w:proofErr w:type="spellStart"/>
      <w:r w:rsidRPr="00A72713">
        <w:rPr>
          <w:rFonts w:hint="eastAsia"/>
        </w:rPr>
        <w:t>셰이더</w:t>
      </w:r>
      <w:proofErr w:type="spellEnd"/>
      <w:r w:rsidRPr="00A72713">
        <w:rPr>
          <w:rFonts w:hint="eastAsia"/>
        </w:rPr>
        <w:t xml:space="preserve"> </w:t>
      </w:r>
      <w:proofErr w:type="gramStart"/>
      <w:r w:rsidRPr="00A72713">
        <w:rPr>
          <w:rFonts w:hint="eastAsia"/>
        </w:rPr>
        <w:t>프로그래머</w:t>
      </w:r>
      <w:r w:rsidR="002113B9" w:rsidRPr="00A72713">
        <w:rPr>
          <w:rFonts w:hint="eastAsia"/>
        </w:rPr>
        <w:t xml:space="preserve"> </w:t>
      </w:r>
      <w:r w:rsidR="002113B9" w:rsidRPr="00A72713">
        <w:t>:</w:t>
      </w:r>
      <w:proofErr w:type="gramEnd"/>
      <w:r w:rsidR="002113B9" w:rsidRPr="00A72713">
        <w:t xml:space="preserve"> </w:t>
      </w:r>
      <w:r w:rsidR="002113B9" w:rsidRPr="00A72713">
        <w:rPr>
          <w:rFonts w:hint="eastAsia"/>
        </w:rPr>
        <w:t>게임화면에 시각적인 화면효과를 제작하는 직책</w:t>
      </w:r>
    </w:p>
    <w:p w14:paraId="0DE76690" w14:textId="204DE96A" w:rsidR="00F73D90" w:rsidRPr="00A72713" w:rsidRDefault="00F73D90" w:rsidP="00080263">
      <w:pPr>
        <w:pStyle w:val="a0"/>
      </w:pPr>
      <w:r w:rsidRPr="00A72713">
        <w:t xml:space="preserve">Tool </w:t>
      </w:r>
      <w:proofErr w:type="gramStart"/>
      <w:r w:rsidRPr="00A72713">
        <w:rPr>
          <w:rFonts w:hint="eastAsia"/>
        </w:rPr>
        <w:t>프로그래머</w:t>
      </w:r>
      <w:r w:rsidR="002113B9" w:rsidRPr="00A72713">
        <w:rPr>
          <w:rFonts w:hint="eastAsia"/>
        </w:rPr>
        <w:t xml:space="preserve"> </w:t>
      </w:r>
      <w:r w:rsidR="002113B9" w:rsidRPr="00A72713">
        <w:t>:</w:t>
      </w:r>
      <w:proofErr w:type="gramEnd"/>
      <w:r w:rsidR="007A65AE" w:rsidRPr="00A72713">
        <w:rPr>
          <w:rFonts w:hint="eastAsia"/>
        </w:rPr>
        <w:t xml:space="preserve"> 프로그래머 외의 </w:t>
      </w:r>
      <w:proofErr w:type="spellStart"/>
      <w:r w:rsidR="007A65AE" w:rsidRPr="00A72713">
        <w:rPr>
          <w:rFonts w:hint="eastAsia"/>
        </w:rPr>
        <w:t>직군의</w:t>
      </w:r>
      <w:proofErr w:type="spellEnd"/>
      <w:r w:rsidR="007A65AE" w:rsidRPr="00A72713">
        <w:rPr>
          <w:rFonts w:hint="eastAsia"/>
        </w:rPr>
        <w:t xml:space="preserve"> 이해도를 </w:t>
      </w:r>
      <w:proofErr w:type="spellStart"/>
      <w:r w:rsidR="007A65AE" w:rsidRPr="00A72713">
        <w:rPr>
          <w:rFonts w:hint="eastAsia"/>
        </w:rPr>
        <w:t>높여주기</w:t>
      </w:r>
      <w:proofErr w:type="spellEnd"/>
      <w:r w:rsidR="007A65AE" w:rsidRPr="00A72713">
        <w:rPr>
          <w:rFonts w:hint="eastAsia"/>
        </w:rPr>
        <w:t xml:space="preserve"> 위한 툴을 제작하는 직책</w:t>
      </w:r>
    </w:p>
    <w:p w14:paraId="1840C873" w14:textId="44F40620" w:rsidR="007A65AE" w:rsidRPr="00A72713" w:rsidRDefault="00F73D90" w:rsidP="00080263">
      <w:pPr>
        <w:pStyle w:val="a0"/>
      </w:pPr>
      <w:r w:rsidRPr="00A72713">
        <w:t xml:space="preserve">클라이언트 </w:t>
      </w:r>
      <w:proofErr w:type="gramStart"/>
      <w:r w:rsidRPr="00A72713">
        <w:rPr>
          <w:rFonts w:hint="eastAsia"/>
        </w:rPr>
        <w:t xml:space="preserve">프로그래머 </w:t>
      </w:r>
      <w:r w:rsidRPr="00A72713">
        <w:t>/</w:t>
      </w:r>
      <w:proofErr w:type="gramEnd"/>
      <w:r w:rsidRPr="00A72713">
        <w:t xml:space="preserve"> </w:t>
      </w:r>
      <w:r w:rsidRPr="00A72713">
        <w:rPr>
          <w:rFonts w:hint="eastAsia"/>
        </w:rPr>
        <w:t>게임플레이,</w:t>
      </w:r>
      <w:r w:rsidRPr="00A72713">
        <w:t xml:space="preserve"> </w:t>
      </w:r>
      <w:r w:rsidRPr="00A72713">
        <w:rPr>
          <w:rFonts w:hint="eastAsia"/>
        </w:rPr>
        <w:t>전투,</w:t>
      </w:r>
      <w:r w:rsidRPr="00A72713">
        <w:t xml:space="preserve"> </w:t>
      </w:r>
      <w:r w:rsidRPr="00A72713">
        <w:rPr>
          <w:rFonts w:hint="eastAsia"/>
        </w:rPr>
        <w:t>컨텐츠</w:t>
      </w:r>
      <w:r w:rsidR="007A65AE" w:rsidRPr="00A72713">
        <w:t xml:space="preserve"> : </w:t>
      </w:r>
      <w:r w:rsidR="00D27CD5" w:rsidRPr="00A72713">
        <w:rPr>
          <w:rFonts w:hint="eastAsia"/>
        </w:rPr>
        <w:t>게임의 플레이를 위한 기능들을 구현하는 직책</w:t>
      </w:r>
    </w:p>
    <w:p w14:paraId="44CA3531" w14:textId="05D8C9AC" w:rsidR="00F73D90" w:rsidRPr="00A72713" w:rsidRDefault="00F73D90" w:rsidP="00080263">
      <w:pPr>
        <w:pStyle w:val="a0"/>
      </w:pPr>
      <w:r w:rsidRPr="00A72713">
        <w:rPr>
          <w:rFonts w:hint="eastAsia"/>
        </w:rPr>
        <w:t>U</w:t>
      </w:r>
      <w:r w:rsidRPr="00A72713">
        <w:t xml:space="preserve">I </w:t>
      </w:r>
      <w:proofErr w:type="gramStart"/>
      <w:r w:rsidRPr="00A72713">
        <w:rPr>
          <w:rFonts w:hint="eastAsia"/>
        </w:rPr>
        <w:t>프로그래머</w:t>
      </w:r>
      <w:r w:rsidR="007A65AE" w:rsidRPr="00A72713">
        <w:rPr>
          <w:rFonts w:hint="eastAsia"/>
        </w:rPr>
        <w:t xml:space="preserve"> </w:t>
      </w:r>
      <w:r w:rsidR="007A65AE" w:rsidRPr="00A72713">
        <w:t>:</w:t>
      </w:r>
      <w:proofErr w:type="gramEnd"/>
      <w:r w:rsidR="007A65AE" w:rsidRPr="00A72713">
        <w:t xml:space="preserve"> </w:t>
      </w:r>
      <w:r w:rsidR="00D27CD5" w:rsidRPr="00A72713">
        <w:rPr>
          <w:rFonts w:hint="eastAsia"/>
        </w:rPr>
        <w:t>유저와 게임이 서로 주고받는 모든 작업을 구현하는 직책</w:t>
      </w:r>
    </w:p>
    <w:p w14:paraId="6011EF13" w14:textId="216A4C76" w:rsidR="00D27CD5" w:rsidRPr="00A72713" w:rsidRDefault="00F73D90" w:rsidP="00080263">
      <w:pPr>
        <w:pStyle w:val="a0"/>
      </w:pPr>
      <w:r w:rsidRPr="00A72713">
        <w:t xml:space="preserve">AI </w:t>
      </w:r>
      <w:proofErr w:type="gramStart"/>
      <w:r w:rsidRPr="00A72713">
        <w:rPr>
          <w:rFonts w:hint="eastAsia"/>
        </w:rPr>
        <w:t>프로그래머</w:t>
      </w:r>
      <w:r w:rsidR="007A65AE" w:rsidRPr="00A72713">
        <w:rPr>
          <w:rFonts w:hint="eastAsia"/>
        </w:rPr>
        <w:t xml:space="preserve"> </w:t>
      </w:r>
      <w:r w:rsidR="007A65AE" w:rsidRPr="00A72713">
        <w:t>:</w:t>
      </w:r>
      <w:proofErr w:type="gramEnd"/>
      <w:r w:rsidR="007A65AE" w:rsidRPr="00A72713">
        <w:t xml:space="preserve"> </w:t>
      </w:r>
      <w:r w:rsidR="00D27CD5" w:rsidRPr="00A72713">
        <w:rPr>
          <w:rFonts w:hint="eastAsia"/>
        </w:rPr>
        <w:t xml:space="preserve">필요한 개체에 </w:t>
      </w:r>
      <w:r w:rsidR="00D27CD5" w:rsidRPr="00A72713">
        <w:t>AI</w:t>
      </w:r>
      <w:r w:rsidR="00D27CD5" w:rsidRPr="00A72713">
        <w:rPr>
          <w:rFonts w:hint="eastAsia"/>
        </w:rPr>
        <w:t>를 적용시키는 작업을 구현하는 직책</w:t>
      </w:r>
    </w:p>
    <w:p w14:paraId="5D1FA0D3" w14:textId="15CDDD6A" w:rsidR="00F73D90" w:rsidRPr="00A72713" w:rsidRDefault="00F73D90" w:rsidP="00080263">
      <w:pPr>
        <w:pStyle w:val="a0"/>
      </w:pPr>
      <w:r w:rsidRPr="00A72713">
        <w:rPr>
          <w:rFonts w:hint="eastAsia"/>
        </w:rPr>
        <w:t xml:space="preserve">서버 </w:t>
      </w:r>
      <w:proofErr w:type="gramStart"/>
      <w:r w:rsidRPr="00A72713">
        <w:rPr>
          <w:rFonts w:hint="eastAsia"/>
        </w:rPr>
        <w:t>프로그래머</w:t>
      </w:r>
      <w:r w:rsidR="007A65AE" w:rsidRPr="00A72713">
        <w:rPr>
          <w:rFonts w:hint="eastAsia"/>
        </w:rPr>
        <w:t xml:space="preserve"> </w:t>
      </w:r>
      <w:r w:rsidR="007A65AE" w:rsidRPr="00A72713">
        <w:t>:</w:t>
      </w:r>
      <w:proofErr w:type="gramEnd"/>
      <w:r w:rsidR="007A65AE" w:rsidRPr="00A72713">
        <w:t xml:space="preserve"> </w:t>
      </w:r>
      <w:r w:rsidR="00D27CD5" w:rsidRPr="00A72713">
        <w:rPr>
          <w:rFonts w:hint="eastAsia"/>
        </w:rPr>
        <w:t>게임 내 서버의 필요한 기능들을 적용시키는 직책</w:t>
      </w:r>
    </w:p>
    <w:p w14:paraId="012170B6" w14:textId="1ADAEA41" w:rsidR="00F73D90" w:rsidRPr="00A72713" w:rsidRDefault="00F73D90" w:rsidP="00080263">
      <w:pPr>
        <w:pStyle w:val="a0"/>
      </w:pPr>
      <w:r w:rsidRPr="00A72713">
        <w:rPr>
          <w:rFonts w:hint="eastAsia"/>
        </w:rPr>
        <w:t xml:space="preserve">네트워크 </w:t>
      </w:r>
      <w:proofErr w:type="gramStart"/>
      <w:r w:rsidRPr="00A72713">
        <w:rPr>
          <w:rFonts w:hint="eastAsia"/>
        </w:rPr>
        <w:t>프로그래머</w:t>
      </w:r>
      <w:r w:rsidR="007A65AE" w:rsidRPr="00A72713">
        <w:rPr>
          <w:rFonts w:hint="eastAsia"/>
        </w:rPr>
        <w:t xml:space="preserve"> </w:t>
      </w:r>
      <w:r w:rsidR="007A65AE" w:rsidRPr="00A72713">
        <w:t>:</w:t>
      </w:r>
      <w:proofErr w:type="gramEnd"/>
      <w:r w:rsidR="007A65AE" w:rsidRPr="00A72713">
        <w:t xml:space="preserve"> </w:t>
      </w:r>
      <w:r w:rsidR="00D27CD5" w:rsidRPr="00A72713">
        <w:rPr>
          <w:rFonts w:hint="eastAsia"/>
        </w:rPr>
        <w:t>데이터 저장,</w:t>
      </w:r>
      <w:r w:rsidR="00D27CD5" w:rsidRPr="00A72713">
        <w:t xml:space="preserve"> </w:t>
      </w:r>
      <w:r w:rsidR="00D27CD5" w:rsidRPr="00A72713">
        <w:rPr>
          <w:rFonts w:hint="eastAsia"/>
        </w:rPr>
        <w:t>전송 및 주고받기.</w:t>
      </w:r>
      <w:r w:rsidR="00D27CD5" w:rsidRPr="00A72713">
        <w:t xml:space="preserve"> </w:t>
      </w:r>
      <w:r w:rsidR="00D27CD5" w:rsidRPr="00A72713">
        <w:rPr>
          <w:rFonts w:hint="eastAsia"/>
        </w:rPr>
        <w:t>등의</w:t>
      </w:r>
      <w:r w:rsidR="00D27CD5" w:rsidRPr="00A72713">
        <w:t xml:space="preserve"> </w:t>
      </w:r>
      <w:r w:rsidR="00D27CD5" w:rsidRPr="00A72713">
        <w:rPr>
          <w:rFonts w:hint="eastAsia"/>
        </w:rPr>
        <w:t xml:space="preserve">기능과 속도를 충족시켜주는 </w:t>
      </w:r>
      <w:r w:rsidR="00EC10C5" w:rsidRPr="00A72713">
        <w:rPr>
          <w:rFonts w:hint="eastAsia"/>
        </w:rPr>
        <w:t>직</w:t>
      </w:r>
      <w:r w:rsidR="00D27CD5" w:rsidRPr="00A72713">
        <w:rPr>
          <w:rFonts w:hint="eastAsia"/>
        </w:rPr>
        <w:t>책.</w:t>
      </w:r>
    </w:p>
    <w:p w14:paraId="18CB84AB" w14:textId="08AE7030" w:rsidR="00F73D90" w:rsidRPr="00A72713" w:rsidRDefault="00F73D90" w:rsidP="00080263">
      <w:pPr>
        <w:pStyle w:val="a0"/>
      </w:pPr>
      <w:r w:rsidRPr="00A72713">
        <w:rPr>
          <w:rFonts w:hint="eastAsia"/>
        </w:rPr>
        <w:t xml:space="preserve">멀티 </w:t>
      </w:r>
      <w:proofErr w:type="gramStart"/>
      <w:r w:rsidRPr="00A72713">
        <w:rPr>
          <w:rFonts w:hint="eastAsia"/>
        </w:rPr>
        <w:t>플랫폼</w:t>
      </w:r>
      <w:r w:rsidR="000F359C" w:rsidRPr="00A72713">
        <w:rPr>
          <w:rFonts w:hint="eastAsia"/>
        </w:rPr>
        <w:t xml:space="preserve"> </w:t>
      </w:r>
      <w:r w:rsidR="00EC10C5" w:rsidRPr="00A72713">
        <w:rPr>
          <w:rFonts w:hint="eastAsia"/>
        </w:rPr>
        <w:t>/</w:t>
      </w:r>
      <w:proofErr w:type="gramEnd"/>
      <w:r w:rsidR="000F359C" w:rsidRPr="00A72713">
        <w:t xml:space="preserve"> </w:t>
      </w:r>
      <w:proofErr w:type="spellStart"/>
      <w:r w:rsidRPr="00A72713">
        <w:rPr>
          <w:rFonts w:hint="eastAsia"/>
        </w:rPr>
        <w:t>로컬라이징</w:t>
      </w:r>
      <w:proofErr w:type="spellEnd"/>
      <w:r w:rsidRPr="00A72713">
        <w:rPr>
          <w:rFonts w:hint="eastAsia"/>
        </w:rPr>
        <w:t xml:space="preserve"> 관련 프로그래머</w:t>
      </w:r>
      <w:r w:rsidR="007A65AE" w:rsidRPr="00A72713">
        <w:rPr>
          <w:rFonts w:hint="eastAsia"/>
        </w:rPr>
        <w:t xml:space="preserve"> </w:t>
      </w:r>
      <w:r w:rsidR="007A65AE" w:rsidRPr="00A72713">
        <w:t xml:space="preserve">: </w:t>
      </w:r>
      <w:r w:rsidR="00EC10C5" w:rsidRPr="00A72713">
        <w:rPr>
          <w:rFonts w:hint="eastAsia"/>
        </w:rPr>
        <w:t>다른 플랫폼이나</w:t>
      </w:r>
      <w:r w:rsidR="00EC10C5" w:rsidRPr="00A72713">
        <w:t xml:space="preserve"> </w:t>
      </w:r>
      <w:r w:rsidR="00EC10C5" w:rsidRPr="00A72713">
        <w:rPr>
          <w:rFonts w:hint="eastAsia"/>
        </w:rPr>
        <w:t>국가에 따른 기능을 적용시키거나 제외시키는 직책</w:t>
      </w:r>
    </w:p>
    <w:p w14:paraId="6731ECA4" w14:textId="710B4292" w:rsidR="00040E83" w:rsidRDefault="006C2130" w:rsidP="00080263">
      <w:pPr>
        <w:pStyle w:val="a0"/>
      </w:pPr>
      <w:r w:rsidRPr="00A72713">
        <w:rPr>
          <w:rFonts w:hint="eastAsia"/>
        </w:rPr>
        <w:t xml:space="preserve">연출 </w:t>
      </w:r>
      <w:proofErr w:type="gramStart"/>
      <w:r w:rsidRPr="00A72713">
        <w:rPr>
          <w:rFonts w:hint="eastAsia"/>
        </w:rPr>
        <w:t xml:space="preserve">프로그래머 </w:t>
      </w:r>
      <w:r w:rsidRPr="00A72713">
        <w:t>:</w:t>
      </w:r>
      <w:proofErr w:type="gramEnd"/>
      <w:r w:rsidRPr="00A72713">
        <w:t xml:space="preserve"> </w:t>
      </w:r>
      <w:proofErr w:type="spellStart"/>
      <w:r w:rsidRPr="00A72713">
        <w:rPr>
          <w:rFonts w:hint="eastAsia"/>
        </w:rPr>
        <w:t>인게임</w:t>
      </w:r>
      <w:proofErr w:type="spellEnd"/>
      <w:r w:rsidRPr="00A72713">
        <w:rPr>
          <w:rFonts w:hint="eastAsia"/>
        </w:rPr>
        <w:t xml:space="preserve"> 내 영상이나 </w:t>
      </w:r>
      <w:proofErr w:type="spellStart"/>
      <w:r w:rsidRPr="00A72713">
        <w:rPr>
          <w:rFonts w:hint="eastAsia"/>
        </w:rPr>
        <w:t>컷신을</w:t>
      </w:r>
      <w:proofErr w:type="spellEnd"/>
      <w:r w:rsidRPr="00A72713">
        <w:rPr>
          <w:rFonts w:hint="eastAsia"/>
        </w:rPr>
        <w:t xml:space="preserve"> 전문으로 담당하는 직책</w:t>
      </w:r>
    </w:p>
    <w:p w14:paraId="5805D40C" w14:textId="77777777" w:rsidR="00040E83" w:rsidRDefault="00040E83" w:rsidP="005204F3">
      <w:pPr>
        <w:wordWrap/>
        <w:spacing w:after="0"/>
        <w:rPr>
          <w:spacing w:val="-20"/>
        </w:rPr>
      </w:pPr>
    </w:p>
    <w:p w14:paraId="0E117FB2" w14:textId="103D322D" w:rsidR="00040E83" w:rsidRPr="00A72713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040E83">
        <w:rPr>
          <w:rFonts w:hint="eastAsia"/>
        </w:rPr>
        <w:t>추가사항</w:t>
      </w:r>
      <w:r>
        <w:rPr>
          <w:rFonts w:hint="eastAsia"/>
        </w:rPr>
        <w:t>]</w:t>
      </w:r>
    </w:p>
    <w:p w14:paraId="1C4D15D2" w14:textId="77777777" w:rsidR="004A6EE9" w:rsidRPr="00A72713" w:rsidRDefault="004A6EE9" w:rsidP="00080263">
      <w:pPr>
        <w:pStyle w:val="a0"/>
      </w:pPr>
      <w:proofErr w:type="gramStart"/>
      <w:r w:rsidRPr="00A72713">
        <w:t>AI :</w:t>
      </w:r>
      <w:proofErr w:type="gramEnd"/>
      <w:r w:rsidRPr="00A72713">
        <w:t xml:space="preserve"> </w:t>
      </w:r>
      <w:r w:rsidRPr="00A72713">
        <w:rPr>
          <w:rFonts w:hint="eastAsia"/>
        </w:rPr>
        <w:t>해당 개체에 조건에 적용하고,</w:t>
      </w:r>
      <w:r w:rsidRPr="00A72713">
        <w:t xml:space="preserve"> </w:t>
      </w:r>
      <w:r w:rsidRPr="00A72713">
        <w:rPr>
          <w:rFonts w:hint="eastAsia"/>
        </w:rPr>
        <w:t>이후에 추가적인 작용을 하는 것을 말한다.</w:t>
      </w:r>
    </w:p>
    <w:p w14:paraId="5E226BA1" w14:textId="53D7F5CC" w:rsidR="004A6EE9" w:rsidRPr="00A72713" w:rsidRDefault="004A6EE9" w:rsidP="00080263">
      <w:pPr>
        <w:pStyle w:val="a0"/>
      </w:pPr>
      <w:proofErr w:type="gramStart"/>
      <w:r w:rsidRPr="00A72713">
        <w:rPr>
          <w:rFonts w:hint="eastAsia"/>
        </w:rPr>
        <w:t xml:space="preserve">서버 </w:t>
      </w:r>
      <w:r w:rsidRPr="00A72713">
        <w:t>:</w:t>
      </w:r>
      <w:proofErr w:type="gramEnd"/>
      <w:r w:rsidRPr="00A72713">
        <w:t xml:space="preserve"> </w:t>
      </w:r>
      <w:r w:rsidRPr="00A72713">
        <w:rPr>
          <w:rFonts w:hint="eastAsia"/>
        </w:rPr>
        <w:t>유저가 서버에게 발신한 정보를 클라이언트에 적용하여 반응을 유도하는 도구(전달 매개체</w:t>
      </w:r>
      <w:r w:rsidRPr="00A72713">
        <w:t>).</w:t>
      </w:r>
    </w:p>
    <w:p w14:paraId="004F9E4D" w14:textId="67BAC0B0" w:rsidR="00040E83" w:rsidRDefault="00040E83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6E851818" w14:textId="5DB53DFF" w:rsidR="004A6EE9" w:rsidRPr="00A72713" w:rsidRDefault="004A6EE9" w:rsidP="00040E83">
      <w:pPr>
        <w:pStyle w:val="2"/>
      </w:pPr>
      <w:r w:rsidRPr="00A72713">
        <w:rPr>
          <w:rFonts w:hint="eastAsia"/>
        </w:rPr>
        <w:lastRenderedPageBreak/>
        <w:t>게임업체 그래픽 아티스트 세부 구</w:t>
      </w:r>
      <w:r w:rsidR="00283E55">
        <w:rPr>
          <w:rFonts w:hint="eastAsia"/>
        </w:rPr>
        <w:t>분</w:t>
      </w:r>
    </w:p>
    <w:p w14:paraId="70935707" w14:textId="51771745" w:rsidR="004A6EE9" w:rsidRPr="00A72713" w:rsidRDefault="004A6EE9" w:rsidP="00080263">
      <w:pPr>
        <w:pStyle w:val="a0"/>
      </w:pPr>
      <w:r w:rsidRPr="00A72713">
        <w:rPr>
          <w:rFonts w:hint="eastAsia"/>
        </w:rPr>
        <w:t xml:space="preserve">아트 </w:t>
      </w:r>
      <w:proofErr w:type="gramStart"/>
      <w:r w:rsidRPr="00A72713">
        <w:rPr>
          <w:rFonts w:hint="eastAsia"/>
        </w:rPr>
        <w:t xml:space="preserve">디렉터 </w:t>
      </w:r>
      <w:r w:rsidRPr="00A72713">
        <w:t>:</w:t>
      </w:r>
      <w:proofErr w:type="gramEnd"/>
      <w:r w:rsidRPr="00A72713">
        <w:t xml:space="preserve"> </w:t>
      </w:r>
      <w:r w:rsidR="000B7F47" w:rsidRPr="00A72713">
        <w:rPr>
          <w:rFonts w:hint="eastAsia"/>
        </w:rPr>
        <w:t>그래픽 팀의 전체적인 총괄과 일의 수준을 점검하는</w:t>
      </w:r>
      <w:r w:rsidR="000B7F47" w:rsidRPr="00A72713">
        <w:t xml:space="preserve"> </w:t>
      </w:r>
      <w:r w:rsidR="000B7F47" w:rsidRPr="00A72713">
        <w:rPr>
          <w:rFonts w:hint="eastAsia"/>
        </w:rPr>
        <w:t>직책</w:t>
      </w:r>
    </w:p>
    <w:p w14:paraId="739DE3FB" w14:textId="1C95D0DA" w:rsidR="004A6EE9" w:rsidRPr="00A72713" w:rsidRDefault="004A6EE9" w:rsidP="00080263">
      <w:pPr>
        <w:pStyle w:val="a0"/>
      </w:pPr>
      <w:r w:rsidRPr="00A72713">
        <w:rPr>
          <w:rFonts w:hint="eastAsia"/>
        </w:rPr>
        <w:t xml:space="preserve">테크니컬 아티스트 </w:t>
      </w:r>
      <w:r w:rsidRPr="00A72713">
        <w:t xml:space="preserve">: </w:t>
      </w:r>
      <w:proofErr w:type="spellStart"/>
      <w:r w:rsidR="000B7F47" w:rsidRPr="00A72713">
        <w:rPr>
          <w:rFonts w:hint="eastAsia"/>
        </w:rPr>
        <w:t>비주얼적인</w:t>
      </w:r>
      <w:proofErr w:type="spellEnd"/>
      <w:r w:rsidR="000B7F47" w:rsidRPr="00A72713">
        <w:rPr>
          <w:rFonts w:hint="eastAsia"/>
        </w:rPr>
        <w:t xml:space="preserve"> 요소를 제작할 시 기술적인 역할의 표준을 제시하고 적용하는 직책</w:t>
      </w:r>
    </w:p>
    <w:p w14:paraId="70539B33" w14:textId="7D852924" w:rsidR="004A6EE9" w:rsidRPr="00A72713" w:rsidRDefault="004A6EE9" w:rsidP="00080263">
      <w:pPr>
        <w:pStyle w:val="a0"/>
      </w:pPr>
      <w:r w:rsidRPr="00A72713">
        <w:rPr>
          <w:rFonts w:hint="eastAsia"/>
        </w:rPr>
        <w:t xml:space="preserve">배경 </w:t>
      </w:r>
      <w:proofErr w:type="gramStart"/>
      <w:r w:rsidRPr="00A72713">
        <w:rPr>
          <w:rFonts w:hint="eastAsia"/>
        </w:rPr>
        <w:t xml:space="preserve">원화가 </w:t>
      </w:r>
      <w:r w:rsidRPr="00A72713">
        <w:t>:</w:t>
      </w:r>
      <w:proofErr w:type="gramEnd"/>
      <w:r w:rsidRPr="00A72713">
        <w:t xml:space="preserve"> </w:t>
      </w:r>
      <w:r w:rsidR="000B7F47" w:rsidRPr="00A72713">
        <w:rPr>
          <w:rFonts w:hint="eastAsia"/>
        </w:rPr>
        <w:t>게임 내 배경을 전문적으로 디자인하는 직책</w:t>
      </w:r>
    </w:p>
    <w:p w14:paraId="293B37AB" w14:textId="2417DBBC" w:rsidR="004A6EE9" w:rsidRPr="00A72713" w:rsidRDefault="004A6EE9" w:rsidP="00080263">
      <w:pPr>
        <w:pStyle w:val="a0"/>
      </w:pPr>
      <w:r w:rsidRPr="00A72713">
        <w:rPr>
          <w:rFonts w:hint="eastAsia"/>
        </w:rPr>
        <w:t xml:space="preserve">캐릭터 </w:t>
      </w:r>
      <w:proofErr w:type="gramStart"/>
      <w:r w:rsidRPr="00A72713">
        <w:rPr>
          <w:rFonts w:hint="eastAsia"/>
        </w:rPr>
        <w:t xml:space="preserve">원화가 </w:t>
      </w:r>
      <w:r w:rsidRPr="00A72713">
        <w:t>:</w:t>
      </w:r>
      <w:proofErr w:type="gramEnd"/>
      <w:r w:rsidRPr="00A72713">
        <w:rPr>
          <w:rFonts w:hint="eastAsia"/>
        </w:rPr>
        <w:t xml:space="preserve"> </w:t>
      </w:r>
      <w:r w:rsidR="000B7F47" w:rsidRPr="00A72713">
        <w:rPr>
          <w:rFonts w:hint="eastAsia"/>
        </w:rPr>
        <w:t>게임 내 캐릭터를 전문적으로 디자인하는 직책</w:t>
      </w:r>
    </w:p>
    <w:p w14:paraId="2C46DB30" w14:textId="39C59708" w:rsidR="004A6EE9" w:rsidRPr="00A72713" w:rsidRDefault="004A6EE9" w:rsidP="00080263">
      <w:pPr>
        <w:pStyle w:val="a0"/>
      </w:pPr>
      <w:r w:rsidRPr="00A72713">
        <w:rPr>
          <w:rFonts w:hint="eastAsia"/>
        </w:rPr>
        <w:t>도트 디자이너</w:t>
      </w:r>
      <w:r w:rsidR="00997B61" w:rsidRPr="00A72713">
        <w:rPr>
          <w:rFonts w:hint="eastAsia"/>
        </w:rPr>
        <w:t>(픽셀 아티스트</w:t>
      </w:r>
      <w:proofErr w:type="gramStart"/>
      <w:r w:rsidR="00997B61" w:rsidRPr="00A72713">
        <w:t>)</w:t>
      </w:r>
      <w:r w:rsidRPr="00A72713">
        <w:rPr>
          <w:rFonts w:hint="eastAsia"/>
        </w:rPr>
        <w:t xml:space="preserve"> </w:t>
      </w:r>
      <w:r w:rsidRPr="00A72713">
        <w:t>:</w:t>
      </w:r>
      <w:proofErr w:type="gramEnd"/>
      <w:r w:rsidR="00997B61" w:rsidRPr="00A72713">
        <w:t xml:space="preserve"> </w:t>
      </w:r>
      <w:r w:rsidR="00997B61" w:rsidRPr="00A72713">
        <w:rPr>
          <w:rFonts w:hint="eastAsia"/>
        </w:rPr>
        <w:t>도트 단위로 작성하여 그래픽을 디자인하는 직책</w:t>
      </w:r>
    </w:p>
    <w:p w14:paraId="2A885DE1" w14:textId="728F3A45" w:rsidR="004A6EE9" w:rsidRPr="00A72713" w:rsidRDefault="004A6EE9" w:rsidP="00080263">
      <w:pPr>
        <w:pStyle w:val="a0"/>
      </w:pPr>
      <w:r w:rsidRPr="00A72713">
        <w:rPr>
          <w:rFonts w:hint="eastAsia"/>
        </w:rPr>
        <w:t>U</w:t>
      </w:r>
      <w:r w:rsidRPr="00A72713">
        <w:t xml:space="preserve">I </w:t>
      </w:r>
      <w:proofErr w:type="gramStart"/>
      <w:r w:rsidRPr="00A72713">
        <w:rPr>
          <w:rFonts w:hint="eastAsia"/>
        </w:rPr>
        <w:t xml:space="preserve">디자이너 </w:t>
      </w:r>
      <w:r w:rsidRPr="00A72713">
        <w:t>:</w:t>
      </w:r>
      <w:proofErr w:type="gramEnd"/>
      <w:r w:rsidRPr="00A72713">
        <w:t xml:space="preserve"> </w:t>
      </w:r>
      <w:r w:rsidR="00997B61" w:rsidRPr="00A72713">
        <w:rPr>
          <w:rFonts w:hint="eastAsia"/>
        </w:rPr>
        <w:t>사용자에게 전달할 정보를 보다 편리하고 효율적으로 디자인하는 직책</w:t>
      </w:r>
    </w:p>
    <w:p w14:paraId="73B322A8" w14:textId="4C8CB35A" w:rsidR="004A6EE9" w:rsidRPr="00A72713" w:rsidRDefault="004A6EE9" w:rsidP="00080263">
      <w:pPr>
        <w:pStyle w:val="a0"/>
      </w:pPr>
      <w:r w:rsidRPr="00A72713">
        <w:rPr>
          <w:rFonts w:hint="eastAsia"/>
        </w:rPr>
        <w:t xml:space="preserve">배경 </w:t>
      </w:r>
      <w:proofErr w:type="spellStart"/>
      <w:proofErr w:type="gramStart"/>
      <w:r w:rsidRPr="00A72713">
        <w:rPr>
          <w:rFonts w:hint="eastAsia"/>
        </w:rPr>
        <w:t>모델러</w:t>
      </w:r>
      <w:proofErr w:type="spellEnd"/>
      <w:r w:rsidRPr="00A72713">
        <w:rPr>
          <w:rFonts w:hint="eastAsia"/>
        </w:rPr>
        <w:t xml:space="preserve"> </w:t>
      </w:r>
      <w:r w:rsidRPr="00A72713">
        <w:t>:</w:t>
      </w:r>
      <w:proofErr w:type="gramEnd"/>
      <w:r w:rsidRPr="00A72713">
        <w:t xml:space="preserve"> </w:t>
      </w:r>
      <w:r w:rsidR="00997B61" w:rsidRPr="00A72713">
        <w:rPr>
          <w:rFonts w:hint="eastAsia"/>
        </w:rPr>
        <w:t>원화를 바탕으로 배경의 모델링을 디자인하는 직책</w:t>
      </w:r>
    </w:p>
    <w:p w14:paraId="07AB21FE" w14:textId="3D70BF31" w:rsidR="004A6EE9" w:rsidRPr="00A72713" w:rsidRDefault="004A6EE9" w:rsidP="00080263">
      <w:pPr>
        <w:pStyle w:val="a0"/>
      </w:pPr>
      <w:r w:rsidRPr="00A72713">
        <w:rPr>
          <w:rFonts w:hint="eastAsia"/>
        </w:rPr>
        <w:t xml:space="preserve">캐릭터 </w:t>
      </w:r>
      <w:proofErr w:type="spellStart"/>
      <w:proofErr w:type="gramStart"/>
      <w:r w:rsidRPr="00A72713">
        <w:rPr>
          <w:rFonts w:hint="eastAsia"/>
        </w:rPr>
        <w:t>모델러</w:t>
      </w:r>
      <w:proofErr w:type="spellEnd"/>
      <w:r w:rsidRPr="00A72713">
        <w:rPr>
          <w:rFonts w:hint="eastAsia"/>
        </w:rPr>
        <w:t xml:space="preserve"> </w:t>
      </w:r>
      <w:r w:rsidRPr="00A72713">
        <w:t>:</w:t>
      </w:r>
      <w:proofErr w:type="gramEnd"/>
      <w:r w:rsidRPr="00A72713">
        <w:t xml:space="preserve"> </w:t>
      </w:r>
      <w:r w:rsidR="00997B61" w:rsidRPr="00A72713">
        <w:rPr>
          <w:rFonts w:hint="eastAsia"/>
        </w:rPr>
        <w:t>원화를 바탕으로 캐릭터의 모델링을 디자인하는 직책</w:t>
      </w:r>
    </w:p>
    <w:p w14:paraId="29AA3E43" w14:textId="0897090E" w:rsidR="004A6EE9" w:rsidRPr="00A72713" w:rsidRDefault="004A6EE9" w:rsidP="00080263">
      <w:pPr>
        <w:pStyle w:val="a0"/>
      </w:pPr>
      <w:proofErr w:type="spellStart"/>
      <w:proofErr w:type="gramStart"/>
      <w:r w:rsidRPr="00A72713">
        <w:rPr>
          <w:rFonts w:hint="eastAsia"/>
        </w:rPr>
        <w:t>애니메이터</w:t>
      </w:r>
      <w:proofErr w:type="spellEnd"/>
      <w:r w:rsidRPr="00A72713">
        <w:rPr>
          <w:rFonts w:hint="eastAsia"/>
        </w:rPr>
        <w:t xml:space="preserve"> </w:t>
      </w:r>
      <w:r w:rsidRPr="00A72713">
        <w:t>:</w:t>
      </w:r>
      <w:proofErr w:type="gramEnd"/>
      <w:r w:rsidRPr="00A72713">
        <w:t xml:space="preserve"> </w:t>
      </w:r>
      <w:r w:rsidR="00997B61" w:rsidRPr="00A72713">
        <w:rPr>
          <w:rFonts w:hint="eastAsia"/>
        </w:rPr>
        <w:t>게임 내 애니메이션을 상황과 이미지의 맞게 작업하는 직책</w:t>
      </w:r>
    </w:p>
    <w:p w14:paraId="57E7EA56" w14:textId="0DD97F3C" w:rsidR="004A6EE9" w:rsidRPr="00A72713" w:rsidRDefault="004A6EE9" w:rsidP="00080263">
      <w:pPr>
        <w:pStyle w:val="a0"/>
      </w:pPr>
      <w:r w:rsidRPr="00A72713">
        <w:rPr>
          <w:rFonts w:hint="eastAsia"/>
        </w:rPr>
        <w:t xml:space="preserve">텍스처 </w:t>
      </w:r>
      <w:proofErr w:type="gramStart"/>
      <w:r w:rsidRPr="00A72713">
        <w:rPr>
          <w:rFonts w:hint="eastAsia"/>
        </w:rPr>
        <w:t xml:space="preserve">아티스트 </w:t>
      </w:r>
      <w:r w:rsidRPr="00A72713">
        <w:t>:</w:t>
      </w:r>
      <w:proofErr w:type="gramEnd"/>
      <w:r w:rsidRPr="00A72713">
        <w:t xml:space="preserve"> </w:t>
      </w:r>
      <w:r w:rsidR="000A3D85" w:rsidRPr="00A72713">
        <w:rPr>
          <w:rFonts w:hint="eastAsia"/>
        </w:rPr>
        <w:t>모델링이 된 이미지에 텍스처를 덧씌워 작업하는 직책</w:t>
      </w:r>
    </w:p>
    <w:p w14:paraId="280B4753" w14:textId="177B16C7" w:rsidR="004A6EE9" w:rsidRPr="00A72713" w:rsidRDefault="004A6EE9" w:rsidP="00080263">
      <w:pPr>
        <w:pStyle w:val="a0"/>
      </w:pPr>
      <w:r w:rsidRPr="00A72713">
        <w:rPr>
          <w:rFonts w:hint="eastAsia"/>
        </w:rPr>
        <w:t xml:space="preserve">이펙트 </w:t>
      </w:r>
      <w:proofErr w:type="gramStart"/>
      <w:r w:rsidRPr="00A72713">
        <w:rPr>
          <w:rFonts w:hint="eastAsia"/>
        </w:rPr>
        <w:t xml:space="preserve">디자이너 </w:t>
      </w:r>
      <w:r w:rsidRPr="00A72713">
        <w:t>:</w:t>
      </w:r>
      <w:proofErr w:type="gramEnd"/>
      <w:r w:rsidRPr="00A72713">
        <w:t xml:space="preserve"> </w:t>
      </w:r>
      <w:r w:rsidR="000A3D85" w:rsidRPr="00A72713">
        <w:rPr>
          <w:rFonts w:hint="eastAsia"/>
        </w:rPr>
        <w:t>게임 내 이펙트에 필요한 텍스처,</w:t>
      </w:r>
      <w:r w:rsidR="000A3D85" w:rsidRPr="00A72713">
        <w:t xml:space="preserve"> </w:t>
      </w:r>
      <w:r w:rsidR="000A3D85" w:rsidRPr="00A72713">
        <w:rPr>
          <w:rFonts w:hint="eastAsia"/>
        </w:rPr>
        <w:t>모</w:t>
      </w:r>
      <w:r w:rsidR="0032655D" w:rsidRPr="00A72713">
        <w:rPr>
          <w:rFonts w:hint="eastAsia"/>
        </w:rPr>
        <w:t>델</w:t>
      </w:r>
      <w:r w:rsidR="000A3D85" w:rsidRPr="00A72713">
        <w:rPr>
          <w:rFonts w:hint="eastAsia"/>
        </w:rPr>
        <w:t>링 데이터를 작업</w:t>
      </w:r>
      <w:r w:rsidR="0032655D" w:rsidRPr="00A72713">
        <w:rPr>
          <w:rFonts w:hint="eastAsia"/>
        </w:rPr>
        <w:t>하여 이펙트를 적용하는</w:t>
      </w:r>
      <w:r w:rsidR="000A3D85" w:rsidRPr="00A72713">
        <w:rPr>
          <w:rFonts w:hint="eastAsia"/>
        </w:rPr>
        <w:t xml:space="preserve"> 직책</w:t>
      </w:r>
    </w:p>
    <w:p w14:paraId="261D03BB" w14:textId="77777777" w:rsidR="00080263" w:rsidRDefault="00080263" w:rsidP="00080263">
      <w:pPr>
        <w:wordWrap/>
        <w:spacing w:after="0"/>
        <w:rPr>
          <w:spacing w:val="-20"/>
        </w:rPr>
      </w:pPr>
    </w:p>
    <w:p w14:paraId="2FC42418" w14:textId="0FFB9F33" w:rsidR="00080263" w:rsidRPr="00080263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080263">
        <w:rPr>
          <w:rFonts w:hint="eastAsia"/>
        </w:rPr>
        <w:t>추가사항</w:t>
      </w:r>
      <w:r>
        <w:rPr>
          <w:rFonts w:hint="eastAsia"/>
        </w:rPr>
        <w:t>]</w:t>
      </w:r>
    </w:p>
    <w:p w14:paraId="1EDBA663" w14:textId="35FAB89A" w:rsidR="000B7F47" w:rsidRPr="00A72713" w:rsidRDefault="000B7F47" w:rsidP="00080263">
      <w:pPr>
        <w:pStyle w:val="a0"/>
      </w:pPr>
      <w:proofErr w:type="gramStart"/>
      <w:r w:rsidRPr="00A72713">
        <w:rPr>
          <w:rFonts w:hint="eastAsia"/>
        </w:rPr>
        <w:t xml:space="preserve">원화 </w:t>
      </w:r>
      <w:r w:rsidRPr="00A72713">
        <w:t>:</w:t>
      </w:r>
      <w:proofErr w:type="gramEnd"/>
      <w:r w:rsidRPr="00A72713">
        <w:t xml:space="preserve"> </w:t>
      </w:r>
      <w:r w:rsidRPr="00A72713">
        <w:rPr>
          <w:rFonts w:hint="eastAsia"/>
        </w:rPr>
        <w:t>게임 분위기에 기준을 잡아줄 수 있는 디자인</w:t>
      </w:r>
    </w:p>
    <w:p w14:paraId="4A66457A" w14:textId="4BD6E79D" w:rsidR="000B7F47" w:rsidRPr="00A72713" w:rsidRDefault="00997B61" w:rsidP="00080263">
      <w:pPr>
        <w:pStyle w:val="a0"/>
      </w:pPr>
      <w:proofErr w:type="gramStart"/>
      <w:r w:rsidRPr="00A72713">
        <w:rPr>
          <w:rFonts w:hint="eastAsia"/>
        </w:rPr>
        <w:t xml:space="preserve">모델링 </w:t>
      </w:r>
      <w:r w:rsidRPr="00A72713">
        <w:t>:</w:t>
      </w:r>
      <w:proofErr w:type="gramEnd"/>
      <w:r w:rsidRPr="00A72713">
        <w:t xml:space="preserve"> 3D</w:t>
      </w:r>
      <w:r w:rsidRPr="00A72713">
        <w:rPr>
          <w:rFonts w:hint="eastAsia"/>
        </w:rPr>
        <w:t>를 바탕으로 한 이미지를 작성하는 것</w:t>
      </w:r>
    </w:p>
    <w:p w14:paraId="0E8048E1" w14:textId="25431BE7" w:rsidR="00997B61" w:rsidRPr="00A72713" w:rsidRDefault="00997B61" w:rsidP="00080263">
      <w:pPr>
        <w:pStyle w:val="a0"/>
      </w:pPr>
      <w:proofErr w:type="gramStart"/>
      <w:r w:rsidRPr="00A72713">
        <w:rPr>
          <w:rFonts w:hint="eastAsia"/>
        </w:rPr>
        <w:t xml:space="preserve">애니메이션 </w:t>
      </w:r>
      <w:r w:rsidRPr="00A72713">
        <w:t>:</w:t>
      </w:r>
      <w:proofErr w:type="gramEnd"/>
      <w:r w:rsidRPr="00A72713">
        <w:t xml:space="preserve"> </w:t>
      </w:r>
      <w:r w:rsidRPr="00A72713">
        <w:rPr>
          <w:rFonts w:hint="eastAsia"/>
        </w:rPr>
        <w:t>움직일 수 있는 오브젝트를 말한다.</w:t>
      </w:r>
    </w:p>
    <w:p w14:paraId="1A924124" w14:textId="6FC8E7BB" w:rsidR="00997B61" w:rsidRPr="00A72713" w:rsidRDefault="00997B61" w:rsidP="00080263">
      <w:pPr>
        <w:pStyle w:val="a0"/>
      </w:pPr>
      <w:proofErr w:type="spellStart"/>
      <w:proofErr w:type="gramStart"/>
      <w:r w:rsidRPr="00A72713">
        <w:rPr>
          <w:rFonts w:hint="eastAsia"/>
        </w:rPr>
        <w:t>모션캡쳐</w:t>
      </w:r>
      <w:proofErr w:type="spellEnd"/>
      <w:r w:rsidRPr="00A72713">
        <w:rPr>
          <w:rFonts w:hint="eastAsia"/>
        </w:rPr>
        <w:t xml:space="preserve"> </w:t>
      </w:r>
      <w:r w:rsidRPr="00A72713">
        <w:t>:</w:t>
      </w:r>
      <w:proofErr w:type="gramEnd"/>
      <w:r w:rsidRPr="00A72713">
        <w:t xml:space="preserve"> </w:t>
      </w:r>
      <w:r w:rsidRPr="00A72713">
        <w:rPr>
          <w:rFonts w:hint="eastAsia"/>
        </w:rPr>
        <w:t>캐릭터의 움직임을 세부족으로 표현하기 위해 사용하는 기법 중 하나</w:t>
      </w:r>
    </w:p>
    <w:p w14:paraId="172211A9" w14:textId="7803DF6C" w:rsidR="0083313E" w:rsidRPr="00A72713" w:rsidRDefault="00997B61" w:rsidP="00080263">
      <w:pPr>
        <w:pStyle w:val="a0"/>
      </w:pPr>
      <w:proofErr w:type="spellStart"/>
      <w:proofErr w:type="gramStart"/>
      <w:r w:rsidRPr="00A72713">
        <w:rPr>
          <w:rFonts w:hint="eastAsia"/>
        </w:rPr>
        <w:t>렉돌</w:t>
      </w:r>
      <w:proofErr w:type="spellEnd"/>
      <w:r w:rsidRPr="00A72713">
        <w:rPr>
          <w:rFonts w:hint="eastAsia"/>
        </w:rPr>
        <w:t xml:space="preserve"> </w:t>
      </w:r>
      <w:r w:rsidRPr="00A72713">
        <w:t>:</w:t>
      </w:r>
      <w:proofErr w:type="gramEnd"/>
      <w:r w:rsidRPr="00A72713">
        <w:t xml:space="preserve"> </w:t>
      </w:r>
      <w:r w:rsidRPr="00A72713">
        <w:rPr>
          <w:rFonts w:hint="eastAsia"/>
        </w:rPr>
        <w:t>개체의 적용되는 애니메이션을 물리적인 기술로 표현하는 기법</w:t>
      </w:r>
    </w:p>
    <w:p w14:paraId="6F554A3C" w14:textId="77777777" w:rsidR="00040E83" w:rsidRDefault="00040E83" w:rsidP="00996548">
      <w:pPr>
        <w:widowControl/>
        <w:wordWrap/>
        <w:autoSpaceDE/>
        <w:autoSpaceDN/>
        <w:spacing w:after="0"/>
        <w:rPr>
          <w:spacing w:val="-20"/>
        </w:rPr>
      </w:pPr>
    </w:p>
    <w:p w14:paraId="5C6362B7" w14:textId="3427A0EC" w:rsidR="00283E55" w:rsidRDefault="00283E55" w:rsidP="00040E83">
      <w:pPr>
        <w:pStyle w:val="2"/>
      </w:pPr>
      <w:r>
        <w:rPr>
          <w:rFonts w:hint="eastAsia"/>
        </w:rPr>
        <w:t xml:space="preserve">게임 개발 </w:t>
      </w:r>
      <w:proofErr w:type="gramStart"/>
      <w:r>
        <w:rPr>
          <w:rFonts w:hint="eastAsia"/>
        </w:rPr>
        <w:t xml:space="preserve">지원 </w:t>
      </w:r>
      <w:r>
        <w:t>/</w:t>
      </w:r>
      <w:proofErr w:type="gramEnd"/>
      <w:r>
        <w:t xml:space="preserve"> </w:t>
      </w:r>
      <w:r>
        <w:rPr>
          <w:rFonts w:hint="eastAsia"/>
        </w:rPr>
        <w:t>운영 세부 구분</w:t>
      </w:r>
    </w:p>
    <w:p w14:paraId="142CB2ED" w14:textId="6929F9EA" w:rsidR="00283E55" w:rsidRDefault="00283E55" w:rsidP="00080263">
      <w:pPr>
        <w:pStyle w:val="a0"/>
      </w:pPr>
      <w:r>
        <w:rPr>
          <w:rFonts w:hint="eastAsia"/>
        </w:rPr>
        <w:t xml:space="preserve">시스템 </w:t>
      </w:r>
      <w:proofErr w:type="gramStart"/>
      <w:r>
        <w:rPr>
          <w:rFonts w:hint="eastAsia"/>
        </w:rPr>
        <w:t>엔지니어</w:t>
      </w:r>
      <w:r w:rsidR="00996548">
        <w:rPr>
          <w:rFonts w:hint="eastAsia"/>
        </w:rPr>
        <w:t xml:space="preserve"> </w:t>
      </w:r>
      <w:r w:rsidR="00996548">
        <w:t>:</w:t>
      </w:r>
      <w:proofErr w:type="gramEnd"/>
      <w:r w:rsidR="00996548">
        <w:t xml:space="preserve"> </w:t>
      </w:r>
      <w:r w:rsidR="00D70240">
        <w:rPr>
          <w:rFonts w:hint="eastAsia"/>
        </w:rPr>
        <w:t>게임 개발에 지장이 될 요소를 보조하고 지원하는 직책</w:t>
      </w:r>
    </w:p>
    <w:p w14:paraId="1E4C2CEA" w14:textId="65CA8F0A" w:rsidR="00283E55" w:rsidRDefault="00283E55" w:rsidP="00080263">
      <w:pPr>
        <w:pStyle w:val="a0"/>
      </w:pPr>
      <w:r>
        <w:rPr>
          <w:rFonts w:hint="eastAsia"/>
        </w:rPr>
        <w:t xml:space="preserve">웹 </w:t>
      </w:r>
      <w:proofErr w:type="gramStart"/>
      <w:r>
        <w:rPr>
          <w:rFonts w:hint="eastAsia"/>
        </w:rPr>
        <w:t>기획자</w:t>
      </w:r>
      <w:r w:rsidR="00D70240">
        <w:rPr>
          <w:rFonts w:hint="eastAsia"/>
        </w:rPr>
        <w:t xml:space="preserve"> </w:t>
      </w:r>
      <w:r w:rsidR="00D70240">
        <w:t>:</w:t>
      </w:r>
      <w:proofErr w:type="gramEnd"/>
      <w:r w:rsidR="00D70240">
        <w:t xml:space="preserve"> </w:t>
      </w:r>
      <w:r w:rsidR="00D70240">
        <w:rPr>
          <w:rFonts w:hint="eastAsia"/>
        </w:rPr>
        <w:t>게임 운영,</w:t>
      </w:r>
      <w:r w:rsidR="00D70240">
        <w:t xml:space="preserve"> </w:t>
      </w:r>
      <w:r w:rsidR="00D70240">
        <w:rPr>
          <w:rFonts w:hint="eastAsia"/>
        </w:rPr>
        <w:t>관리에 필요한 웹을 기획하는 직책</w:t>
      </w:r>
    </w:p>
    <w:p w14:paraId="21A2154A" w14:textId="649FA35B" w:rsidR="00283E55" w:rsidRDefault="00283E55" w:rsidP="00080263">
      <w:pPr>
        <w:pStyle w:val="a0"/>
      </w:pPr>
      <w:r>
        <w:rPr>
          <w:rFonts w:hint="eastAsia"/>
        </w:rPr>
        <w:t xml:space="preserve">웹 </w:t>
      </w:r>
      <w:proofErr w:type="gramStart"/>
      <w:r>
        <w:rPr>
          <w:rFonts w:hint="eastAsia"/>
        </w:rPr>
        <w:t>프로그래머</w:t>
      </w:r>
      <w:r w:rsidR="00D70240">
        <w:rPr>
          <w:rFonts w:hint="eastAsia"/>
        </w:rPr>
        <w:t xml:space="preserve"> </w:t>
      </w:r>
      <w:r w:rsidR="00D70240">
        <w:t>:</w:t>
      </w:r>
      <w:proofErr w:type="gramEnd"/>
      <w:r w:rsidR="00D70240">
        <w:t xml:space="preserve"> </w:t>
      </w:r>
      <w:r w:rsidR="00D70240">
        <w:rPr>
          <w:rFonts w:hint="eastAsia"/>
        </w:rPr>
        <w:t>게임 운영,</w:t>
      </w:r>
      <w:r w:rsidR="00D70240">
        <w:t xml:space="preserve"> </w:t>
      </w:r>
      <w:r w:rsidR="00D70240">
        <w:rPr>
          <w:rFonts w:hint="eastAsia"/>
        </w:rPr>
        <w:t>관리에 필요한 웹을 프로그래밍하는 직책</w:t>
      </w:r>
    </w:p>
    <w:p w14:paraId="2D7CF66F" w14:textId="6C688925" w:rsidR="00283E55" w:rsidRDefault="00283E55" w:rsidP="00080263">
      <w:pPr>
        <w:pStyle w:val="a0"/>
      </w:pPr>
      <w:r>
        <w:rPr>
          <w:rFonts w:hint="eastAsia"/>
        </w:rPr>
        <w:t xml:space="preserve">웹 </w:t>
      </w:r>
      <w:proofErr w:type="gramStart"/>
      <w:r>
        <w:rPr>
          <w:rFonts w:hint="eastAsia"/>
        </w:rPr>
        <w:t>디자이너</w:t>
      </w:r>
      <w:r w:rsidR="00D70240">
        <w:rPr>
          <w:rFonts w:hint="eastAsia"/>
        </w:rPr>
        <w:t xml:space="preserve"> </w:t>
      </w:r>
      <w:r w:rsidR="00D70240">
        <w:t>:</w:t>
      </w:r>
      <w:proofErr w:type="gramEnd"/>
      <w:r w:rsidR="00D70240">
        <w:t xml:space="preserve"> </w:t>
      </w:r>
      <w:r w:rsidR="00D70240">
        <w:rPr>
          <w:rFonts w:hint="eastAsia"/>
        </w:rPr>
        <w:t>게임 운영,</w:t>
      </w:r>
      <w:r w:rsidR="00D70240">
        <w:t xml:space="preserve"> </w:t>
      </w:r>
      <w:r w:rsidR="00D70240">
        <w:rPr>
          <w:rFonts w:hint="eastAsia"/>
        </w:rPr>
        <w:t>관리에 필요한 웹을 디자인하는 직책</w:t>
      </w:r>
    </w:p>
    <w:p w14:paraId="6E8C1FA2" w14:textId="7C169C2E" w:rsidR="00283E55" w:rsidRDefault="00283E55" w:rsidP="00080263">
      <w:pPr>
        <w:pStyle w:val="a0"/>
      </w:pPr>
      <w:r>
        <w:rPr>
          <w:rFonts w:hint="eastAsia"/>
        </w:rPr>
        <w:t xml:space="preserve">서비스 </w:t>
      </w:r>
      <w:proofErr w:type="gramStart"/>
      <w:r>
        <w:rPr>
          <w:rFonts w:hint="eastAsia"/>
        </w:rPr>
        <w:t>매니저</w:t>
      </w:r>
      <w:r w:rsidR="00D70240">
        <w:rPr>
          <w:rFonts w:hint="eastAsia"/>
        </w:rPr>
        <w:t xml:space="preserve"> </w:t>
      </w:r>
      <w:r w:rsidR="00D70240">
        <w:t>:</w:t>
      </w:r>
      <w:proofErr w:type="gramEnd"/>
      <w:r w:rsidR="00D70240">
        <w:t xml:space="preserve"> </w:t>
      </w:r>
      <w:r w:rsidR="00D70240">
        <w:rPr>
          <w:rFonts w:hint="eastAsia"/>
        </w:rPr>
        <w:t>서비스 업무 관리</w:t>
      </w:r>
    </w:p>
    <w:p w14:paraId="7B587BF4" w14:textId="6654CC33" w:rsidR="00D70240" w:rsidRDefault="00283E55" w:rsidP="00080263">
      <w:pPr>
        <w:pStyle w:val="a0"/>
      </w:pPr>
      <w:proofErr w:type="gramStart"/>
      <w:r>
        <w:rPr>
          <w:rFonts w:hint="eastAsia"/>
        </w:rPr>
        <w:t>G</w:t>
      </w:r>
      <w:r>
        <w:t>M</w:t>
      </w:r>
      <w:r w:rsidR="00D70240">
        <w:t xml:space="preserve"> :</w:t>
      </w:r>
      <w:proofErr w:type="gramEnd"/>
      <w:r w:rsidR="00D70240">
        <w:t xml:space="preserve"> </w:t>
      </w:r>
      <w:r w:rsidR="00D70240">
        <w:rPr>
          <w:rFonts w:hint="eastAsia"/>
        </w:rPr>
        <w:t>라이브 서비스 상황에서 고객의 피드백을 수립.유저의 기호에 따른 이벤트 기획 및 게임 모니터링을 하는 직책</w:t>
      </w:r>
    </w:p>
    <w:p w14:paraId="4773433B" w14:textId="1A2A7144" w:rsidR="00283E55" w:rsidRDefault="00283E55" w:rsidP="00080263">
      <w:pPr>
        <w:pStyle w:val="a0"/>
      </w:pPr>
      <w:proofErr w:type="gramStart"/>
      <w:r>
        <w:rPr>
          <w:rFonts w:hint="eastAsia"/>
        </w:rPr>
        <w:t>C</w:t>
      </w:r>
      <w:r>
        <w:t>S</w:t>
      </w:r>
      <w:r w:rsidR="00D70240">
        <w:t xml:space="preserve"> :</w:t>
      </w:r>
      <w:proofErr w:type="gramEnd"/>
      <w:r w:rsidR="00D70240">
        <w:t xml:space="preserve"> </w:t>
      </w:r>
      <w:r w:rsidR="00D70240">
        <w:rPr>
          <w:rFonts w:hint="eastAsia"/>
        </w:rPr>
        <w:t>고객과 대면하여 게임의 문제사항을 상담하는 직책</w:t>
      </w:r>
    </w:p>
    <w:p w14:paraId="748CD339" w14:textId="7D50CC35" w:rsidR="00A72713" w:rsidRDefault="00283E55" w:rsidP="00080263">
      <w:pPr>
        <w:pStyle w:val="a0"/>
      </w:pPr>
      <w:r>
        <w:rPr>
          <w:rFonts w:hint="eastAsia"/>
        </w:rPr>
        <w:t xml:space="preserve">기술지원 </w:t>
      </w:r>
      <w:proofErr w:type="gramStart"/>
      <w:r>
        <w:t>PM</w:t>
      </w:r>
      <w:r w:rsidR="00D70240">
        <w:t xml:space="preserve"> :</w:t>
      </w:r>
      <w:proofErr w:type="gramEnd"/>
      <w:r w:rsidR="00983A70">
        <w:t xml:space="preserve"> </w:t>
      </w:r>
      <w:r w:rsidR="00983A70">
        <w:rPr>
          <w:rFonts w:hint="eastAsia"/>
        </w:rPr>
        <w:t>게임 출시를 위한</w:t>
      </w:r>
      <w:r w:rsidR="00D70240">
        <w:t xml:space="preserve"> </w:t>
      </w:r>
      <w:r w:rsidR="00983A70">
        <w:rPr>
          <w:rFonts w:hint="eastAsia"/>
        </w:rPr>
        <w:t>기술 관련 매니지먼트 전체를 담당하는 직책</w:t>
      </w:r>
    </w:p>
    <w:p w14:paraId="2F3D69A0" w14:textId="5D07700A" w:rsidR="00040E83" w:rsidRDefault="00040E83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127B9A46" w14:textId="0F9B057F" w:rsidR="00983A70" w:rsidRDefault="00983A70" w:rsidP="00040E83">
      <w:pPr>
        <w:pStyle w:val="2"/>
      </w:pPr>
      <w:proofErr w:type="gramStart"/>
      <w:r>
        <w:rPr>
          <w:rFonts w:hint="eastAsia"/>
        </w:rPr>
        <w:lastRenderedPageBreak/>
        <w:t xml:space="preserve">마케팅 </w:t>
      </w:r>
      <w:r>
        <w:t>/</w:t>
      </w:r>
      <w:proofErr w:type="gramEnd"/>
      <w:r>
        <w:t xml:space="preserve"> </w:t>
      </w:r>
      <w:r>
        <w:rPr>
          <w:rFonts w:hint="eastAsia"/>
        </w:rPr>
        <w:t>사업 기획</w:t>
      </w:r>
    </w:p>
    <w:p w14:paraId="492E97C7" w14:textId="1DEBB75E" w:rsidR="00983A70" w:rsidRDefault="00983A70" w:rsidP="00080263">
      <w:pPr>
        <w:pStyle w:val="a0"/>
      </w:pPr>
      <w:r>
        <w:rPr>
          <w:rFonts w:hint="eastAsia"/>
        </w:rPr>
        <w:t xml:space="preserve">국내 사업 </w:t>
      </w:r>
      <w:proofErr w:type="gramStart"/>
      <w:r>
        <w:rPr>
          <w:rFonts w:hint="eastAsia"/>
        </w:rPr>
        <w:t xml:space="preserve">기획 </w:t>
      </w:r>
      <w:r>
        <w:t>:</w:t>
      </w:r>
      <w:proofErr w:type="gramEnd"/>
      <w:r>
        <w:t xml:space="preserve"> </w:t>
      </w:r>
      <w:r w:rsidR="00B26A03">
        <w:rPr>
          <w:rFonts w:hint="eastAsia"/>
        </w:rPr>
        <w:t>게임의 개발부터 출시</w:t>
      </w:r>
      <w:r w:rsidR="00B26A03">
        <w:t xml:space="preserve"> </w:t>
      </w:r>
      <w:r w:rsidR="00B26A03">
        <w:rPr>
          <w:rFonts w:hint="eastAsia"/>
        </w:rPr>
        <w:t>이후까지의 사업성을 보장하고 운영 전반의 자본을 책임지는 직책</w:t>
      </w:r>
    </w:p>
    <w:p w14:paraId="0DA9300C" w14:textId="657B10AB" w:rsidR="00983A70" w:rsidRPr="00B26A03" w:rsidRDefault="00983A70" w:rsidP="00080263">
      <w:pPr>
        <w:pStyle w:val="a0"/>
      </w:pPr>
      <w:r>
        <w:rPr>
          <w:rFonts w:hint="eastAsia"/>
        </w:rPr>
        <w:t xml:space="preserve">해외 사업 </w:t>
      </w:r>
      <w:proofErr w:type="gramStart"/>
      <w:r>
        <w:rPr>
          <w:rFonts w:hint="eastAsia"/>
        </w:rPr>
        <w:t xml:space="preserve">기획 </w:t>
      </w:r>
      <w:r>
        <w:t>:</w:t>
      </w:r>
      <w:proofErr w:type="gramEnd"/>
      <w:r>
        <w:t xml:space="preserve"> </w:t>
      </w:r>
      <w:r w:rsidR="00B26A03">
        <w:rPr>
          <w:rFonts w:hint="eastAsia"/>
        </w:rPr>
        <w:t>해외 게임 출시를 위해 게임의 개발부터 출시</w:t>
      </w:r>
      <w:r w:rsidR="00B26A03">
        <w:t xml:space="preserve"> </w:t>
      </w:r>
      <w:r w:rsidR="00B26A03">
        <w:rPr>
          <w:rFonts w:hint="eastAsia"/>
        </w:rPr>
        <w:t>이후까지의 사업성을 보장하고 운영 전반의 자본을 책임지는 직책</w:t>
      </w:r>
    </w:p>
    <w:p w14:paraId="49185281" w14:textId="788A211D" w:rsidR="000C5CFE" w:rsidRDefault="000C5CFE" w:rsidP="00080263">
      <w:pPr>
        <w:pStyle w:val="a0"/>
      </w:pPr>
      <w:r>
        <w:rPr>
          <w:rFonts w:hint="eastAsia"/>
        </w:rPr>
        <w:t xml:space="preserve">사업 </w:t>
      </w:r>
      <w:proofErr w:type="gramStart"/>
      <w:r>
        <w:t>PM :</w:t>
      </w:r>
      <w:proofErr w:type="gramEnd"/>
      <w:r>
        <w:t xml:space="preserve"> </w:t>
      </w:r>
      <w:r>
        <w:rPr>
          <w:rFonts w:hint="eastAsia"/>
        </w:rPr>
        <w:t>게임 서비스에 따른 지표 수집</w:t>
      </w:r>
      <w:r w:rsidR="003A07F0">
        <w:rPr>
          <w:rFonts w:hint="eastAsia"/>
        </w:rPr>
        <w:t>을 통해 수익성을 늘릴 수단을 제시하는 직책</w:t>
      </w:r>
    </w:p>
    <w:p w14:paraId="512B2569" w14:textId="16E778F7" w:rsidR="00983A70" w:rsidRDefault="00983A70" w:rsidP="00080263">
      <w:pPr>
        <w:pStyle w:val="a0"/>
      </w:pPr>
      <w:r>
        <w:rPr>
          <w:rFonts w:hint="eastAsia"/>
        </w:rPr>
        <w:t>소싱(퍼블리싱</w:t>
      </w:r>
      <w:r>
        <w:t xml:space="preserve">) </w:t>
      </w:r>
      <w:proofErr w:type="gramStart"/>
      <w:r>
        <w:rPr>
          <w:rFonts w:hint="eastAsia"/>
        </w:rPr>
        <w:t>P</w:t>
      </w:r>
      <w:r>
        <w:t>M :</w:t>
      </w:r>
      <w:proofErr w:type="gramEnd"/>
      <w:r w:rsidR="00B26A03">
        <w:t xml:space="preserve"> </w:t>
      </w:r>
      <w:r w:rsidR="00B26A03">
        <w:rPr>
          <w:rFonts w:hint="eastAsia"/>
        </w:rPr>
        <w:t>성공 가능성이 있는 게임 분석,</w:t>
      </w:r>
      <w:r w:rsidR="00B26A03">
        <w:t xml:space="preserve"> </w:t>
      </w:r>
      <w:r w:rsidR="00B26A03">
        <w:rPr>
          <w:rFonts w:hint="eastAsia"/>
        </w:rPr>
        <w:t>안정적인 게임 출시를 위한 운영,</w:t>
      </w:r>
      <w:r w:rsidR="00B26A03">
        <w:t xml:space="preserve"> </w:t>
      </w:r>
      <w:r w:rsidR="00B26A03">
        <w:rPr>
          <w:rFonts w:hint="eastAsia"/>
        </w:rPr>
        <w:t>마케팅,</w:t>
      </w:r>
      <w:r w:rsidR="00B26A03">
        <w:t xml:space="preserve"> </w:t>
      </w:r>
      <w:r w:rsidR="00B26A03">
        <w:rPr>
          <w:rFonts w:hint="eastAsia"/>
        </w:rPr>
        <w:t>개발절차</w:t>
      </w:r>
      <w:r w:rsidR="00464D16">
        <w:rPr>
          <w:rFonts w:hint="eastAsia"/>
        </w:rPr>
        <w:t xml:space="preserve">를 매니지먼트 하는 </w:t>
      </w:r>
      <w:r w:rsidR="00B26A03">
        <w:rPr>
          <w:rFonts w:hint="eastAsia"/>
        </w:rPr>
        <w:t>직책</w:t>
      </w:r>
    </w:p>
    <w:p w14:paraId="04FFB91A" w14:textId="58F4CFD8" w:rsidR="00983A70" w:rsidRDefault="00983A70" w:rsidP="00080263">
      <w:pPr>
        <w:pStyle w:val="a0"/>
      </w:pPr>
      <w:r>
        <w:rPr>
          <w:rFonts w:hint="eastAsia"/>
        </w:rPr>
        <w:t xml:space="preserve">국내 </w:t>
      </w:r>
      <w:proofErr w:type="gramStart"/>
      <w:r>
        <w:rPr>
          <w:rFonts w:hint="eastAsia"/>
        </w:rPr>
        <w:t xml:space="preserve">마케터 </w:t>
      </w:r>
      <w:r>
        <w:t>:</w:t>
      </w:r>
      <w:proofErr w:type="gramEnd"/>
      <w:r>
        <w:t xml:space="preserve"> </w:t>
      </w:r>
      <w:r w:rsidR="00464D16">
        <w:rPr>
          <w:rFonts w:hint="eastAsia"/>
        </w:rPr>
        <w:t>유저 유입의 수단과 비용을 따지며</w:t>
      </w:r>
      <w:r w:rsidR="00464D16">
        <w:t>,</w:t>
      </w:r>
      <w:r w:rsidR="00464D16">
        <w:rPr>
          <w:rFonts w:hint="eastAsia"/>
        </w:rPr>
        <w:t xml:space="preserve"> 이로 인한 수입을 비교하여 적절한</w:t>
      </w:r>
      <w:r w:rsidR="003A064A">
        <w:t xml:space="preserve"> </w:t>
      </w:r>
      <w:r w:rsidR="003A064A">
        <w:rPr>
          <w:rFonts w:hint="eastAsia"/>
        </w:rPr>
        <w:t>전략을 제시하는</w:t>
      </w:r>
      <w:r w:rsidR="00464D16">
        <w:rPr>
          <w:rFonts w:hint="eastAsia"/>
        </w:rPr>
        <w:t xml:space="preserve"> 직책</w:t>
      </w:r>
    </w:p>
    <w:p w14:paraId="6E73AF5F" w14:textId="4A2EAA67" w:rsidR="00983A70" w:rsidRPr="003A064A" w:rsidRDefault="00983A70" w:rsidP="00080263">
      <w:pPr>
        <w:pStyle w:val="a0"/>
      </w:pPr>
      <w:r>
        <w:rPr>
          <w:rFonts w:hint="eastAsia"/>
        </w:rPr>
        <w:t xml:space="preserve">해외 </w:t>
      </w:r>
      <w:proofErr w:type="gramStart"/>
      <w:r>
        <w:rPr>
          <w:rFonts w:hint="eastAsia"/>
        </w:rPr>
        <w:t xml:space="preserve">마케터 </w:t>
      </w:r>
      <w:r>
        <w:t>:</w:t>
      </w:r>
      <w:proofErr w:type="gramEnd"/>
      <w:r>
        <w:t xml:space="preserve"> </w:t>
      </w:r>
      <w:r w:rsidR="003A064A">
        <w:rPr>
          <w:rFonts w:hint="eastAsia"/>
        </w:rPr>
        <w:t>해외게임 출시 시 유저 유입의 수단과 비용을 따지며</w:t>
      </w:r>
      <w:r w:rsidR="003A064A">
        <w:t>,</w:t>
      </w:r>
      <w:r w:rsidR="003A064A">
        <w:rPr>
          <w:rFonts w:hint="eastAsia"/>
        </w:rPr>
        <w:t xml:space="preserve"> 이로 인한 수입을 비교하여 적절한</w:t>
      </w:r>
      <w:r w:rsidR="003A064A">
        <w:t xml:space="preserve"> </w:t>
      </w:r>
      <w:r w:rsidR="003A064A">
        <w:rPr>
          <w:rFonts w:hint="eastAsia"/>
        </w:rPr>
        <w:t>전략을 제시하는 직책</w:t>
      </w:r>
    </w:p>
    <w:p w14:paraId="354A8D5E" w14:textId="6FDFA21B" w:rsidR="00983A70" w:rsidRDefault="00983A70" w:rsidP="00080263">
      <w:pPr>
        <w:pStyle w:val="a0"/>
      </w:pPr>
      <w:r>
        <w:rPr>
          <w:rFonts w:hint="eastAsia"/>
        </w:rPr>
        <w:t>P</w:t>
      </w:r>
      <w:r>
        <w:t xml:space="preserve">R </w:t>
      </w:r>
      <w:proofErr w:type="gramStart"/>
      <w:r>
        <w:rPr>
          <w:rFonts w:hint="eastAsia"/>
        </w:rPr>
        <w:t xml:space="preserve">매니저 </w:t>
      </w:r>
      <w:r>
        <w:t>:</w:t>
      </w:r>
      <w:proofErr w:type="gramEnd"/>
      <w:r>
        <w:t xml:space="preserve"> </w:t>
      </w:r>
      <w:r w:rsidR="003A064A">
        <w:rPr>
          <w:rFonts w:hint="eastAsia"/>
        </w:rPr>
        <w:t>마케터가 제시한 전략을 수익성의 판단 하에 진행하는 직책</w:t>
      </w:r>
    </w:p>
    <w:p w14:paraId="24056892" w14:textId="0A542295" w:rsidR="00983A70" w:rsidRDefault="00983A70" w:rsidP="00080263">
      <w:pPr>
        <w:pStyle w:val="a0"/>
      </w:pPr>
      <w:r>
        <w:rPr>
          <w:rFonts w:hint="eastAsia"/>
        </w:rPr>
        <w:t>E</w:t>
      </w:r>
      <w:r>
        <w:t>-</w:t>
      </w:r>
      <w:r>
        <w:rPr>
          <w:rFonts w:hint="eastAsia"/>
        </w:rPr>
        <w:t xml:space="preserve">스포츠 </w:t>
      </w:r>
      <w:proofErr w:type="gramStart"/>
      <w:r>
        <w:rPr>
          <w:rFonts w:hint="eastAsia"/>
        </w:rPr>
        <w:t xml:space="preserve">매니저 </w:t>
      </w:r>
      <w:r>
        <w:t>:</w:t>
      </w:r>
      <w:proofErr w:type="gramEnd"/>
      <w:r>
        <w:t xml:space="preserve"> </w:t>
      </w:r>
      <w:r w:rsidR="003A064A">
        <w:rPr>
          <w:rFonts w:hint="eastAsia"/>
        </w:rPr>
        <w:t>게임을 스포츠로 풀어내 문화적인 측면을 부각시키며,</w:t>
      </w:r>
      <w:r w:rsidR="003A064A">
        <w:t xml:space="preserve"> </w:t>
      </w:r>
      <w:r w:rsidR="003A064A">
        <w:rPr>
          <w:rFonts w:hint="eastAsia"/>
        </w:rPr>
        <w:t>간접적인 체험을 통한 로열티,</w:t>
      </w:r>
      <w:r w:rsidR="003A064A">
        <w:t xml:space="preserve"> </w:t>
      </w:r>
      <w:r w:rsidR="003A064A">
        <w:rPr>
          <w:rFonts w:hint="eastAsia"/>
        </w:rPr>
        <w:t>추가적인</w:t>
      </w:r>
      <w:r w:rsidR="00080263">
        <w:rPr>
          <w:rFonts w:hint="eastAsia"/>
        </w:rPr>
        <w:t xml:space="preserve"> </w:t>
      </w:r>
      <w:r w:rsidR="003A064A">
        <w:rPr>
          <w:rFonts w:hint="eastAsia"/>
        </w:rPr>
        <w:t>마케팅을 위해</w:t>
      </w:r>
      <w:r w:rsidR="00040E83">
        <w:rPr>
          <w:rFonts w:hint="eastAsia"/>
        </w:rPr>
        <w:t xml:space="preserve"> </w:t>
      </w:r>
      <w:r w:rsidR="003A064A">
        <w:rPr>
          <w:rFonts w:hint="eastAsia"/>
        </w:rPr>
        <w:t>일하는 직책</w:t>
      </w:r>
    </w:p>
    <w:p w14:paraId="4096E3EB" w14:textId="40C973D7" w:rsidR="00983A70" w:rsidRDefault="00983A70" w:rsidP="00080263">
      <w:pPr>
        <w:pStyle w:val="a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 xml:space="preserve">방 영업 </w:t>
      </w:r>
      <w:proofErr w:type="gramStart"/>
      <w:r>
        <w:rPr>
          <w:rFonts w:hint="eastAsia"/>
        </w:rPr>
        <w:t xml:space="preserve">매니저 </w:t>
      </w:r>
      <w:r>
        <w:t>:</w:t>
      </w:r>
      <w:proofErr w:type="gramEnd"/>
      <w:r>
        <w:t xml:space="preserve"> </w:t>
      </w:r>
      <w:r w:rsidR="003A064A">
        <w:rPr>
          <w:rFonts w:hint="eastAsia"/>
        </w:rPr>
        <w:t>P</w:t>
      </w:r>
      <w:r w:rsidR="003A064A">
        <w:t>C</w:t>
      </w:r>
      <w:r w:rsidR="003A064A">
        <w:rPr>
          <w:rFonts w:hint="eastAsia"/>
        </w:rPr>
        <w:t>방 내 자사 게임의 노출을 위해 자사 프로그램을 제시하거나,</w:t>
      </w:r>
      <w:r w:rsidR="003A064A">
        <w:t xml:space="preserve"> </w:t>
      </w:r>
      <w:r w:rsidR="003A064A">
        <w:rPr>
          <w:rFonts w:hint="eastAsia"/>
        </w:rPr>
        <w:t>추후 P</w:t>
      </w:r>
      <w:r w:rsidR="003A064A">
        <w:t>C</w:t>
      </w:r>
      <w:r w:rsidR="003A064A">
        <w:rPr>
          <w:rFonts w:hint="eastAsia"/>
        </w:rPr>
        <w:t>방 내 게임 유치 관련된 일을 하는 직책</w:t>
      </w:r>
    </w:p>
    <w:p w14:paraId="3315DB1A" w14:textId="68833B40" w:rsidR="003A064A" w:rsidRDefault="00983A70" w:rsidP="00080263">
      <w:pPr>
        <w:pStyle w:val="a0"/>
      </w:pPr>
      <w:r>
        <w:rPr>
          <w:rFonts w:hint="eastAsia"/>
        </w:rPr>
        <w:t xml:space="preserve">퍼블리싱 </w:t>
      </w:r>
      <w:proofErr w:type="gramStart"/>
      <w:r>
        <w:rPr>
          <w:rFonts w:hint="eastAsia"/>
        </w:rPr>
        <w:t xml:space="preserve">매니저 </w:t>
      </w:r>
      <w:r>
        <w:t>:</w:t>
      </w:r>
      <w:proofErr w:type="gramEnd"/>
      <w:r>
        <w:t xml:space="preserve"> </w:t>
      </w:r>
      <w:r w:rsidR="003A064A">
        <w:rPr>
          <w:rFonts w:hint="eastAsia"/>
        </w:rPr>
        <w:t>게임 출시 전,</w:t>
      </w:r>
      <w:r w:rsidR="003A064A">
        <w:t xml:space="preserve"> </w:t>
      </w:r>
      <w:r w:rsidR="003A064A">
        <w:rPr>
          <w:rFonts w:hint="eastAsia"/>
        </w:rPr>
        <w:t>후로 퍼블리싱에 관련된 전반적인 일을 하는 직책</w:t>
      </w:r>
    </w:p>
    <w:p w14:paraId="06DD6DE8" w14:textId="77777777" w:rsidR="00040E83" w:rsidRDefault="00040E83" w:rsidP="00B66927">
      <w:pPr>
        <w:pStyle w:val="3"/>
        <w:ind w:left="598" w:hangingChars="90" w:hanging="198"/>
      </w:pPr>
    </w:p>
    <w:p w14:paraId="3FFCDDA0" w14:textId="67C46EEC" w:rsidR="000C5CFE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040E83">
        <w:rPr>
          <w:rFonts w:hint="eastAsia"/>
        </w:rPr>
        <w:t>추가사항</w:t>
      </w:r>
      <w:r>
        <w:rPr>
          <w:rFonts w:hint="eastAsia"/>
        </w:rPr>
        <w:t>]</w:t>
      </w:r>
    </w:p>
    <w:p w14:paraId="204FFCB1" w14:textId="77CE04C4" w:rsidR="00B26A03" w:rsidRDefault="001A1214" w:rsidP="00080263">
      <w:pPr>
        <w:pStyle w:val="a0"/>
      </w:pPr>
      <w:proofErr w:type="gramStart"/>
      <w:r>
        <w:rPr>
          <w:rFonts w:hint="eastAsia"/>
        </w:rPr>
        <w:t xml:space="preserve">마케팅 </w:t>
      </w:r>
      <w:r>
        <w:t>:</w:t>
      </w:r>
      <w:proofErr w:type="gramEnd"/>
      <w:r>
        <w:t xml:space="preserve"> </w:t>
      </w:r>
      <w:r>
        <w:rPr>
          <w:rFonts w:hint="eastAsia"/>
        </w:rPr>
        <w:t>개발 예측부터 수익 창출까지의 과정을 계산하는 일</w:t>
      </w:r>
    </w:p>
    <w:p w14:paraId="727BB5DB" w14:textId="0EFC8162" w:rsidR="00465C70" w:rsidRPr="00040E83" w:rsidRDefault="00465C70" w:rsidP="00996548">
      <w:pPr>
        <w:widowControl/>
        <w:wordWrap/>
        <w:autoSpaceDE/>
        <w:autoSpaceDN/>
        <w:spacing w:after="0"/>
        <w:rPr>
          <w:spacing w:val="-20"/>
        </w:rPr>
      </w:pPr>
    </w:p>
    <w:p w14:paraId="318E603A" w14:textId="3E0E70FB" w:rsidR="00B03F2A" w:rsidRDefault="00465C70" w:rsidP="00040E83">
      <w:pPr>
        <w:pStyle w:val="2"/>
      </w:pPr>
      <w:r>
        <w:rPr>
          <w:rFonts w:hint="eastAsia"/>
        </w:rPr>
        <w:t>경영 지원</w:t>
      </w:r>
    </w:p>
    <w:p w14:paraId="59DE00BD" w14:textId="02105619" w:rsidR="00465C70" w:rsidRDefault="00465C70" w:rsidP="00080263">
      <w:pPr>
        <w:pStyle w:val="a0"/>
      </w:pPr>
      <w:proofErr w:type="gramStart"/>
      <w:r>
        <w:rPr>
          <w:rFonts w:hint="eastAsia"/>
        </w:rPr>
        <w:t xml:space="preserve">총무 </w:t>
      </w:r>
      <w:r>
        <w:t>:</w:t>
      </w:r>
      <w:proofErr w:type="gramEnd"/>
      <w:r>
        <w:t xml:space="preserve"> </w:t>
      </w:r>
      <w:r w:rsidR="00B03F2A">
        <w:rPr>
          <w:rFonts w:hint="eastAsia"/>
        </w:rPr>
        <w:t>회사 경영에 전반적인 관리를 담당</w:t>
      </w:r>
    </w:p>
    <w:p w14:paraId="5D4B244B" w14:textId="645B7CA0" w:rsidR="00465C70" w:rsidRDefault="00465C70" w:rsidP="00080263">
      <w:pPr>
        <w:pStyle w:val="a0"/>
      </w:pPr>
      <w:proofErr w:type="gramStart"/>
      <w:r>
        <w:rPr>
          <w:rFonts w:hint="eastAsia"/>
        </w:rPr>
        <w:t xml:space="preserve">재무회계 </w:t>
      </w:r>
      <w:r>
        <w:t>:</w:t>
      </w:r>
      <w:proofErr w:type="gramEnd"/>
      <w:r>
        <w:t xml:space="preserve"> </w:t>
      </w:r>
      <w:r w:rsidR="00B03F2A">
        <w:rPr>
          <w:rFonts w:hint="eastAsia"/>
        </w:rPr>
        <w:t>회사 내 자본 관리를 담당</w:t>
      </w:r>
    </w:p>
    <w:p w14:paraId="3BDBFBD8" w14:textId="365DA590" w:rsidR="00465C70" w:rsidRDefault="00465C70" w:rsidP="00080263">
      <w:pPr>
        <w:pStyle w:val="a0"/>
      </w:pPr>
      <w:proofErr w:type="gramStart"/>
      <w:r>
        <w:rPr>
          <w:rFonts w:hint="eastAsia"/>
        </w:rPr>
        <w:t xml:space="preserve">법무 </w:t>
      </w:r>
      <w:r>
        <w:t>:</w:t>
      </w:r>
      <w:proofErr w:type="gramEnd"/>
      <w:r>
        <w:t xml:space="preserve"> </w:t>
      </w:r>
      <w:r w:rsidR="00B03F2A">
        <w:rPr>
          <w:rFonts w:hint="eastAsia"/>
        </w:rPr>
        <w:t>회사 경영에서 법무관련 업무를 담당</w:t>
      </w:r>
    </w:p>
    <w:p w14:paraId="4F24477C" w14:textId="13C2A633" w:rsidR="00465C70" w:rsidRDefault="00465C70" w:rsidP="00080263">
      <w:pPr>
        <w:pStyle w:val="a0"/>
      </w:pPr>
      <w:proofErr w:type="gramStart"/>
      <w:r>
        <w:rPr>
          <w:rFonts w:hint="eastAsia"/>
        </w:rPr>
        <w:t xml:space="preserve">인사 </w:t>
      </w:r>
      <w:r>
        <w:t>:</w:t>
      </w:r>
      <w:proofErr w:type="gramEnd"/>
      <w:r>
        <w:t xml:space="preserve"> </w:t>
      </w:r>
      <w:r w:rsidR="00B03F2A">
        <w:rPr>
          <w:rFonts w:hint="eastAsia"/>
        </w:rPr>
        <w:t>회사 인력의 관리 및 평가를 담당</w:t>
      </w:r>
    </w:p>
    <w:p w14:paraId="7924D117" w14:textId="2075B9D9" w:rsidR="00465C70" w:rsidRDefault="00465C70" w:rsidP="00080263">
      <w:pPr>
        <w:pStyle w:val="a0"/>
      </w:pPr>
      <w:proofErr w:type="gramStart"/>
      <w:r>
        <w:rPr>
          <w:rFonts w:hint="eastAsia"/>
        </w:rPr>
        <w:t xml:space="preserve">경영 </w:t>
      </w:r>
      <w:r>
        <w:t>:</w:t>
      </w:r>
      <w:proofErr w:type="gramEnd"/>
      <w:r>
        <w:t xml:space="preserve"> </w:t>
      </w:r>
      <w:r w:rsidR="00825FAC">
        <w:rPr>
          <w:rFonts w:hint="eastAsia"/>
        </w:rPr>
        <w:t>직책 별 리스크 파악 및 조직 별 문제점 파악</w:t>
      </w:r>
      <w:r w:rsidR="00B03F2A">
        <w:rPr>
          <w:rFonts w:hint="eastAsia"/>
        </w:rPr>
        <w:t xml:space="preserve"> 후 보완점 제시</w:t>
      </w:r>
    </w:p>
    <w:p w14:paraId="05FC5473" w14:textId="35D76963" w:rsidR="00255EDD" w:rsidRDefault="00465C70" w:rsidP="00080263">
      <w:pPr>
        <w:pStyle w:val="a0"/>
      </w:pPr>
      <w:r>
        <w:rPr>
          <w:rFonts w:hint="eastAsia"/>
        </w:rPr>
        <w:t>해외 지사가 있을 경우 지사 별 관리 인력 추가</w:t>
      </w:r>
    </w:p>
    <w:p w14:paraId="23F2CEF6" w14:textId="77777777" w:rsidR="00255EDD" w:rsidRDefault="00255EDD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78F14E18" w14:textId="025CA979" w:rsidR="00255EDD" w:rsidRPr="00D44B00" w:rsidRDefault="00255EDD" w:rsidP="00D44B00">
      <w:pPr>
        <w:widowControl/>
        <w:wordWrap/>
        <w:autoSpaceDE/>
        <w:autoSpaceDN/>
        <w:rPr>
          <w:rFonts w:eastAsia="HY견고딕"/>
          <w:b/>
          <w:bCs/>
          <w:smallCaps/>
          <w:color w:val="000000" w:themeColor="text1"/>
          <w:spacing w:val="5"/>
          <w:sz w:val="32"/>
        </w:rPr>
      </w:pPr>
      <w:r w:rsidRPr="00D44B00">
        <w:rPr>
          <w:rStyle w:val="a9"/>
          <w:rFonts w:hint="eastAsia"/>
        </w:rPr>
        <w:lastRenderedPageBreak/>
        <w:t>2</w:t>
      </w:r>
      <w:r w:rsidRPr="00D44B00">
        <w:rPr>
          <w:rStyle w:val="a9"/>
        </w:rPr>
        <w:t>020</w:t>
      </w:r>
      <w:r w:rsidR="003E5F22">
        <w:rPr>
          <w:rStyle w:val="a9"/>
          <w:rFonts w:hint="eastAsia"/>
        </w:rPr>
        <w:t>.</w:t>
      </w:r>
      <w:r w:rsidRPr="00D44B00">
        <w:rPr>
          <w:rStyle w:val="a9"/>
        </w:rPr>
        <w:t xml:space="preserve"> 04</w:t>
      </w:r>
      <w:r w:rsidR="003E5F22">
        <w:rPr>
          <w:rStyle w:val="a9"/>
          <w:rFonts w:hint="eastAsia"/>
        </w:rPr>
        <w:t>.</w:t>
      </w:r>
      <w:r w:rsidRPr="00D44B00">
        <w:rPr>
          <w:rStyle w:val="a9"/>
        </w:rPr>
        <w:t xml:space="preserve"> 02</w:t>
      </w:r>
      <w:r w:rsidR="003E5F22">
        <w:rPr>
          <w:rStyle w:val="a9"/>
          <w:rFonts w:hint="eastAsia"/>
        </w:rPr>
        <w:t>.</w:t>
      </w:r>
    </w:p>
    <w:p w14:paraId="4336B4E7" w14:textId="28EBC6F9" w:rsidR="00255EDD" w:rsidRPr="00D44B00" w:rsidRDefault="00255EDD" w:rsidP="00D44B00">
      <w:pPr>
        <w:pStyle w:val="1"/>
        <w:ind w:left="200" w:right="200"/>
      </w:pPr>
      <w:r w:rsidRPr="00A72713">
        <w:rPr>
          <w:rFonts w:hint="eastAsia"/>
        </w:rPr>
        <w:t>[게</w:t>
      </w:r>
      <w:r>
        <w:rPr>
          <w:rFonts w:hint="eastAsia"/>
        </w:rPr>
        <w:t>임 기획 직무 개요</w:t>
      </w:r>
      <w:r w:rsidRPr="00A72713">
        <w:t>]</w:t>
      </w:r>
    </w:p>
    <w:p w14:paraId="08D77526" w14:textId="74549BDB" w:rsidR="00465C70" w:rsidRDefault="00255EDD" w:rsidP="00D44B00">
      <w:pPr>
        <w:pStyle w:val="2"/>
      </w:pPr>
      <w:r>
        <w:rPr>
          <w:rFonts w:hint="eastAsia"/>
        </w:rPr>
        <w:t>게임 기획자가 필요한 이유에 대해</w:t>
      </w:r>
    </w:p>
    <w:p w14:paraId="5248D408" w14:textId="624643B3" w:rsidR="00255EDD" w:rsidRDefault="00255EDD" w:rsidP="00505043">
      <w:pPr>
        <w:pStyle w:val="a"/>
      </w:pPr>
      <w:r>
        <w:rPr>
          <w:rFonts w:hint="eastAsia"/>
        </w:rPr>
        <w:t xml:space="preserve">기획자는 각 </w:t>
      </w:r>
      <w:proofErr w:type="spellStart"/>
      <w:r>
        <w:rPr>
          <w:rFonts w:hint="eastAsia"/>
        </w:rPr>
        <w:t>직군에</w:t>
      </w:r>
      <w:proofErr w:type="spellEnd"/>
      <w:r>
        <w:rPr>
          <w:rFonts w:hint="eastAsia"/>
        </w:rPr>
        <w:t xml:space="preserve"> 맞는 일에 집중할 수 </w:t>
      </w:r>
      <w:r w:rsidR="001148DD">
        <w:rPr>
          <w:rFonts w:hint="eastAsia"/>
        </w:rPr>
        <w:t>있</w:t>
      </w:r>
      <w:r>
        <w:rPr>
          <w:rFonts w:hint="eastAsia"/>
        </w:rPr>
        <w:t>도록</w:t>
      </w:r>
      <w:r>
        <w:t xml:space="preserve"> </w:t>
      </w:r>
      <w:r>
        <w:rPr>
          <w:rFonts w:hint="eastAsia"/>
        </w:rPr>
        <w:t>효율적인 기획을 하는 직업이다.</w:t>
      </w:r>
    </w:p>
    <w:p w14:paraId="5B5EE34E" w14:textId="6CFADCA9" w:rsidR="001148DD" w:rsidRDefault="001148DD" w:rsidP="00505043">
      <w:pPr>
        <w:pStyle w:val="a"/>
      </w:pPr>
      <w:r>
        <w:rPr>
          <w:rFonts w:hint="eastAsia"/>
        </w:rPr>
        <w:t>기획자는 기본 소양은 겸손과 존중이다.</w:t>
      </w:r>
      <w:r>
        <w:t xml:space="preserve"> </w:t>
      </w:r>
      <w:r>
        <w:rPr>
          <w:rFonts w:hint="eastAsia"/>
        </w:rPr>
        <w:t>타 직군과의 협업에서 이 두가지를 꼭 갖추어야 한다.</w:t>
      </w:r>
    </w:p>
    <w:p w14:paraId="62C3C066" w14:textId="668527B6" w:rsidR="001148DD" w:rsidRDefault="001148DD" w:rsidP="00255EDD">
      <w:pPr>
        <w:widowControl/>
        <w:wordWrap/>
        <w:autoSpaceDE/>
        <w:autoSpaceDN/>
        <w:spacing w:after="0"/>
        <w:rPr>
          <w:spacing w:val="-20"/>
        </w:rPr>
      </w:pPr>
    </w:p>
    <w:p w14:paraId="1D514FC1" w14:textId="59A8EE18" w:rsidR="001148DD" w:rsidRDefault="001148DD" w:rsidP="00D44B00">
      <w:pPr>
        <w:pStyle w:val="2"/>
      </w:pPr>
      <w:r>
        <w:rPr>
          <w:rFonts w:hint="eastAsia"/>
        </w:rPr>
        <w:t>기획자의 존재 이유</w:t>
      </w:r>
    </w:p>
    <w:p w14:paraId="4D5C8846" w14:textId="77777777" w:rsidR="006E3655" w:rsidRPr="00505043" w:rsidRDefault="001148DD" w:rsidP="00505043">
      <w:pPr>
        <w:pStyle w:val="a"/>
      </w:pPr>
      <w:r w:rsidRPr="00505043">
        <w:rPr>
          <w:rFonts w:hint="eastAsia"/>
        </w:rPr>
        <w:t>초창기에는 프로그래머와 아트만으로 게임 제작이 이루어지고 있었다.</w:t>
      </w:r>
      <w:r w:rsidRPr="00505043">
        <w:t xml:space="preserve"> </w:t>
      </w:r>
      <w:r w:rsidRPr="00505043">
        <w:rPr>
          <w:rFonts w:hint="eastAsia"/>
        </w:rPr>
        <w:t>이후 게임의 발전에 따라 수익성을 판단하게 되며,</w:t>
      </w:r>
      <w:r w:rsidR="006E3655" w:rsidRPr="00505043">
        <w:rPr>
          <w:rFonts w:hint="eastAsia"/>
        </w:rPr>
        <w:t xml:space="preserve"> </w:t>
      </w:r>
      <w:r w:rsidRPr="00505043">
        <w:rPr>
          <w:rFonts w:hint="eastAsia"/>
        </w:rPr>
        <w:t>수익을 더욱 높이기 위해선 성공적인 게임을 만들어야 한다는 결론에 이른다.</w:t>
      </w:r>
    </w:p>
    <w:p w14:paraId="35917F5F" w14:textId="77777777" w:rsidR="006E3655" w:rsidRPr="00505043" w:rsidRDefault="001148DD" w:rsidP="00505043">
      <w:pPr>
        <w:pStyle w:val="a"/>
      </w:pPr>
      <w:r w:rsidRPr="00505043">
        <w:rPr>
          <w:rFonts w:hint="eastAsia"/>
        </w:rPr>
        <w:t>성공적인 게임을 위해서는 독창적인 기획과 함께 확실한 분업이 이루어졌어야 했으며,</w:t>
      </w:r>
      <w:r w:rsidRPr="00505043">
        <w:t xml:space="preserve"> </w:t>
      </w:r>
      <w:r w:rsidRPr="00505043">
        <w:rPr>
          <w:rFonts w:hint="eastAsia"/>
        </w:rPr>
        <w:t>제작할 게임을 기획하고,</w:t>
      </w:r>
      <w:r w:rsidRPr="00505043">
        <w:t xml:space="preserve"> </w:t>
      </w:r>
      <w:r w:rsidRPr="00505043">
        <w:rPr>
          <w:rFonts w:hint="eastAsia"/>
        </w:rPr>
        <w:t>그것을</w:t>
      </w:r>
      <w:r w:rsidR="006E3655" w:rsidRPr="00505043">
        <w:rPr>
          <w:rFonts w:hint="eastAsia"/>
        </w:rPr>
        <w:t xml:space="preserve"> </w:t>
      </w:r>
      <w:r w:rsidRPr="00505043">
        <w:rPr>
          <w:rFonts w:hint="eastAsia"/>
        </w:rPr>
        <w:t>타 팀에 하달하는 역할을 하기 위해 게임기획자라는 직업이 만들어지게 되었다.</w:t>
      </w:r>
    </w:p>
    <w:p w14:paraId="09D98B93" w14:textId="77777777" w:rsidR="006E3655" w:rsidRPr="00505043" w:rsidRDefault="00C61570" w:rsidP="00505043">
      <w:pPr>
        <w:pStyle w:val="a"/>
      </w:pPr>
      <w:r w:rsidRPr="00505043">
        <w:rPr>
          <w:rFonts w:hint="eastAsia"/>
        </w:rPr>
        <w:t>이후</w:t>
      </w:r>
      <w:r w:rsidRPr="00505043">
        <w:t xml:space="preserve"> </w:t>
      </w:r>
      <w:r w:rsidRPr="00505043">
        <w:rPr>
          <w:rFonts w:hint="eastAsia"/>
        </w:rPr>
        <w:t>게임을 제작하기 위한 시간과 인력이 늘어나자 일과 시간의 효율적인 분배,</w:t>
      </w:r>
      <w:r w:rsidRPr="00505043">
        <w:t xml:space="preserve"> </w:t>
      </w:r>
      <w:r w:rsidRPr="00505043">
        <w:rPr>
          <w:rFonts w:hint="eastAsia"/>
        </w:rPr>
        <w:t>이후 완성까지의 과정에서 발생하는</w:t>
      </w:r>
      <w:r w:rsidR="006E3655" w:rsidRPr="00505043">
        <w:rPr>
          <w:rFonts w:hint="eastAsia"/>
        </w:rPr>
        <w:t xml:space="preserve"> </w:t>
      </w:r>
      <w:r w:rsidRPr="00505043">
        <w:rPr>
          <w:rFonts w:hint="eastAsia"/>
        </w:rPr>
        <w:t>오류를 찾아내고 보수하는 역할을 담당하게 된다.</w:t>
      </w:r>
    </w:p>
    <w:p w14:paraId="47A9513C" w14:textId="77777777" w:rsidR="006E3655" w:rsidRPr="00505043" w:rsidRDefault="00352945" w:rsidP="00505043">
      <w:pPr>
        <w:pStyle w:val="a"/>
      </w:pPr>
      <w:r w:rsidRPr="00505043">
        <w:rPr>
          <w:rFonts w:hint="eastAsia"/>
        </w:rPr>
        <w:t>시장이 발전하자 일의 효율성을 위해 분업을 하게 된다.</w:t>
      </w:r>
      <w:r w:rsidRPr="00505043">
        <w:t xml:space="preserve"> </w:t>
      </w:r>
      <w:r w:rsidRPr="00505043">
        <w:rPr>
          <w:rFonts w:hint="eastAsia"/>
        </w:rPr>
        <w:t>프로그래밍과의 협업을 위해 데이터 입력에 대한 최소 지식을</w:t>
      </w:r>
      <w:r w:rsidR="006E3655" w:rsidRPr="00505043">
        <w:rPr>
          <w:rFonts w:hint="eastAsia"/>
        </w:rPr>
        <w:t xml:space="preserve"> </w:t>
      </w:r>
      <w:r w:rsidRPr="00505043">
        <w:rPr>
          <w:rFonts w:hint="eastAsia"/>
        </w:rPr>
        <w:t>가지게 되</w:t>
      </w:r>
      <w:r w:rsidR="00230F74" w:rsidRPr="00505043">
        <w:rPr>
          <w:rFonts w:hint="eastAsia"/>
        </w:rPr>
        <w:t>었</w:t>
      </w:r>
      <w:r w:rsidRPr="00505043">
        <w:rPr>
          <w:rFonts w:hint="eastAsia"/>
        </w:rPr>
        <w:t>고,</w:t>
      </w:r>
      <w:r w:rsidRPr="00505043">
        <w:t xml:space="preserve"> </w:t>
      </w:r>
      <w:r w:rsidRPr="00505043">
        <w:rPr>
          <w:rFonts w:hint="eastAsia"/>
        </w:rPr>
        <w:t>프로그램 품질 검증에 대한 역량</w:t>
      </w:r>
      <w:r w:rsidR="00230F74" w:rsidRPr="00505043">
        <w:rPr>
          <w:rFonts w:hint="eastAsia"/>
        </w:rPr>
        <w:t>과 함께 스크립트 업무의 중요도도 높아지게 되었다.</w:t>
      </w:r>
    </w:p>
    <w:p w14:paraId="2A7C972D" w14:textId="459E3AE5" w:rsidR="00072324" w:rsidRPr="00505043" w:rsidRDefault="0066585D" w:rsidP="00505043">
      <w:pPr>
        <w:pStyle w:val="a"/>
      </w:pPr>
      <w:r w:rsidRPr="00505043">
        <w:rPr>
          <w:rFonts w:hint="eastAsia"/>
        </w:rPr>
        <w:t>게임</w:t>
      </w:r>
      <w:r w:rsidRPr="00505043">
        <w:t xml:space="preserve"> </w:t>
      </w:r>
      <w:r w:rsidRPr="00505043">
        <w:rPr>
          <w:rFonts w:hint="eastAsia"/>
        </w:rPr>
        <w:t xml:space="preserve">개발에 있어 프로젝트 팀은 대중들의 가장 좋아하는 게임을 제작하기 위해 </w:t>
      </w:r>
      <w:proofErr w:type="gramStart"/>
      <w:r w:rsidRPr="00505043">
        <w:rPr>
          <w:rFonts w:hint="eastAsia"/>
        </w:rPr>
        <w:t>노력한다.</w:t>
      </w:r>
      <w:r w:rsidRPr="00505043">
        <w:t>;</w:t>
      </w:r>
      <w:proofErr w:type="gramEnd"/>
    </w:p>
    <w:p w14:paraId="7ABEA330" w14:textId="77777777" w:rsidR="00D44B00" w:rsidRDefault="00D44B00" w:rsidP="00255EDD">
      <w:pPr>
        <w:widowControl/>
        <w:wordWrap/>
        <w:autoSpaceDE/>
        <w:autoSpaceDN/>
        <w:spacing w:after="0"/>
        <w:rPr>
          <w:spacing w:val="-20"/>
        </w:rPr>
      </w:pPr>
    </w:p>
    <w:p w14:paraId="17C484ED" w14:textId="7E875801" w:rsidR="00072324" w:rsidRPr="00D44B00" w:rsidRDefault="00230F74" w:rsidP="00D44B00">
      <w:pPr>
        <w:pStyle w:val="2"/>
      </w:pPr>
      <w:r>
        <w:rPr>
          <w:rFonts w:hint="eastAsia"/>
        </w:rPr>
        <w:t>품질 향상의 과정에서 발생되는</w:t>
      </w:r>
      <w:r w:rsidR="00072324">
        <w:rPr>
          <w:rFonts w:hint="eastAsia"/>
        </w:rPr>
        <w:t xml:space="preserve"> 과정</w:t>
      </w:r>
    </w:p>
    <w:p w14:paraId="47D5DDD3" w14:textId="66F71054" w:rsidR="004D5644" w:rsidRPr="00072324" w:rsidRDefault="00072324" w:rsidP="00B66927">
      <w:pPr>
        <w:pStyle w:val="3"/>
        <w:ind w:left="840" w:hanging="440"/>
      </w:pPr>
      <w:r>
        <w:t>[</w:t>
      </w:r>
      <w:r w:rsidR="00230F74">
        <w:rPr>
          <w:rFonts w:hint="eastAsia"/>
        </w:rPr>
        <w:t>하나의 게임을 개발하기 위해</w:t>
      </w:r>
      <w:r>
        <w:rPr>
          <w:rFonts w:hint="eastAsia"/>
        </w:rPr>
        <w:t>]</w:t>
      </w:r>
    </w:p>
    <w:p w14:paraId="113E7F8B" w14:textId="6C4901C5" w:rsidR="00230F74" w:rsidRDefault="00230F74" w:rsidP="00080263">
      <w:pPr>
        <w:pStyle w:val="a0"/>
      </w:pPr>
      <w:proofErr w:type="gramStart"/>
      <w:r>
        <w:rPr>
          <w:rFonts w:hint="eastAsia"/>
        </w:rPr>
        <w:t xml:space="preserve">경영진 </w:t>
      </w:r>
      <w:r>
        <w:t>:</w:t>
      </w:r>
      <w:proofErr w:type="gramEnd"/>
      <w:r>
        <w:t xml:space="preserve"> </w:t>
      </w:r>
      <w:r>
        <w:rPr>
          <w:rFonts w:hint="eastAsia"/>
        </w:rPr>
        <w:t>지금 이 게임에 투자를 해도 회사가 망하지 않을까?</w:t>
      </w:r>
    </w:p>
    <w:p w14:paraId="22FD51B8" w14:textId="7D9542CE" w:rsidR="00230F74" w:rsidRDefault="00230F74" w:rsidP="00080263">
      <w:pPr>
        <w:pStyle w:val="a0"/>
      </w:pPr>
      <w:proofErr w:type="gramStart"/>
      <w:r>
        <w:rPr>
          <w:rFonts w:hint="eastAsia"/>
        </w:rPr>
        <w:t xml:space="preserve">프로듀서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소규모 팀으로 </w:t>
      </w:r>
      <w:r>
        <w:t>6</w:t>
      </w:r>
      <w:r>
        <w:rPr>
          <w:rFonts w:hint="eastAsia"/>
        </w:rPr>
        <w:t xml:space="preserve">개월 안에 </w:t>
      </w:r>
      <w:r>
        <w:t xml:space="preserve">WOW </w:t>
      </w:r>
      <w:r>
        <w:rPr>
          <w:rFonts w:hint="eastAsia"/>
        </w:rPr>
        <w:t xml:space="preserve">같은 게임을 만들 수 </w:t>
      </w:r>
      <w:r w:rsidR="00042D5B">
        <w:rPr>
          <w:rFonts w:hint="eastAsia"/>
        </w:rPr>
        <w:t>있</w:t>
      </w:r>
      <w:r>
        <w:rPr>
          <w:rFonts w:hint="eastAsia"/>
        </w:rPr>
        <w:t>을까?</w:t>
      </w:r>
    </w:p>
    <w:p w14:paraId="1D6018C6" w14:textId="7E02DA0D" w:rsidR="00230F74" w:rsidRDefault="00230F74" w:rsidP="00080263">
      <w:pPr>
        <w:pStyle w:val="a0"/>
      </w:pPr>
      <w:r>
        <w:rPr>
          <w:rFonts w:hint="eastAsia"/>
        </w:rPr>
        <w:t xml:space="preserve">아트 </w:t>
      </w:r>
      <w:proofErr w:type="gramStart"/>
      <w:r>
        <w:rPr>
          <w:rFonts w:hint="eastAsia"/>
        </w:rPr>
        <w:t xml:space="preserve">디렉터 </w:t>
      </w:r>
      <w:r>
        <w:t>:</w:t>
      </w:r>
      <w:proofErr w:type="gramEnd"/>
      <w:r>
        <w:t xml:space="preserve"> SNG</w:t>
      </w:r>
      <w:r>
        <w:rPr>
          <w:rFonts w:hint="eastAsia"/>
        </w:rPr>
        <w:t>의 여성 플레이어를 잡기 위해 어떤 그래픽 스타일이 적합할</w:t>
      </w:r>
      <w:r w:rsidR="00E14275">
        <w:rPr>
          <w:rFonts w:hint="eastAsia"/>
        </w:rPr>
        <w:t>까</w:t>
      </w:r>
      <w:r>
        <w:rPr>
          <w:rFonts w:hint="eastAsia"/>
        </w:rPr>
        <w:t>?</w:t>
      </w:r>
    </w:p>
    <w:p w14:paraId="288BCD15" w14:textId="49B2E741" w:rsidR="00230F74" w:rsidRDefault="00230F74" w:rsidP="00080263">
      <w:pPr>
        <w:pStyle w:val="a0"/>
      </w:pPr>
      <w:r>
        <w:rPr>
          <w:rFonts w:hint="eastAsia"/>
        </w:rPr>
        <w:t xml:space="preserve">기획 </w:t>
      </w:r>
      <w:proofErr w:type="gramStart"/>
      <w:r>
        <w:rPr>
          <w:rFonts w:hint="eastAsia"/>
        </w:rPr>
        <w:t xml:space="preserve">팀장 </w:t>
      </w:r>
      <w:r>
        <w:t>:</w:t>
      </w:r>
      <w:proofErr w:type="gramEnd"/>
      <w:r>
        <w:t xml:space="preserve"> </w:t>
      </w:r>
      <w:r>
        <w:rPr>
          <w:rFonts w:hint="eastAsia"/>
        </w:rPr>
        <w:t>여성 플레이어를 사로잡기 위해 결혼 시스템을 집어넣을까?</w:t>
      </w:r>
    </w:p>
    <w:p w14:paraId="6F5E8765" w14:textId="608848C0" w:rsidR="00230F74" w:rsidRDefault="00230F74" w:rsidP="00080263">
      <w:pPr>
        <w:pStyle w:val="a0"/>
      </w:pPr>
      <w:r>
        <w:rPr>
          <w:rFonts w:hint="eastAsia"/>
        </w:rPr>
        <w:t xml:space="preserve">기획 </w:t>
      </w:r>
      <w:proofErr w:type="gramStart"/>
      <w:r>
        <w:rPr>
          <w:rFonts w:hint="eastAsia"/>
        </w:rPr>
        <w:t xml:space="preserve">팀원 </w:t>
      </w:r>
      <w:r>
        <w:t>:</w:t>
      </w:r>
      <w:proofErr w:type="gramEnd"/>
      <w:r>
        <w:t xml:space="preserve"> </w:t>
      </w:r>
      <w:r>
        <w:rPr>
          <w:rFonts w:hint="eastAsia"/>
        </w:rPr>
        <w:t>결혼 신청을 우편으로 프로포즈를 신청,</w:t>
      </w:r>
      <w:r>
        <w:t xml:space="preserve"> </w:t>
      </w:r>
      <w:r>
        <w:rPr>
          <w:rFonts w:hint="eastAsia"/>
        </w:rPr>
        <w:t>수락하도록 만들까?</w:t>
      </w:r>
    </w:p>
    <w:p w14:paraId="675BE8DB" w14:textId="35D8CD16" w:rsidR="00230F74" w:rsidRDefault="00230F74" w:rsidP="00080263">
      <w:pPr>
        <w:pStyle w:val="a0"/>
      </w:pPr>
      <w:r>
        <w:rPr>
          <w:rFonts w:hint="eastAsia"/>
        </w:rPr>
        <w:t xml:space="preserve">프로그램 </w:t>
      </w:r>
      <w:proofErr w:type="gramStart"/>
      <w:r>
        <w:rPr>
          <w:rFonts w:hint="eastAsia"/>
        </w:rPr>
        <w:t xml:space="preserve">팀 </w:t>
      </w:r>
      <w:r>
        <w:t>:</w:t>
      </w:r>
      <w:proofErr w:type="gramEnd"/>
      <w:r>
        <w:t xml:space="preserve"> </w:t>
      </w:r>
      <w:r>
        <w:rPr>
          <w:rFonts w:hint="eastAsia"/>
        </w:rPr>
        <w:t>결혼 시스템을 구현하기 위해 서버에서 패킷을 보내는 방안은?</w:t>
      </w:r>
    </w:p>
    <w:p w14:paraId="59409829" w14:textId="4705453F" w:rsidR="00230F74" w:rsidRDefault="00230F74" w:rsidP="00080263">
      <w:pPr>
        <w:pStyle w:val="a0"/>
      </w:pPr>
      <w:r>
        <w:rPr>
          <w:rFonts w:hint="eastAsia"/>
        </w:rPr>
        <w:t xml:space="preserve">그래픽 </w:t>
      </w:r>
      <w:proofErr w:type="gramStart"/>
      <w:r>
        <w:rPr>
          <w:rFonts w:hint="eastAsia"/>
        </w:rPr>
        <w:t xml:space="preserve">팀 </w:t>
      </w:r>
      <w:r>
        <w:t>:</w:t>
      </w:r>
      <w:proofErr w:type="gramEnd"/>
      <w:r>
        <w:t xml:space="preserve"> </w:t>
      </w:r>
      <w:r>
        <w:rPr>
          <w:rFonts w:hint="eastAsia"/>
        </w:rPr>
        <w:t>결혼을 한 플레이어들 끼리 공유할 커플 이펙트는 어떻게?</w:t>
      </w:r>
    </w:p>
    <w:p w14:paraId="303E67B7" w14:textId="7C3B6A16" w:rsidR="00230F74" w:rsidRDefault="00230F74" w:rsidP="00080263">
      <w:pPr>
        <w:pStyle w:val="a0"/>
      </w:pPr>
      <w:r>
        <w:rPr>
          <w:rFonts w:hint="eastAsia"/>
        </w:rPr>
        <w:t xml:space="preserve">마케팅 팀 </w:t>
      </w:r>
      <w:r>
        <w:t xml:space="preserve">: </w:t>
      </w:r>
      <w:r>
        <w:rPr>
          <w:rFonts w:hint="eastAsia"/>
        </w:rPr>
        <w:t xml:space="preserve">결혼 시스템이 들어가면 </w:t>
      </w:r>
      <w:r>
        <w:t>100</w:t>
      </w:r>
      <w:r>
        <w:rPr>
          <w:rFonts w:hint="eastAsia"/>
        </w:rPr>
        <w:t>번째 커플에게 커플링 경품을?</w:t>
      </w:r>
    </w:p>
    <w:p w14:paraId="0E61C522" w14:textId="47259928" w:rsidR="00230F74" w:rsidRDefault="00230F74" w:rsidP="00080263">
      <w:pPr>
        <w:pStyle w:val="a0"/>
      </w:pPr>
      <w:r>
        <w:rPr>
          <w:rFonts w:hint="eastAsia"/>
        </w:rPr>
        <w:t xml:space="preserve">운영 </w:t>
      </w:r>
      <w:proofErr w:type="gramStart"/>
      <w:r>
        <w:rPr>
          <w:rFonts w:hint="eastAsia"/>
        </w:rPr>
        <w:t xml:space="preserve">팀 </w:t>
      </w:r>
      <w:r>
        <w:t>:</w:t>
      </w:r>
      <w:proofErr w:type="gramEnd"/>
      <w:r>
        <w:t xml:space="preserve"> </w:t>
      </w:r>
      <w:r>
        <w:rPr>
          <w:rFonts w:hint="eastAsia"/>
        </w:rPr>
        <w:t>결혼 시스템을 악용한 유저에 대한 처리 방안은?</w:t>
      </w:r>
    </w:p>
    <w:p w14:paraId="08716967" w14:textId="77777777" w:rsidR="00230F74" w:rsidRDefault="00230F74" w:rsidP="00255EDD">
      <w:pPr>
        <w:widowControl/>
        <w:wordWrap/>
        <w:autoSpaceDE/>
        <w:autoSpaceDN/>
        <w:spacing w:after="0"/>
        <w:rPr>
          <w:spacing w:val="-20"/>
        </w:rPr>
      </w:pPr>
    </w:p>
    <w:p w14:paraId="2D24080C" w14:textId="3574CC76" w:rsidR="001148DD" w:rsidRDefault="00230F74" w:rsidP="00080263">
      <w:pPr>
        <w:pStyle w:val="4"/>
        <w:ind w:left="480" w:hanging="480"/>
      </w:pPr>
      <w:r>
        <w:rPr>
          <w:rFonts w:hint="eastAsia"/>
        </w:rPr>
        <w:t>하나의 게임이 제대로 만들어 지기 위해 모든 구성원이 결정(기획</w:t>
      </w:r>
      <w:r>
        <w:t>)</w:t>
      </w:r>
      <w:r>
        <w:rPr>
          <w:rFonts w:hint="eastAsia"/>
        </w:rPr>
        <w:t>을 내리게 됩니다.</w:t>
      </w:r>
    </w:p>
    <w:p w14:paraId="7DD4437B" w14:textId="77777777" w:rsidR="0066585D" w:rsidRDefault="0066585D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34449C58" w14:textId="05147B8B" w:rsidR="0066585D" w:rsidRDefault="0066585D" w:rsidP="00D44B00">
      <w:pPr>
        <w:pStyle w:val="2"/>
      </w:pPr>
      <w:r>
        <w:rPr>
          <w:rFonts w:hint="eastAsia"/>
        </w:rPr>
        <w:lastRenderedPageBreak/>
        <w:t>기획자가 별도로 필요하지 않은 게임도 존재한다.</w:t>
      </w:r>
    </w:p>
    <w:p w14:paraId="3186477F" w14:textId="0C7832EF" w:rsidR="0066585D" w:rsidRPr="00505043" w:rsidRDefault="0066585D" w:rsidP="00505043">
      <w:pPr>
        <w:pStyle w:val="a"/>
      </w:pPr>
      <w:r w:rsidRPr="00505043">
        <w:rPr>
          <w:rFonts w:hint="eastAsia"/>
        </w:rPr>
        <w:t>기획단계가 필요 없는 게임이거나,</w:t>
      </w:r>
      <w:r w:rsidRPr="00505043">
        <w:t xml:space="preserve"> </w:t>
      </w:r>
      <w:r w:rsidRPr="00505043">
        <w:rPr>
          <w:rFonts w:hint="eastAsia"/>
        </w:rPr>
        <w:t>필요단계가 다소 적은 게임.</w:t>
      </w:r>
      <w:r w:rsidR="00D44B00" w:rsidRPr="00505043">
        <w:rPr>
          <w:rFonts w:hint="eastAsia"/>
        </w:rPr>
        <w:t xml:space="preserve"> </w:t>
      </w:r>
      <w:r w:rsidRPr="00505043">
        <w:rPr>
          <w:rFonts w:hint="eastAsia"/>
        </w:rPr>
        <w:t>하지만 성공적인 게임을 위해선 기획자의 존재가</w:t>
      </w:r>
      <w:r w:rsidR="00505043">
        <w:rPr>
          <w:rFonts w:hint="eastAsia"/>
        </w:rPr>
        <w:t xml:space="preserve"> </w:t>
      </w:r>
      <w:r w:rsidRPr="00505043">
        <w:rPr>
          <w:rFonts w:hint="eastAsia"/>
        </w:rPr>
        <w:t>필요하게 된다</w:t>
      </w:r>
      <w:r w:rsidR="00505043">
        <w:rPr>
          <w:rFonts w:hint="eastAsia"/>
        </w:rPr>
        <w:t>.</w:t>
      </w:r>
    </w:p>
    <w:p w14:paraId="5571A20A" w14:textId="289A472B" w:rsidR="00392491" w:rsidRPr="00505043" w:rsidRDefault="00505043" w:rsidP="00505043">
      <w:pPr>
        <w:pStyle w:val="a"/>
      </w:pPr>
      <w:r>
        <w:rPr>
          <w:rFonts w:hint="eastAsia"/>
        </w:rPr>
        <w:t>게</w:t>
      </w:r>
      <w:r w:rsidR="0066585D" w:rsidRPr="00505043">
        <w:rPr>
          <w:rFonts w:hint="eastAsia"/>
        </w:rPr>
        <w:t>임기획은 게임 개발의 근본이며,</w:t>
      </w:r>
      <w:r w:rsidR="0066585D" w:rsidRPr="00505043">
        <w:t xml:space="preserve"> </w:t>
      </w:r>
      <w:r w:rsidR="0066585D" w:rsidRPr="00505043">
        <w:rPr>
          <w:rFonts w:hint="eastAsia"/>
        </w:rPr>
        <w:t>의사</w:t>
      </w:r>
      <w:r w:rsidR="00B66C4F" w:rsidRPr="00505043">
        <w:rPr>
          <w:rFonts w:hint="eastAsia"/>
        </w:rPr>
        <w:t>결정의 집합체로서,</w:t>
      </w:r>
      <w:r w:rsidR="00B66C4F" w:rsidRPr="00505043">
        <w:t xml:space="preserve"> </w:t>
      </w:r>
      <w:r w:rsidR="00B66C4F" w:rsidRPr="00505043">
        <w:rPr>
          <w:rFonts w:hint="eastAsia"/>
        </w:rPr>
        <w:t>게임</w:t>
      </w:r>
      <w:r w:rsidR="00392491" w:rsidRPr="00505043">
        <w:rPr>
          <w:rFonts w:hint="eastAsia"/>
        </w:rPr>
        <w:t xml:space="preserve"> 제작에서</w:t>
      </w:r>
      <w:r w:rsidR="00B66C4F" w:rsidRPr="00505043">
        <w:rPr>
          <w:rFonts w:hint="eastAsia"/>
        </w:rPr>
        <w:t xml:space="preserve"> 책임을 져야 하는 자리이다.</w:t>
      </w:r>
    </w:p>
    <w:p w14:paraId="2E6B2264" w14:textId="5F620666" w:rsidR="006E3655" w:rsidRPr="00505043" w:rsidRDefault="00392491" w:rsidP="00505043">
      <w:pPr>
        <w:pStyle w:val="a"/>
      </w:pPr>
      <w:r w:rsidRPr="00505043">
        <w:rPr>
          <w:rFonts w:hint="eastAsia"/>
        </w:rPr>
        <w:t>기획자는 매사에 의사결정에 따른 리스크를 판단해야 하는 직업이다.</w:t>
      </w:r>
      <w:r w:rsidRPr="00505043">
        <w:t xml:space="preserve"> </w:t>
      </w:r>
      <w:r w:rsidRPr="00505043">
        <w:rPr>
          <w:rFonts w:hint="eastAsia"/>
        </w:rPr>
        <w:t>그에 따라 리스크에 대한 압박감이 주어지는</w:t>
      </w:r>
      <w:r w:rsidR="00505043">
        <w:rPr>
          <w:rFonts w:hint="eastAsia"/>
        </w:rPr>
        <w:t xml:space="preserve"> </w:t>
      </w:r>
      <w:r w:rsidRPr="00505043">
        <w:rPr>
          <w:rFonts w:hint="eastAsia"/>
        </w:rPr>
        <w:t>경우가 있다.</w:t>
      </w:r>
    </w:p>
    <w:p w14:paraId="758DF252" w14:textId="031EAC22" w:rsidR="00392491" w:rsidRPr="00505043" w:rsidRDefault="00392491" w:rsidP="00505043">
      <w:pPr>
        <w:pStyle w:val="a"/>
      </w:pPr>
      <w:r w:rsidRPr="00505043">
        <w:rPr>
          <w:rFonts w:hint="eastAsia"/>
        </w:rPr>
        <w:t>그렇기에 기획자는 기획에 리스크를 판단하여 결정하는 역량을 갖추어야 한다.</w:t>
      </w:r>
    </w:p>
    <w:p w14:paraId="5D47FA84" w14:textId="77777777" w:rsidR="00392491" w:rsidRDefault="00392491" w:rsidP="00255EDD">
      <w:pPr>
        <w:widowControl/>
        <w:wordWrap/>
        <w:autoSpaceDE/>
        <w:autoSpaceDN/>
        <w:spacing w:after="0"/>
        <w:rPr>
          <w:spacing w:val="-20"/>
        </w:rPr>
      </w:pPr>
    </w:p>
    <w:p w14:paraId="10C4B86F" w14:textId="2AB17BF1" w:rsidR="00392491" w:rsidRDefault="00392491" w:rsidP="00D44B00">
      <w:pPr>
        <w:pStyle w:val="2"/>
      </w:pPr>
      <w:r>
        <w:rPr>
          <w:rFonts w:hint="eastAsia"/>
        </w:rPr>
        <w:t xml:space="preserve">게임 </w:t>
      </w:r>
      <w:proofErr w:type="spellStart"/>
      <w:r>
        <w:rPr>
          <w:rFonts w:hint="eastAsia"/>
        </w:rPr>
        <w:t>플래너와</w:t>
      </w:r>
      <w:proofErr w:type="spellEnd"/>
      <w:r>
        <w:rPr>
          <w:rFonts w:hint="eastAsia"/>
        </w:rPr>
        <w:t xml:space="preserve"> 디자이너</w:t>
      </w:r>
      <w:r w:rsidR="00495462">
        <w:rPr>
          <w:rFonts w:hint="eastAsia"/>
        </w:rPr>
        <w:t>의</w:t>
      </w:r>
      <w:r>
        <w:rPr>
          <w:rFonts w:hint="eastAsia"/>
        </w:rPr>
        <w:t xml:space="preserve"> 차이점</w:t>
      </w:r>
    </w:p>
    <w:p w14:paraId="005883A4" w14:textId="7E8E7884" w:rsidR="00392491" w:rsidRPr="00505043" w:rsidRDefault="00392491" w:rsidP="00505043">
      <w:pPr>
        <w:pStyle w:val="a"/>
      </w:pPr>
      <w:proofErr w:type="spellStart"/>
      <w:r w:rsidRPr="00505043">
        <w:rPr>
          <w:rFonts w:hint="eastAsia"/>
        </w:rPr>
        <w:t>플래너는</w:t>
      </w:r>
      <w:proofErr w:type="spellEnd"/>
      <w:r w:rsidRPr="00505043">
        <w:rPr>
          <w:rFonts w:hint="eastAsia"/>
        </w:rPr>
        <w:t xml:space="preserve"> 게임의 계획을 세우고 그 과정의 설계를 담당하는 직책이다.</w:t>
      </w:r>
      <w:r w:rsidRPr="00505043">
        <w:t xml:space="preserve"> </w:t>
      </w:r>
      <w:r w:rsidRPr="00505043">
        <w:rPr>
          <w:rFonts w:hint="eastAsia"/>
        </w:rPr>
        <w:t xml:space="preserve">그리고 디자이너는 </w:t>
      </w:r>
      <w:proofErr w:type="spellStart"/>
      <w:r w:rsidRPr="00505043">
        <w:rPr>
          <w:rFonts w:hint="eastAsia"/>
        </w:rPr>
        <w:t>플래너의</w:t>
      </w:r>
      <w:proofErr w:type="spellEnd"/>
      <w:r w:rsidRPr="00505043">
        <w:rPr>
          <w:rFonts w:hint="eastAsia"/>
        </w:rPr>
        <w:t xml:space="preserve"> 계획에 따라 게임의</w:t>
      </w:r>
      <w:r w:rsidR="00505043">
        <w:rPr>
          <w:rFonts w:hint="eastAsia"/>
        </w:rPr>
        <w:t xml:space="preserve"> </w:t>
      </w:r>
      <w:r w:rsidRPr="00505043">
        <w:rPr>
          <w:rFonts w:hint="eastAsia"/>
        </w:rPr>
        <w:t>구체적인 설계를 담당하게 된다.</w:t>
      </w:r>
    </w:p>
    <w:p w14:paraId="33700E00" w14:textId="0F391716" w:rsidR="00392491" w:rsidRPr="00505043" w:rsidRDefault="00392491" w:rsidP="00505043">
      <w:pPr>
        <w:pStyle w:val="a"/>
      </w:pPr>
      <w:r w:rsidRPr="00505043">
        <w:rPr>
          <w:rFonts w:hint="eastAsia"/>
        </w:rPr>
        <w:t>게임기획자는 영화 감독이나 시나리오 작가보다 건축 설계사에 가깝다</w:t>
      </w:r>
    </w:p>
    <w:p w14:paraId="5F261BB6" w14:textId="7372F85E" w:rsidR="00392491" w:rsidRDefault="00392491" w:rsidP="00080263">
      <w:pPr>
        <w:pStyle w:val="4"/>
        <w:ind w:left="480" w:hanging="480"/>
      </w:pPr>
      <w:r>
        <w:t xml:space="preserve"> - </w:t>
      </w:r>
      <w:r>
        <w:rPr>
          <w:rFonts w:hint="eastAsia"/>
        </w:rPr>
        <w:t>게임 기획자의 해외 명칭은 게임 디자이너이다</w:t>
      </w:r>
      <w:r>
        <w:t xml:space="preserve"> - </w:t>
      </w:r>
    </w:p>
    <w:p w14:paraId="3CE8A461" w14:textId="2787EF56" w:rsidR="00392491" w:rsidRPr="005C752C" w:rsidRDefault="00392491" w:rsidP="00255EDD">
      <w:pPr>
        <w:widowControl/>
        <w:wordWrap/>
        <w:autoSpaceDE/>
        <w:autoSpaceDN/>
        <w:spacing w:after="0"/>
        <w:rPr>
          <w:spacing w:val="-20"/>
        </w:rPr>
      </w:pPr>
    </w:p>
    <w:p w14:paraId="44374803" w14:textId="46854331" w:rsidR="00AB1DD1" w:rsidRDefault="00AB1DD1" w:rsidP="00D44B00">
      <w:pPr>
        <w:pStyle w:val="2"/>
      </w:pPr>
      <w:r>
        <w:rPr>
          <w:rFonts w:hint="eastAsia"/>
        </w:rPr>
        <w:t>게임 디자이너에 대한 오해</w:t>
      </w:r>
    </w:p>
    <w:p w14:paraId="016F7935" w14:textId="046D14D2" w:rsidR="00AB1DD1" w:rsidRDefault="00AB1DD1" w:rsidP="00B66927">
      <w:pPr>
        <w:pStyle w:val="3"/>
        <w:ind w:left="840" w:hanging="440"/>
      </w:pPr>
      <w:r>
        <w:rPr>
          <w:rFonts w:hint="eastAsia"/>
        </w:rPr>
        <w:t>게임 기획자는 요구사항을 전달하는 직군이다?</w:t>
      </w:r>
      <w:r>
        <w:t xml:space="preserve"> (</w:t>
      </w:r>
      <w:r>
        <w:rPr>
          <w:rFonts w:hint="eastAsia"/>
        </w:rPr>
        <w:t>아니다</w:t>
      </w:r>
      <w:r>
        <w:t>)</w:t>
      </w:r>
    </w:p>
    <w:p w14:paraId="59D0DDEB" w14:textId="161D16A9" w:rsidR="00AB1DD1" w:rsidRDefault="00AB1DD1" w:rsidP="00505043">
      <w:pPr>
        <w:pStyle w:val="a"/>
      </w:pPr>
      <w:r>
        <w:rPr>
          <w:rFonts w:hint="eastAsia"/>
        </w:rPr>
        <w:t>요구 사항을 개발 가능한 형태로 재구성하여 전달한다.</w:t>
      </w:r>
    </w:p>
    <w:p w14:paraId="3CFD3E99" w14:textId="67C46A4B" w:rsidR="00AB1DD1" w:rsidRDefault="00AB1DD1" w:rsidP="00255EDD">
      <w:pPr>
        <w:widowControl/>
        <w:wordWrap/>
        <w:autoSpaceDE/>
        <w:autoSpaceDN/>
        <w:spacing w:after="0"/>
        <w:rPr>
          <w:spacing w:val="-20"/>
        </w:rPr>
      </w:pPr>
    </w:p>
    <w:p w14:paraId="752EAD50" w14:textId="12209BC3" w:rsidR="00AB1DD1" w:rsidRDefault="00AB1DD1" w:rsidP="00D44B00">
      <w:pPr>
        <w:pStyle w:val="2"/>
      </w:pPr>
      <w:r>
        <w:rPr>
          <w:rFonts w:hint="eastAsia"/>
        </w:rPr>
        <w:t>게임 디자이너의 게임 기획</w:t>
      </w:r>
    </w:p>
    <w:p w14:paraId="08044848" w14:textId="6B5EE519" w:rsidR="00AB1DD1" w:rsidRDefault="00AB1DD1" w:rsidP="00505043">
      <w:pPr>
        <w:pStyle w:val="a"/>
      </w:pPr>
      <w:r>
        <w:rPr>
          <w:rFonts w:hint="eastAsia"/>
        </w:rPr>
        <w:t>어떤 게임을 어떻게 만들지 결정하되,</w:t>
      </w:r>
    </w:p>
    <w:p w14:paraId="7CD586C8" w14:textId="1B84614C" w:rsidR="00AB1DD1" w:rsidRDefault="00AB1DD1" w:rsidP="00505043">
      <w:pPr>
        <w:pStyle w:val="a"/>
      </w:pPr>
      <w:r>
        <w:rPr>
          <w:rFonts w:hint="eastAsia"/>
        </w:rPr>
        <w:t>결정된 사항을 논리적으로 설계하고,</w:t>
      </w:r>
    </w:p>
    <w:p w14:paraId="33911B6F" w14:textId="781E1275" w:rsidR="00AB1DD1" w:rsidRDefault="00AB1DD1" w:rsidP="00505043">
      <w:pPr>
        <w:pStyle w:val="a"/>
      </w:pPr>
      <w:r>
        <w:rPr>
          <w:rFonts w:hint="eastAsia"/>
        </w:rPr>
        <w:t>설계된 결정들을 효과적으로 전달해야 하며,</w:t>
      </w:r>
    </w:p>
    <w:p w14:paraId="1A50B182" w14:textId="439D8E8C" w:rsidR="00E567DA" w:rsidRDefault="00AB1DD1" w:rsidP="00505043">
      <w:pPr>
        <w:pStyle w:val="a"/>
      </w:pPr>
      <w:r>
        <w:rPr>
          <w:rFonts w:hint="eastAsia"/>
        </w:rPr>
        <w:t>전달된 내용이 의도한 게임으로 잘 구현되었는지 판단하는 것</w:t>
      </w:r>
      <w:r w:rsidR="00E567DA">
        <w:rPr>
          <w:rFonts w:hint="eastAsia"/>
        </w:rPr>
        <w:t>.</w:t>
      </w:r>
    </w:p>
    <w:p w14:paraId="51595BE7" w14:textId="349D8B35" w:rsidR="0086100F" w:rsidRDefault="005C752C" w:rsidP="00505043">
      <w:pPr>
        <w:pStyle w:val="a"/>
      </w:pPr>
      <w:r>
        <w:rPr>
          <w:rFonts w:hint="eastAsia"/>
        </w:rPr>
        <w:t>현 시점에서 기획진들은 문서 작업을 간소화하려 하고 있다.</w:t>
      </w:r>
      <w:r>
        <w:t xml:space="preserve"> </w:t>
      </w:r>
      <w:r>
        <w:rPr>
          <w:rFonts w:hint="eastAsia"/>
        </w:rPr>
        <w:t>문서작업에 할당될 시간에 게임제작에 대한</w:t>
      </w:r>
      <w:r>
        <w:t xml:space="preserve"> </w:t>
      </w:r>
      <w:r>
        <w:rPr>
          <w:rFonts w:hint="eastAsia"/>
        </w:rPr>
        <w:t>협의를 강화하여 보다 효율적인 방식을 추구하고 있다.</w:t>
      </w:r>
    </w:p>
    <w:p w14:paraId="1AF23B8F" w14:textId="77777777" w:rsidR="00ED1148" w:rsidRPr="00ED1148" w:rsidRDefault="00ED1148" w:rsidP="00255EDD">
      <w:pPr>
        <w:widowControl/>
        <w:wordWrap/>
        <w:autoSpaceDE/>
        <w:autoSpaceDN/>
        <w:spacing w:after="0"/>
        <w:rPr>
          <w:spacing w:val="-20"/>
        </w:rPr>
      </w:pPr>
    </w:p>
    <w:p w14:paraId="5B88DF0F" w14:textId="3A34499D" w:rsidR="0086100F" w:rsidRPr="00080263" w:rsidRDefault="005C752C" w:rsidP="00080263">
      <w:pPr>
        <w:pStyle w:val="2"/>
      </w:pPr>
      <w:r>
        <w:rPr>
          <w:rFonts w:hint="eastAsia"/>
        </w:rPr>
        <w:t xml:space="preserve">분석 </w:t>
      </w:r>
      <w:bookmarkStart w:id="1" w:name="_Hlk36716296"/>
      <w:r>
        <w:rPr>
          <w:rFonts w:hint="eastAsia"/>
        </w:rPr>
        <w:t>→</w:t>
      </w:r>
      <w:bookmarkEnd w:id="1"/>
      <w:r>
        <w:rPr>
          <w:rFonts w:hint="eastAsia"/>
        </w:rPr>
        <w:t xml:space="preserve"> 창안 → 정의 → 전달 → 구현 → 검증</w:t>
      </w:r>
    </w:p>
    <w:p w14:paraId="103951F2" w14:textId="56523899" w:rsidR="00D14069" w:rsidRDefault="0086100F" w:rsidP="00080263">
      <w:pPr>
        <w:pStyle w:val="a0"/>
      </w:pPr>
      <w:proofErr w:type="gramStart"/>
      <w:r>
        <w:rPr>
          <w:rFonts w:hint="eastAsia"/>
        </w:rPr>
        <w:t xml:space="preserve">분석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게임기획자들에겐 게임을 제작하기 위한 전반적인 지식을 갖추기 위해 풍부한 게임경험과 </w:t>
      </w:r>
      <w:proofErr w:type="spellStart"/>
      <w:r>
        <w:rPr>
          <w:rFonts w:hint="eastAsia"/>
        </w:rPr>
        <w:t>서브컬쳐</w:t>
      </w:r>
      <w:proofErr w:type="spellEnd"/>
      <w:r>
        <w:rPr>
          <w:rFonts w:hint="eastAsia"/>
        </w:rPr>
        <w:t xml:space="preserve"> 지식이 함유되어야 한다.</w:t>
      </w:r>
      <w:r w:rsidR="00D14069">
        <w:t>(</w:t>
      </w:r>
      <w:r w:rsidR="00D14069">
        <w:rPr>
          <w:rFonts w:hint="eastAsia"/>
        </w:rPr>
        <w:t xml:space="preserve">대상 </w:t>
      </w:r>
      <w:r w:rsidR="00D14069">
        <w:t xml:space="preserve">: </w:t>
      </w:r>
      <w:r w:rsidR="00D14069">
        <w:rPr>
          <w:rFonts w:hint="eastAsia"/>
        </w:rPr>
        <w:t>참고자료,</w:t>
      </w:r>
      <w:r w:rsidR="00D14069">
        <w:t xml:space="preserve"> </w:t>
      </w:r>
      <w:r w:rsidR="00D14069">
        <w:rPr>
          <w:rFonts w:hint="eastAsia"/>
        </w:rPr>
        <w:t>벤치마킹,</w:t>
      </w:r>
      <w:r w:rsidR="00D14069">
        <w:t xml:space="preserve"> </w:t>
      </w:r>
      <w:r w:rsidR="00D14069">
        <w:rPr>
          <w:rFonts w:hint="eastAsia"/>
        </w:rPr>
        <w:t>지표,</w:t>
      </w:r>
      <w:r w:rsidR="00D14069">
        <w:t xml:space="preserve"> </w:t>
      </w:r>
      <w:r w:rsidR="00D14069">
        <w:rPr>
          <w:rFonts w:hint="eastAsia"/>
        </w:rPr>
        <w:t>재미,</w:t>
      </w:r>
      <w:r w:rsidR="00D14069">
        <w:t xml:space="preserve"> </w:t>
      </w:r>
      <w:r w:rsidR="00D14069">
        <w:rPr>
          <w:rFonts w:hint="eastAsia"/>
        </w:rPr>
        <w:t>감성,</w:t>
      </w:r>
      <w:r w:rsidR="00D14069">
        <w:t xml:space="preserve"> </w:t>
      </w:r>
      <w:r w:rsidR="00D14069">
        <w:rPr>
          <w:rFonts w:hint="eastAsia"/>
        </w:rPr>
        <w:t>구조</w:t>
      </w:r>
      <w:r w:rsidR="00D14069">
        <w:t>)</w:t>
      </w:r>
    </w:p>
    <w:p w14:paraId="00B31E78" w14:textId="2D6DF61C" w:rsidR="0086100F" w:rsidRDefault="0086100F" w:rsidP="00080263">
      <w:pPr>
        <w:pStyle w:val="a0"/>
      </w:pPr>
      <w:proofErr w:type="gramStart"/>
      <w:r>
        <w:rPr>
          <w:rFonts w:hint="eastAsia"/>
        </w:rPr>
        <w:t xml:space="preserve">창안 </w:t>
      </w:r>
      <w:r>
        <w:t>:</w:t>
      </w:r>
      <w:proofErr w:type="gramEnd"/>
      <w:r>
        <w:t xml:space="preserve"> </w:t>
      </w:r>
      <w:r w:rsidR="00F35878">
        <w:rPr>
          <w:rFonts w:hint="eastAsia"/>
        </w:rPr>
        <w:t xml:space="preserve">분석한 자료들을 </w:t>
      </w:r>
      <w:r>
        <w:rPr>
          <w:rFonts w:hint="eastAsia"/>
        </w:rPr>
        <w:t>검증</w:t>
      </w:r>
      <w:r w:rsidR="00F35878">
        <w:rPr>
          <w:rFonts w:hint="eastAsia"/>
        </w:rPr>
        <w:t>하며</w:t>
      </w:r>
      <w:r>
        <w:rPr>
          <w:rFonts w:hint="eastAsia"/>
        </w:rPr>
        <w:t xml:space="preserve"> 게임의 성공</w:t>
      </w:r>
      <w:r w:rsidR="00F35878">
        <w:rPr>
          <w:rFonts w:hint="eastAsia"/>
        </w:rPr>
        <w:t>확률을</w:t>
      </w:r>
      <w:r>
        <w:rPr>
          <w:rFonts w:hint="eastAsia"/>
        </w:rPr>
        <w:t xml:space="preserve"> 판단한다.</w:t>
      </w:r>
      <w:r w:rsidR="00F35878">
        <w:t>(</w:t>
      </w:r>
      <w:r w:rsidR="00F35878">
        <w:rPr>
          <w:rFonts w:hint="eastAsia"/>
        </w:rPr>
        <w:t xml:space="preserve">추구 </w:t>
      </w:r>
      <w:r w:rsidR="00F35878">
        <w:t xml:space="preserve">: </w:t>
      </w:r>
      <w:r w:rsidR="00F35878">
        <w:rPr>
          <w:rFonts w:hint="eastAsia"/>
        </w:rPr>
        <w:t>논리적,</w:t>
      </w:r>
      <w:r w:rsidR="00F35878">
        <w:t xml:space="preserve"> </w:t>
      </w:r>
      <w:r w:rsidR="00F35878">
        <w:rPr>
          <w:rFonts w:hint="eastAsia"/>
        </w:rPr>
        <w:t>창의적</w:t>
      </w:r>
      <w:r w:rsidR="00B6269E">
        <w:rPr>
          <w:rFonts w:hint="eastAsia"/>
        </w:rPr>
        <w:t>,</w:t>
      </w:r>
      <w:r w:rsidR="00B6269E">
        <w:t xml:space="preserve"> </w:t>
      </w:r>
      <w:r w:rsidR="00B6269E">
        <w:rPr>
          <w:rFonts w:hint="eastAsia"/>
        </w:rPr>
        <w:t>추가</w:t>
      </w:r>
      <w:r w:rsidR="00B6269E">
        <w:t xml:space="preserve">, </w:t>
      </w:r>
      <w:r w:rsidR="00B6269E">
        <w:rPr>
          <w:rFonts w:hint="eastAsia"/>
        </w:rPr>
        <w:t>삭제,</w:t>
      </w:r>
      <w:r w:rsidR="00B6269E">
        <w:t xml:space="preserve"> </w:t>
      </w:r>
      <w:r w:rsidR="00B6269E">
        <w:rPr>
          <w:rFonts w:hint="eastAsia"/>
        </w:rPr>
        <w:t>개선,</w:t>
      </w:r>
      <w:r w:rsidR="00B6269E">
        <w:t xml:space="preserve"> </w:t>
      </w:r>
      <w:r w:rsidR="00B6269E">
        <w:rPr>
          <w:rFonts w:hint="eastAsia"/>
        </w:rPr>
        <w:t>강화</w:t>
      </w:r>
      <w:r w:rsidR="00F35878">
        <w:t>)</w:t>
      </w:r>
    </w:p>
    <w:p w14:paraId="1DF5FC23" w14:textId="4B29510D" w:rsidR="0086100F" w:rsidRDefault="0086100F" w:rsidP="00080263">
      <w:pPr>
        <w:pStyle w:val="a0"/>
      </w:pPr>
      <w:proofErr w:type="gramStart"/>
      <w:r>
        <w:rPr>
          <w:rFonts w:hint="eastAsia"/>
        </w:rPr>
        <w:t xml:space="preserve">정의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판단한 정보들을 </w:t>
      </w:r>
      <w:proofErr w:type="spellStart"/>
      <w:r>
        <w:rPr>
          <w:rFonts w:hint="eastAsia"/>
        </w:rPr>
        <w:t>규격화하여</w:t>
      </w:r>
      <w:proofErr w:type="spellEnd"/>
      <w:r>
        <w:rPr>
          <w:rFonts w:hint="eastAsia"/>
        </w:rPr>
        <w:t xml:space="preserve"> 제작한다.</w:t>
      </w:r>
    </w:p>
    <w:p w14:paraId="55B6D8B2" w14:textId="5AA4E767" w:rsidR="0086100F" w:rsidRDefault="0086100F" w:rsidP="00080263">
      <w:pPr>
        <w:pStyle w:val="a0"/>
      </w:pPr>
      <w:proofErr w:type="gramStart"/>
      <w:r>
        <w:rPr>
          <w:rFonts w:hint="eastAsia"/>
        </w:rPr>
        <w:t xml:space="preserve">전달 </w:t>
      </w:r>
      <w:r>
        <w:t>:</w:t>
      </w:r>
      <w:proofErr w:type="gramEnd"/>
      <w:r>
        <w:t xml:space="preserve"> </w:t>
      </w:r>
      <w:r>
        <w:rPr>
          <w:rFonts w:hint="eastAsia"/>
        </w:rPr>
        <w:t>이후 제작된 기획을 타 직군으로 전달한다.</w:t>
      </w:r>
      <w:r>
        <w:t>(</w:t>
      </w:r>
      <w:r>
        <w:rPr>
          <w:rFonts w:hint="eastAsia"/>
        </w:rPr>
        <w:t xml:space="preserve">방식 </w:t>
      </w:r>
      <w:r>
        <w:t xml:space="preserve">: </w:t>
      </w:r>
      <w:r>
        <w:rPr>
          <w:rFonts w:hint="eastAsia"/>
        </w:rPr>
        <w:t>대화</w:t>
      </w:r>
      <w:r>
        <w:t xml:space="preserve">, </w:t>
      </w:r>
      <w:r>
        <w:rPr>
          <w:rFonts w:hint="eastAsia"/>
        </w:rPr>
        <w:t>문서화,</w:t>
      </w:r>
      <w:r>
        <w:t xml:space="preserve"> </w:t>
      </w:r>
      <w:r>
        <w:rPr>
          <w:rFonts w:hint="eastAsia"/>
        </w:rPr>
        <w:t>이미지,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>코드,</w:t>
      </w:r>
      <w:r>
        <w:t xml:space="preserve"> </w:t>
      </w:r>
      <w:r>
        <w:rPr>
          <w:rFonts w:hint="eastAsia"/>
        </w:rPr>
        <w:t>프로토타입 등</w:t>
      </w:r>
      <w:r>
        <w:t>)</w:t>
      </w:r>
    </w:p>
    <w:p w14:paraId="206A6C27" w14:textId="50CC6BFE" w:rsidR="0086100F" w:rsidRDefault="0086100F" w:rsidP="00080263">
      <w:pPr>
        <w:pStyle w:val="a0"/>
      </w:pPr>
      <w:proofErr w:type="gramStart"/>
      <w:r>
        <w:rPr>
          <w:rFonts w:hint="eastAsia"/>
        </w:rPr>
        <w:t xml:space="preserve">구현 </w:t>
      </w:r>
      <w:r>
        <w:t>:</w:t>
      </w:r>
      <w:proofErr w:type="gramEnd"/>
      <w:r>
        <w:t xml:space="preserve"> </w:t>
      </w:r>
      <w:r w:rsidR="009D7D12">
        <w:rPr>
          <w:rFonts w:hint="eastAsia"/>
        </w:rPr>
        <w:t>간단한 구현을 통해</w:t>
      </w:r>
      <w:r w:rsidR="00495462">
        <w:t xml:space="preserve"> </w:t>
      </w:r>
      <w:r w:rsidR="00495462">
        <w:rPr>
          <w:rFonts w:hint="eastAsia"/>
        </w:rPr>
        <w:t>효율적으로 전달</w:t>
      </w:r>
      <w:r w:rsidR="009D7D12">
        <w:t>(</w:t>
      </w:r>
      <w:r w:rsidR="009D7D12">
        <w:rPr>
          <w:rFonts w:hint="eastAsia"/>
        </w:rPr>
        <w:t xml:space="preserve">방식 </w:t>
      </w:r>
      <w:r w:rsidR="009D7D12">
        <w:t xml:space="preserve">: </w:t>
      </w:r>
      <w:r w:rsidR="009D7D12">
        <w:rPr>
          <w:rFonts w:hint="eastAsia"/>
        </w:rPr>
        <w:t>데이터,</w:t>
      </w:r>
      <w:r w:rsidR="009D7D12">
        <w:t xml:space="preserve"> </w:t>
      </w:r>
      <w:r w:rsidR="009D7D12">
        <w:rPr>
          <w:rFonts w:hint="eastAsia"/>
        </w:rPr>
        <w:t>스크립트,</w:t>
      </w:r>
      <w:r w:rsidR="009D7D12">
        <w:t xml:space="preserve"> </w:t>
      </w:r>
      <w:proofErr w:type="spellStart"/>
      <w:r w:rsidR="009D7D12">
        <w:rPr>
          <w:rFonts w:hint="eastAsia"/>
        </w:rPr>
        <w:t>에디팅</w:t>
      </w:r>
      <w:proofErr w:type="spellEnd"/>
      <w:r w:rsidR="00495462">
        <w:t xml:space="preserve">, </w:t>
      </w:r>
      <w:r w:rsidR="00495462">
        <w:rPr>
          <w:rFonts w:hint="eastAsia"/>
        </w:rPr>
        <w:t>프로그램</w:t>
      </w:r>
      <w:r w:rsidR="009D7D12">
        <w:t>)</w:t>
      </w:r>
    </w:p>
    <w:p w14:paraId="4A1B9FC6" w14:textId="0FD53D5B" w:rsidR="005007AE" w:rsidRPr="00080263" w:rsidRDefault="0086100F" w:rsidP="00080263">
      <w:pPr>
        <w:pStyle w:val="a0"/>
        <w:widowControl/>
        <w:wordWrap/>
        <w:autoSpaceDE/>
        <w:autoSpaceDN/>
      </w:pPr>
      <w:proofErr w:type="gramStart"/>
      <w:r>
        <w:rPr>
          <w:rFonts w:hint="eastAsia"/>
        </w:rPr>
        <w:t xml:space="preserve">검증 </w:t>
      </w:r>
      <w:r>
        <w:t>:</w:t>
      </w:r>
      <w:proofErr w:type="gramEnd"/>
      <w:r>
        <w:t xml:space="preserve"> </w:t>
      </w:r>
      <w:r w:rsidR="00495462">
        <w:rPr>
          <w:rFonts w:hint="eastAsia"/>
        </w:rPr>
        <w:t xml:space="preserve">이후 결과물을 검증하여 문제점과 개선방안 파악(추구 </w:t>
      </w:r>
      <w:r w:rsidR="00495462">
        <w:t xml:space="preserve">: </w:t>
      </w:r>
      <w:r w:rsidR="00495462">
        <w:rPr>
          <w:rFonts w:hint="eastAsia"/>
        </w:rPr>
        <w:t>기능적</w:t>
      </w:r>
      <w:r w:rsidR="00495462">
        <w:t xml:space="preserve">, </w:t>
      </w:r>
      <w:r w:rsidR="00495462">
        <w:rPr>
          <w:rFonts w:hint="eastAsia"/>
        </w:rPr>
        <w:t>재미</w:t>
      </w:r>
      <w:r w:rsidR="00495462">
        <w:t>)</w:t>
      </w:r>
      <w:r w:rsidR="005007AE" w:rsidRPr="00080263">
        <w:br w:type="page"/>
      </w:r>
    </w:p>
    <w:p w14:paraId="35D987B2" w14:textId="079DA375" w:rsidR="00495462" w:rsidRDefault="005007AE" w:rsidP="00ED1148">
      <w:pPr>
        <w:pStyle w:val="2"/>
      </w:pPr>
      <w:r>
        <w:rPr>
          <w:rFonts w:hint="eastAsia"/>
        </w:rPr>
        <w:lastRenderedPageBreak/>
        <w:t>타 직군과의 업무 중복</w:t>
      </w:r>
    </w:p>
    <w:p w14:paraId="459478F9" w14:textId="0049A5E6" w:rsidR="005007AE" w:rsidRDefault="005007AE" w:rsidP="00E56DDC">
      <w:pPr>
        <w:pStyle w:val="4"/>
        <w:ind w:left="480" w:hanging="480"/>
      </w:pPr>
      <w:r>
        <w:rPr>
          <w:rFonts w:hint="eastAsia"/>
        </w:rPr>
        <w:t>회사의 구조나 규모,</w:t>
      </w:r>
      <w:r>
        <w:t xml:space="preserve"> </w:t>
      </w:r>
      <w:r>
        <w:rPr>
          <w:rFonts w:hint="eastAsia"/>
        </w:rPr>
        <w:t xml:space="preserve">개발팀의 구조나 규모에 따라 주변 </w:t>
      </w:r>
      <w:proofErr w:type="spellStart"/>
      <w:r>
        <w:rPr>
          <w:rFonts w:hint="eastAsia"/>
        </w:rPr>
        <w:t>직군의</w:t>
      </w:r>
      <w:proofErr w:type="spellEnd"/>
      <w:r>
        <w:rPr>
          <w:rFonts w:hint="eastAsia"/>
        </w:rPr>
        <w:t xml:space="preserve"> 업무를 함께 담당하기</w:t>
      </w:r>
      <w:r w:rsidR="008850F9">
        <w:rPr>
          <w:rFonts w:hint="eastAsia"/>
        </w:rPr>
        <w:t xml:space="preserve"> 때문</w:t>
      </w:r>
    </w:p>
    <w:p w14:paraId="080C1B52" w14:textId="77777777" w:rsidR="005007AE" w:rsidRPr="005007AE" w:rsidRDefault="005007AE" w:rsidP="005007AE">
      <w:pPr>
        <w:widowControl/>
        <w:wordWrap/>
        <w:autoSpaceDE/>
        <w:autoSpaceDN/>
        <w:spacing w:after="0"/>
        <w:rPr>
          <w:spacing w:val="-20"/>
        </w:rPr>
      </w:pPr>
    </w:p>
    <w:p w14:paraId="47938C40" w14:textId="375D6E40" w:rsidR="005007AE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8850F9">
        <w:rPr>
          <w:rFonts w:hint="eastAsia"/>
        </w:rPr>
        <w:t>중복되는 업무</w:t>
      </w:r>
      <w:r>
        <w:rPr>
          <w:rFonts w:hint="eastAsia"/>
        </w:rPr>
        <w:t>]</w:t>
      </w:r>
    </w:p>
    <w:p w14:paraId="0ABCDDB6" w14:textId="6DEE8BCE" w:rsidR="008850F9" w:rsidRDefault="008850F9" w:rsidP="00E56DDC">
      <w:pPr>
        <w:pStyle w:val="a0"/>
      </w:pPr>
      <w:r>
        <w:rPr>
          <w:rFonts w:hint="eastAsia"/>
        </w:rPr>
        <w:t xml:space="preserve">프로젝트 </w:t>
      </w:r>
      <w:proofErr w:type="gramStart"/>
      <w:r>
        <w:rPr>
          <w:rFonts w:hint="eastAsia"/>
        </w:rPr>
        <w:t xml:space="preserve">제안 </w:t>
      </w:r>
      <w:r>
        <w:t>:</w:t>
      </w:r>
      <w:proofErr w:type="gramEnd"/>
      <w:r>
        <w:t xml:space="preserve"> </w:t>
      </w:r>
      <w:r>
        <w:rPr>
          <w:rFonts w:hint="eastAsia"/>
        </w:rPr>
        <w:t>전략기획,</w:t>
      </w:r>
      <w:r>
        <w:t xml:space="preserve"> </w:t>
      </w:r>
      <w:r>
        <w:rPr>
          <w:rFonts w:hint="eastAsia"/>
        </w:rPr>
        <w:t>사업기획</w:t>
      </w:r>
    </w:p>
    <w:p w14:paraId="73764529" w14:textId="0610D186" w:rsidR="008850F9" w:rsidRDefault="008850F9" w:rsidP="00E56DDC">
      <w:pPr>
        <w:pStyle w:val="a0"/>
      </w:pPr>
      <w:r>
        <w:rPr>
          <w:rFonts w:hint="eastAsia"/>
        </w:rPr>
        <w:t xml:space="preserve">요구 사항 </w:t>
      </w:r>
      <w:proofErr w:type="gramStart"/>
      <w:r>
        <w:rPr>
          <w:rFonts w:hint="eastAsia"/>
        </w:rPr>
        <w:t xml:space="preserve">조율 </w:t>
      </w:r>
      <w:r>
        <w:t>:</w:t>
      </w:r>
      <w:proofErr w:type="gramEnd"/>
      <w:r>
        <w:t xml:space="preserve"> PM, </w:t>
      </w:r>
      <w:r>
        <w:rPr>
          <w:rFonts w:hint="eastAsia"/>
        </w:rPr>
        <w:t>P</w:t>
      </w:r>
      <w:r>
        <w:t>D</w:t>
      </w:r>
    </w:p>
    <w:p w14:paraId="4E42A712" w14:textId="6C887867" w:rsidR="008850F9" w:rsidRDefault="008850F9" w:rsidP="00E56DDC">
      <w:pPr>
        <w:pStyle w:val="a0"/>
      </w:pPr>
      <w:r>
        <w:rPr>
          <w:rFonts w:hint="eastAsia"/>
        </w:rPr>
        <w:t xml:space="preserve">작업 </w:t>
      </w:r>
      <w:proofErr w:type="gramStart"/>
      <w:r>
        <w:rPr>
          <w:rFonts w:hint="eastAsia"/>
        </w:rPr>
        <w:t xml:space="preserve">의뢰 </w:t>
      </w:r>
      <w:r>
        <w:t>:</w:t>
      </w:r>
      <w:proofErr w:type="gramEnd"/>
      <w:r>
        <w:t xml:space="preserve"> PD</w:t>
      </w:r>
    </w:p>
    <w:p w14:paraId="4A8009A5" w14:textId="0D60FE67" w:rsidR="008850F9" w:rsidRDefault="008850F9" w:rsidP="00E56DDC">
      <w:pPr>
        <w:pStyle w:val="a0"/>
      </w:pPr>
      <w:r>
        <w:rPr>
          <w:rFonts w:hint="eastAsia"/>
        </w:rPr>
        <w:t xml:space="preserve">디자인 개요 </w:t>
      </w:r>
      <w:proofErr w:type="gramStart"/>
      <w:r>
        <w:rPr>
          <w:rFonts w:hint="eastAsia"/>
        </w:rPr>
        <w:t xml:space="preserve">전달 </w:t>
      </w:r>
      <w:r>
        <w:t>:</w:t>
      </w:r>
      <w:proofErr w:type="gramEnd"/>
      <w:r>
        <w:t xml:space="preserve"> </w:t>
      </w:r>
      <w:r>
        <w:rPr>
          <w:rFonts w:hint="eastAsia"/>
        </w:rPr>
        <w:t>그래픽</w:t>
      </w:r>
      <w:r>
        <w:t xml:space="preserve">, </w:t>
      </w:r>
      <w:r>
        <w:rPr>
          <w:rFonts w:hint="eastAsia"/>
        </w:rPr>
        <w:t>프로그래밍,</w:t>
      </w:r>
      <w:r>
        <w:t xml:space="preserve"> </w:t>
      </w:r>
      <w:r>
        <w:rPr>
          <w:rFonts w:hint="eastAsia"/>
        </w:rPr>
        <w:t>사운드</w:t>
      </w:r>
    </w:p>
    <w:p w14:paraId="5D0C67C5" w14:textId="063C8334" w:rsidR="008850F9" w:rsidRDefault="008850F9" w:rsidP="00E56DDC">
      <w:pPr>
        <w:pStyle w:val="a0"/>
      </w:pPr>
      <w:r>
        <w:rPr>
          <w:rFonts w:hint="eastAsia"/>
        </w:rPr>
        <w:t xml:space="preserve">상세 디자인 </w:t>
      </w:r>
      <w:proofErr w:type="gramStart"/>
      <w:r>
        <w:rPr>
          <w:rFonts w:hint="eastAsia"/>
        </w:rPr>
        <w:t xml:space="preserve">전달 </w:t>
      </w:r>
      <w:r>
        <w:t>:</w:t>
      </w:r>
      <w:proofErr w:type="gramEnd"/>
      <w:r>
        <w:t xml:space="preserve"> </w:t>
      </w:r>
      <w:r>
        <w:rPr>
          <w:rFonts w:hint="eastAsia"/>
        </w:rPr>
        <w:t>그래픽, 프로그래밍, 사운드</w:t>
      </w:r>
    </w:p>
    <w:p w14:paraId="6384AA9E" w14:textId="5A8215AA" w:rsidR="008850F9" w:rsidRDefault="008850F9" w:rsidP="00E56DDC">
      <w:pPr>
        <w:pStyle w:val="a0"/>
      </w:pPr>
      <w:r>
        <w:rPr>
          <w:rFonts w:hint="eastAsia"/>
        </w:rPr>
        <w:t xml:space="preserve">레벨 </w:t>
      </w:r>
      <w:proofErr w:type="gramStart"/>
      <w:r>
        <w:rPr>
          <w:rFonts w:hint="eastAsia"/>
        </w:rPr>
        <w:t xml:space="preserve">설계 </w:t>
      </w:r>
      <w:r>
        <w:t>:</w:t>
      </w:r>
      <w:proofErr w:type="gramEnd"/>
      <w:r>
        <w:t xml:space="preserve"> </w:t>
      </w:r>
      <w:r>
        <w:rPr>
          <w:rFonts w:hint="eastAsia"/>
        </w:rPr>
        <w:t>그래픽, 프로그래밍</w:t>
      </w:r>
    </w:p>
    <w:p w14:paraId="4866B5A8" w14:textId="00FDCFE7" w:rsidR="008850F9" w:rsidRDefault="008850F9" w:rsidP="00E56DDC">
      <w:pPr>
        <w:pStyle w:val="a0"/>
      </w:pPr>
      <w:r>
        <w:rPr>
          <w:rFonts w:hint="eastAsia"/>
        </w:rPr>
        <w:t xml:space="preserve">데이터 </w:t>
      </w:r>
      <w:proofErr w:type="gramStart"/>
      <w:r>
        <w:rPr>
          <w:rFonts w:hint="eastAsia"/>
        </w:rPr>
        <w:t xml:space="preserve">입력 </w:t>
      </w:r>
      <w:r>
        <w:t>:</w:t>
      </w:r>
      <w:proofErr w:type="gramEnd"/>
      <w:r>
        <w:t xml:space="preserve"> </w:t>
      </w:r>
      <w:r>
        <w:rPr>
          <w:rFonts w:hint="eastAsia"/>
        </w:rPr>
        <w:t>프로그래밍</w:t>
      </w:r>
    </w:p>
    <w:p w14:paraId="241D82E6" w14:textId="28F94E87" w:rsidR="008850F9" w:rsidRDefault="008850F9" w:rsidP="00E56DDC">
      <w:pPr>
        <w:pStyle w:val="a0"/>
      </w:pPr>
      <w:r>
        <w:rPr>
          <w:rFonts w:hint="eastAsia"/>
        </w:rPr>
        <w:t xml:space="preserve">테스트 </w:t>
      </w:r>
      <w:proofErr w:type="gramStart"/>
      <w:r>
        <w:rPr>
          <w:rFonts w:hint="eastAsia"/>
        </w:rPr>
        <w:t xml:space="preserve">관리 </w:t>
      </w:r>
      <w:r>
        <w:t>:</w:t>
      </w:r>
      <w:proofErr w:type="gramEnd"/>
      <w:r>
        <w:t xml:space="preserve"> QA</w:t>
      </w:r>
    </w:p>
    <w:p w14:paraId="7F466C61" w14:textId="5F3AF051" w:rsidR="008850F9" w:rsidRDefault="008850F9" w:rsidP="00E56DDC">
      <w:pPr>
        <w:pStyle w:val="a0"/>
      </w:pPr>
      <w:r>
        <w:rPr>
          <w:rFonts w:hint="eastAsia"/>
        </w:rPr>
        <w:t xml:space="preserve">이벤트 </w:t>
      </w:r>
      <w:proofErr w:type="gramStart"/>
      <w:r>
        <w:rPr>
          <w:rFonts w:hint="eastAsia"/>
        </w:rPr>
        <w:t xml:space="preserve">설계 </w:t>
      </w:r>
      <w:r>
        <w:t>:</w:t>
      </w:r>
      <w:proofErr w:type="gramEnd"/>
      <w:r>
        <w:t xml:space="preserve"> </w:t>
      </w:r>
      <w:r>
        <w:rPr>
          <w:rFonts w:hint="eastAsia"/>
        </w:rPr>
        <w:t>마케팅</w:t>
      </w:r>
    </w:p>
    <w:p w14:paraId="7322441D" w14:textId="2CD9AABF" w:rsidR="008850F9" w:rsidRDefault="008850F9" w:rsidP="00E56DDC">
      <w:pPr>
        <w:pStyle w:val="a0"/>
      </w:pPr>
      <w:proofErr w:type="spellStart"/>
      <w:proofErr w:type="gram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프로그래밍</w:t>
      </w:r>
    </w:p>
    <w:p w14:paraId="35781E28" w14:textId="4B7F2352" w:rsidR="008850F9" w:rsidRDefault="008850F9" w:rsidP="00E56DDC">
      <w:pPr>
        <w:pStyle w:val="a0"/>
      </w:pPr>
      <w:r>
        <w:rPr>
          <w:rFonts w:hint="eastAsia"/>
        </w:rPr>
        <w:t xml:space="preserve">지표 </w:t>
      </w:r>
      <w:proofErr w:type="gramStart"/>
      <w:r>
        <w:rPr>
          <w:rFonts w:hint="eastAsia"/>
        </w:rPr>
        <w:t xml:space="preserve">분석 </w:t>
      </w:r>
      <w:r>
        <w:t>:</w:t>
      </w:r>
      <w:proofErr w:type="gramEnd"/>
      <w:r>
        <w:t xml:space="preserve"> </w:t>
      </w:r>
      <w:r>
        <w:rPr>
          <w:rFonts w:hint="eastAsia"/>
        </w:rPr>
        <w:t>마케팅</w:t>
      </w:r>
      <w:r>
        <w:t>, QA</w:t>
      </w:r>
    </w:p>
    <w:p w14:paraId="677ACDAA" w14:textId="4B86084D" w:rsidR="008850F9" w:rsidRDefault="008850F9" w:rsidP="00255EDD">
      <w:pPr>
        <w:widowControl/>
        <w:wordWrap/>
        <w:autoSpaceDE/>
        <w:autoSpaceDN/>
        <w:spacing w:after="0"/>
        <w:rPr>
          <w:spacing w:val="-20"/>
        </w:rPr>
      </w:pPr>
    </w:p>
    <w:p w14:paraId="139B2A53" w14:textId="3E118513" w:rsidR="00316BC2" w:rsidRDefault="00316BC2" w:rsidP="00ED1148">
      <w:pPr>
        <w:pStyle w:val="2"/>
      </w:pPr>
      <w:r>
        <w:rPr>
          <w:rFonts w:hint="eastAsia"/>
        </w:rPr>
        <w:t>연결자로서 게임 디자이너의 역할</w:t>
      </w:r>
    </w:p>
    <w:p w14:paraId="412AFD86" w14:textId="204B7E09" w:rsidR="00316BC2" w:rsidRDefault="00316BC2" w:rsidP="00505043">
      <w:pPr>
        <w:pStyle w:val="a"/>
      </w:pPr>
      <w:r>
        <w:rPr>
          <w:rFonts w:hint="eastAsia"/>
        </w:rPr>
        <w:t>프로그래머에겐 프로그래머의 언어로</w:t>
      </w:r>
      <w:r w:rsidR="00230E78">
        <w:rPr>
          <w:rFonts w:hint="eastAsia"/>
        </w:rPr>
        <w:t>,</w:t>
      </w:r>
    </w:p>
    <w:p w14:paraId="38A0A599" w14:textId="20AAC04A" w:rsidR="00316BC2" w:rsidRDefault="00316BC2" w:rsidP="00505043">
      <w:pPr>
        <w:pStyle w:val="a"/>
      </w:pPr>
      <w:r>
        <w:rPr>
          <w:rFonts w:hint="eastAsia"/>
        </w:rPr>
        <w:t>그래픽 아티스트에겐 아티스트의 언어로</w:t>
      </w:r>
      <w:r w:rsidR="00230E78">
        <w:rPr>
          <w:rFonts w:hint="eastAsia"/>
        </w:rPr>
        <w:t>,</w:t>
      </w:r>
    </w:p>
    <w:p w14:paraId="2FD6A467" w14:textId="74DE6B4D" w:rsidR="00316BC2" w:rsidRDefault="00316BC2" w:rsidP="00505043">
      <w:pPr>
        <w:pStyle w:val="a"/>
      </w:pPr>
      <w:r>
        <w:rPr>
          <w:rFonts w:hint="eastAsia"/>
        </w:rPr>
        <w:t>마케터에겐 마케터의 언어로</w:t>
      </w:r>
      <w:r w:rsidR="00230E78">
        <w:rPr>
          <w:rFonts w:hint="eastAsia"/>
        </w:rPr>
        <w:t>,</w:t>
      </w:r>
    </w:p>
    <w:p w14:paraId="529D8214" w14:textId="56D01367" w:rsidR="00381594" w:rsidRDefault="00381594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07852AA4" w14:textId="64F2600F" w:rsidR="00381594" w:rsidRDefault="00381594" w:rsidP="00ED1148">
      <w:pPr>
        <w:pStyle w:val="2"/>
      </w:pPr>
      <w:r>
        <w:rPr>
          <w:rFonts w:hint="eastAsia"/>
        </w:rPr>
        <w:t>개발 단계의 게임 디자인</w:t>
      </w:r>
    </w:p>
    <w:p w14:paraId="415C1C6E" w14:textId="63AE06A1" w:rsidR="00381594" w:rsidRDefault="00381594" w:rsidP="00505043">
      <w:pPr>
        <w:pStyle w:val="a"/>
      </w:pPr>
      <w:r>
        <w:rPr>
          <w:rFonts w:hint="eastAsia"/>
        </w:rPr>
        <w:t>일정과 목표 설정</w:t>
      </w:r>
    </w:p>
    <w:p w14:paraId="753E4040" w14:textId="144BFA5A" w:rsidR="00381594" w:rsidRDefault="00381594" w:rsidP="00505043">
      <w:pPr>
        <w:pStyle w:val="a"/>
      </w:pPr>
      <w:r>
        <w:rPr>
          <w:rFonts w:hint="eastAsia"/>
        </w:rPr>
        <w:t>게임 개발에 대한 연구 및 시도</w:t>
      </w:r>
    </w:p>
    <w:p w14:paraId="6D1D4BD0" w14:textId="5FFD3B28" w:rsidR="00381594" w:rsidRDefault="00F76899" w:rsidP="00505043">
      <w:pPr>
        <w:pStyle w:val="a"/>
      </w:pPr>
      <w:r>
        <w:rPr>
          <w:rFonts w:hint="eastAsia"/>
        </w:rPr>
        <w:t>결</w:t>
      </w:r>
      <w:r w:rsidR="00381594">
        <w:rPr>
          <w:rFonts w:hint="eastAsia"/>
        </w:rPr>
        <w:t>과물에 퀄리티 고민</w:t>
      </w:r>
    </w:p>
    <w:p w14:paraId="5A78966A" w14:textId="61FB6D76" w:rsidR="00381594" w:rsidRDefault="00381594" w:rsidP="00505043">
      <w:pPr>
        <w:pStyle w:val="a"/>
      </w:pPr>
      <w:r>
        <w:rPr>
          <w:rFonts w:hint="eastAsia"/>
        </w:rPr>
        <w:t>시장의 흐름 분석 및 예측</w:t>
      </w:r>
    </w:p>
    <w:p w14:paraId="243F208E" w14:textId="15D881EF" w:rsidR="00381594" w:rsidRDefault="00381594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2DFD7455" w14:textId="2D884EDB" w:rsidR="00782440" w:rsidRDefault="00782440" w:rsidP="00ED1148">
      <w:pPr>
        <w:pStyle w:val="2"/>
      </w:pPr>
      <w:r>
        <w:rPr>
          <w:rFonts w:hint="eastAsia"/>
        </w:rPr>
        <w:t>서비스 단계의 게임 디자인</w:t>
      </w:r>
    </w:p>
    <w:p w14:paraId="6145E1DA" w14:textId="29119D98" w:rsidR="00782440" w:rsidRDefault="006230A5" w:rsidP="00505043">
      <w:pPr>
        <w:pStyle w:val="a"/>
      </w:pPr>
      <w:r>
        <w:rPr>
          <w:rFonts w:hint="eastAsia"/>
        </w:rPr>
        <w:t>빠</w:t>
      </w:r>
      <w:r w:rsidR="00782440">
        <w:rPr>
          <w:rFonts w:hint="eastAsia"/>
        </w:rPr>
        <w:t>른 개발 관리</w:t>
      </w:r>
    </w:p>
    <w:p w14:paraId="70EA763F" w14:textId="573AB60C" w:rsidR="00782440" w:rsidRDefault="00782440" w:rsidP="00505043">
      <w:pPr>
        <w:pStyle w:val="a"/>
      </w:pPr>
      <w:r>
        <w:rPr>
          <w:rFonts w:hint="eastAsia"/>
        </w:rPr>
        <w:t>불명확한 상황에 따른 대응</w:t>
      </w:r>
    </w:p>
    <w:p w14:paraId="60254B30" w14:textId="216A756E" w:rsidR="00782440" w:rsidRDefault="00782440" w:rsidP="00505043">
      <w:pPr>
        <w:pStyle w:val="a"/>
      </w:pPr>
      <w:r>
        <w:rPr>
          <w:rFonts w:hint="eastAsia"/>
        </w:rPr>
        <w:t>문제 해결 주안</w:t>
      </w:r>
    </w:p>
    <w:p w14:paraId="757A953E" w14:textId="52DB309B" w:rsidR="00ED1148" w:rsidRPr="00505043" w:rsidRDefault="00782440" w:rsidP="00505043">
      <w:pPr>
        <w:pStyle w:val="a"/>
        <w:widowControl/>
        <w:wordWrap/>
        <w:autoSpaceDE/>
        <w:autoSpaceDN/>
      </w:pPr>
      <w:r>
        <w:rPr>
          <w:rFonts w:hint="eastAsia"/>
        </w:rPr>
        <w:t>시장 반응에 따른 요소 분석</w:t>
      </w:r>
      <w:r w:rsidR="00ED1148" w:rsidRPr="00505043">
        <w:br w:type="page"/>
      </w:r>
    </w:p>
    <w:p w14:paraId="271C2BBC" w14:textId="7C74A1DC" w:rsidR="00363149" w:rsidRDefault="00363149" w:rsidP="00ED1148">
      <w:pPr>
        <w:pStyle w:val="2"/>
      </w:pPr>
      <w:r>
        <w:rPr>
          <w:rFonts w:hint="eastAsia"/>
        </w:rPr>
        <w:lastRenderedPageBreak/>
        <w:t>게임 디자인 업무의 현재</w:t>
      </w:r>
    </w:p>
    <w:p w14:paraId="2172682A" w14:textId="3585E491" w:rsidR="00363149" w:rsidRDefault="00363149" w:rsidP="00505043">
      <w:pPr>
        <w:pStyle w:val="a"/>
      </w:pPr>
      <w:r>
        <w:rPr>
          <w:rFonts w:hint="eastAsia"/>
        </w:rPr>
        <w:t>포지션의 세분화</w:t>
      </w:r>
    </w:p>
    <w:p w14:paraId="6673D5DC" w14:textId="0937868D" w:rsidR="00363149" w:rsidRDefault="00363149" w:rsidP="00505043">
      <w:pPr>
        <w:pStyle w:val="a"/>
      </w:pPr>
      <w:r>
        <w:rPr>
          <w:rFonts w:hint="eastAsia"/>
        </w:rPr>
        <w:t>업무의 전문화</w:t>
      </w:r>
    </w:p>
    <w:p w14:paraId="22C6D01F" w14:textId="4DA21C3B" w:rsidR="00363149" w:rsidRDefault="00363149" w:rsidP="00505043">
      <w:pPr>
        <w:pStyle w:val="a"/>
      </w:pPr>
      <w:r>
        <w:rPr>
          <w:rFonts w:hint="eastAsia"/>
        </w:rPr>
        <w:t>하이브리드(융합</w:t>
      </w:r>
      <w:r>
        <w:t xml:space="preserve">, </w:t>
      </w:r>
      <w:proofErr w:type="spellStart"/>
      <w:r>
        <w:rPr>
          <w:rFonts w:hint="eastAsia"/>
        </w:rPr>
        <w:t>통섭</w:t>
      </w:r>
      <w:proofErr w:type="spellEnd"/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레벨디자인,</w:t>
      </w:r>
      <w:r>
        <w:t xml:space="preserve"> </w:t>
      </w:r>
      <w:r>
        <w:rPr>
          <w:rFonts w:hint="eastAsia"/>
        </w:rPr>
        <w:t>유료화,</w:t>
      </w:r>
      <w:r>
        <w:t xml:space="preserve"> </w:t>
      </w:r>
      <w:r>
        <w:rPr>
          <w:rFonts w:hint="eastAsia"/>
        </w:rPr>
        <w:t>이벤트,</w:t>
      </w:r>
      <w:r>
        <w:t xml:space="preserve"> </w:t>
      </w:r>
      <w:r>
        <w:rPr>
          <w:rFonts w:hint="eastAsia"/>
        </w:rPr>
        <w:t>스크립터</w:t>
      </w:r>
    </w:p>
    <w:p w14:paraId="7BB8855D" w14:textId="70E13093" w:rsidR="00F127BC" w:rsidRDefault="00F127BC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2E617A27" w14:textId="77777777" w:rsidR="00E56DDC" w:rsidRDefault="008D116A" w:rsidP="00E56DDC">
      <w:pPr>
        <w:pStyle w:val="4"/>
        <w:ind w:left="480" w:hanging="480"/>
      </w:pPr>
      <w:r>
        <w:rPr>
          <w:rFonts w:hint="eastAsia"/>
        </w:rPr>
        <w:t>기획에 대한 공부는 직접 부</w:t>
      </w:r>
      <w:r w:rsidR="003D74E5">
        <w:rPr>
          <w:rFonts w:hint="eastAsia"/>
        </w:rPr>
        <w:t>딪</w:t>
      </w:r>
      <w:r>
        <w:rPr>
          <w:rFonts w:hint="eastAsia"/>
        </w:rPr>
        <w:t>히는 경험에서 나온다.</w:t>
      </w:r>
    </w:p>
    <w:p w14:paraId="0A1177E8" w14:textId="6C97E9A1" w:rsidR="0094695E" w:rsidRDefault="008D116A" w:rsidP="00E56DDC">
      <w:pPr>
        <w:pStyle w:val="4"/>
        <w:ind w:left="480" w:hanging="480"/>
      </w:pPr>
      <w:proofErr w:type="gramStart"/>
      <w:r>
        <w:rPr>
          <w:rFonts w:hint="eastAsia"/>
        </w:rPr>
        <w:t>검증</w:t>
      </w:r>
      <w:r w:rsidR="00ED1148">
        <w:rPr>
          <w:rFonts w:hint="eastAsia"/>
        </w:rPr>
        <w:t xml:space="preserve"> </w:t>
      </w:r>
      <w:r>
        <w:rPr>
          <w:rFonts w:hint="eastAsia"/>
        </w:rPr>
        <w:t>받을</w:t>
      </w:r>
      <w:proofErr w:type="gramEnd"/>
      <w:r>
        <w:rPr>
          <w:rFonts w:hint="eastAsia"/>
        </w:rPr>
        <w:t xml:space="preserve"> 수단이 없기 때문에 직접</w:t>
      </w:r>
      <w:r>
        <w:t xml:space="preserve"> </w:t>
      </w:r>
      <w:r w:rsidR="003D74E5">
        <w:rPr>
          <w:rFonts w:hint="eastAsia"/>
        </w:rPr>
        <w:t>해보아야 알 수 있다.</w:t>
      </w:r>
    </w:p>
    <w:p w14:paraId="678421CF" w14:textId="77777777" w:rsidR="0094695E" w:rsidRDefault="0094695E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48CDFA79" w14:textId="250F3EB5" w:rsidR="00ED7352" w:rsidRPr="00ED1148" w:rsidRDefault="0094695E" w:rsidP="00ED1148">
      <w:pPr>
        <w:pStyle w:val="1"/>
        <w:ind w:left="200" w:right="200"/>
      </w:pPr>
      <w:r>
        <w:rPr>
          <w:rFonts w:hint="eastAsia"/>
        </w:rPr>
        <w:lastRenderedPageBreak/>
        <w:t>[게임 기획 직무 준비]</w:t>
      </w:r>
    </w:p>
    <w:p w14:paraId="432DC28F" w14:textId="68601336" w:rsidR="0094695E" w:rsidRDefault="0094695E" w:rsidP="00ED1148">
      <w:pPr>
        <w:pStyle w:val="2"/>
      </w:pPr>
      <w:r>
        <w:rPr>
          <w:rFonts w:hint="eastAsia"/>
        </w:rPr>
        <w:t>시스템 기획자</w:t>
      </w:r>
    </w:p>
    <w:p w14:paraId="1BBCE30D" w14:textId="6AEFF1D1" w:rsidR="0094695E" w:rsidRDefault="0094695E" w:rsidP="00505043">
      <w:pPr>
        <w:pStyle w:val="a"/>
      </w:pPr>
      <w:r>
        <w:rPr>
          <w:rFonts w:hint="eastAsia"/>
        </w:rPr>
        <w:t xml:space="preserve">게임 내 각종 플레이어의 체험과 게임 </w:t>
      </w:r>
      <w:proofErr w:type="spellStart"/>
      <w:r>
        <w:rPr>
          <w:rFonts w:hint="eastAsia"/>
        </w:rPr>
        <w:t>매커니즘을</w:t>
      </w:r>
      <w:proofErr w:type="spellEnd"/>
      <w:r>
        <w:rPr>
          <w:rFonts w:hint="eastAsia"/>
        </w:rPr>
        <w:t xml:space="preserve"> 설계</w:t>
      </w:r>
    </w:p>
    <w:p w14:paraId="2DE813F4" w14:textId="14ADF9A7" w:rsidR="0094695E" w:rsidRDefault="0094695E" w:rsidP="00505043">
      <w:pPr>
        <w:pStyle w:val="a"/>
      </w:pPr>
      <w:r>
        <w:rPr>
          <w:rFonts w:hint="eastAsia"/>
        </w:rPr>
        <w:t>캐릭터,</w:t>
      </w:r>
      <w:r>
        <w:t xml:space="preserve"> </w:t>
      </w:r>
      <w:r>
        <w:rPr>
          <w:rFonts w:hint="eastAsia"/>
        </w:rPr>
        <w:t>아이템,</w:t>
      </w:r>
      <w:r>
        <w:t xml:space="preserve"> </w:t>
      </w:r>
      <w:r>
        <w:rPr>
          <w:rFonts w:hint="eastAsia"/>
        </w:rPr>
        <w:t>전투,</w:t>
      </w:r>
      <w:r>
        <w:t xml:space="preserve"> </w:t>
      </w:r>
      <w:r>
        <w:rPr>
          <w:rFonts w:hint="eastAsia"/>
        </w:rPr>
        <w:t>랭킹 등 각종 시스템을 구조적으로 설계</w:t>
      </w:r>
    </w:p>
    <w:p w14:paraId="55BFF580" w14:textId="23C08049" w:rsidR="0094695E" w:rsidRDefault="0094695E" w:rsidP="00505043">
      <w:pPr>
        <w:pStyle w:val="a"/>
      </w:pPr>
      <w:r>
        <w:rPr>
          <w:rFonts w:hint="eastAsia"/>
        </w:rPr>
        <w:t>프로그램 구현에 필요한 데이터,</w:t>
      </w:r>
      <w:r>
        <w:t xml:space="preserve"> </w:t>
      </w:r>
      <w:r>
        <w:rPr>
          <w:rFonts w:hint="eastAsia"/>
        </w:rPr>
        <w:t>알고리즘 설계</w:t>
      </w:r>
    </w:p>
    <w:p w14:paraId="67E8C87B" w14:textId="77777777" w:rsidR="00ED7352" w:rsidRDefault="00ED7352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4984B3B2" w14:textId="3D2BB978" w:rsidR="008C1C5F" w:rsidRDefault="008C1C5F" w:rsidP="00ED1148">
      <w:pPr>
        <w:pStyle w:val="2"/>
      </w:pPr>
      <w:r>
        <w:rPr>
          <w:rFonts w:hint="eastAsia"/>
        </w:rPr>
        <w:t>컨텐츠 기획자</w:t>
      </w:r>
    </w:p>
    <w:p w14:paraId="517700FE" w14:textId="7B898DA9" w:rsidR="008C1C5F" w:rsidRDefault="008C1C5F" w:rsidP="00505043">
      <w:pPr>
        <w:pStyle w:val="a"/>
      </w:pPr>
      <w:r>
        <w:rPr>
          <w:rFonts w:hint="eastAsia"/>
        </w:rPr>
        <w:t>시스템을 활용한 각 컨텐츠의 방향성 설정</w:t>
      </w:r>
    </w:p>
    <w:p w14:paraId="546AA71C" w14:textId="309820A7" w:rsidR="008C1C5F" w:rsidRDefault="008C1C5F" w:rsidP="00505043">
      <w:pPr>
        <w:pStyle w:val="a"/>
      </w:pPr>
      <w:r>
        <w:rPr>
          <w:rFonts w:hint="eastAsia"/>
        </w:rPr>
        <w:t>난이도</w:t>
      </w:r>
      <w:r w:rsidR="000B5A9F">
        <w:rPr>
          <w:rFonts w:hint="eastAsia"/>
        </w:rPr>
        <w:t>,</w:t>
      </w:r>
      <w:r>
        <w:rPr>
          <w:rFonts w:hint="eastAsia"/>
        </w:rPr>
        <w:t xml:space="preserve"> 재미 등에 따른 컨텐츠 수량 결정 및 배치</w:t>
      </w:r>
    </w:p>
    <w:p w14:paraId="15FC91CD" w14:textId="62151DD1" w:rsidR="008C1C5F" w:rsidRDefault="008C1C5F" w:rsidP="00505043">
      <w:pPr>
        <w:pStyle w:val="a"/>
      </w:pPr>
      <w:r>
        <w:rPr>
          <w:rFonts w:hint="eastAsia"/>
        </w:rPr>
        <w:t>각 컨텐츠의 세부 수치,</w:t>
      </w:r>
      <w:r>
        <w:t xml:space="preserve"> </w:t>
      </w:r>
      <w:r>
        <w:rPr>
          <w:rFonts w:hint="eastAsia"/>
        </w:rPr>
        <w:t>데이터 설정</w:t>
      </w:r>
    </w:p>
    <w:p w14:paraId="2D0713D8" w14:textId="0E97B800" w:rsidR="008C1C5F" w:rsidRDefault="008C1C5F" w:rsidP="00505043">
      <w:pPr>
        <w:pStyle w:val="a"/>
      </w:pPr>
      <w:r>
        <w:rPr>
          <w:rFonts w:hint="eastAsia"/>
        </w:rPr>
        <w:t>퀘스트 등 복잡한 구조의 컨텐츠는 스크립트 언어를 사용해 제작하기도 함</w:t>
      </w:r>
    </w:p>
    <w:p w14:paraId="36E8F8A8" w14:textId="229821CB" w:rsidR="001A7899" w:rsidRDefault="001A7899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41553DA4" w14:textId="39E77B9E" w:rsidR="001A7899" w:rsidRDefault="001A7899" w:rsidP="00ED1148">
      <w:pPr>
        <w:pStyle w:val="2"/>
      </w:pPr>
      <w:r>
        <w:rPr>
          <w:rFonts w:hint="eastAsia"/>
        </w:rPr>
        <w:t>컨셉 기획자</w:t>
      </w:r>
    </w:p>
    <w:p w14:paraId="007E21DC" w14:textId="34435AC8" w:rsidR="001A7899" w:rsidRDefault="001A7899" w:rsidP="00505043">
      <w:pPr>
        <w:pStyle w:val="a"/>
      </w:pPr>
      <w:r>
        <w:rPr>
          <w:rFonts w:hint="eastAsia"/>
        </w:rPr>
        <w:t>게임의 세계관 및 시나리오 결정</w:t>
      </w:r>
    </w:p>
    <w:p w14:paraId="19E382D1" w14:textId="701C9799" w:rsidR="001A7899" w:rsidRDefault="001A7899" w:rsidP="00505043">
      <w:pPr>
        <w:pStyle w:val="a"/>
      </w:pPr>
      <w:r>
        <w:rPr>
          <w:rFonts w:hint="eastAsia"/>
        </w:rPr>
        <w:t>게임 내 컨텐츠의 스토리적 설정,</w:t>
      </w:r>
      <w:r>
        <w:t xml:space="preserve"> </w:t>
      </w:r>
      <w:proofErr w:type="spellStart"/>
      <w:r>
        <w:rPr>
          <w:rFonts w:hint="eastAsia"/>
        </w:rPr>
        <w:t>비주얼적</w:t>
      </w:r>
      <w:proofErr w:type="spellEnd"/>
      <w:r>
        <w:rPr>
          <w:rFonts w:hint="eastAsia"/>
        </w:rPr>
        <w:t xml:space="preserve"> 설정 결정</w:t>
      </w:r>
    </w:p>
    <w:p w14:paraId="7AFC06FE" w14:textId="4FA66298" w:rsidR="001A7899" w:rsidRDefault="001A7899" w:rsidP="00505043">
      <w:pPr>
        <w:pStyle w:val="a"/>
      </w:pPr>
      <w:r>
        <w:rPr>
          <w:rFonts w:hint="eastAsia"/>
        </w:rPr>
        <w:t>큰 분류상 컨텐츠 기획자 안에 포함됨</w:t>
      </w:r>
    </w:p>
    <w:p w14:paraId="41073473" w14:textId="5FB9B8C8" w:rsidR="001A7899" w:rsidRDefault="001A7899" w:rsidP="00505043">
      <w:pPr>
        <w:pStyle w:val="a"/>
      </w:pPr>
      <w:r>
        <w:rPr>
          <w:rFonts w:hint="eastAsia"/>
        </w:rPr>
        <w:t>전문 시나리오 작가가 세계관,</w:t>
      </w:r>
      <w:r>
        <w:t xml:space="preserve"> </w:t>
      </w:r>
      <w:r>
        <w:rPr>
          <w:rFonts w:hint="eastAsia"/>
        </w:rPr>
        <w:t>시나리오 등의 업무를 담당하기도 함</w:t>
      </w:r>
    </w:p>
    <w:p w14:paraId="29C218D8" w14:textId="72A9390C" w:rsidR="00AF08B8" w:rsidRDefault="00AF08B8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60FE7785" w14:textId="25BD2E84" w:rsidR="00FB1836" w:rsidRDefault="00FB1836" w:rsidP="00ED1148">
      <w:pPr>
        <w:pStyle w:val="2"/>
      </w:pPr>
      <w:r>
        <w:rPr>
          <w:rFonts w:hint="eastAsia"/>
        </w:rPr>
        <w:t>레벨 디자이너</w:t>
      </w:r>
    </w:p>
    <w:p w14:paraId="65AE5013" w14:textId="1FE92926" w:rsidR="00FB1836" w:rsidRDefault="00FB1836" w:rsidP="00505043">
      <w:pPr>
        <w:pStyle w:val="a"/>
      </w:pPr>
      <w:r>
        <w:rPr>
          <w:rFonts w:hint="eastAsia"/>
        </w:rPr>
        <w:t>유저가 플레이 하는 게임 내 공간을 설</w:t>
      </w:r>
      <w:r w:rsidR="003A1720">
        <w:rPr>
          <w:rFonts w:hint="eastAsia"/>
        </w:rPr>
        <w:t>계</w:t>
      </w:r>
    </w:p>
    <w:p w14:paraId="69C8AEF8" w14:textId="1B05F704" w:rsidR="00FB1836" w:rsidRDefault="00FB1836" w:rsidP="00505043">
      <w:pPr>
        <w:pStyle w:val="a"/>
      </w:pPr>
      <w:r>
        <w:rPr>
          <w:rFonts w:hint="eastAsia"/>
        </w:rPr>
        <w:t>게임 세계 안에서 유저의 각종 체험을 설계</w:t>
      </w:r>
    </w:p>
    <w:p w14:paraId="7D144423" w14:textId="2B3E1F91" w:rsidR="00FB1836" w:rsidRDefault="00FB1836" w:rsidP="00505043">
      <w:pPr>
        <w:pStyle w:val="a"/>
      </w:pPr>
      <w:r>
        <w:rPr>
          <w:rFonts w:hint="eastAsia"/>
        </w:rPr>
        <w:t>툴과 스크립트를 사용해 몬스터 및 구조물 배치,</w:t>
      </w:r>
      <w:r>
        <w:t xml:space="preserve"> </w:t>
      </w:r>
      <w:r>
        <w:rPr>
          <w:rFonts w:hint="eastAsia"/>
        </w:rPr>
        <w:t>동선 설계,</w:t>
      </w:r>
      <w:r>
        <w:t xml:space="preserve"> </w:t>
      </w:r>
      <w:r>
        <w:rPr>
          <w:rFonts w:hint="eastAsia"/>
        </w:rPr>
        <w:t>이벤트 설정 등의 작업 담당</w:t>
      </w:r>
    </w:p>
    <w:p w14:paraId="729AF2C0" w14:textId="55CF55A0" w:rsidR="000E6A19" w:rsidRDefault="000E6A19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0E14CBE5" w14:textId="055FD4CD" w:rsidR="000E6A19" w:rsidRDefault="000E6A19" w:rsidP="00ED1148">
      <w:pPr>
        <w:pStyle w:val="2"/>
      </w:pPr>
      <w:r>
        <w:rPr>
          <w:rFonts w:hint="eastAsia"/>
        </w:rPr>
        <w:t>밸런스 기획자</w:t>
      </w:r>
    </w:p>
    <w:p w14:paraId="18DC9351" w14:textId="5C04F087" w:rsidR="000E6A19" w:rsidRDefault="000E6A19" w:rsidP="00505043">
      <w:pPr>
        <w:pStyle w:val="a"/>
      </w:pPr>
      <w:r>
        <w:rPr>
          <w:rFonts w:hint="eastAsia"/>
        </w:rPr>
        <w:t xml:space="preserve">게임 내 각종 수치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작업 담당</w:t>
      </w:r>
    </w:p>
    <w:p w14:paraId="703B06D1" w14:textId="3001C45E" w:rsidR="000E6A19" w:rsidRDefault="000E6A19" w:rsidP="00505043">
      <w:pPr>
        <w:pStyle w:val="a"/>
      </w:pPr>
      <w:r>
        <w:rPr>
          <w:rFonts w:hint="eastAsia"/>
        </w:rPr>
        <w:t>수치를 통한 게임의 재미,</w:t>
      </w:r>
      <w:r>
        <w:t xml:space="preserve"> </w:t>
      </w:r>
      <w:r>
        <w:rPr>
          <w:rFonts w:hint="eastAsia"/>
        </w:rPr>
        <w:t>컨텐츠 사용 속도,</w:t>
      </w:r>
      <w:r>
        <w:t xml:space="preserve"> </w:t>
      </w:r>
      <w:r>
        <w:rPr>
          <w:rFonts w:hint="eastAsia"/>
        </w:rPr>
        <w:t>재방문,</w:t>
      </w:r>
      <w:r>
        <w:t xml:space="preserve"> </w:t>
      </w:r>
      <w:r>
        <w:rPr>
          <w:rFonts w:hint="eastAsia"/>
        </w:rPr>
        <w:t>결제 유도 등을 결정</w:t>
      </w:r>
    </w:p>
    <w:p w14:paraId="46D986FD" w14:textId="39FEC29F" w:rsidR="000E6A19" w:rsidRDefault="000E6A19" w:rsidP="00505043">
      <w:pPr>
        <w:pStyle w:val="a"/>
      </w:pPr>
      <w:r>
        <w:rPr>
          <w:rFonts w:hint="eastAsia"/>
        </w:rPr>
        <w:t xml:space="preserve">게임 내 각종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요소 통계,</w:t>
      </w:r>
      <w:r>
        <w:t xml:space="preserve"> </w:t>
      </w:r>
      <w:r>
        <w:rPr>
          <w:rFonts w:hint="eastAsia"/>
        </w:rPr>
        <w:t>분석</w:t>
      </w:r>
    </w:p>
    <w:p w14:paraId="728ACDEB" w14:textId="76D3A148" w:rsidR="000E6A19" w:rsidRDefault="000E6A19" w:rsidP="00505043">
      <w:pPr>
        <w:pStyle w:val="a"/>
      </w:pPr>
      <w:r>
        <w:rPr>
          <w:rFonts w:hint="eastAsia"/>
        </w:rPr>
        <w:t>작은 회사에서는 시스템 기획자가 겸임하는 경우가 많음</w:t>
      </w:r>
    </w:p>
    <w:p w14:paraId="5953B4DC" w14:textId="54E5795F" w:rsidR="00ED1148" w:rsidRDefault="00ED1148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1C7A8DD1" w14:textId="570FC341" w:rsidR="00617670" w:rsidRDefault="00617670" w:rsidP="00ED1148">
      <w:pPr>
        <w:pStyle w:val="2"/>
      </w:pPr>
      <w:r>
        <w:rPr>
          <w:rFonts w:hint="eastAsia"/>
        </w:rPr>
        <w:lastRenderedPageBreak/>
        <w:t>유료화 기획자</w:t>
      </w:r>
    </w:p>
    <w:p w14:paraId="12C27DF7" w14:textId="51A19F8E" w:rsidR="00617670" w:rsidRDefault="00617670" w:rsidP="00505043">
      <w:pPr>
        <w:pStyle w:val="a"/>
      </w:pPr>
      <w:r>
        <w:rPr>
          <w:rFonts w:hint="eastAsia"/>
        </w:rPr>
        <w:t>각종 사용자 통계 분석</w:t>
      </w:r>
    </w:p>
    <w:p w14:paraId="3255AE5E" w14:textId="3ADE6FAF" w:rsidR="00617670" w:rsidRDefault="00617670" w:rsidP="00505043">
      <w:pPr>
        <w:pStyle w:val="a"/>
      </w:pPr>
      <w:r>
        <w:rPr>
          <w:rFonts w:hint="eastAsia"/>
        </w:rPr>
        <w:t>유료화 모델(</w:t>
      </w:r>
      <w:r>
        <w:t xml:space="preserve">BM) </w:t>
      </w:r>
      <w:r>
        <w:rPr>
          <w:rFonts w:hint="eastAsia"/>
        </w:rPr>
        <w:t>기획</w:t>
      </w:r>
    </w:p>
    <w:p w14:paraId="58171A99" w14:textId="2C05DC28" w:rsidR="00617670" w:rsidRDefault="00617670" w:rsidP="00505043">
      <w:pPr>
        <w:pStyle w:val="a"/>
      </w:pPr>
      <w:r>
        <w:rPr>
          <w:rFonts w:hint="eastAsia"/>
        </w:rPr>
        <w:t>기획을 통한 유저 유입,</w:t>
      </w:r>
      <w:r>
        <w:t xml:space="preserve"> </w:t>
      </w:r>
      <w:r>
        <w:rPr>
          <w:rFonts w:hint="eastAsia"/>
        </w:rPr>
        <w:t>재방문,</w:t>
      </w:r>
      <w:r>
        <w:t xml:space="preserve"> </w:t>
      </w:r>
      <w:r>
        <w:rPr>
          <w:rFonts w:hint="eastAsia"/>
        </w:rPr>
        <w:t>결제 요소 컨트롤 방식 결정</w:t>
      </w:r>
    </w:p>
    <w:p w14:paraId="34DEB5BC" w14:textId="60C1F0D7" w:rsidR="00E80460" w:rsidRDefault="00617670" w:rsidP="00505043">
      <w:pPr>
        <w:pStyle w:val="a"/>
      </w:pPr>
      <w:r>
        <w:rPr>
          <w:rFonts w:hint="eastAsia"/>
        </w:rPr>
        <w:t xml:space="preserve">해외에서는 </w:t>
      </w:r>
      <w:r>
        <w:t xml:space="preserve">Game Economy Designer </w:t>
      </w:r>
      <w:r>
        <w:rPr>
          <w:rFonts w:hint="eastAsia"/>
        </w:rPr>
        <w:t xml:space="preserve">라는 </w:t>
      </w:r>
      <w:proofErr w:type="spellStart"/>
      <w:r>
        <w:rPr>
          <w:rFonts w:hint="eastAsia"/>
        </w:rPr>
        <w:t>직군이</w:t>
      </w:r>
      <w:proofErr w:type="spellEnd"/>
      <w:r>
        <w:rPr>
          <w:rFonts w:hint="eastAsia"/>
        </w:rPr>
        <w:t xml:space="preserve"> 재화 부분에 대한 밸런스 기획과 유료화 기획을 동시에 담당하기도 함</w:t>
      </w:r>
    </w:p>
    <w:p w14:paraId="2E96C4B5" w14:textId="77777777" w:rsidR="00ED1148" w:rsidRDefault="00ED1148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07635206" w14:textId="550476A3" w:rsidR="00617670" w:rsidRDefault="00617670" w:rsidP="00ED1148">
      <w:pPr>
        <w:pStyle w:val="2"/>
      </w:pPr>
      <w:r>
        <w:rPr>
          <w:rFonts w:hint="eastAsia"/>
        </w:rPr>
        <w:t>Q</w:t>
      </w:r>
      <w:r>
        <w:t>A</w:t>
      </w:r>
    </w:p>
    <w:p w14:paraId="598A47C7" w14:textId="5A7303A0" w:rsidR="00617670" w:rsidRDefault="00617670" w:rsidP="00505043">
      <w:pPr>
        <w:pStyle w:val="a"/>
      </w:pPr>
      <w:r>
        <w:rPr>
          <w:rFonts w:hint="eastAsia"/>
        </w:rPr>
        <w:t>게임의 품질을 관리</w:t>
      </w:r>
    </w:p>
    <w:p w14:paraId="57C99B48" w14:textId="6786D371" w:rsidR="00617670" w:rsidRDefault="00617670" w:rsidP="00505043">
      <w:pPr>
        <w:pStyle w:val="a"/>
      </w:pPr>
      <w:r>
        <w:rPr>
          <w:rFonts w:hint="eastAsia"/>
        </w:rPr>
        <w:t>게임의 기능,</w:t>
      </w:r>
      <w:r>
        <w:t xml:space="preserve"> </w:t>
      </w:r>
      <w:r>
        <w:rPr>
          <w:rFonts w:hint="eastAsia"/>
        </w:rPr>
        <w:t>안정성,</w:t>
      </w:r>
      <w:r>
        <w:t xml:space="preserve"> </w:t>
      </w:r>
      <w:r>
        <w:rPr>
          <w:rFonts w:hint="eastAsia"/>
        </w:rPr>
        <w:t>재미 요소에 대한 테스트 및 검증</w:t>
      </w:r>
    </w:p>
    <w:p w14:paraId="72F3BF71" w14:textId="5FE83BFA" w:rsidR="00617670" w:rsidRDefault="00617670" w:rsidP="00505043">
      <w:pPr>
        <w:pStyle w:val="a"/>
      </w:pPr>
      <w:r>
        <w:rPr>
          <w:rFonts w:hint="eastAsia"/>
        </w:rPr>
        <w:t>게임 내 각종 버그의 관리</w:t>
      </w:r>
    </w:p>
    <w:p w14:paraId="3457CF00" w14:textId="0DC1C21B" w:rsidR="00617670" w:rsidRDefault="00617670" w:rsidP="00505043">
      <w:pPr>
        <w:pStyle w:val="a"/>
      </w:pPr>
      <w:r>
        <w:rPr>
          <w:rFonts w:hint="eastAsia"/>
        </w:rPr>
        <w:t>패치 및 업데이트 프로세스 관리</w:t>
      </w:r>
    </w:p>
    <w:p w14:paraId="425C435D" w14:textId="64BEA52D" w:rsidR="00617670" w:rsidRDefault="00617670" w:rsidP="00505043">
      <w:pPr>
        <w:pStyle w:val="a"/>
      </w:pPr>
      <w:r>
        <w:rPr>
          <w:rFonts w:hint="eastAsia"/>
        </w:rPr>
        <w:t>게임 시장 반응 조사,</w:t>
      </w:r>
      <w:r>
        <w:t xml:space="preserve"> </w:t>
      </w:r>
      <w:r>
        <w:rPr>
          <w:rFonts w:hint="eastAsia"/>
        </w:rPr>
        <w:t>게임에 대한 평가 등 각종 피드백 관리</w:t>
      </w:r>
    </w:p>
    <w:p w14:paraId="58761B5F" w14:textId="7C09B373" w:rsidR="00A15F78" w:rsidRDefault="00A15F78" w:rsidP="00505043">
      <w:pPr>
        <w:pStyle w:val="a"/>
      </w:pPr>
      <w:proofErr w:type="gramStart"/>
      <w:r>
        <w:rPr>
          <w:rFonts w:hint="eastAsia"/>
        </w:rPr>
        <w:t xml:space="preserve">추가 </w:t>
      </w:r>
      <w:r>
        <w:t>:</w:t>
      </w:r>
      <w:proofErr w:type="gramEnd"/>
      <w:r>
        <w:t xml:space="preserve"> QA</w:t>
      </w:r>
      <w:r>
        <w:rPr>
          <w:rFonts w:hint="eastAsia"/>
        </w:rPr>
        <w:t xml:space="preserve"> 로서 테스트의 방향성을 제시하는 것이 중요하다</w:t>
      </w:r>
    </w:p>
    <w:p w14:paraId="36EB7755" w14:textId="77777777" w:rsidR="00C8478E" w:rsidRDefault="00C8478E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48CAB23B" w14:textId="62CEED07" w:rsidR="00A15F78" w:rsidRDefault="00713554" w:rsidP="00ED1148">
      <w:pPr>
        <w:pStyle w:val="2"/>
      </w:pPr>
      <w:r>
        <w:rPr>
          <w:rFonts w:hint="eastAsia"/>
        </w:rPr>
        <w:t>G</w:t>
      </w:r>
      <w:r>
        <w:t>M</w:t>
      </w:r>
    </w:p>
    <w:p w14:paraId="37681676" w14:textId="406C5E6B" w:rsidR="00713554" w:rsidRDefault="00713554" w:rsidP="00505043">
      <w:pPr>
        <w:pStyle w:val="a"/>
      </w:pPr>
      <w:proofErr w:type="gramStart"/>
      <w:r>
        <w:t xml:space="preserve">서비스 </w:t>
      </w:r>
      <w:r>
        <w:rPr>
          <w:rFonts w:hint="eastAsia"/>
        </w:rPr>
        <w:t>된</w:t>
      </w:r>
      <w:proofErr w:type="gramEnd"/>
      <w:r>
        <w:rPr>
          <w:rFonts w:hint="eastAsia"/>
        </w:rPr>
        <w:t xml:space="preserve"> 게임의 각종 운영 업무</w:t>
      </w:r>
    </w:p>
    <w:p w14:paraId="2B4E0786" w14:textId="1BEE56B7" w:rsidR="00713554" w:rsidRDefault="00713554" w:rsidP="00505043">
      <w:pPr>
        <w:pStyle w:val="a"/>
      </w:pPr>
      <w:r>
        <w:rPr>
          <w:rFonts w:hint="eastAsia"/>
        </w:rPr>
        <w:t>체계적인 운영 프로세스 설계</w:t>
      </w:r>
    </w:p>
    <w:p w14:paraId="0DA66382" w14:textId="01B668C6" w:rsidR="00713554" w:rsidRDefault="00713554" w:rsidP="00505043">
      <w:pPr>
        <w:pStyle w:val="a"/>
      </w:pPr>
      <w:r>
        <w:rPr>
          <w:rFonts w:hint="eastAsia"/>
        </w:rPr>
        <w:t>고객 문의,</w:t>
      </w:r>
      <w:r>
        <w:t xml:space="preserve"> </w:t>
      </w:r>
      <w:r>
        <w:rPr>
          <w:rFonts w:hint="eastAsia"/>
        </w:rPr>
        <w:t>신고,</w:t>
      </w:r>
      <w:r>
        <w:t xml:space="preserve"> </w:t>
      </w:r>
      <w:r>
        <w:rPr>
          <w:rFonts w:hint="eastAsia"/>
        </w:rPr>
        <w:t>불만사항에 대한 응대</w:t>
      </w:r>
    </w:p>
    <w:p w14:paraId="5C6230E6" w14:textId="6D54B506" w:rsidR="00713554" w:rsidRDefault="00713554" w:rsidP="00505043">
      <w:pPr>
        <w:pStyle w:val="a"/>
      </w:pPr>
      <w:r>
        <w:rPr>
          <w:rFonts w:hint="eastAsia"/>
        </w:rPr>
        <w:t>게임 모니터링</w:t>
      </w:r>
    </w:p>
    <w:p w14:paraId="5A6AAE90" w14:textId="64B3535C" w:rsidR="00713554" w:rsidRDefault="00713554" w:rsidP="00505043">
      <w:pPr>
        <w:pStyle w:val="a"/>
      </w:pPr>
      <w:r>
        <w:rPr>
          <w:rFonts w:hint="eastAsia"/>
        </w:rPr>
        <w:t xml:space="preserve">고객 문의 응대를 </w:t>
      </w:r>
      <w:r>
        <w:t xml:space="preserve">CS </w:t>
      </w:r>
      <w:proofErr w:type="spellStart"/>
      <w:r>
        <w:rPr>
          <w:rFonts w:hint="eastAsia"/>
        </w:rPr>
        <w:t>직군이</w:t>
      </w:r>
      <w:proofErr w:type="spellEnd"/>
      <w:r>
        <w:rPr>
          <w:rFonts w:hint="eastAsia"/>
        </w:rPr>
        <w:t xml:space="preserve"> 담당하기도 함</w:t>
      </w:r>
    </w:p>
    <w:p w14:paraId="3D070A73" w14:textId="5228A243" w:rsidR="00A67600" w:rsidRDefault="00A67600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7BE5BEED" w14:textId="62387C6F" w:rsidR="00A67600" w:rsidRDefault="00A67600" w:rsidP="00ED1148">
      <w:pPr>
        <w:pStyle w:val="2"/>
      </w:pPr>
      <w:r>
        <w:rPr>
          <w:rFonts w:hint="eastAsia"/>
        </w:rPr>
        <w:t>프로듀서(</w:t>
      </w:r>
      <w:r>
        <w:t>PD)</w:t>
      </w:r>
    </w:p>
    <w:p w14:paraId="2C0A9667" w14:textId="726380E7" w:rsidR="00A67600" w:rsidRDefault="00A67600" w:rsidP="00505043">
      <w:pPr>
        <w:pStyle w:val="a"/>
      </w:pPr>
      <w:r>
        <w:rPr>
          <w:rFonts w:hint="eastAsia"/>
        </w:rPr>
        <w:t>게임 프로젝트 개발 전체를 관리,</w:t>
      </w:r>
      <w:r>
        <w:t xml:space="preserve"> </w:t>
      </w:r>
      <w:r>
        <w:rPr>
          <w:rFonts w:hint="eastAsia"/>
        </w:rPr>
        <w:t>감독</w:t>
      </w:r>
    </w:p>
    <w:p w14:paraId="392B1EFF" w14:textId="7C0E25EC" w:rsidR="00A67600" w:rsidRDefault="00A67600" w:rsidP="00505043">
      <w:pPr>
        <w:pStyle w:val="a"/>
      </w:pPr>
      <w:r>
        <w:rPr>
          <w:rFonts w:hint="eastAsia"/>
        </w:rPr>
        <w:t>게임 개발에 필요한 다양한 이슈들을 체크하고 외부 주체(경영진,</w:t>
      </w:r>
      <w:r>
        <w:t xml:space="preserve"> </w:t>
      </w:r>
      <w:r>
        <w:rPr>
          <w:rFonts w:hint="eastAsia"/>
        </w:rPr>
        <w:t>투자자,</w:t>
      </w:r>
      <w:r>
        <w:t xml:space="preserve"> </w:t>
      </w:r>
      <w:r>
        <w:rPr>
          <w:rFonts w:hint="eastAsia"/>
        </w:rPr>
        <w:t>퍼블리셔</w:t>
      </w:r>
      <w:r>
        <w:t xml:space="preserve">) </w:t>
      </w:r>
      <w:r>
        <w:rPr>
          <w:rFonts w:hint="eastAsia"/>
        </w:rPr>
        <w:t>와 해당 프로젝트의 대표로서 의사 결정 및</w:t>
      </w:r>
      <w:r w:rsidR="00505043">
        <w:rPr>
          <w:rFonts w:hint="eastAsia"/>
        </w:rPr>
        <w:t xml:space="preserve"> </w:t>
      </w:r>
      <w:r>
        <w:rPr>
          <w:rFonts w:hint="eastAsia"/>
        </w:rPr>
        <w:t>커뮤니케이션을 진행</w:t>
      </w:r>
    </w:p>
    <w:p w14:paraId="371B5EAF" w14:textId="6DCAA9B3" w:rsidR="00A67600" w:rsidRDefault="00A67600" w:rsidP="00505043">
      <w:pPr>
        <w:pStyle w:val="a"/>
      </w:pPr>
      <w:r>
        <w:rPr>
          <w:rFonts w:hint="eastAsia"/>
        </w:rPr>
        <w:t>프로젝트의 방향,</w:t>
      </w:r>
      <w:r>
        <w:t xml:space="preserve"> </w:t>
      </w:r>
      <w:r>
        <w:rPr>
          <w:rFonts w:hint="eastAsia"/>
        </w:rPr>
        <w:t>퀄리티, 전략 등을 결정</w:t>
      </w:r>
    </w:p>
    <w:p w14:paraId="173265B4" w14:textId="232943BD" w:rsidR="00B71B7F" w:rsidRDefault="00B71B7F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01187A5D" w14:textId="352C5D76" w:rsidR="00E526A1" w:rsidRDefault="00E526A1" w:rsidP="00ED1148">
      <w:pPr>
        <w:pStyle w:val="2"/>
      </w:pPr>
      <w:r>
        <w:rPr>
          <w:rFonts w:hint="eastAsia"/>
        </w:rPr>
        <w:t>프로젝트 매니저(</w:t>
      </w:r>
      <w:r>
        <w:t>PM)</w:t>
      </w:r>
    </w:p>
    <w:p w14:paraId="020A5515" w14:textId="757476A4" w:rsidR="00E526A1" w:rsidRDefault="00E526A1" w:rsidP="00505043">
      <w:pPr>
        <w:pStyle w:val="a"/>
      </w:pPr>
      <w:r>
        <w:rPr>
          <w:rFonts w:hint="eastAsia"/>
        </w:rPr>
        <w:t>게임 프로젝트 일정 및 각종 자원 배분(예산,</w:t>
      </w:r>
      <w:r>
        <w:t xml:space="preserve"> </w:t>
      </w:r>
      <w:r>
        <w:rPr>
          <w:rFonts w:hint="eastAsia"/>
        </w:rPr>
        <w:t>인력,</w:t>
      </w:r>
      <w:r>
        <w:t xml:space="preserve"> </w:t>
      </w:r>
      <w:r>
        <w:rPr>
          <w:rFonts w:hint="eastAsia"/>
        </w:rPr>
        <w:t>시간</w:t>
      </w:r>
      <w:r>
        <w:t>)</w:t>
      </w:r>
      <w:r>
        <w:rPr>
          <w:rFonts w:hint="eastAsia"/>
        </w:rPr>
        <w:t>을 관리</w:t>
      </w:r>
    </w:p>
    <w:p w14:paraId="421E0891" w14:textId="5B39FB16" w:rsidR="00E526A1" w:rsidRDefault="00E526A1" w:rsidP="00505043">
      <w:pPr>
        <w:pStyle w:val="a"/>
      </w:pPr>
      <w:r>
        <w:rPr>
          <w:rFonts w:hint="eastAsia"/>
        </w:rPr>
        <w:t>스케줄 상의 각종 마일스톤(</w:t>
      </w:r>
      <w:r>
        <w:t xml:space="preserve">CBT, OBT, </w:t>
      </w:r>
      <w:r>
        <w:rPr>
          <w:rFonts w:hint="eastAsia"/>
        </w:rPr>
        <w:t>업데이트</w:t>
      </w:r>
      <w:r>
        <w:t xml:space="preserve">) </w:t>
      </w:r>
      <w:r>
        <w:rPr>
          <w:rFonts w:hint="eastAsia"/>
        </w:rPr>
        <w:t>관련 각종 지원 업무 담당</w:t>
      </w:r>
    </w:p>
    <w:p w14:paraId="7EBD4554" w14:textId="2CE32D42" w:rsidR="00E526A1" w:rsidRDefault="00E526A1" w:rsidP="00505043">
      <w:pPr>
        <w:pStyle w:val="a"/>
      </w:pPr>
      <w:r>
        <w:rPr>
          <w:rFonts w:hint="eastAsia"/>
        </w:rPr>
        <w:t>개발 외 각종 대외 업무들에 대한 실무적 조율</w:t>
      </w:r>
      <w:r>
        <w:t>(</w:t>
      </w:r>
      <w:proofErr w:type="gramStart"/>
      <w:r w:rsidR="00505043">
        <w:rPr>
          <w:rFonts w:hint="eastAsia"/>
        </w:rPr>
        <w:t>EX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게임 오픈에 맞춰 홈페이지 개발 체크,</w:t>
      </w:r>
      <w:r>
        <w:t xml:space="preserve"> </w:t>
      </w:r>
      <w:r>
        <w:rPr>
          <w:rFonts w:hint="eastAsia"/>
        </w:rPr>
        <w:t>프로모션 이벤트,</w:t>
      </w:r>
      <w:r>
        <w:t xml:space="preserve"> </w:t>
      </w:r>
      <w:r>
        <w:rPr>
          <w:rFonts w:hint="eastAsia"/>
        </w:rPr>
        <w:t>유저 간담회,</w:t>
      </w:r>
      <w:r>
        <w:t xml:space="preserve"> </w:t>
      </w:r>
      <w:r>
        <w:rPr>
          <w:rFonts w:hint="eastAsia"/>
        </w:rPr>
        <w:t>외주 발주 등)</w:t>
      </w:r>
    </w:p>
    <w:p w14:paraId="085DD5F9" w14:textId="23C0EF21" w:rsidR="00E526A1" w:rsidRDefault="00E526A1" w:rsidP="00505043">
      <w:pPr>
        <w:pStyle w:val="a"/>
      </w:pPr>
      <w:r>
        <w:rPr>
          <w:rFonts w:hint="eastAsia"/>
        </w:rPr>
        <w:t>퍼블리셔에서 개발사의 프로젝트를 관리하기도 함</w:t>
      </w:r>
    </w:p>
    <w:p w14:paraId="4F0299D3" w14:textId="690522CD" w:rsidR="00ED1148" w:rsidRDefault="00ED1148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31835083" w14:textId="4422C488" w:rsidR="004448A7" w:rsidRDefault="004448A7" w:rsidP="00ED1148">
      <w:pPr>
        <w:pStyle w:val="2"/>
      </w:pPr>
      <w:r>
        <w:rPr>
          <w:rFonts w:hint="eastAsia"/>
        </w:rPr>
        <w:lastRenderedPageBreak/>
        <w:t>사업 기획</w:t>
      </w:r>
    </w:p>
    <w:p w14:paraId="04DA673B" w14:textId="44A2A022" w:rsidR="004448A7" w:rsidRDefault="004448A7" w:rsidP="00505043">
      <w:pPr>
        <w:pStyle w:val="a"/>
      </w:pPr>
      <w:r>
        <w:rPr>
          <w:rFonts w:hint="eastAsia"/>
        </w:rPr>
        <w:t>국내 및 해외 게임 사업 관련 업무 전반</w:t>
      </w:r>
    </w:p>
    <w:p w14:paraId="6DD4B930" w14:textId="22EFBB5D" w:rsidR="004448A7" w:rsidRDefault="004448A7" w:rsidP="00505043">
      <w:pPr>
        <w:pStyle w:val="a"/>
      </w:pPr>
      <w:r>
        <w:rPr>
          <w:rFonts w:hint="eastAsia"/>
        </w:rPr>
        <w:t>시장 분석,</w:t>
      </w:r>
      <w:r>
        <w:t xml:space="preserve"> </w:t>
      </w:r>
      <w:r>
        <w:rPr>
          <w:rFonts w:hint="eastAsia"/>
        </w:rPr>
        <w:t>업계 동향 분석</w:t>
      </w:r>
    </w:p>
    <w:p w14:paraId="37A447B1" w14:textId="2A9D2287" w:rsidR="004448A7" w:rsidRDefault="004448A7" w:rsidP="00505043">
      <w:pPr>
        <w:pStyle w:val="a"/>
      </w:pPr>
      <w:r>
        <w:rPr>
          <w:rFonts w:hint="eastAsia"/>
        </w:rPr>
        <w:t>각종 장,</w:t>
      </w:r>
      <w:r>
        <w:t xml:space="preserve"> </w:t>
      </w:r>
      <w:r>
        <w:rPr>
          <w:rFonts w:hint="eastAsia"/>
        </w:rPr>
        <w:t>단기 사업전략 수립</w:t>
      </w:r>
    </w:p>
    <w:p w14:paraId="0A4681D7" w14:textId="43CE234A" w:rsidR="004448A7" w:rsidRDefault="004448A7" w:rsidP="00505043">
      <w:pPr>
        <w:pStyle w:val="a"/>
      </w:pPr>
      <w:r>
        <w:rPr>
          <w:rFonts w:hint="eastAsia"/>
        </w:rPr>
        <w:t>각 사업 주체(퍼블리셔,</w:t>
      </w:r>
      <w:r>
        <w:t xml:space="preserve"> </w:t>
      </w:r>
      <w:r>
        <w:rPr>
          <w:rFonts w:hint="eastAsia"/>
        </w:rPr>
        <w:t>마케팅 대행사 등)간의 커뮤니케이션</w:t>
      </w:r>
    </w:p>
    <w:p w14:paraId="7C738EB8" w14:textId="482B64FD" w:rsidR="004448A7" w:rsidRDefault="004448A7" w:rsidP="00505043">
      <w:pPr>
        <w:pStyle w:val="a"/>
      </w:pPr>
      <w:r>
        <w:rPr>
          <w:rFonts w:hint="eastAsia"/>
        </w:rPr>
        <w:t>사업 기획도 사업 영역, 권역에 따라 세부 직군으로 나누어 짐</w:t>
      </w:r>
    </w:p>
    <w:p w14:paraId="46EEA444" w14:textId="4C20AAE8" w:rsidR="00871B7D" w:rsidRDefault="00871B7D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1C4956D5" w14:textId="0961749F" w:rsidR="00871B7D" w:rsidRDefault="0049035F" w:rsidP="00ED1148">
      <w:pPr>
        <w:pStyle w:val="2"/>
      </w:pPr>
      <w:r>
        <w:rPr>
          <w:rFonts w:hint="eastAsia"/>
        </w:rPr>
        <w:t>마케팅</w:t>
      </w:r>
    </w:p>
    <w:p w14:paraId="7AC3BDBE" w14:textId="3AE9F194" w:rsidR="0049035F" w:rsidRDefault="0049035F" w:rsidP="00505043">
      <w:pPr>
        <w:pStyle w:val="a"/>
      </w:pPr>
      <w:r>
        <w:rPr>
          <w:rFonts w:hint="eastAsia"/>
        </w:rPr>
        <w:t>각종 마케팅 기획 및 전략 수립</w:t>
      </w:r>
    </w:p>
    <w:p w14:paraId="19B1C15C" w14:textId="1F7AF1C9" w:rsidR="0049035F" w:rsidRDefault="0049035F" w:rsidP="00505043">
      <w:pPr>
        <w:pStyle w:val="a"/>
      </w:pPr>
      <w:r>
        <w:rPr>
          <w:rFonts w:hint="eastAsia"/>
        </w:rPr>
        <w:t>광고</w:t>
      </w:r>
      <w:r>
        <w:t xml:space="preserve">. </w:t>
      </w:r>
      <w:r>
        <w:rPr>
          <w:rFonts w:hint="eastAsia"/>
        </w:rPr>
        <w:t>프로모션,</w:t>
      </w:r>
      <w:r>
        <w:t xml:space="preserve"> </w:t>
      </w:r>
      <w:r>
        <w:rPr>
          <w:rFonts w:hint="eastAsia"/>
        </w:rPr>
        <w:t>이벤트 등 실제 마케팅 업무 기획,</w:t>
      </w:r>
      <w:r>
        <w:t xml:space="preserve"> </w:t>
      </w:r>
      <w:r>
        <w:rPr>
          <w:rFonts w:hint="eastAsia"/>
        </w:rPr>
        <w:t>수행,</w:t>
      </w:r>
      <w:r>
        <w:t xml:space="preserve"> </w:t>
      </w:r>
      <w:r>
        <w:rPr>
          <w:rFonts w:hint="eastAsia"/>
        </w:rPr>
        <w:t>집행</w:t>
      </w:r>
    </w:p>
    <w:p w14:paraId="618F9F21" w14:textId="3D995888" w:rsidR="0049035F" w:rsidRDefault="0049035F" w:rsidP="00505043">
      <w:pPr>
        <w:pStyle w:val="a"/>
      </w:pPr>
      <w:r>
        <w:rPr>
          <w:rFonts w:hint="eastAsia"/>
        </w:rPr>
        <w:t>미디어,</w:t>
      </w:r>
      <w:r>
        <w:t xml:space="preserve"> </w:t>
      </w:r>
      <w:proofErr w:type="spellStart"/>
      <w:r>
        <w:rPr>
          <w:rFonts w:hint="eastAsia"/>
        </w:rPr>
        <w:t>유통사</w:t>
      </w:r>
      <w:proofErr w:type="spellEnd"/>
      <w:r>
        <w:t>, PC</w:t>
      </w:r>
      <w:r>
        <w:rPr>
          <w:rFonts w:hint="eastAsia"/>
        </w:rPr>
        <w:t>방,</w:t>
      </w:r>
      <w:r>
        <w:t xml:space="preserve"> E-Sports </w:t>
      </w:r>
      <w:r>
        <w:rPr>
          <w:rFonts w:hint="eastAsia"/>
        </w:rPr>
        <w:t>등 마케팅 관련 파트너사와의 커뮤니케이션</w:t>
      </w:r>
    </w:p>
    <w:p w14:paraId="08138034" w14:textId="7879ACF8" w:rsidR="009233C6" w:rsidRDefault="0049035F" w:rsidP="00505043">
      <w:pPr>
        <w:pStyle w:val="a"/>
      </w:pPr>
      <w:proofErr w:type="spellStart"/>
      <w:r>
        <w:rPr>
          <w:rFonts w:hint="eastAsia"/>
        </w:rPr>
        <w:t>동접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매출,</w:t>
      </w:r>
      <w:r>
        <w:t xml:space="preserve"> </w:t>
      </w:r>
      <w:proofErr w:type="spellStart"/>
      <w:r>
        <w:rPr>
          <w:rFonts w:hint="eastAsia"/>
        </w:rPr>
        <w:t>객단가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유저 유입,</w:t>
      </w:r>
      <w:r>
        <w:t xml:space="preserve"> </w:t>
      </w:r>
      <w:r>
        <w:rPr>
          <w:rFonts w:hint="eastAsia"/>
        </w:rPr>
        <w:t xml:space="preserve">이탈 등 각종 지표 및 마케팅 효과 </w:t>
      </w:r>
      <w:r w:rsidR="009F6E76">
        <w:rPr>
          <w:rFonts w:hint="eastAsia"/>
        </w:rPr>
        <w:t>분석</w:t>
      </w:r>
    </w:p>
    <w:p w14:paraId="776D8AA7" w14:textId="77777777" w:rsidR="00ED1148" w:rsidRDefault="00ED1148" w:rsidP="00ED1148">
      <w:pPr>
        <w:widowControl/>
        <w:wordWrap/>
        <w:autoSpaceDE/>
        <w:autoSpaceDN/>
        <w:rPr>
          <w:spacing w:val="-20"/>
        </w:rPr>
      </w:pPr>
    </w:p>
    <w:p w14:paraId="7F59F171" w14:textId="4840C25F" w:rsidR="00C8478E" w:rsidRDefault="009233C6" w:rsidP="00ED1148">
      <w:pPr>
        <w:pStyle w:val="2"/>
      </w:pPr>
      <w:r>
        <w:rPr>
          <w:rFonts w:hint="eastAsia"/>
        </w:rPr>
        <w:t xml:space="preserve">사업 </w:t>
      </w:r>
      <w:r>
        <w:t>PM</w:t>
      </w:r>
    </w:p>
    <w:p w14:paraId="29642828" w14:textId="6F4070A3" w:rsidR="009233C6" w:rsidRDefault="009233C6" w:rsidP="00505043">
      <w:pPr>
        <w:pStyle w:val="a"/>
      </w:pPr>
      <w:r>
        <w:rPr>
          <w:rFonts w:hint="eastAsia"/>
        </w:rPr>
        <w:t>특정 게임 프로젝트의 매출 관리를 전담</w:t>
      </w:r>
      <w:r>
        <w:t xml:space="preserve">.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해당 게임으로 돈을 벌기 위해서 집행하는 모든 업무를 주도적으로 진행</w:t>
      </w:r>
    </w:p>
    <w:p w14:paraId="4C39082F" w14:textId="00C47E79" w:rsidR="009233C6" w:rsidRDefault="009233C6" w:rsidP="00505043">
      <w:pPr>
        <w:pStyle w:val="a"/>
      </w:pPr>
      <w:r>
        <w:rPr>
          <w:rFonts w:hint="eastAsia"/>
        </w:rPr>
        <w:t>운영,</w:t>
      </w:r>
      <w:r>
        <w:t xml:space="preserve"> </w:t>
      </w:r>
      <w:r>
        <w:rPr>
          <w:rFonts w:hint="eastAsia"/>
        </w:rPr>
        <w:t>이벤트 기획,</w:t>
      </w:r>
      <w:r>
        <w:t xml:space="preserve"> </w:t>
      </w:r>
      <w:r>
        <w:rPr>
          <w:rFonts w:hint="eastAsia"/>
        </w:rPr>
        <w:t xml:space="preserve">마케팅 등 다양한 </w:t>
      </w:r>
      <w:proofErr w:type="spellStart"/>
      <w:r>
        <w:rPr>
          <w:rFonts w:hint="eastAsia"/>
        </w:rPr>
        <w:t>직군의</w:t>
      </w:r>
      <w:proofErr w:type="spellEnd"/>
      <w:r>
        <w:rPr>
          <w:rFonts w:hint="eastAsia"/>
        </w:rPr>
        <w:t xml:space="preserve"> 직무를 담당</w:t>
      </w:r>
    </w:p>
    <w:p w14:paraId="7C99C8FC" w14:textId="4949726A" w:rsidR="00E859B1" w:rsidRDefault="00E859B1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39DF305D" w14:textId="2D7BD227" w:rsidR="00340CD7" w:rsidRDefault="00340CD7" w:rsidP="00ED1148">
      <w:pPr>
        <w:pStyle w:val="2"/>
      </w:pPr>
      <w:r>
        <w:rPr>
          <w:rFonts w:hint="eastAsia"/>
        </w:rPr>
        <w:t>희망 업무를 명확히 정해야 한다</w:t>
      </w:r>
    </w:p>
    <w:p w14:paraId="2D562B96" w14:textId="379623AB" w:rsidR="00340CD7" w:rsidRDefault="00340CD7" w:rsidP="00505043">
      <w:pPr>
        <w:pStyle w:val="a"/>
      </w:pPr>
      <w:r>
        <w:rPr>
          <w:rFonts w:hint="eastAsia"/>
        </w:rPr>
        <w:t>내가 생각했을 때 기획 업무에 가장 적합한 포지션이 무엇일까?</w:t>
      </w:r>
    </w:p>
    <w:p w14:paraId="5131C286" w14:textId="58FE2C55" w:rsidR="00340CD7" w:rsidRDefault="00340CD7" w:rsidP="00505043">
      <w:pPr>
        <w:pStyle w:val="a"/>
      </w:pPr>
      <w:r>
        <w:rPr>
          <w:rFonts w:hint="eastAsia"/>
        </w:rPr>
        <w:t xml:space="preserve">동일 </w:t>
      </w:r>
      <w:proofErr w:type="spellStart"/>
      <w:r>
        <w:rPr>
          <w:rFonts w:hint="eastAsia"/>
        </w:rPr>
        <w:t>직군이어도</w:t>
      </w:r>
      <w:proofErr w:type="spellEnd"/>
      <w:r>
        <w:rPr>
          <w:rFonts w:hint="eastAsia"/>
        </w:rPr>
        <w:t xml:space="preserve"> 게임의 장르,</w:t>
      </w:r>
      <w:r>
        <w:t xml:space="preserve"> </w:t>
      </w:r>
      <w:r>
        <w:rPr>
          <w:rFonts w:hint="eastAsia"/>
        </w:rPr>
        <w:t>서비스 플랫폼,</w:t>
      </w:r>
      <w:r>
        <w:t xml:space="preserve"> </w:t>
      </w:r>
      <w:r>
        <w:rPr>
          <w:rFonts w:hint="eastAsia"/>
        </w:rPr>
        <w:t>개발팀의 규모 등에 따라 업무 내용이 크게 바뀔 수 있습니다.</w:t>
      </w:r>
    </w:p>
    <w:p w14:paraId="4EE4AA26" w14:textId="377D13DC" w:rsidR="00ED7352" w:rsidRDefault="00340CD7" w:rsidP="00505043">
      <w:pPr>
        <w:pStyle w:val="a"/>
      </w:pPr>
      <w:r>
        <w:rPr>
          <w:rFonts w:hint="eastAsia"/>
        </w:rPr>
        <w:t xml:space="preserve">저는 </w:t>
      </w:r>
      <w:r>
        <w:t>PD</w:t>
      </w:r>
      <w:r>
        <w:rPr>
          <w:rFonts w:hint="eastAsia"/>
        </w:rPr>
        <w:t>가 꿈입니다?</w:t>
      </w:r>
      <w:r>
        <w:t xml:space="preserve"> PD</w:t>
      </w:r>
      <w:r>
        <w:rPr>
          <w:rFonts w:hint="eastAsia"/>
        </w:rPr>
        <w:t xml:space="preserve">는 최소 </w:t>
      </w:r>
      <w:r>
        <w:t>2</w:t>
      </w:r>
      <w:r>
        <w:rPr>
          <w:rFonts w:hint="eastAsia"/>
        </w:rPr>
        <w:t>차 전직용 직업입니다.</w:t>
      </w:r>
    </w:p>
    <w:p w14:paraId="68926210" w14:textId="4A014A92" w:rsidR="00ED7352" w:rsidRDefault="00ED7352" w:rsidP="00505043">
      <w:pPr>
        <w:pStyle w:val="a"/>
      </w:pPr>
      <w:r>
        <w:rPr>
          <w:rFonts w:hint="eastAsia"/>
        </w:rPr>
        <w:t>스마트폰 플랫폼</w:t>
      </w:r>
      <w:r>
        <w:t xml:space="preserve">, </w:t>
      </w:r>
      <w:r>
        <w:rPr>
          <w:rFonts w:hint="eastAsia"/>
        </w:rPr>
        <w:t xml:space="preserve">수집형 </w:t>
      </w:r>
      <w:r>
        <w:t xml:space="preserve">RPG, </w:t>
      </w:r>
      <w:r>
        <w:rPr>
          <w:rFonts w:hint="eastAsia"/>
        </w:rPr>
        <w:t>전략성이 함유된,</w:t>
      </w:r>
      <w:r>
        <w:t xml:space="preserve"> </w:t>
      </w:r>
      <w:r>
        <w:rPr>
          <w:rFonts w:hint="eastAsia"/>
        </w:rPr>
        <w:t>개발진은 중형</w:t>
      </w:r>
    </w:p>
    <w:p w14:paraId="2E968E7E" w14:textId="772DE67F" w:rsidR="00ED7352" w:rsidRDefault="00ED7352" w:rsidP="00505043">
      <w:pPr>
        <w:pStyle w:val="a"/>
      </w:pPr>
      <w:r>
        <w:rPr>
          <w:rFonts w:hint="eastAsia"/>
        </w:rPr>
        <w:t>시스템 기획자 혹은 컨텐츠 기획자</w:t>
      </w:r>
    </w:p>
    <w:p w14:paraId="11D26D16" w14:textId="50AFB2FE" w:rsidR="00ED7352" w:rsidRDefault="00ED7352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7F72977B" w14:textId="03C420AF" w:rsidR="00ED7352" w:rsidRDefault="00ED7352" w:rsidP="00ED1148">
      <w:pPr>
        <w:pStyle w:val="2"/>
      </w:pPr>
      <w:r>
        <w:rPr>
          <w:rFonts w:hint="eastAsia"/>
        </w:rPr>
        <w:t>본인만의 특수 희망 직무를 준비</w:t>
      </w:r>
    </w:p>
    <w:p w14:paraId="1626869C" w14:textId="5028A4CB" w:rsidR="00ED7352" w:rsidRDefault="00ED7352" w:rsidP="00505043">
      <w:pPr>
        <w:pStyle w:val="a"/>
      </w:pPr>
      <w:r>
        <w:rPr>
          <w:rFonts w:hint="eastAsia"/>
        </w:rPr>
        <w:t xml:space="preserve">대부분의 취업 준비생은 </w:t>
      </w:r>
      <w:r>
        <w:t xml:space="preserve">MMORPG </w:t>
      </w:r>
      <w:r>
        <w:rPr>
          <w:rFonts w:hint="eastAsia"/>
        </w:rPr>
        <w:t>혹은</w:t>
      </w:r>
      <w:r>
        <w:t xml:space="preserve"> </w:t>
      </w:r>
      <w:r>
        <w:rPr>
          <w:rFonts w:hint="eastAsia"/>
        </w:rPr>
        <w:t>모바일R</w:t>
      </w:r>
      <w:r>
        <w:t>PG</w:t>
      </w:r>
      <w:r>
        <w:rPr>
          <w:rFonts w:hint="eastAsia"/>
        </w:rPr>
        <w:t>로 직무 준비를 합니다</w:t>
      </w:r>
      <w:r>
        <w:t>.</w:t>
      </w:r>
    </w:p>
    <w:p w14:paraId="4441B7E5" w14:textId="730321A5" w:rsidR="00ED7352" w:rsidRDefault="00ED7352" w:rsidP="00505043">
      <w:pPr>
        <w:pStyle w:val="a"/>
      </w:pPr>
      <w:r>
        <w:rPr>
          <w:rFonts w:hint="eastAsia"/>
        </w:rPr>
        <w:t xml:space="preserve">위의 범용적인 희망 직무 외에 본인만의 특수한 취업 타겟이 있다면 취업이 훨씬 </w:t>
      </w:r>
      <w:proofErr w:type="gramStart"/>
      <w:r>
        <w:rPr>
          <w:rFonts w:hint="eastAsia"/>
        </w:rPr>
        <w:t>용이해 집니다</w:t>
      </w:r>
      <w:proofErr w:type="gramEnd"/>
      <w:r>
        <w:rPr>
          <w:rFonts w:hint="eastAsia"/>
        </w:rPr>
        <w:t>.</w:t>
      </w:r>
    </w:p>
    <w:p w14:paraId="1A36F1AB" w14:textId="3AB18CDF" w:rsidR="00ED7352" w:rsidRDefault="00ED7352" w:rsidP="00505043">
      <w:pPr>
        <w:pStyle w:val="a"/>
      </w:pPr>
      <w:r>
        <w:t xml:space="preserve">FPS, </w:t>
      </w:r>
      <w:r>
        <w:rPr>
          <w:rFonts w:hint="eastAsia"/>
        </w:rPr>
        <w:t>퍼즐,</w:t>
      </w:r>
      <w:r>
        <w:t xml:space="preserve"> </w:t>
      </w:r>
      <w:proofErr w:type="spellStart"/>
      <w:r>
        <w:rPr>
          <w:rFonts w:hint="eastAsia"/>
        </w:rPr>
        <w:t>전략시뮬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스포츠</w:t>
      </w:r>
      <w:r>
        <w:t>(</w:t>
      </w:r>
      <w:r>
        <w:rPr>
          <w:rFonts w:hint="eastAsia"/>
        </w:rPr>
        <w:t>야구,</w:t>
      </w:r>
      <w:r>
        <w:t xml:space="preserve"> </w:t>
      </w:r>
      <w:r>
        <w:rPr>
          <w:rFonts w:hint="eastAsia"/>
        </w:rPr>
        <w:t>축구,</w:t>
      </w:r>
      <w:r>
        <w:t xml:space="preserve"> </w:t>
      </w:r>
      <w:r>
        <w:rPr>
          <w:rFonts w:hint="eastAsia"/>
        </w:rPr>
        <w:t>골프</w:t>
      </w:r>
      <w:r>
        <w:t xml:space="preserve">), </w:t>
      </w:r>
      <w:proofErr w:type="spellStart"/>
      <w:r>
        <w:rPr>
          <w:rFonts w:hint="eastAsia"/>
        </w:rPr>
        <w:t>횡스크롤</w:t>
      </w:r>
      <w:proofErr w:type="spellEnd"/>
      <w:r>
        <w:rPr>
          <w:rFonts w:hint="eastAsia"/>
        </w:rPr>
        <w:t xml:space="preserve"> 액션,</w:t>
      </w:r>
      <w:r>
        <w:t xml:space="preserve"> </w:t>
      </w:r>
      <w:r>
        <w:rPr>
          <w:rFonts w:hint="eastAsia"/>
        </w:rPr>
        <w:t>대전 액션,</w:t>
      </w:r>
      <w:r>
        <w:t xml:space="preserve"> </w:t>
      </w:r>
      <w:proofErr w:type="spellStart"/>
      <w:r>
        <w:rPr>
          <w:rFonts w:hint="eastAsia"/>
        </w:rPr>
        <w:t>타이쿤</w:t>
      </w:r>
      <w:proofErr w:type="spellEnd"/>
      <w:r>
        <w:rPr>
          <w:rFonts w:hint="eastAsia"/>
        </w:rPr>
        <w:t xml:space="preserve"> 등</w:t>
      </w:r>
    </w:p>
    <w:p w14:paraId="713BEC9D" w14:textId="33562BC3" w:rsidR="00ED7352" w:rsidRDefault="00ED7352" w:rsidP="00505043">
      <w:pPr>
        <w:pStyle w:val="a"/>
      </w:pPr>
      <w:r>
        <w:rPr>
          <w:rFonts w:hint="eastAsia"/>
        </w:rPr>
        <w:t xml:space="preserve">범용 직무 </w:t>
      </w:r>
      <w:r>
        <w:t xml:space="preserve">+ </w:t>
      </w:r>
      <w:r>
        <w:rPr>
          <w:rFonts w:hint="eastAsia"/>
        </w:rPr>
        <w:t>특수 직무의 투 트랙으로 준비를 하는 것이 좋습니다.</w:t>
      </w:r>
    </w:p>
    <w:p w14:paraId="1E6E74A4" w14:textId="36ABE5D9" w:rsidR="00ED1148" w:rsidRDefault="00ED1148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134CBBA1" w14:textId="47F03FFE" w:rsidR="00202366" w:rsidRDefault="00202366" w:rsidP="00ED1148">
      <w:pPr>
        <w:pStyle w:val="2"/>
      </w:pPr>
      <w:r>
        <w:rPr>
          <w:rFonts w:hint="eastAsia"/>
        </w:rPr>
        <w:lastRenderedPageBreak/>
        <w:t>게임을 많이 해보세요</w:t>
      </w:r>
    </w:p>
    <w:p w14:paraId="66D3CB9D" w14:textId="64D771EB" w:rsidR="00202366" w:rsidRDefault="00202366" w:rsidP="00505043">
      <w:pPr>
        <w:pStyle w:val="a"/>
      </w:pPr>
      <w:r>
        <w:rPr>
          <w:rFonts w:hint="eastAsia"/>
        </w:rPr>
        <w:t>특히 지원하고자 하는 포지션,</w:t>
      </w:r>
      <w:r>
        <w:t xml:space="preserve"> </w:t>
      </w:r>
      <w:r>
        <w:rPr>
          <w:rFonts w:hint="eastAsia"/>
        </w:rPr>
        <w:t>플랫폼,</w:t>
      </w:r>
      <w:r>
        <w:t xml:space="preserve"> </w:t>
      </w:r>
      <w:r>
        <w:rPr>
          <w:rFonts w:hint="eastAsia"/>
        </w:rPr>
        <w:t>업체의 게임 위주</w:t>
      </w:r>
    </w:p>
    <w:p w14:paraId="6C834777" w14:textId="642360B3" w:rsidR="00202366" w:rsidRDefault="00202366" w:rsidP="00505043">
      <w:pPr>
        <w:pStyle w:val="a"/>
      </w:pPr>
      <w:r>
        <w:rPr>
          <w:rFonts w:hint="eastAsia"/>
        </w:rPr>
        <w:t>시장의 규모,</w:t>
      </w:r>
      <w:r>
        <w:t xml:space="preserve"> </w:t>
      </w:r>
      <w:r>
        <w:rPr>
          <w:rFonts w:hint="eastAsia"/>
        </w:rPr>
        <w:t>수요,</w:t>
      </w:r>
      <w:r>
        <w:t xml:space="preserve"> </w:t>
      </w:r>
      <w:r>
        <w:rPr>
          <w:rFonts w:hint="eastAsia"/>
        </w:rPr>
        <w:t>트렌드 등을 잘 살필 것</w:t>
      </w:r>
      <w:r>
        <w:t>(</w:t>
      </w:r>
      <w:proofErr w:type="gramStart"/>
      <w:r w:rsidR="00505043">
        <w:rPr>
          <w:rFonts w:hint="eastAsia"/>
        </w:rPr>
        <w:t>EX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나는 </w:t>
      </w:r>
      <w:proofErr w:type="spellStart"/>
      <w:r>
        <w:rPr>
          <w:rFonts w:hint="eastAsia"/>
        </w:rPr>
        <w:t>건슈팅</w:t>
      </w:r>
      <w:proofErr w:type="spellEnd"/>
      <w:r>
        <w:rPr>
          <w:rFonts w:hint="eastAsia"/>
        </w:rPr>
        <w:t xml:space="preserve"> 게임을 만들고 싶지만,</w:t>
      </w:r>
      <w:r>
        <w:t xml:space="preserve"> </w:t>
      </w:r>
      <w:r>
        <w:rPr>
          <w:rFonts w:hint="eastAsia"/>
        </w:rPr>
        <w:t xml:space="preserve">해당 장르의 업체는 없으니 </w:t>
      </w:r>
      <w:r>
        <w:t xml:space="preserve">FPS </w:t>
      </w:r>
      <w:r>
        <w:rPr>
          <w:rFonts w:hint="eastAsia"/>
        </w:rPr>
        <w:t>게임을 주로 해보자.)</w:t>
      </w:r>
    </w:p>
    <w:p w14:paraId="084AB753" w14:textId="4D43C388" w:rsidR="00202366" w:rsidRDefault="00202366" w:rsidP="00505043">
      <w:pPr>
        <w:pStyle w:val="a"/>
      </w:pPr>
      <w:r>
        <w:rPr>
          <w:rFonts w:hint="eastAsia"/>
        </w:rPr>
        <w:t>고전,</w:t>
      </w:r>
      <w:r>
        <w:t xml:space="preserve"> </w:t>
      </w:r>
      <w:r>
        <w:rPr>
          <w:rFonts w:hint="eastAsia"/>
        </w:rPr>
        <w:t>콘솔,</w:t>
      </w:r>
      <w:r>
        <w:t xml:space="preserve"> </w:t>
      </w:r>
      <w:proofErr w:type="spellStart"/>
      <w:r>
        <w:rPr>
          <w:rFonts w:hint="eastAsia"/>
        </w:rPr>
        <w:t>인디</w:t>
      </w:r>
      <w:proofErr w:type="spellEnd"/>
      <w:r>
        <w:rPr>
          <w:rFonts w:hint="eastAsia"/>
        </w:rPr>
        <w:t xml:space="preserve"> 게임은 언제나 최고의 아이디어 창고입니다.</w:t>
      </w:r>
    </w:p>
    <w:p w14:paraId="67283896" w14:textId="2D3D0C66" w:rsidR="00202366" w:rsidRDefault="00202366" w:rsidP="00505043">
      <w:pPr>
        <w:pStyle w:val="a"/>
      </w:pPr>
      <w:r>
        <w:rPr>
          <w:rFonts w:hint="eastAsia"/>
        </w:rPr>
        <w:t>관찰자가 되어 게임을 하는 습관이 중요합니다.</w:t>
      </w:r>
    </w:p>
    <w:p w14:paraId="4C5C6D79" w14:textId="4FB94A76" w:rsidR="00DB40C5" w:rsidRDefault="00DB40C5" w:rsidP="00DB40C5">
      <w:pPr>
        <w:widowControl/>
        <w:wordWrap/>
        <w:autoSpaceDE/>
        <w:autoSpaceDN/>
        <w:spacing w:after="0"/>
        <w:rPr>
          <w:spacing w:val="-20"/>
        </w:rPr>
      </w:pPr>
    </w:p>
    <w:p w14:paraId="126A6B29" w14:textId="2D1D3C4E" w:rsidR="00DB40C5" w:rsidRDefault="00DB40C5" w:rsidP="00ED1148">
      <w:pPr>
        <w:pStyle w:val="2"/>
      </w:pPr>
      <w:r>
        <w:rPr>
          <w:rFonts w:hint="eastAsia"/>
        </w:rPr>
        <w:t>커뮤니케이션은 기획자의 기본</w:t>
      </w:r>
    </w:p>
    <w:p w14:paraId="559F3E7F" w14:textId="15DC0280" w:rsidR="00DB40C5" w:rsidRDefault="00DB40C5" w:rsidP="00505043">
      <w:pPr>
        <w:pStyle w:val="a"/>
      </w:pPr>
      <w:r>
        <w:rPr>
          <w:rFonts w:hint="eastAsia"/>
        </w:rPr>
        <w:t>다른 사람과 대화가 잘 되지 않거나 대화를 주도하지 못한다면 업무가 불가능 합니다</w:t>
      </w:r>
      <w:r w:rsidR="00AC7C5C">
        <w:rPr>
          <w:rFonts w:hint="eastAsia"/>
        </w:rPr>
        <w:t>.</w:t>
      </w:r>
    </w:p>
    <w:p w14:paraId="5594B984" w14:textId="7495679A" w:rsidR="00DB40C5" w:rsidRDefault="00DB40C5" w:rsidP="00505043">
      <w:pPr>
        <w:pStyle w:val="a"/>
      </w:pPr>
      <w:r>
        <w:rPr>
          <w:rFonts w:hint="eastAsia"/>
        </w:rPr>
        <w:t>타겟에 적합한 설명과 묘사를 하는 능력이 필요합니다.</w:t>
      </w:r>
    </w:p>
    <w:p w14:paraId="72D5C071" w14:textId="5BD3A1D6" w:rsidR="00DB40C5" w:rsidRDefault="00DB40C5" w:rsidP="00505043">
      <w:pPr>
        <w:pStyle w:val="a"/>
      </w:pPr>
      <w:r>
        <w:rPr>
          <w:rFonts w:hint="eastAsia"/>
        </w:rPr>
        <w:t>설득은 좋은 기획자의 필수 능력입니다.</w:t>
      </w:r>
    </w:p>
    <w:p w14:paraId="23063990" w14:textId="530FA885" w:rsidR="00DB40C5" w:rsidRDefault="00DB40C5" w:rsidP="00505043">
      <w:pPr>
        <w:pStyle w:val="a"/>
      </w:pPr>
      <w:r>
        <w:rPr>
          <w:rFonts w:hint="eastAsia"/>
        </w:rPr>
        <w:t xml:space="preserve">커뮤니케이션은 듣는 </w:t>
      </w:r>
      <w:proofErr w:type="spellStart"/>
      <w:r>
        <w:rPr>
          <w:rFonts w:hint="eastAsia"/>
        </w:rPr>
        <w:t>것까지를</w:t>
      </w:r>
      <w:proofErr w:type="spellEnd"/>
      <w:r>
        <w:rPr>
          <w:rFonts w:hint="eastAsia"/>
        </w:rPr>
        <w:t xml:space="preserve"> 포함하는 개념입니다.</w:t>
      </w:r>
    </w:p>
    <w:p w14:paraId="2EDD552D" w14:textId="6DDF5B84" w:rsidR="00DB40C5" w:rsidRDefault="00DB40C5" w:rsidP="00505043">
      <w:pPr>
        <w:pStyle w:val="a"/>
      </w:pPr>
      <w:r>
        <w:rPr>
          <w:rFonts w:hint="eastAsia"/>
        </w:rPr>
        <w:t xml:space="preserve">커뮤니케이션은 </w:t>
      </w:r>
      <w:proofErr w:type="gramStart"/>
      <w:r>
        <w:rPr>
          <w:rFonts w:hint="eastAsia"/>
        </w:rPr>
        <w:t>언어 뿐</w:t>
      </w:r>
      <w:proofErr w:type="gramEnd"/>
      <w:r>
        <w:rPr>
          <w:rFonts w:hint="eastAsia"/>
        </w:rPr>
        <w:t xml:space="preserve"> 아니라 상대방을 배려하는 다양한 태도,</w:t>
      </w:r>
      <w:r>
        <w:t xml:space="preserve"> </w:t>
      </w:r>
      <w:r>
        <w:rPr>
          <w:rFonts w:hint="eastAsia"/>
        </w:rPr>
        <w:t>문서 제작 등에도 두루 활용됩니다.</w:t>
      </w:r>
    </w:p>
    <w:p w14:paraId="550A9646" w14:textId="0BDA3248" w:rsidR="00202366" w:rsidRDefault="00233A49" w:rsidP="00505043">
      <w:pPr>
        <w:pStyle w:val="a"/>
      </w:pPr>
      <w:r>
        <w:rPr>
          <w:rFonts w:hint="eastAsia"/>
        </w:rPr>
        <w:t>용어의 사용은 확실한 의사소통에 필수적이며,</w:t>
      </w:r>
      <w:r>
        <w:t xml:space="preserve"> </w:t>
      </w:r>
      <w:r>
        <w:rPr>
          <w:rFonts w:hint="eastAsia"/>
        </w:rPr>
        <w:t>이후 추가확인을 통해 오차를 줄이려고 노력해야 한다.</w:t>
      </w:r>
    </w:p>
    <w:p w14:paraId="06E10E52" w14:textId="067573A9" w:rsidR="00233A49" w:rsidRDefault="00233A49" w:rsidP="00505043">
      <w:pPr>
        <w:pStyle w:val="a"/>
      </w:pPr>
      <w:r>
        <w:rPr>
          <w:rFonts w:hint="eastAsia"/>
        </w:rPr>
        <w:t>기획자는 설득하는 과정에서 생기는 부정적인 피드백에 강해야 한다.</w:t>
      </w:r>
    </w:p>
    <w:p w14:paraId="0755A5BE" w14:textId="66A395F5" w:rsidR="00233A49" w:rsidRDefault="00233A49" w:rsidP="00505043">
      <w:pPr>
        <w:pStyle w:val="a"/>
      </w:pPr>
      <w:r>
        <w:rPr>
          <w:rFonts w:hint="eastAsia"/>
        </w:rPr>
        <w:t>설득하는 과정에서 자기 의견을 관철하는 것이 아닌,</w:t>
      </w:r>
      <w:r>
        <w:t xml:space="preserve"> </w:t>
      </w:r>
      <w:r>
        <w:rPr>
          <w:rFonts w:hint="eastAsia"/>
        </w:rPr>
        <w:t>서로의 합집합과 교집합을 얻어내는 것이 중요하다.</w:t>
      </w:r>
    </w:p>
    <w:p w14:paraId="247C2E95" w14:textId="313E6F99" w:rsidR="00233A49" w:rsidRDefault="00233A49" w:rsidP="00505043">
      <w:pPr>
        <w:pStyle w:val="a"/>
      </w:pPr>
      <w:r>
        <w:rPr>
          <w:rFonts w:hint="eastAsia"/>
        </w:rPr>
        <w:t>타인을 설득할 때에 단점을 부각시키는 것은 상대에게 부정적으로 받아들여 질 수가 있다.</w:t>
      </w:r>
    </w:p>
    <w:p w14:paraId="41F2B842" w14:textId="703A0B3C" w:rsidR="00DA3F7A" w:rsidRDefault="00233A49" w:rsidP="00505043">
      <w:pPr>
        <w:pStyle w:val="a"/>
      </w:pPr>
      <w:r>
        <w:rPr>
          <w:rFonts w:hint="eastAsia"/>
        </w:rPr>
        <w:t>부족한 소통 능력은 메모를 통해 채울 수도 있다</w:t>
      </w:r>
      <w:r>
        <w:t>.</w:t>
      </w:r>
    </w:p>
    <w:p w14:paraId="076B152C" w14:textId="77777777" w:rsidR="00ED1148" w:rsidRDefault="00ED1148" w:rsidP="00ED1148">
      <w:pPr>
        <w:widowControl/>
        <w:wordWrap/>
        <w:autoSpaceDE/>
        <w:autoSpaceDN/>
        <w:rPr>
          <w:spacing w:val="-20"/>
        </w:rPr>
      </w:pPr>
    </w:p>
    <w:p w14:paraId="57C49D42" w14:textId="5C9CD382" w:rsidR="00DA3F7A" w:rsidRDefault="00DA3F7A" w:rsidP="00ED1148">
      <w:pPr>
        <w:pStyle w:val="2"/>
      </w:pPr>
      <w:r>
        <w:rPr>
          <w:rFonts w:hint="eastAsia"/>
        </w:rPr>
        <w:t>문서 작성 능력 역시 기본</w:t>
      </w:r>
    </w:p>
    <w:p w14:paraId="39493B28" w14:textId="0D4415FD" w:rsidR="003052A0" w:rsidRPr="003052A0" w:rsidRDefault="00DA3F7A" w:rsidP="00505043">
      <w:pPr>
        <w:pStyle w:val="a"/>
      </w:pPr>
      <w:proofErr w:type="gramStart"/>
      <w:r>
        <w:rPr>
          <w:rFonts w:hint="eastAsia"/>
        </w:rPr>
        <w:t xml:space="preserve">국어 </w:t>
      </w:r>
      <w:r>
        <w:t>:</w:t>
      </w:r>
      <w:proofErr w:type="gramEnd"/>
      <w:r>
        <w:t xml:space="preserve"> </w:t>
      </w:r>
      <w:r>
        <w:rPr>
          <w:rFonts w:hint="eastAsia"/>
        </w:rPr>
        <w:t>문장력,</w:t>
      </w:r>
      <w:r>
        <w:t xml:space="preserve"> </w:t>
      </w:r>
      <w:r>
        <w:rPr>
          <w:rFonts w:hint="eastAsia"/>
        </w:rPr>
        <w:t>맞춤법</w:t>
      </w:r>
      <w:r w:rsidR="003052A0">
        <w:br/>
      </w:r>
      <w:r w:rsidR="003052A0">
        <w:rPr>
          <w:rFonts w:hint="eastAsia"/>
        </w:rPr>
        <w:t>특정 기술서의 타이핑은 문장력,</w:t>
      </w:r>
      <w:r w:rsidR="003052A0">
        <w:t xml:space="preserve"> </w:t>
      </w:r>
      <w:r w:rsidR="003052A0">
        <w:rPr>
          <w:rFonts w:hint="eastAsia"/>
        </w:rPr>
        <w:t>맞춤법 향상에 도움이 된다.</w:t>
      </w:r>
    </w:p>
    <w:p w14:paraId="59722A1C" w14:textId="6D5111A2" w:rsidR="00DA3F7A" w:rsidRDefault="00DA3F7A" w:rsidP="00505043">
      <w:pPr>
        <w:pStyle w:val="a"/>
      </w:pPr>
      <w:r>
        <w:t xml:space="preserve">MS </w:t>
      </w:r>
      <w:r>
        <w:rPr>
          <w:rFonts w:hint="eastAsia"/>
        </w:rPr>
        <w:t>오피스 사용 능력</w:t>
      </w:r>
    </w:p>
    <w:p w14:paraId="34F42F98" w14:textId="6FFD1EF8" w:rsidR="00DA3F7A" w:rsidRDefault="00DA3F7A" w:rsidP="00505043">
      <w:pPr>
        <w:pStyle w:val="a"/>
      </w:pPr>
      <w:r>
        <w:rPr>
          <w:rFonts w:hint="eastAsia"/>
        </w:rPr>
        <w:t>프레젠테이션 문서 작성 및 프레젠테이션 능력</w:t>
      </w:r>
    </w:p>
    <w:p w14:paraId="3CB3956D" w14:textId="20B30AAF" w:rsidR="00DA3F7A" w:rsidRDefault="00DA3F7A" w:rsidP="00505043">
      <w:pPr>
        <w:pStyle w:val="a"/>
      </w:pPr>
      <w:r>
        <w:rPr>
          <w:rFonts w:hint="eastAsia"/>
        </w:rPr>
        <w:t>엑셀 함수</w:t>
      </w:r>
      <w:r>
        <w:t xml:space="preserve">, </w:t>
      </w:r>
      <w:r>
        <w:rPr>
          <w:rFonts w:hint="eastAsia"/>
        </w:rPr>
        <w:t>V</w:t>
      </w:r>
      <w:r>
        <w:t xml:space="preserve">BA </w:t>
      </w:r>
      <w:r>
        <w:rPr>
          <w:rFonts w:hint="eastAsia"/>
        </w:rPr>
        <w:t>사용 능력</w:t>
      </w:r>
    </w:p>
    <w:p w14:paraId="533D9DD1" w14:textId="4F1109AD" w:rsidR="00DA3F7A" w:rsidRDefault="00DA3F7A" w:rsidP="00505043">
      <w:pPr>
        <w:pStyle w:val="a"/>
      </w:pPr>
      <w:r>
        <w:rPr>
          <w:rFonts w:hint="eastAsia"/>
        </w:rPr>
        <w:t>포트폴리오 작성에 많은 영향을 미칩니다.</w:t>
      </w:r>
    </w:p>
    <w:p w14:paraId="31CA7A23" w14:textId="304769FF" w:rsidR="00DA3F7A" w:rsidRDefault="00DA3F7A" w:rsidP="00505043">
      <w:pPr>
        <w:pStyle w:val="a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문서를 잘 작성하는 것은 내용이 </w:t>
      </w:r>
      <w:r>
        <w:t xml:space="preserve">80%, </w:t>
      </w:r>
      <w:r>
        <w:rPr>
          <w:rFonts w:hint="eastAsia"/>
        </w:rPr>
        <w:t xml:space="preserve">모양이 </w:t>
      </w:r>
      <w:r>
        <w:t xml:space="preserve">20% </w:t>
      </w:r>
      <w:r>
        <w:rPr>
          <w:rFonts w:hint="eastAsia"/>
        </w:rPr>
        <w:t>입니다</w:t>
      </w:r>
      <w:r>
        <w:t>.</w:t>
      </w:r>
    </w:p>
    <w:p w14:paraId="6AB9CF1A" w14:textId="754B102E" w:rsidR="000450BD" w:rsidRDefault="000450BD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5BB89897" w14:textId="6A6C6A45" w:rsidR="000450BD" w:rsidRDefault="000450BD" w:rsidP="00ED1148">
      <w:pPr>
        <w:pStyle w:val="2"/>
      </w:pPr>
      <w:r>
        <w:rPr>
          <w:rFonts w:hint="eastAsia"/>
        </w:rPr>
        <w:t>정보는 기획자의 힘</w:t>
      </w:r>
    </w:p>
    <w:p w14:paraId="3BCF99A6" w14:textId="389EE637" w:rsidR="000450BD" w:rsidRDefault="000450BD" w:rsidP="00505043">
      <w:pPr>
        <w:pStyle w:val="a"/>
      </w:pPr>
      <w:r>
        <w:rPr>
          <w:rFonts w:hint="eastAsia"/>
        </w:rPr>
        <w:t xml:space="preserve">정보는 기획자 뿐 아니라 다양한 개발 지원 </w:t>
      </w:r>
      <w:proofErr w:type="spellStart"/>
      <w:proofErr w:type="gramStart"/>
      <w:r>
        <w:rPr>
          <w:rFonts w:hint="eastAsia"/>
        </w:rPr>
        <w:t>직군을</w:t>
      </w:r>
      <w:proofErr w:type="spell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준비하는</w:t>
      </w:r>
      <w:proofErr w:type="gramEnd"/>
      <w:r>
        <w:rPr>
          <w:rFonts w:hint="eastAsia"/>
        </w:rPr>
        <w:t xml:space="preserve"> 지망생들 모두에게 중요합니다.</w:t>
      </w:r>
    </w:p>
    <w:p w14:paraId="6C61B7F8" w14:textId="3F5573BF" w:rsidR="00ED1148" w:rsidRPr="00505043" w:rsidRDefault="000450BD" w:rsidP="00505043">
      <w:pPr>
        <w:pStyle w:val="a"/>
        <w:widowControl/>
        <w:wordWrap/>
        <w:autoSpaceDE/>
        <w:autoSpaceDN/>
      </w:pPr>
      <w:r>
        <w:rPr>
          <w:rFonts w:hint="eastAsia"/>
        </w:rPr>
        <w:t>게임 웹진 기사,</w:t>
      </w:r>
      <w:r>
        <w:t xml:space="preserve"> </w:t>
      </w:r>
      <w:r>
        <w:rPr>
          <w:rFonts w:hint="eastAsia"/>
        </w:rPr>
        <w:t>리뷰,</w:t>
      </w:r>
      <w:r>
        <w:t xml:space="preserve"> </w:t>
      </w:r>
      <w:r>
        <w:rPr>
          <w:rFonts w:hint="eastAsia"/>
        </w:rPr>
        <w:t>블로그 포스팅,</w:t>
      </w:r>
      <w:r>
        <w:t xml:space="preserve"> </w:t>
      </w:r>
      <w:r>
        <w:rPr>
          <w:rFonts w:hint="eastAsia"/>
        </w:rPr>
        <w:t>카페 게시글,</w:t>
      </w:r>
      <w:r>
        <w:t xml:space="preserve"> </w:t>
      </w:r>
      <w:r>
        <w:rPr>
          <w:rFonts w:hint="eastAsia"/>
        </w:rPr>
        <w:t>콘텐츠 진흥원,</w:t>
      </w:r>
      <w:r>
        <w:t xml:space="preserve"> </w:t>
      </w:r>
      <w:r>
        <w:rPr>
          <w:rFonts w:hint="eastAsia"/>
        </w:rPr>
        <w:t>업체 홈페이지 등이 좋은 정보 수집 루트입니다.</w:t>
      </w:r>
      <w:r w:rsidR="00ED1148" w:rsidRPr="00505043">
        <w:br w:type="page"/>
      </w:r>
    </w:p>
    <w:p w14:paraId="34FC5F60" w14:textId="6659B55B" w:rsidR="000450BD" w:rsidRDefault="000450BD" w:rsidP="00ED1148">
      <w:pPr>
        <w:pStyle w:val="2"/>
      </w:pPr>
      <w:r>
        <w:rPr>
          <w:rFonts w:hint="eastAsia"/>
        </w:rPr>
        <w:lastRenderedPageBreak/>
        <w:t>직접 개발해보는 것이 최</w:t>
      </w:r>
      <w:r w:rsidR="0076169C">
        <w:rPr>
          <w:rFonts w:hint="eastAsia"/>
        </w:rPr>
        <w:t>선</w:t>
      </w:r>
    </w:p>
    <w:p w14:paraId="5BE4BBCD" w14:textId="15A2E154" w:rsidR="000450BD" w:rsidRDefault="000450BD" w:rsidP="00505043">
      <w:pPr>
        <w:pStyle w:val="a"/>
      </w:pPr>
      <w:r>
        <w:rPr>
          <w:rFonts w:hint="eastAsia"/>
        </w:rPr>
        <w:t>강의를 통해 추상적으로 다가왔던 개념들을 체험적으로 습득</w:t>
      </w:r>
    </w:p>
    <w:p w14:paraId="21553FF3" w14:textId="7A1C13C9" w:rsidR="000450BD" w:rsidRDefault="000450BD" w:rsidP="00505043">
      <w:pPr>
        <w:pStyle w:val="a"/>
      </w:pPr>
      <w:r>
        <w:t>1</w:t>
      </w:r>
      <w:r>
        <w:rPr>
          <w:rFonts w:hint="eastAsia"/>
        </w:rPr>
        <w:t>주일 안에 만들 수 있는 작은 볼륨부터</w:t>
      </w:r>
    </w:p>
    <w:p w14:paraId="342FAD74" w14:textId="28AAD8E0" w:rsidR="000450BD" w:rsidRDefault="000450BD" w:rsidP="00505043">
      <w:pPr>
        <w:pStyle w:val="a"/>
      </w:pPr>
      <w:r>
        <w:rPr>
          <w:rFonts w:hint="eastAsia"/>
        </w:rPr>
        <w:t>꼭 전체 게임을 다 만들 필요는 없습니다(맵,</w:t>
      </w:r>
      <w:r>
        <w:t xml:space="preserve"> MOD </w:t>
      </w:r>
      <w:r>
        <w:rPr>
          <w:rFonts w:hint="eastAsia"/>
        </w:rPr>
        <w:t>추가 등도 훌륭한 공부</w:t>
      </w:r>
      <w:r>
        <w:t>)</w:t>
      </w:r>
    </w:p>
    <w:p w14:paraId="1E86428B" w14:textId="32C7F6E3" w:rsidR="000450BD" w:rsidRDefault="000450BD" w:rsidP="00505043">
      <w:pPr>
        <w:pStyle w:val="a"/>
      </w:pPr>
      <w:r>
        <w:rPr>
          <w:rFonts w:hint="eastAsia"/>
        </w:rPr>
        <w:t>최대한 자신이 소화 가능한 툴부터 선택</w:t>
      </w:r>
      <w:r>
        <w:t xml:space="preserve">(Game Maker. RPG Maker, </w:t>
      </w:r>
      <w:r>
        <w:rPr>
          <w:rFonts w:hint="eastAsia"/>
        </w:rPr>
        <w:t>엑셀</w:t>
      </w:r>
      <w:r>
        <w:t xml:space="preserve">, VBA, </w:t>
      </w:r>
      <w:proofErr w:type="spellStart"/>
      <w:r>
        <w:rPr>
          <w:rFonts w:hint="eastAsia"/>
        </w:rPr>
        <w:t>렌파이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게임 </w:t>
      </w:r>
      <w:proofErr w:type="spellStart"/>
      <w:r>
        <w:rPr>
          <w:rFonts w:hint="eastAsia"/>
        </w:rPr>
        <w:t>맵에디터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공책</w:t>
      </w:r>
      <w:r>
        <w:t>/</w:t>
      </w:r>
      <w:r>
        <w:rPr>
          <w:rFonts w:hint="eastAsia"/>
        </w:rPr>
        <w:t>골판지/가위와 펜!</w:t>
      </w:r>
      <w:r>
        <w:t>)</w:t>
      </w:r>
    </w:p>
    <w:p w14:paraId="7F730B8B" w14:textId="00DB8B49" w:rsidR="000450BD" w:rsidRDefault="000450BD" w:rsidP="00505043">
      <w:pPr>
        <w:pStyle w:val="a"/>
      </w:pPr>
      <w:r>
        <w:rPr>
          <w:rFonts w:hint="eastAsia"/>
        </w:rPr>
        <w:t>교육 과정 내에서도 게임을 직접 만들어 볼 수 있습니다.</w:t>
      </w:r>
    </w:p>
    <w:p w14:paraId="25BB8BB7" w14:textId="26EBC565" w:rsidR="0076169C" w:rsidRDefault="0076169C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3E008C55" w14:textId="048A9213" w:rsidR="0076169C" w:rsidRDefault="0076169C" w:rsidP="00ED1148">
      <w:pPr>
        <w:pStyle w:val="2"/>
      </w:pPr>
      <w:r>
        <w:rPr>
          <w:rFonts w:hint="eastAsia"/>
        </w:rPr>
        <w:t>다양한 분야의 상식과 교양이 필요</w:t>
      </w:r>
    </w:p>
    <w:p w14:paraId="53129A59" w14:textId="2EB51468" w:rsidR="0076169C" w:rsidRDefault="0076169C" w:rsidP="00505043">
      <w:pPr>
        <w:pStyle w:val="a"/>
      </w:pPr>
      <w:r>
        <w:rPr>
          <w:rFonts w:hint="eastAsia"/>
        </w:rPr>
        <w:t xml:space="preserve">특히 </w:t>
      </w:r>
      <w:proofErr w:type="spellStart"/>
      <w:r>
        <w:rPr>
          <w:rFonts w:hint="eastAsia"/>
        </w:rPr>
        <w:t>서브컬처와</w:t>
      </w:r>
      <w:proofErr w:type="spellEnd"/>
      <w:r>
        <w:rPr>
          <w:rFonts w:hint="eastAsia"/>
        </w:rPr>
        <w:t xml:space="preserve"> 대중문화 위주</w:t>
      </w:r>
    </w:p>
    <w:p w14:paraId="44C8B0B5" w14:textId="26E2E2DC" w:rsidR="0076169C" w:rsidRDefault="0076169C" w:rsidP="00505043">
      <w:pPr>
        <w:pStyle w:val="a"/>
      </w:pPr>
      <w:proofErr w:type="spellStart"/>
      <w:proofErr w:type="gramStart"/>
      <w:r>
        <w:rPr>
          <w:rFonts w:hint="eastAsia"/>
        </w:rPr>
        <w:t>서브컬처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판타지,</w:t>
      </w:r>
      <w:r>
        <w:t xml:space="preserve"> </w:t>
      </w:r>
      <w:r>
        <w:rPr>
          <w:rFonts w:hint="eastAsia"/>
        </w:rPr>
        <w:t>무협,</w:t>
      </w:r>
      <w:r>
        <w:t xml:space="preserve"> SF, </w:t>
      </w:r>
      <w:r>
        <w:rPr>
          <w:rFonts w:hint="eastAsia"/>
        </w:rPr>
        <w:t>만화,</w:t>
      </w:r>
      <w:r>
        <w:t xml:space="preserve"> </w:t>
      </w:r>
      <w:r>
        <w:rPr>
          <w:rFonts w:hint="eastAsia"/>
        </w:rPr>
        <w:t>애니메이션 등</w:t>
      </w:r>
    </w:p>
    <w:p w14:paraId="3F382816" w14:textId="58EDDC96" w:rsidR="0076169C" w:rsidRDefault="0076169C" w:rsidP="00505043">
      <w:pPr>
        <w:pStyle w:val="a"/>
      </w:pPr>
      <w:proofErr w:type="gramStart"/>
      <w:r>
        <w:rPr>
          <w:rFonts w:hint="eastAsia"/>
        </w:rPr>
        <w:t xml:space="preserve">대중문화 </w:t>
      </w:r>
      <w:r>
        <w:t>:</w:t>
      </w:r>
      <w:proofErr w:type="gramEnd"/>
      <w:r>
        <w:t xml:space="preserve"> </w:t>
      </w:r>
      <w:r>
        <w:rPr>
          <w:rFonts w:hint="eastAsia"/>
        </w:rPr>
        <w:t>대중음악,</w:t>
      </w:r>
      <w:r>
        <w:t xml:space="preserve"> </w:t>
      </w:r>
      <w:r>
        <w:rPr>
          <w:rFonts w:hint="eastAsia"/>
        </w:rPr>
        <w:t>드라마,</w:t>
      </w:r>
      <w:r>
        <w:t xml:space="preserve"> </w:t>
      </w:r>
      <w:r>
        <w:rPr>
          <w:rFonts w:hint="eastAsia"/>
        </w:rPr>
        <w:t>영화</w:t>
      </w:r>
      <w:r>
        <w:t xml:space="preserve">, </w:t>
      </w:r>
      <w:r>
        <w:rPr>
          <w:rFonts w:hint="eastAsia"/>
        </w:rPr>
        <w:t>예능 등</w:t>
      </w:r>
    </w:p>
    <w:p w14:paraId="10A66242" w14:textId="6D29CAB4" w:rsidR="0076169C" w:rsidRDefault="0076169C" w:rsidP="00505043">
      <w:pPr>
        <w:pStyle w:val="a"/>
      </w:pPr>
      <w:r>
        <w:rPr>
          <w:rFonts w:hint="eastAsia"/>
        </w:rPr>
        <w:t xml:space="preserve">이외에 </w:t>
      </w:r>
      <w:proofErr w:type="spellStart"/>
      <w:r>
        <w:rPr>
          <w:rFonts w:hint="eastAsia"/>
        </w:rPr>
        <w:t>밀리터리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역사,</w:t>
      </w:r>
      <w:r>
        <w:t xml:space="preserve"> </w:t>
      </w:r>
      <w:r>
        <w:rPr>
          <w:rFonts w:hint="eastAsia"/>
        </w:rPr>
        <w:t>스포츠 등</w:t>
      </w:r>
    </w:p>
    <w:p w14:paraId="120D0D7B" w14:textId="05A4D9FC" w:rsidR="0076169C" w:rsidRDefault="0076169C" w:rsidP="00505043">
      <w:pPr>
        <w:pStyle w:val="a"/>
      </w:pPr>
      <w:r>
        <w:rPr>
          <w:rFonts w:hint="eastAsia"/>
        </w:rPr>
        <w:t>개발하고자 하는 게임 소재의 매니아일 경우 유리</w:t>
      </w:r>
      <w:r>
        <w:t>(</w:t>
      </w:r>
      <w:proofErr w:type="spellStart"/>
      <w:r>
        <w:rPr>
          <w:rFonts w:hint="eastAsia"/>
        </w:rPr>
        <w:t>피파</w:t>
      </w:r>
      <w:proofErr w:type="spellEnd"/>
      <w:r>
        <w:rPr>
          <w:rFonts w:hint="eastAsia"/>
        </w:rPr>
        <w:t xml:space="preserve"> 온라인 </w:t>
      </w:r>
      <w:r>
        <w:t xml:space="preserve">– </w:t>
      </w:r>
      <w:r>
        <w:rPr>
          <w:rFonts w:hint="eastAsia"/>
        </w:rPr>
        <w:t>축구,</w:t>
      </w:r>
      <w:r>
        <w:t xml:space="preserve"> </w:t>
      </w:r>
      <w:r>
        <w:rPr>
          <w:rFonts w:hint="eastAsia"/>
        </w:rPr>
        <w:t xml:space="preserve">청풍명월 </w:t>
      </w:r>
      <w:r>
        <w:t xml:space="preserve">– </w:t>
      </w:r>
      <w:r>
        <w:rPr>
          <w:rFonts w:hint="eastAsia"/>
        </w:rPr>
        <w:t>낚시)</w:t>
      </w:r>
    </w:p>
    <w:p w14:paraId="48113A7C" w14:textId="57FD757F" w:rsidR="0076169C" w:rsidRDefault="0076169C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319169CC" w14:textId="50F61100" w:rsidR="0076169C" w:rsidRDefault="0076169C" w:rsidP="00ED1148">
      <w:pPr>
        <w:pStyle w:val="2"/>
      </w:pPr>
      <w:r>
        <w:rPr>
          <w:rFonts w:hint="eastAsia"/>
        </w:rPr>
        <w:t>숫자 및 기초 학문과 친해질수록 유리</w:t>
      </w:r>
    </w:p>
    <w:p w14:paraId="0AF719A6" w14:textId="421FF4E9" w:rsidR="0076169C" w:rsidRDefault="0076169C" w:rsidP="00505043">
      <w:pPr>
        <w:pStyle w:val="a"/>
      </w:pPr>
      <w:r>
        <w:rPr>
          <w:rFonts w:hint="eastAsia"/>
        </w:rPr>
        <w:t>경제학 원론,</w:t>
      </w:r>
      <w:r>
        <w:t xml:space="preserve"> </w:t>
      </w:r>
      <w:r>
        <w:rPr>
          <w:rFonts w:hint="eastAsia"/>
        </w:rPr>
        <w:t>마케팅 원론</w:t>
      </w:r>
    </w:p>
    <w:p w14:paraId="674179A6" w14:textId="51A8B420" w:rsidR="0076169C" w:rsidRDefault="0076169C" w:rsidP="00505043">
      <w:pPr>
        <w:pStyle w:val="a"/>
      </w:pPr>
      <w:r>
        <w:rPr>
          <w:rFonts w:hint="eastAsia"/>
        </w:rPr>
        <w:t>확률,</w:t>
      </w:r>
      <w:r>
        <w:t xml:space="preserve"> </w:t>
      </w:r>
      <w:r>
        <w:rPr>
          <w:rFonts w:hint="eastAsia"/>
        </w:rPr>
        <w:t>통계,</w:t>
      </w:r>
      <w:r>
        <w:t xml:space="preserve"> </w:t>
      </w:r>
      <w:proofErr w:type="gramStart"/>
      <w:r>
        <w:rPr>
          <w:rFonts w:hint="eastAsia"/>
        </w:rPr>
        <w:t xml:space="preserve">이산수학 </w:t>
      </w:r>
      <w:r>
        <w:t>:</w:t>
      </w:r>
      <w:proofErr w:type="gramEnd"/>
      <w:r>
        <w:t xml:space="preserve"> </w:t>
      </w:r>
      <w:r>
        <w:rPr>
          <w:rFonts w:hint="eastAsia"/>
        </w:rPr>
        <w:t>지표 분석 후 기획 방향성 수립 시,</w:t>
      </w:r>
      <w:r>
        <w:t xml:space="preserve"> </w:t>
      </w:r>
      <w:r>
        <w:rPr>
          <w:rFonts w:hint="eastAsia"/>
        </w:rPr>
        <w:t xml:space="preserve">게임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시 필수적</w:t>
      </w:r>
    </w:p>
    <w:p w14:paraId="19370065" w14:textId="0032C607" w:rsidR="0076169C" w:rsidRDefault="0076169C" w:rsidP="00505043">
      <w:pPr>
        <w:pStyle w:val="a"/>
      </w:pPr>
      <w:r>
        <w:rPr>
          <w:rFonts w:hint="eastAsia"/>
        </w:rPr>
        <w:t>심리학(인지 심리학,</w:t>
      </w:r>
      <w:r>
        <w:t xml:space="preserve"> </w:t>
      </w:r>
      <w:r>
        <w:rPr>
          <w:rFonts w:hint="eastAsia"/>
        </w:rPr>
        <w:t>소비자 심리학,</w:t>
      </w:r>
      <w:r>
        <w:t xml:space="preserve"> </w:t>
      </w:r>
      <w:r>
        <w:rPr>
          <w:rFonts w:hint="eastAsia"/>
        </w:rPr>
        <w:t>행동 심리학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기획을 통해 유저 유입,</w:t>
      </w:r>
      <w:r>
        <w:t xml:space="preserve"> </w:t>
      </w:r>
      <w:r>
        <w:rPr>
          <w:rFonts w:hint="eastAsia"/>
        </w:rPr>
        <w:t>잔류,</w:t>
      </w:r>
      <w:r>
        <w:t xml:space="preserve"> </w:t>
      </w:r>
      <w:r>
        <w:rPr>
          <w:rFonts w:hint="eastAsia"/>
        </w:rPr>
        <w:t>이탈,</w:t>
      </w:r>
      <w:r>
        <w:t xml:space="preserve"> </w:t>
      </w:r>
      <w:r>
        <w:rPr>
          <w:rFonts w:hint="eastAsia"/>
        </w:rPr>
        <w:t>결제 유도 등을 관리</w:t>
      </w:r>
    </w:p>
    <w:p w14:paraId="00E78393" w14:textId="023C47BE" w:rsidR="0076169C" w:rsidRDefault="0076169C" w:rsidP="00505043">
      <w:pPr>
        <w:pStyle w:val="a"/>
      </w:pPr>
      <w:r>
        <w:rPr>
          <w:rFonts w:hint="eastAsia"/>
        </w:rPr>
        <w:t>스탠드 언론 게임 시장에서 온라인 게임 시장으로 넘어오면서 중요성이 점점 높아짐</w:t>
      </w:r>
    </w:p>
    <w:p w14:paraId="2EE35A67" w14:textId="77777777" w:rsidR="00ED1148" w:rsidRDefault="00ED1148" w:rsidP="00ED1148">
      <w:pPr>
        <w:widowControl/>
        <w:wordWrap/>
        <w:autoSpaceDE/>
        <w:autoSpaceDN/>
        <w:rPr>
          <w:spacing w:val="-20"/>
        </w:rPr>
      </w:pPr>
    </w:p>
    <w:p w14:paraId="0868976B" w14:textId="0930C432" w:rsidR="0076169C" w:rsidRDefault="00257AE8" w:rsidP="00ED1148">
      <w:pPr>
        <w:pStyle w:val="2"/>
      </w:pPr>
      <w:r>
        <w:rPr>
          <w:rFonts w:hint="eastAsia"/>
        </w:rPr>
        <w:t>게임 제작 프로젝트 목표</w:t>
      </w:r>
    </w:p>
    <w:p w14:paraId="5D27084E" w14:textId="119D574C" w:rsidR="00257AE8" w:rsidRDefault="00257AE8" w:rsidP="00B66927">
      <w:pPr>
        <w:pStyle w:val="3"/>
        <w:ind w:left="840" w:hanging="440"/>
      </w:pPr>
      <w:r>
        <w:t>[</w:t>
      </w:r>
      <w:r>
        <w:rPr>
          <w:rFonts w:hint="eastAsia"/>
        </w:rPr>
        <w:t>실제 게임 개발 과정을 간접적으로 체험</w:t>
      </w:r>
      <w:r>
        <w:t>]</w:t>
      </w:r>
    </w:p>
    <w:p w14:paraId="6BCC173D" w14:textId="4A44D912" w:rsidR="00257AE8" w:rsidRDefault="00257AE8" w:rsidP="00505043">
      <w:pPr>
        <w:pStyle w:val="a"/>
      </w:pPr>
      <w:r>
        <w:rPr>
          <w:rFonts w:hint="eastAsia"/>
        </w:rPr>
        <w:t>보드게임 요소와 스토리텔링의 요소를 포함한 게임 개발</w:t>
      </w:r>
    </w:p>
    <w:p w14:paraId="3B8B5AAE" w14:textId="38BC95AB" w:rsidR="00257AE8" w:rsidRDefault="00257AE8" w:rsidP="00505043">
      <w:pPr>
        <w:pStyle w:val="a"/>
      </w:pPr>
      <w:r>
        <w:rPr>
          <w:rFonts w:hint="eastAsia"/>
        </w:rPr>
        <w:t>플레이를 기반으로 스토리텔링을 현성하는 과정을 체험하는 데 중점</w:t>
      </w:r>
    </w:p>
    <w:p w14:paraId="3D8C1486" w14:textId="6B7BFA19" w:rsidR="00257AE8" w:rsidRDefault="00257AE8" w:rsidP="00505043">
      <w:pPr>
        <w:pStyle w:val="a"/>
      </w:pPr>
      <w:r>
        <w:rPr>
          <w:rFonts w:hint="eastAsia"/>
        </w:rPr>
        <w:t>실제 제품화를 목표로 하는 수준의 게임을 개발</w:t>
      </w:r>
    </w:p>
    <w:p w14:paraId="42938370" w14:textId="69A5FB65" w:rsidR="00257AE8" w:rsidRDefault="00257AE8" w:rsidP="00505043">
      <w:pPr>
        <w:pStyle w:val="a"/>
      </w:pPr>
      <w:r>
        <w:rPr>
          <w:rFonts w:hint="eastAsia"/>
        </w:rPr>
        <w:t>직무 및 업무량 산정을 자발적으로 하여 개발 관리 및 협업의 중요성을 체득</w:t>
      </w:r>
    </w:p>
    <w:p w14:paraId="57922200" w14:textId="33F39259" w:rsidR="00257AE8" w:rsidRDefault="00257AE8" w:rsidP="00505043">
      <w:pPr>
        <w:pStyle w:val="a"/>
      </w:pPr>
      <w:r>
        <w:rPr>
          <w:rFonts w:hint="eastAsia"/>
        </w:rPr>
        <w:t>기획,</w:t>
      </w:r>
      <w:r>
        <w:t xml:space="preserve"> PD, PM, QA </w:t>
      </w:r>
      <w:proofErr w:type="spellStart"/>
      <w:r>
        <w:rPr>
          <w:rFonts w:hint="eastAsia"/>
        </w:rPr>
        <w:t>직군의</w:t>
      </w:r>
      <w:proofErr w:type="spellEnd"/>
      <w:r>
        <w:rPr>
          <w:rFonts w:hint="eastAsia"/>
        </w:rPr>
        <w:t xml:space="preserve"> 역할을 체험하고 협업 방식을 체득</w:t>
      </w:r>
    </w:p>
    <w:p w14:paraId="37458D33" w14:textId="42A9FECD" w:rsidR="00C33A76" w:rsidRDefault="00257AE8" w:rsidP="00505043">
      <w:pPr>
        <w:pStyle w:val="a"/>
      </w:pP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직군의</w:t>
      </w:r>
      <w:proofErr w:type="spellEnd"/>
      <w:r>
        <w:rPr>
          <w:rFonts w:hint="eastAsia"/>
        </w:rPr>
        <w:t xml:space="preserve"> 업무에 따른 개개인의 문서화 역량 실습</w:t>
      </w:r>
    </w:p>
    <w:p w14:paraId="22B0480E" w14:textId="77777777" w:rsidR="00C33A76" w:rsidRDefault="00C33A76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5FC8F41C" w14:textId="419D59CE" w:rsidR="00C33A76" w:rsidRPr="00ED1148" w:rsidRDefault="00C33A76" w:rsidP="00C33A76">
      <w:pPr>
        <w:wordWrap/>
        <w:spacing w:after="0"/>
        <w:rPr>
          <w:rStyle w:val="a9"/>
        </w:rPr>
      </w:pPr>
      <w:r w:rsidRPr="00ED1148">
        <w:rPr>
          <w:rStyle w:val="a9"/>
          <w:rFonts w:hint="eastAsia"/>
        </w:rPr>
        <w:lastRenderedPageBreak/>
        <w:t>2</w:t>
      </w:r>
      <w:r w:rsidRPr="00ED1148">
        <w:rPr>
          <w:rStyle w:val="a9"/>
        </w:rPr>
        <w:t>020</w:t>
      </w:r>
      <w:r w:rsidR="003E5F22">
        <w:rPr>
          <w:rStyle w:val="a9"/>
          <w:rFonts w:hint="eastAsia"/>
        </w:rPr>
        <w:t>.</w:t>
      </w:r>
      <w:r w:rsidRPr="00ED1148">
        <w:rPr>
          <w:rStyle w:val="a9"/>
        </w:rPr>
        <w:t xml:space="preserve"> 04</w:t>
      </w:r>
      <w:r w:rsidR="003E5F22">
        <w:rPr>
          <w:rStyle w:val="a9"/>
          <w:rFonts w:hint="eastAsia"/>
        </w:rPr>
        <w:t>.</w:t>
      </w:r>
      <w:r w:rsidRPr="00ED1148">
        <w:rPr>
          <w:rStyle w:val="a9"/>
        </w:rPr>
        <w:t xml:space="preserve"> 13</w:t>
      </w:r>
      <w:r w:rsidR="003E5F22">
        <w:rPr>
          <w:rStyle w:val="a9"/>
          <w:rFonts w:hint="eastAsia"/>
        </w:rPr>
        <w:t>.</w:t>
      </w:r>
    </w:p>
    <w:p w14:paraId="3B49CAC3" w14:textId="77777777" w:rsidR="00C33A76" w:rsidRPr="00A72713" w:rsidRDefault="00C33A76" w:rsidP="00C33A76">
      <w:pPr>
        <w:wordWrap/>
        <w:spacing w:after="0"/>
        <w:rPr>
          <w:spacing w:val="-20"/>
        </w:rPr>
      </w:pPr>
    </w:p>
    <w:p w14:paraId="18F46698" w14:textId="38CBB0BA" w:rsidR="00C33A76" w:rsidRDefault="00C33A76" w:rsidP="00ED1148">
      <w:pPr>
        <w:pStyle w:val="1"/>
        <w:ind w:left="200" w:right="200"/>
      </w:pPr>
      <w:r w:rsidRPr="00A72713">
        <w:rPr>
          <w:rFonts w:hint="eastAsia"/>
        </w:rPr>
        <w:t>[</w:t>
      </w:r>
      <w:r w:rsidR="00ED1148">
        <w:rPr>
          <w:rFonts w:hint="eastAsia"/>
        </w:rPr>
        <w:t>보드게임 제작 프로젝트</w:t>
      </w:r>
      <w:r w:rsidRPr="00A72713">
        <w:t>]</w:t>
      </w:r>
    </w:p>
    <w:p w14:paraId="4AFC0DB8" w14:textId="77777777" w:rsidR="00505043" w:rsidRDefault="00C33A76" w:rsidP="00505043">
      <w:pPr>
        <w:pStyle w:val="4"/>
        <w:ind w:left="480" w:hanging="480"/>
      </w:pPr>
      <w:r>
        <w:rPr>
          <w:rFonts w:hint="eastAsia"/>
        </w:rPr>
        <w:t>보드게임의 딜레마.</w:t>
      </w:r>
    </w:p>
    <w:p w14:paraId="0476B175" w14:textId="42A71D97" w:rsidR="00C33A76" w:rsidRDefault="00C33A76" w:rsidP="00505043">
      <w:pPr>
        <w:pStyle w:val="4"/>
        <w:ind w:left="480" w:hanging="480"/>
      </w:pPr>
      <w:r>
        <w:rPr>
          <w:rFonts w:hint="eastAsia"/>
        </w:rPr>
        <w:t>게임성을 챙기는 대신 어려울 수 있고,</w:t>
      </w:r>
      <w:r>
        <w:t xml:space="preserve"> </w:t>
      </w:r>
      <w:r>
        <w:rPr>
          <w:rFonts w:hint="eastAsia"/>
        </w:rPr>
        <w:t>간단한 대신 게임성을 포기해야 할 때가 있다.</w:t>
      </w:r>
    </w:p>
    <w:p w14:paraId="5294221F" w14:textId="77777777" w:rsidR="00505043" w:rsidRDefault="00C33A76" w:rsidP="00505043">
      <w:pPr>
        <w:pStyle w:val="4"/>
        <w:ind w:left="480" w:hanging="480"/>
      </w:pPr>
      <w:r>
        <w:rPr>
          <w:rFonts w:hint="eastAsia"/>
        </w:rPr>
        <w:t>우리 게임의 문제점</w:t>
      </w:r>
    </w:p>
    <w:p w14:paraId="70B98277" w14:textId="17EDD5A8" w:rsidR="00C33A76" w:rsidRDefault="00C33A76" w:rsidP="00505043">
      <w:pPr>
        <w:pStyle w:val="4"/>
        <w:ind w:left="480" w:hanging="480"/>
      </w:pPr>
      <w:r>
        <w:rPr>
          <w:rFonts w:hint="eastAsia"/>
        </w:rPr>
        <w:t>게임 룰에</w:t>
      </w:r>
      <w:r>
        <w:t xml:space="preserve"> </w:t>
      </w:r>
      <w:r>
        <w:rPr>
          <w:rFonts w:hint="eastAsia"/>
        </w:rPr>
        <w:t xml:space="preserve">설명을 조금 더 유저 친화적으로 만들지 못한 게 가장 큰 </w:t>
      </w:r>
      <w:proofErr w:type="spellStart"/>
      <w:r>
        <w:rPr>
          <w:rFonts w:hint="eastAsia"/>
        </w:rPr>
        <w:t>패착이라고</w:t>
      </w:r>
      <w:proofErr w:type="spellEnd"/>
      <w:r>
        <w:rPr>
          <w:rFonts w:hint="eastAsia"/>
        </w:rPr>
        <w:t xml:space="preserve"> 생각한다.</w:t>
      </w:r>
    </w:p>
    <w:p w14:paraId="67ABCA25" w14:textId="4476EDF2" w:rsidR="00C33A76" w:rsidRDefault="00C33A76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21932419" w14:textId="2D44A310" w:rsidR="00C33A76" w:rsidRDefault="00C33A76" w:rsidP="00ED1148">
      <w:pPr>
        <w:pStyle w:val="2"/>
      </w:pPr>
      <w:r>
        <w:rPr>
          <w:rFonts w:hint="eastAsia"/>
        </w:rPr>
        <w:t>프로젝트 평가</w:t>
      </w:r>
    </w:p>
    <w:p w14:paraId="3D3055C2" w14:textId="1992FFB7" w:rsidR="00C33A76" w:rsidRDefault="00C33A76" w:rsidP="00B66927">
      <w:pPr>
        <w:pStyle w:val="3"/>
        <w:ind w:left="840" w:hanging="440"/>
      </w:pPr>
      <w:r>
        <w:rPr>
          <w:rFonts w:hint="eastAsia"/>
        </w:rPr>
        <w:t>1</w:t>
      </w:r>
      <w:r>
        <w:t xml:space="preserve">. </w:t>
      </w:r>
      <w:proofErr w:type="spellStart"/>
      <w:r>
        <w:rPr>
          <w:rFonts w:hint="eastAsia"/>
        </w:rPr>
        <w:t>게임으로서의</w:t>
      </w:r>
      <w:proofErr w:type="spellEnd"/>
      <w:r>
        <w:rPr>
          <w:rFonts w:hint="eastAsia"/>
        </w:rPr>
        <w:t xml:space="preserve"> 장점</w:t>
      </w:r>
      <w:r>
        <w:t xml:space="preserve">, </w:t>
      </w:r>
      <w:r>
        <w:rPr>
          <w:rFonts w:hint="eastAsia"/>
        </w:rPr>
        <w:t>단점</w:t>
      </w:r>
    </w:p>
    <w:p w14:paraId="7E5B99A2" w14:textId="61D12E0A" w:rsidR="00F163BB" w:rsidRDefault="00F163BB" w:rsidP="00381594">
      <w:pPr>
        <w:widowControl/>
        <w:wordWrap/>
        <w:autoSpaceDE/>
        <w:autoSpaceDN/>
        <w:spacing w:after="0"/>
        <w:rPr>
          <w:spacing w:val="-20"/>
        </w:rPr>
      </w:pPr>
      <w:proofErr w:type="gramStart"/>
      <w:r>
        <w:rPr>
          <w:rFonts w:hint="eastAsia"/>
          <w:spacing w:val="-20"/>
        </w:rPr>
        <w:t xml:space="preserve">장점 </w:t>
      </w:r>
      <w:r>
        <w:rPr>
          <w:spacing w:val="-20"/>
        </w:rPr>
        <w:t>:</w:t>
      </w:r>
      <w:proofErr w:type="gramEnd"/>
      <w:r>
        <w:rPr>
          <w:spacing w:val="-20"/>
        </w:rPr>
        <w:t xml:space="preserve"> </w:t>
      </w:r>
      <w:r>
        <w:rPr>
          <w:rFonts w:hint="eastAsia"/>
          <w:spacing w:val="-20"/>
        </w:rPr>
        <w:t>삼파전으로서 개개인의 승리를 위</w:t>
      </w:r>
      <w:r w:rsidR="003C44B5">
        <w:rPr>
          <w:rFonts w:hint="eastAsia"/>
          <w:spacing w:val="-20"/>
        </w:rPr>
        <w:t>한</w:t>
      </w:r>
      <w:r>
        <w:rPr>
          <w:rFonts w:hint="eastAsia"/>
          <w:spacing w:val="-20"/>
        </w:rPr>
        <w:t xml:space="preserve"> 전략</w:t>
      </w:r>
      <w:r w:rsidR="003C44B5">
        <w:rPr>
          <w:rFonts w:hint="eastAsia"/>
          <w:spacing w:val="-20"/>
        </w:rPr>
        <w:t>을 생각해</w:t>
      </w:r>
      <w:r w:rsidR="005A2682">
        <w:rPr>
          <w:rFonts w:hint="eastAsia"/>
          <w:spacing w:val="-20"/>
        </w:rPr>
        <w:t xml:space="preserve"> 볼 수 있는 게임.</w:t>
      </w:r>
    </w:p>
    <w:p w14:paraId="30E027E7" w14:textId="50ADA098" w:rsidR="005A2682" w:rsidRDefault="005A2682" w:rsidP="00381594">
      <w:pPr>
        <w:widowControl/>
        <w:wordWrap/>
        <w:autoSpaceDE/>
        <w:autoSpaceDN/>
        <w:spacing w:after="0"/>
        <w:rPr>
          <w:spacing w:val="-20"/>
        </w:rPr>
      </w:pPr>
      <w:proofErr w:type="gramStart"/>
      <w:r>
        <w:rPr>
          <w:rFonts w:hint="eastAsia"/>
          <w:spacing w:val="-20"/>
        </w:rPr>
        <w:t xml:space="preserve">단점 </w:t>
      </w:r>
      <w:r>
        <w:rPr>
          <w:spacing w:val="-20"/>
        </w:rPr>
        <w:t>:</w:t>
      </w:r>
      <w:proofErr w:type="gramEnd"/>
      <w:r>
        <w:rPr>
          <w:spacing w:val="-20"/>
        </w:rPr>
        <w:t xml:space="preserve"> </w:t>
      </w:r>
      <w:r w:rsidR="00410731">
        <w:rPr>
          <w:rFonts w:hint="eastAsia"/>
          <w:spacing w:val="-20"/>
        </w:rPr>
        <w:t>룰 북이 유저 친화적이지 못해 대중성 면에서 뒤떨어졌다.</w:t>
      </w:r>
    </w:p>
    <w:p w14:paraId="265033B6" w14:textId="77777777" w:rsidR="00410731" w:rsidRPr="00410731" w:rsidRDefault="00410731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3768C9A0" w14:textId="18C05A2D" w:rsidR="00C33A76" w:rsidRDefault="00C33A76" w:rsidP="00B66927">
      <w:pPr>
        <w:pStyle w:val="3"/>
        <w:ind w:left="840" w:hanging="44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프로젝트 진행에 있어서의 장점,</w:t>
      </w:r>
      <w:r>
        <w:t xml:space="preserve"> </w:t>
      </w:r>
      <w:r>
        <w:rPr>
          <w:rFonts w:hint="eastAsia"/>
        </w:rPr>
        <w:t>단점,</w:t>
      </w:r>
      <w:r>
        <w:t xml:space="preserve"> </w:t>
      </w:r>
      <w:r>
        <w:rPr>
          <w:rFonts w:hint="eastAsia"/>
        </w:rPr>
        <w:t>개선방향</w:t>
      </w:r>
    </w:p>
    <w:p w14:paraId="17173A10" w14:textId="4F9D0064" w:rsidR="00410731" w:rsidRDefault="00410731" w:rsidP="00381594">
      <w:pPr>
        <w:widowControl/>
        <w:wordWrap/>
        <w:autoSpaceDE/>
        <w:autoSpaceDN/>
        <w:spacing w:after="0"/>
        <w:rPr>
          <w:spacing w:val="-20"/>
        </w:rPr>
      </w:pPr>
      <w:proofErr w:type="gramStart"/>
      <w:r>
        <w:rPr>
          <w:rFonts w:hint="eastAsia"/>
          <w:spacing w:val="-20"/>
        </w:rPr>
        <w:t xml:space="preserve">장점 </w:t>
      </w:r>
      <w:r>
        <w:rPr>
          <w:spacing w:val="-20"/>
        </w:rPr>
        <w:t>:</w:t>
      </w:r>
      <w:proofErr w:type="gramEnd"/>
      <w:r>
        <w:rPr>
          <w:spacing w:val="-20"/>
        </w:rPr>
        <w:t xml:space="preserve"> </w:t>
      </w:r>
      <w:r w:rsidR="00ED1148">
        <w:rPr>
          <w:rFonts w:hint="eastAsia"/>
          <w:spacing w:val="-20"/>
        </w:rPr>
        <w:t>기본적인 게임의 룰 확립 후 제작 구성품을 정한 뒤 제작에 들어간 점. 수정사항이 대폭 줄어 좋았다.</w:t>
      </w:r>
    </w:p>
    <w:p w14:paraId="40F0255D" w14:textId="120672CA" w:rsidR="00410731" w:rsidRDefault="00410731" w:rsidP="00381594">
      <w:pPr>
        <w:widowControl/>
        <w:wordWrap/>
        <w:autoSpaceDE/>
        <w:autoSpaceDN/>
        <w:spacing w:after="0"/>
        <w:rPr>
          <w:spacing w:val="-20"/>
        </w:rPr>
      </w:pPr>
      <w:proofErr w:type="gramStart"/>
      <w:r>
        <w:rPr>
          <w:rFonts w:hint="eastAsia"/>
          <w:spacing w:val="-20"/>
        </w:rPr>
        <w:t xml:space="preserve">단점 </w:t>
      </w:r>
      <w:r>
        <w:rPr>
          <w:spacing w:val="-20"/>
        </w:rPr>
        <w:t>:</w:t>
      </w:r>
      <w:proofErr w:type="gramEnd"/>
      <w:r>
        <w:rPr>
          <w:spacing w:val="-20"/>
        </w:rPr>
        <w:t xml:space="preserve"> </w:t>
      </w:r>
      <w:r w:rsidR="00ED1148">
        <w:rPr>
          <w:rFonts w:hint="eastAsia"/>
          <w:spacing w:val="-20"/>
        </w:rPr>
        <w:t xml:space="preserve">확실한 분업이 </w:t>
      </w:r>
      <w:proofErr w:type="spellStart"/>
      <w:r w:rsidR="00ED1148">
        <w:rPr>
          <w:rFonts w:hint="eastAsia"/>
          <w:spacing w:val="-20"/>
        </w:rPr>
        <w:t>안되어있었다</w:t>
      </w:r>
      <w:proofErr w:type="spellEnd"/>
      <w:r w:rsidR="00ED1148">
        <w:rPr>
          <w:rFonts w:hint="eastAsia"/>
          <w:spacing w:val="-20"/>
        </w:rPr>
        <w:t>. 분업이 안되어 있었기 때문에 속도 면에서 상당히 뒤쳐졌다.</w:t>
      </w:r>
    </w:p>
    <w:p w14:paraId="2D032241" w14:textId="5DC1D517" w:rsidR="00410731" w:rsidRDefault="00410731" w:rsidP="00381594">
      <w:pPr>
        <w:widowControl/>
        <w:wordWrap/>
        <w:autoSpaceDE/>
        <w:autoSpaceDN/>
        <w:spacing w:after="0"/>
        <w:rPr>
          <w:spacing w:val="-20"/>
        </w:rPr>
      </w:pPr>
      <w:proofErr w:type="gramStart"/>
      <w:r>
        <w:rPr>
          <w:rFonts w:hint="eastAsia"/>
          <w:spacing w:val="-20"/>
        </w:rPr>
        <w:t xml:space="preserve">개선방안 </w:t>
      </w:r>
      <w:r>
        <w:rPr>
          <w:spacing w:val="-20"/>
        </w:rPr>
        <w:t>:</w:t>
      </w:r>
      <w:proofErr w:type="gramEnd"/>
      <w:r>
        <w:rPr>
          <w:spacing w:val="-20"/>
        </w:rPr>
        <w:t xml:space="preserve"> </w:t>
      </w:r>
      <w:r w:rsidR="00ED1148">
        <w:rPr>
          <w:rFonts w:hint="eastAsia"/>
          <w:spacing w:val="-20"/>
        </w:rPr>
        <w:t>확실한 분업 이후 할당량을 정해서 할당량마다 서로의 피드백을 받는 등의 커뮤니케이션 과정이 있어야만 했다.</w:t>
      </w:r>
    </w:p>
    <w:p w14:paraId="4A697347" w14:textId="77777777" w:rsidR="00ED1148" w:rsidRDefault="00ED1148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64BD1B59" w14:textId="2CB67C14" w:rsidR="00C33A76" w:rsidRDefault="00C33A76" w:rsidP="00B66927">
      <w:pPr>
        <w:pStyle w:val="3"/>
        <w:ind w:left="840" w:hanging="44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가장 실망스러운 부분과 개선방향은?</w:t>
      </w:r>
    </w:p>
    <w:p w14:paraId="6FC2E4E1" w14:textId="4B354FF3" w:rsidR="00410731" w:rsidRDefault="00ED1148" w:rsidP="0038159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>룰 북. 유저의 시선에서 보는 게임으로서 제작을 했어야 했다. 친절한 것보다 단순하고 이해가 빠른 방식을 사용했어야 했다.</w:t>
      </w:r>
    </w:p>
    <w:p w14:paraId="116376FC" w14:textId="77777777" w:rsidR="00410731" w:rsidRDefault="00410731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083BCCF9" w14:textId="2BDF450F" w:rsidR="00C33A76" w:rsidRDefault="00C33A76" w:rsidP="00B66927">
      <w:pPr>
        <w:pStyle w:val="3"/>
        <w:ind w:left="840" w:hanging="44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게임 플레이를 권해보고 싶은 대상들</w:t>
      </w:r>
    </w:p>
    <w:p w14:paraId="2F692A84" w14:textId="6926F313" w:rsidR="00F163BB" w:rsidRDefault="00410731" w:rsidP="0038159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>평소 전략게임을 즐기는 유저들을 대상으로 하고싶다.</w:t>
      </w:r>
    </w:p>
    <w:p w14:paraId="2451207A" w14:textId="77777777" w:rsidR="00410731" w:rsidRDefault="00410731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7DA8A0A5" w14:textId="7118B8DD" w:rsidR="00F163BB" w:rsidRDefault="00F163BB" w:rsidP="00ED1148">
      <w:pPr>
        <w:pStyle w:val="2"/>
      </w:pPr>
      <w:r>
        <w:rPr>
          <w:rFonts w:hint="eastAsia"/>
        </w:rPr>
        <w:t>내 역량 평가</w:t>
      </w:r>
    </w:p>
    <w:p w14:paraId="5C78FA28" w14:textId="4F46A077" w:rsidR="00F163BB" w:rsidRDefault="00F163BB" w:rsidP="0038159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>1</w:t>
      </w:r>
      <w:r>
        <w:rPr>
          <w:spacing w:val="-20"/>
        </w:rPr>
        <w:t xml:space="preserve">. </w:t>
      </w:r>
      <w:r>
        <w:rPr>
          <w:rFonts w:hint="eastAsia"/>
          <w:spacing w:val="-20"/>
        </w:rPr>
        <w:t>이번 프로젝트로 얻은 역량</w:t>
      </w:r>
    </w:p>
    <w:p w14:paraId="2EAED654" w14:textId="40A645A4" w:rsidR="00F163BB" w:rsidRDefault="00F163BB" w:rsidP="0038159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>2</w:t>
      </w:r>
      <w:r>
        <w:rPr>
          <w:spacing w:val="-20"/>
        </w:rPr>
        <w:t xml:space="preserve">. </w:t>
      </w:r>
      <w:r>
        <w:rPr>
          <w:rFonts w:hint="eastAsia"/>
          <w:spacing w:val="-20"/>
        </w:rPr>
        <w:t>내 업무에서 내 역량을 얼마나 발휘되었을까?</w:t>
      </w:r>
    </w:p>
    <w:p w14:paraId="133C4EB1" w14:textId="3EBEEAFC" w:rsidR="00505043" w:rsidRDefault="00F163BB" w:rsidP="00505043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>3</w:t>
      </w:r>
      <w:r>
        <w:rPr>
          <w:spacing w:val="-20"/>
        </w:rPr>
        <w:t xml:space="preserve">. </w:t>
      </w:r>
      <w:r>
        <w:rPr>
          <w:rFonts w:hint="eastAsia"/>
          <w:spacing w:val="-20"/>
        </w:rPr>
        <w:t>가장 부족하다고 느낀 역량과 보완 방안</w:t>
      </w:r>
    </w:p>
    <w:p w14:paraId="3D498AA2" w14:textId="77777777" w:rsidR="00505043" w:rsidRDefault="00505043" w:rsidP="00505043">
      <w:pPr>
        <w:widowControl/>
        <w:wordWrap/>
        <w:autoSpaceDE/>
        <w:autoSpaceDN/>
        <w:spacing w:after="0"/>
        <w:rPr>
          <w:spacing w:val="-20"/>
        </w:rPr>
      </w:pPr>
    </w:p>
    <w:p w14:paraId="1DA16D87" w14:textId="3D81E371" w:rsidR="003C44B5" w:rsidRDefault="003C44B5" w:rsidP="00ED1148">
      <w:pPr>
        <w:pStyle w:val="2"/>
      </w:pPr>
      <w:r>
        <w:rPr>
          <w:rFonts w:hint="eastAsia"/>
        </w:rPr>
        <w:t>팀워크 평가</w:t>
      </w:r>
    </w:p>
    <w:p w14:paraId="3AFF4330" w14:textId="1B303D2B" w:rsidR="003C44B5" w:rsidRDefault="003C44B5" w:rsidP="0038159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>1</w:t>
      </w:r>
      <w:r>
        <w:rPr>
          <w:spacing w:val="-20"/>
        </w:rPr>
        <w:t xml:space="preserve">. </w:t>
      </w:r>
      <w:r>
        <w:rPr>
          <w:rFonts w:hint="eastAsia"/>
          <w:spacing w:val="-20"/>
        </w:rPr>
        <w:t>가장 불만족스러웠던 소통 순간과 나의 대처</w:t>
      </w:r>
    </w:p>
    <w:p w14:paraId="3C25BC98" w14:textId="492F56FE" w:rsidR="003C44B5" w:rsidRDefault="003C44B5" w:rsidP="0038159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>2</w:t>
      </w:r>
      <w:r>
        <w:rPr>
          <w:spacing w:val="-20"/>
        </w:rPr>
        <w:t xml:space="preserve">. </w:t>
      </w:r>
      <w:r>
        <w:rPr>
          <w:rFonts w:hint="eastAsia"/>
          <w:spacing w:val="-20"/>
        </w:rPr>
        <w:t>본인의 의견을 전달하기 위해 한 노력은?</w:t>
      </w:r>
    </w:p>
    <w:p w14:paraId="79B21F3D" w14:textId="4DB937E0" w:rsidR="00ED1148" w:rsidRDefault="003C44B5" w:rsidP="00505043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>3</w:t>
      </w:r>
      <w:r>
        <w:rPr>
          <w:spacing w:val="-20"/>
        </w:rPr>
        <w:t xml:space="preserve">. </w:t>
      </w:r>
      <w:r>
        <w:rPr>
          <w:rFonts w:hint="eastAsia"/>
          <w:spacing w:val="-20"/>
        </w:rPr>
        <w:t>다른 이의 의견이 도움이 된 사례</w:t>
      </w:r>
      <w:r w:rsidR="00ED1148">
        <w:rPr>
          <w:spacing w:val="-20"/>
        </w:rPr>
        <w:br w:type="page"/>
      </w:r>
    </w:p>
    <w:p w14:paraId="69C271F6" w14:textId="15191630" w:rsidR="005A2682" w:rsidRDefault="005A2682" w:rsidP="00ED1148">
      <w:pPr>
        <w:pStyle w:val="1"/>
        <w:ind w:left="200" w:right="200"/>
      </w:pPr>
      <w:r>
        <w:lastRenderedPageBreak/>
        <w:t>[</w:t>
      </w:r>
      <w:r>
        <w:rPr>
          <w:rFonts w:hint="eastAsia"/>
        </w:rPr>
        <w:t>게임의 정의</w:t>
      </w:r>
      <w:r>
        <w:t>]</w:t>
      </w:r>
    </w:p>
    <w:p w14:paraId="7E74EA41" w14:textId="4391FDCD" w:rsidR="005A2682" w:rsidRPr="00ED1148" w:rsidRDefault="005A2682" w:rsidP="00381594">
      <w:pPr>
        <w:widowControl/>
        <w:wordWrap/>
        <w:autoSpaceDE/>
        <w:autoSpaceDN/>
        <w:spacing w:after="0"/>
        <w:rPr>
          <w:b/>
          <w:spacing w:val="-20"/>
          <w:sz w:val="24"/>
          <w:szCs w:val="24"/>
        </w:rPr>
      </w:pPr>
      <w:r w:rsidRPr="00ED1148">
        <w:rPr>
          <w:rFonts w:hint="eastAsia"/>
          <w:b/>
          <w:spacing w:val="-20"/>
          <w:sz w:val="24"/>
          <w:szCs w:val="24"/>
        </w:rPr>
        <w:t>게임기획자는 자신의 생각을 상대방과 교류해야 하는 사람이다(정답은 필수가 아니다.</w:t>
      </w:r>
      <w:r w:rsidRPr="00ED1148">
        <w:rPr>
          <w:b/>
          <w:spacing w:val="-20"/>
          <w:sz w:val="24"/>
          <w:szCs w:val="24"/>
        </w:rPr>
        <w:t>)</w:t>
      </w:r>
    </w:p>
    <w:p w14:paraId="52C26B20" w14:textId="079499AC" w:rsidR="005A2682" w:rsidRPr="00ED1148" w:rsidRDefault="005A2682" w:rsidP="00381594">
      <w:pPr>
        <w:widowControl/>
        <w:wordWrap/>
        <w:autoSpaceDE/>
        <w:autoSpaceDN/>
        <w:spacing w:after="0"/>
        <w:rPr>
          <w:b/>
          <w:spacing w:val="-20"/>
          <w:sz w:val="24"/>
          <w:szCs w:val="24"/>
        </w:rPr>
      </w:pPr>
    </w:p>
    <w:p w14:paraId="6AD8164D" w14:textId="16428A92" w:rsidR="005A2682" w:rsidRPr="00ED1148" w:rsidRDefault="005A2682" w:rsidP="00381594">
      <w:pPr>
        <w:widowControl/>
        <w:wordWrap/>
        <w:autoSpaceDE/>
        <w:autoSpaceDN/>
        <w:spacing w:after="0"/>
        <w:rPr>
          <w:b/>
          <w:spacing w:val="-20"/>
          <w:sz w:val="24"/>
          <w:szCs w:val="24"/>
        </w:rPr>
      </w:pPr>
      <w:r w:rsidRPr="00ED1148">
        <w:rPr>
          <w:rFonts w:hint="eastAsia"/>
          <w:b/>
          <w:spacing w:val="-20"/>
          <w:sz w:val="24"/>
          <w:szCs w:val="24"/>
        </w:rPr>
        <w:t>게임의 규칙이 필요한 이유(규칙이 이해가 되야 플레이어가 결과를 받아들일 수 있기 때문이다.</w:t>
      </w:r>
      <w:r w:rsidRPr="00ED1148">
        <w:rPr>
          <w:b/>
          <w:spacing w:val="-20"/>
          <w:sz w:val="24"/>
          <w:szCs w:val="24"/>
        </w:rPr>
        <w:t>)</w:t>
      </w:r>
    </w:p>
    <w:p w14:paraId="11CAB65E" w14:textId="2E17564C" w:rsidR="005A2682" w:rsidRPr="00ED1148" w:rsidRDefault="005A2682" w:rsidP="00381594">
      <w:pPr>
        <w:widowControl/>
        <w:wordWrap/>
        <w:autoSpaceDE/>
        <w:autoSpaceDN/>
        <w:spacing w:after="0"/>
        <w:rPr>
          <w:b/>
          <w:spacing w:val="-20"/>
          <w:sz w:val="24"/>
          <w:szCs w:val="24"/>
        </w:rPr>
      </w:pPr>
    </w:p>
    <w:p w14:paraId="505679A6" w14:textId="4888144C" w:rsidR="00570EA6" w:rsidRPr="00ED1148" w:rsidRDefault="00570EA6" w:rsidP="00381594">
      <w:pPr>
        <w:widowControl/>
        <w:wordWrap/>
        <w:autoSpaceDE/>
        <w:autoSpaceDN/>
        <w:spacing w:after="0"/>
        <w:rPr>
          <w:b/>
          <w:spacing w:val="-20"/>
          <w:sz w:val="24"/>
          <w:szCs w:val="24"/>
        </w:rPr>
      </w:pPr>
      <w:r w:rsidRPr="00ED1148">
        <w:rPr>
          <w:rFonts w:hint="eastAsia"/>
          <w:b/>
          <w:spacing w:val="-20"/>
          <w:sz w:val="24"/>
          <w:szCs w:val="24"/>
        </w:rPr>
        <w:t>게임의 정의는 사람의 관점에 따라 달라지는 것이라고 생각한다.</w:t>
      </w:r>
    </w:p>
    <w:p w14:paraId="78F46400" w14:textId="2E7F3B00" w:rsidR="00570EA6" w:rsidRDefault="00570EA6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620740AC" w14:textId="433052C3" w:rsidR="00570EA6" w:rsidRDefault="00570EA6" w:rsidP="00ED1148">
      <w:pPr>
        <w:pStyle w:val="2"/>
      </w:pPr>
      <w:r>
        <w:rPr>
          <w:rFonts w:hint="eastAsia"/>
        </w:rPr>
        <w:t>게임의 정의</w:t>
      </w:r>
    </w:p>
    <w:p w14:paraId="2FE3DBDB" w14:textId="02673A50" w:rsidR="00570EA6" w:rsidRDefault="00570EA6" w:rsidP="00505043">
      <w:pPr>
        <w:pStyle w:val="a"/>
      </w:pPr>
      <w:r>
        <w:rPr>
          <w:rFonts w:hint="eastAsia"/>
        </w:rPr>
        <w:t>게임이란</w:t>
      </w:r>
      <w:r>
        <w:t xml:space="preserve"> </w:t>
      </w:r>
      <w:r>
        <w:rPr>
          <w:rFonts w:hint="eastAsia"/>
        </w:rPr>
        <w:t xml:space="preserve">플레이어들이 </w:t>
      </w:r>
      <w:r w:rsidRPr="00570EA6">
        <w:rPr>
          <w:rFonts w:hint="eastAsia"/>
          <w:color w:val="FF0000"/>
        </w:rPr>
        <w:t>규칙</w:t>
      </w:r>
      <w:r>
        <w:rPr>
          <w:rFonts w:hint="eastAsia"/>
        </w:rPr>
        <w:t xml:space="preserve">에 의해 제한되는 </w:t>
      </w:r>
      <w:r w:rsidRPr="00570EA6">
        <w:rPr>
          <w:rFonts w:hint="eastAsia"/>
          <w:color w:val="FF0000"/>
        </w:rPr>
        <w:t>인공적인 충돌</w:t>
      </w:r>
      <w:r>
        <w:rPr>
          <w:rFonts w:hint="eastAsia"/>
        </w:rPr>
        <w:t>(갈등</w:t>
      </w:r>
      <w:r>
        <w:t>)</w:t>
      </w:r>
      <w:r>
        <w:rPr>
          <w:rFonts w:hint="eastAsia"/>
        </w:rPr>
        <w:t>에 참여하여,</w:t>
      </w:r>
      <w:r>
        <w:t xml:space="preserve"> </w:t>
      </w:r>
      <w:r w:rsidRPr="00570EA6">
        <w:rPr>
          <w:rFonts w:hint="eastAsia"/>
          <w:color w:val="FF0000"/>
        </w:rPr>
        <w:t>정량화</w:t>
      </w:r>
      <w:r>
        <w:rPr>
          <w:rFonts w:hint="eastAsia"/>
        </w:rPr>
        <w:t xml:space="preserve"> 가능한 결과를 도출해내는 시스템이다.</w:t>
      </w:r>
    </w:p>
    <w:p w14:paraId="37F74C8F" w14:textId="6DB3C8D4" w:rsidR="00570EA6" w:rsidRDefault="00570EA6" w:rsidP="00505043">
      <w:pPr>
        <w:pStyle w:val="a"/>
      </w:pPr>
      <w:proofErr w:type="spellStart"/>
      <w:r>
        <w:rPr>
          <w:rFonts w:hint="eastAsia"/>
        </w:rPr>
        <w:t>케이티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살렌과</w:t>
      </w:r>
      <w:proofErr w:type="spellEnd"/>
      <w:r>
        <w:rPr>
          <w:rFonts w:hint="eastAsia"/>
        </w:rPr>
        <w:t xml:space="preserve"> 에릭 </w:t>
      </w:r>
      <w:proofErr w:type="spellStart"/>
      <w:r>
        <w:rPr>
          <w:rFonts w:hint="eastAsia"/>
        </w:rPr>
        <w:t>짐머만</w:t>
      </w:r>
      <w:proofErr w:type="spellEnd"/>
      <w:r>
        <w:rPr>
          <w:rFonts w:hint="eastAsia"/>
        </w:rPr>
        <w:t>,</w:t>
      </w:r>
      <w:r>
        <w:t xml:space="preserve"> Rule of Play, The MIT Press</w:t>
      </w:r>
    </w:p>
    <w:p w14:paraId="59E7A4E3" w14:textId="77777777" w:rsidR="00D51584" w:rsidRDefault="00D51584" w:rsidP="00B66927">
      <w:pPr>
        <w:pStyle w:val="3"/>
        <w:ind w:left="840" w:hanging="440"/>
      </w:pPr>
    </w:p>
    <w:p w14:paraId="1C133CB9" w14:textId="4CE79F82" w:rsidR="00D51584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D51584">
        <w:rPr>
          <w:rFonts w:hint="eastAsia"/>
        </w:rPr>
        <w:t>추가사항</w:t>
      </w:r>
      <w:r>
        <w:rPr>
          <w:rFonts w:hint="eastAsia"/>
        </w:rPr>
        <w:t>]</w:t>
      </w:r>
    </w:p>
    <w:p w14:paraId="3AE5B99A" w14:textId="71CCD8D5" w:rsidR="00570EA6" w:rsidRDefault="00D65822" w:rsidP="00E450FF">
      <w:pPr>
        <w:pStyle w:val="a0"/>
      </w:pPr>
      <w:proofErr w:type="gramStart"/>
      <w:r>
        <w:rPr>
          <w:rFonts w:hint="eastAsia"/>
        </w:rPr>
        <w:t xml:space="preserve">규칙 </w:t>
      </w:r>
      <w:r>
        <w:t>:</w:t>
      </w:r>
      <w:proofErr w:type="gramEnd"/>
      <w:r>
        <w:t xml:space="preserve"> </w:t>
      </w:r>
      <w:r>
        <w:rPr>
          <w:rFonts w:hint="eastAsia"/>
        </w:rPr>
        <w:t>플레이어에게 선택을 제시하는 역할</w:t>
      </w:r>
    </w:p>
    <w:p w14:paraId="5AA761DB" w14:textId="6DCDDA19" w:rsidR="00D65822" w:rsidRDefault="00D65822" w:rsidP="00E450FF">
      <w:pPr>
        <w:pStyle w:val="a0"/>
      </w:pPr>
      <w:r>
        <w:rPr>
          <w:rFonts w:hint="eastAsia"/>
        </w:rPr>
        <w:t xml:space="preserve">인공적인 </w:t>
      </w:r>
      <w:proofErr w:type="gramStart"/>
      <w:r>
        <w:rPr>
          <w:rFonts w:hint="eastAsia"/>
        </w:rPr>
        <w:t xml:space="preserve">충돌 </w:t>
      </w:r>
      <w:r>
        <w:t>:</w:t>
      </w:r>
      <w:proofErr w:type="gramEnd"/>
      <w:r>
        <w:t xml:space="preserve"> </w:t>
      </w:r>
      <w:r>
        <w:rPr>
          <w:rFonts w:hint="eastAsia"/>
        </w:rPr>
        <w:t>게임 내 충돌요소를 넣어 플레이어의 선택 유도</w:t>
      </w:r>
    </w:p>
    <w:p w14:paraId="0D34E885" w14:textId="042C69C4" w:rsidR="00D65822" w:rsidRPr="005A2682" w:rsidRDefault="00D65822" w:rsidP="00E450FF">
      <w:pPr>
        <w:pStyle w:val="a0"/>
      </w:pPr>
      <w:proofErr w:type="gramStart"/>
      <w:r>
        <w:rPr>
          <w:rFonts w:hint="eastAsia"/>
        </w:rPr>
        <w:t xml:space="preserve">정량화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해당 선택들의 결과를 </w:t>
      </w:r>
      <w:proofErr w:type="spellStart"/>
      <w:r>
        <w:rPr>
          <w:rFonts w:hint="eastAsia"/>
        </w:rPr>
        <w:t>정량화하는</w:t>
      </w:r>
      <w:proofErr w:type="spellEnd"/>
      <w:r>
        <w:rPr>
          <w:rFonts w:hint="eastAsia"/>
        </w:rPr>
        <w:t xml:space="preserve"> 것.</w:t>
      </w:r>
    </w:p>
    <w:p w14:paraId="45EF807B" w14:textId="09B99FEF" w:rsidR="00423E61" w:rsidRDefault="00423E61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21BB7DF9" w14:textId="30DC7421" w:rsidR="00423E61" w:rsidRDefault="00423E61" w:rsidP="00D51584">
      <w:pPr>
        <w:pStyle w:val="2"/>
      </w:pPr>
      <w:r>
        <w:rPr>
          <w:rFonts w:hint="eastAsia"/>
        </w:rPr>
        <w:t>게임의 역사를 왜 배우는가?</w:t>
      </w:r>
    </w:p>
    <w:p w14:paraId="77C0B593" w14:textId="23E01B54" w:rsidR="00423E61" w:rsidRDefault="00423E61" w:rsidP="00E450FF">
      <w:pPr>
        <w:pStyle w:val="a"/>
      </w:pPr>
      <w:r>
        <w:rPr>
          <w:rFonts w:hint="eastAsia"/>
        </w:rPr>
        <w:t>기획자라면 게임이 어떻게 발전하고 변해 왔는지 알고 있어야 함</w:t>
      </w:r>
    </w:p>
    <w:p w14:paraId="35B31B25" w14:textId="65E98851" w:rsidR="00423E61" w:rsidRDefault="00423E61" w:rsidP="00E450FF">
      <w:pPr>
        <w:pStyle w:val="a"/>
      </w:pPr>
      <w:r>
        <w:rPr>
          <w:rFonts w:hint="eastAsia"/>
        </w:rPr>
        <w:t>과거를 알아야 미래를 예측할 수 있음</w:t>
      </w:r>
    </w:p>
    <w:p w14:paraId="6EEAFB5D" w14:textId="743D661D" w:rsidR="00423E61" w:rsidRDefault="00423E61" w:rsidP="00E450FF">
      <w:pPr>
        <w:pStyle w:val="a"/>
      </w:pPr>
      <w:r>
        <w:rPr>
          <w:rFonts w:hint="eastAsia"/>
        </w:rPr>
        <w:t>현재 나오고 있는 게임은 대부분 과거의 게임에서 아이디어를 얻어서 탄생</w:t>
      </w:r>
    </w:p>
    <w:p w14:paraId="0085AF10" w14:textId="1BE2C184" w:rsidR="006C7A01" w:rsidRDefault="00423E61" w:rsidP="00E450FF">
      <w:pPr>
        <w:pStyle w:val="a"/>
      </w:pPr>
      <w:r>
        <w:rPr>
          <w:rFonts w:hint="eastAsia"/>
        </w:rPr>
        <w:t>과거에 존재했던 게임들의 잘못된 점을 개선하고 발전하고 있기 때문</w:t>
      </w:r>
    </w:p>
    <w:p w14:paraId="33138EBB" w14:textId="77777777" w:rsidR="006C7A01" w:rsidRDefault="006C7A01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33212220" w14:textId="2F20C66A" w:rsidR="006C7A01" w:rsidRDefault="006C7A01" w:rsidP="00D51584">
      <w:pPr>
        <w:pStyle w:val="2"/>
      </w:pPr>
      <w:r>
        <w:rPr>
          <w:rFonts w:hint="eastAsia"/>
        </w:rPr>
        <w:t>최초의 게임</w:t>
      </w:r>
    </w:p>
    <w:p w14:paraId="17688E54" w14:textId="36BBF7B6" w:rsidR="005D76EA" w:rsidRDefault="005D76EA" w:rsidP="00B66927">
      <w:pPr>
        <w:pStyle w:val="3"/>
        <w:ind w:left="840" w:hanging="440"/>
      </w:pPr>
      <w:r>
        <w:t>[</w:t>
      </w:r>
      <w:r>
        <w:rPr>
          <w:rFonts w:hint="eastAsia"/>
        </w:rPr>
        <w:t>T</w:t>
      </w:r>
      <w:r>
        <w:t>ENNIS FOR TWO]</w:t>
      </w:r>
    </w:p>
    <w:p w14:paraId="04439B4F" w14:textId="01A199E6" w:rsidR="006C7A01" w:rsidRDefault="006C7A01" w:rsidP="00E450FF">
      <w:pPr>
        <w:pStyle w:val="a"/>
      </w:pPr>
      <w:r>
        <w:t>1958</w:t>
      </w:r>
      <w:r>
        <w:rPr>
          <w:rFonts w:hint="eastAsia"/>
        </w:rPr>
        <w:t xml:space="preserve">년 윌리엄 </w:t>
      </w:r>
      <w:proofErr w:type="spellStart"/>
      <w:r>
        <w:rPr>
          <w:rFonts w:hint="eastAsia"/>
        </w:rPr>
        <w:t>히긴보덤</w:t>
      </w:r>
      <w:proofErr w:type="spellEnd"/>
      <w:r>
        <w:rPr>
          <w:rFonts w:hint="eastAsia"/>
        </w:rPr>
        <w:t>(</w:t>
      </w:r>
      <w:r w:rsidR="00A85A37">
        <w:rPr>
          <w:rFonts w:hint="eastAsia"/>
        </w:rPr>
        <w:t xml:space="preserve">William </w:t>
      </w:r>
      <w:proofErr w:type="spellStart"/>
      <w:r w:rsidR="00A85A37">
        <w:t>Higinbotham</w:t>
      </w:r>
      <w:proofErr w:type="spellEnd"/>
      <w:r>
        <w:t>)</w:t>
      </w:r>
      <w:r w:rsidR="00A85A37">
        <w:t xml:space="preserve">이라는 </w:t>
      </w:r>
      <w:r w:rsidR="00A85A37">
        <w:rPr>
          <w:rFonts w:hint="eastAsia"/>
        </w:rPr>
        <w:t>핵 물리 연구소 연구원이 만든 테니스 게임</w:t>
      </w:r>
    </w:p>
    <w:p w14:paraId="68E68A8B" w14:textId="24A19CCF" w:rsidR="00A85A37" w:rsidRDefault="00A85A37" w:rsidP="00E450FF">
      <w:pPr>
        <w:pStyle w:val="a"/>
      </w:pPr>
      <w:r>
        <w:rPr>
          <w:rFonts w:hint="eastAsia"/>
        </w:rPr>
        <w:t>전기적 신호를 계측하는 기계인 오실</w:t>
      </w:r>
      <w:r w:rsidR="00410731">
        <w:rPr>
          <w:rFonts w:hint="eastAsia"/>
        </w:rPr>
        <w:t>로스코프에 간이 컨트롤러를 연결하여 개발</w:t>
      </w:r>
    </w:p>
    <w:p w14:paraId="74F30177" w14:textId="643E8603" w:rsidR="00410731" w:rsidRDefault="00410731" w:rsidP="00E450FF">
      <w:pPr>
        <w:pStyle w:val="a"/>
      </w:pPr>
      <w:r>
        <w:rPr>
          <w:rFonts w:hint="eastAsia"/>
        </w:rPr>
        <w:t>그래픽 표시 장치를 이용한 최초의 전자 게임 형태로 보고</w:t>
      </w:r>
      <w:r w:rsidR="005D76EA">
        <w:rPr>
          <w:rFonts w:hint="eastAsia"/>
        </w:rPr>
        <w:t>되고</w:t>
      </w:r>
      <w:r>
        <w:rPr>
          <w:rFonts w:hint="eastAsia"/>
        </w:rPr>
        <w:t xml:space="preserve"> 있음</w:t>
      </w:r>
    </w:p>
    <w:p w14:paraId="2F076921" w14:textId="26AD8E54" w:rsidR="00D51584" w:rsidRDefault="00D51584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4DE2CBCE" w14:textId="7B8AEF7F" w:rsidR="005D76EA" w:rsidRDefault="005D76EA" w:rsidP="00D51584">
      <w:pPr>
        <w:pStyle w:val="2"/>
      </w:pPr>
      <w:r>
        <w:rPr>
          <w:rFonts w:hint="eastAsia"/>
        </w:rPr>
        <w:lastRenderedPageBreak/>
        <w:t>가정용 게임기의 시초</w:t>
      </w:r>
    </w:p>
    <w:p w14:paraId="1C12E263" w14:textId="035433FF" w:rsidR="005D76EA" w:rsidRDefault="005D76EA" w:rsidP="00B66927">
      <w:pPr>
        <w:pStyle w:val="3"/>
        <w:ind w:left="840" w:hanging="440"/>
      </w:pPr>
      <w:r>
        <w:t>[TV</w:t>
      </w:r>
      <w:r>
        <w:rPr>
          <w:rFonts w:hint="eastAsia"/>
        </w:rPr>
        <w:t>와 게임의 첫 만남,</w:t>
      </w:r>
      <w:r>
        <w:t xml:space="preserve"> Brown Box]</w:t>
      </w:r>
    </w:p>
    <w:p w14:paraId="505B77B5" w14:textId="4A4A6CED" w:rsidR="005D76EA" w:rsidRDefault="005D76EA" w:rsidP="00E450FF">
      <w:pPr>
        <w:pStyle w:val="a"/>
      </w:pPr>
      <w:r>
        <w:rPr>
          <w:rFonts w:hint="eastAsia"/>
        </w:rPr>
        <w:t xml:space="preserve">발명가 이자 </w:t>
      </w:r>
      <w:r>
        <w:t xml:space="preserve">TV </w:t>
      </w:r>
      <w:r>
        <w:rPr>
          <w:rFonts w:hint="eastAsia"/>
        </w:rPr>
        <w:t xml:space="preserve">엔지니어인 </w:t>
      </w:r>
      <w:proofErr w:type="spellStart"/>
      <w:r>
        <w:rPr>
          <w:rFonts w:hint="eastAsia"/>
        </w:rPr>
        <w:t>랄프</w:t>
      </w:r>
      <w:proofErr w:type="spellEnd"/>
      <w:r>
        <w:rPr>
          <w:rFonts w:hint="eastAsia"/>
        </w:rPr>
        <w:t xml:space="preserve"> 베어가 </w:t>
      </w:r>
      <w:r>
        <w:t>1950</w:t>
      </w:r>
      <w:r>
        <w:rPr>
          <w:rFonts w:hint="eastAsia"/>
        </w:rPr>
        <w:t xml:space="preserve">년대 초부터 게임과 </w:t>
      </w:r>
      <w:r>
        <w:t>TV</w:t>
      </w:r>
      <w:r>
        <w:rPr>
          <w:rFonts w:hint="eastAsia"/>
        </w:rPr>
        <w:t>를 연결해서 즐기는 방향에 대해서 구상</w:t>
      </w:r>
    </w:p>
    <w:p w14:paraId="5B73438A" w14:textId="57F46770" w:rsidR="005D76EA" w:rsidRDefault="005D76EA" w:rsidP="00E450FF">
      <w:pPr>
        <w:pStyle w:val="a"/>
      </w:pPr>
      <w:r>
        <w:rPr>
          <w:rFonts w:hint="eastAsia"/>
        </w:rPr>
        <w:t xml:space="preserve">최초의 프로토타입 게임기 개발 후 </w:t>
      </w:r>
      <w:r>
        <w:t>2~3</w:t>
      </w:r>
      <w:r>
        <w:rPr>
          <w:rFonts w:hint="eastAsia"/>
        </w:rPr>
        <w:t>개의 게임 데모 완성</w:t>
      </w:r>
    </w:p>
    <w:p w14:paraId="2691B6BD" w14:textId="6D6CBBE9" w:rsidR="005D76EA" w:rsidRDefault="005D76EA" w:rsidP="00E450FF">
      <w:pPr>
        <w:pStyle w:val="a"/>
      </w:pPr>
      <w:r>
        <w:t>1970</w:t>
      </w:r>
      <w:r>
        <w:rPr>
          <w:rFonts w:hint="eastAsia"/>
        </w:rPr>
        <w:t>년에 브라운 박스를 통해 비디오게임(콘솔</w:t>
      </w:r>
      <w:r>
        <w:t xml:space="preserve">) </w:t>
      </w:r>
      <w:r>
        <w:rPr>
          <w:rFonts w:hint="eastAsia"/>
        </w:rPr>
        <w:t>산업이 시작됨</w:t>
      </w:r>
    </w:p>
    <w:p w14:paraId="48BC2105" w14:textId="7C085212" w:rsidR="005D76EA" w:rsidRDefault="005D76EA" w:rsidP="00E450FF">
      <w:pPr>
        <w:pStyle w:val="a"/>
      </w:pPr>
      <w:r>
        <w:rPr>
          <w:rFonts w:hint="eastAsia"/>
        </w:rPr>
        <w:t xml:space="preserve">이후에 </w:t>
      </w:r>
      <w:proofErr w:type="spellStart"/>
      <w:r>
        <w:rPr>
          <w:rFonts w:hint="eastAsia"/>
        </w:rPr>
        <w:t>오딧세이라는</w:t>
      </w:r>
      <w:proofErr w:type="spellEnd"/>
      <w:r>
        <w:rPr>
          <w:rFonts w:hint="eastAsia"/>
        </w:rPr>
        <w:t xml:space="preserve"> 이름으로 각 가정에 판매</w:t>
      </w:r>
    </w:p>
    <w:p w14:paraId="014B8B3C" w14:textId="4A29203D" w:rsidR="00EE3106" w:rsidRDefault="00EE3106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26C69AC8" w14:textId="6A4D004A" w:rsidR="00EE3106" w:rsidRDefault="00EE3106" w:rsidP="00D51584">
      <w:pPr>
        <w:pStyle w:val="2"/>
      </w:pPr>
      <w:r>
        <w:rPr>
          <w:rFonts w:hint="eastAsia"/>
        </w:rPr>
        <w:t>A</w:t>
      </w:r>
      <w:r>
        <w:t>TARI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탄생</w:t>
      </w:r>
    </w:p>
    <w:p w14:paraId="2710F884" w14:textId="1E05F3A1" w:rsidR="00EE3106" w:rsidRDefault="00EE3106" w:rsidP="00E450FF">
      <w:pPr>
        <w:pStyle w:val="a"/>
      </w:pPr>
      <w:r>
        <w:rPr>
          <w:rFonts w:hint="eastAsia"/>
        </w:rPr>
        <w:t xml:space="preserve">놀란 </w:t>
      </w:r>
      <w:proofErr w:type="spellStart"/>
      <w:r>
        <w:rPr>
          <w:rFonts w:hint="eastAsia"/>
        </w:rPr>
        <w:t>부쉬넬이</w:t>
      </w:r>
      <w:proofErr w:type="spellEnd"/>
      <w:r>
        <w:rPr>
          <w:rFonts w:hint="eastAsia"/>
        </w:rPr>
        <w:t xml:space="preserve"> 최초의 동전 투입형 아케이드 게임인 </w:t>
      </w:r>
      <w:r>
        <w:t>&lt;Computer Space&gt;</w:t>
      </w:r>
      <w:r>
        <w:rPr>
          <w:rFonts w:hint="eastAsia"/>
        </w:rPr>
        <w:t>를 출시</w:t>
      </w:r>
    </w:p>
    <w:p w14:paraId="277958CC" w14:textId="35BC93C8" w:rsidR="00EE3106" w:rsidRDefault="00EE3106" w:rsidP="00E450FF">
      <w:pPr>
        <w:pStyle w:val="a"/>
      </w:pPr>
      <w:r>
        <w:rPr>
          <w:rFonts w:hint="eastAsia"/>
        </w:rPr>
        <w:t>획기적인 사업적 시도였으나</w:t>
      </w:r>
      <w:r>
        <w:t xml:space="preserve"> </w:t>
      </w:r>
      <w:r>
        <w:rPr>
          <w:rFonts w:hint="eastAsia"/>
        </w:rPr>
        <w:t>조작이 어려웠고,</w:t>
      </w:r>
      <w:r>
        <w:t xml:space="preserve"> 1</w:t>
      </w:r>
      <w:r>
        <w:rPr>
          <w:rFonts w:hint="eastAsia"/>
        </w:rPr>
        <w:t>인용이었던 점 등으로 인해 큰 성공은 거두지 못함</w:t>
      </w:r>
    </w:p>
    <w:p w14:paraId="6EE3F6E7" w14:textId="71F50F61" w:rsidR="00EE3106" w:rsidRDefault="00EE3106" w:rsidP="00E450FF">
      <w:pPr>
        <w:pStyle w:val="a"/>
      </w:pPr>
      <w:r>
        <w:rPr>
          <w:rFonts w:hint="eastAsia"/>
        </w:rPr>
        <w:t>비록 실패하였으나 이</w:t>
      </w:r>
      <w:r>
        <w:t xml:space="preserve"> </w:t>
      </w:r>
      <w:r>
        <w:rPr>
          <w:rFonts w:hint="eastAsia"/>
        </w:rPr>
        <w:t xml:space="preserve">경험을 바탕으로 </w:t>
      </w:r>
      <w:r>
        <w:t xml:space="preserve">ATARI </w:t>
      </w:r>
      <w:r>
        <w:rPr>
          <w:rFonts w:hint="eastAsia"/>
        </w:rPr>
        <w:t>사 설립</w:t>
      </w:r>
    </w:p>
    <w:p w14:paraId="47E72D2F" w14:textId="0708BF66" w:rsidR="00EE3106" w:rsidRDefault="00EE3106" w:rsidP="00E450FF">
      <w:pPr>
        <w:pStyle w:val="a"/>
      </w:pPr>
      <w:r>
        <w:t>1975</w:t>
      </w:r>
      <w:r>
        <w:rPr>
          <w:rFonts w:hint="eastAsia"/>
        </w:rPr>
        <w:t>년 오디세이 시연회에서 본 핑퐁게임에 영향을 받아 아케이드 게임 퐁 개발</w:t>
      </w:r>
    </w:p>
    <w:p w14:paraId="50E346E4" w14:textId="5E42E651" w:rsidR="00EE3106" w:rsidRDefault="00EE3106" w:rsidP="00E450FF">
      <w:pPr>
        <w:pStyle w:val="a"/>
      </w:pPr>
      <w:r>
        <w:rPr>
          <w:rFonts w:hint="eastAsia"/>
        </w:rPr>
        <w:t>이는 게임 산업 최초의 법적 공방으로 이어 지기도</w:t>
      </w:r>
      <w:r>
        <w:t>…</w:t>
      </w:r>
    </w:p>
    <w:p w14:paraId="0A6C3B3E" w14:textId="75295E9C" w:rsidR="00AB2A7D" w:rsidRDefault="00AB2A7D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4F1F8380" w14:textId="1195A1E4" w:rsidR="00AB2A7D" w:rsidRDefault="00AB2A7D" w:rsidP="00D51584">
      <w:pPr>
        <w:pStyle w:val="2"/>
      </w:pPr>
      <w:r>
        <w:rPr>
          <w:rFonts w:hint="eastAsia"/>
        </w:rPr>
        <w:t>휴대용 게임기의 출현</w:t>
      </w:r>
    </w:p>
    <w:p w14:paraId="3470680B" w14:textId="507FE282" w:rsidR="00AB2A7D" w:rsidRDefault="00AB2A7D" w:rsidP="00E450FF">
      <w:pPr>
        <w:pStyle w:val="a"/>
      </w:pPr>
      <w:r>
        <w:rPr>
          <w:rFonts w:hint="eastAsia"/>
        </w:rPr>
        <w:t>아케이드 게임기와 가정용 비디오 게임 이후 게임 시장이 커짐</w:t>
      </w:r>
    </w:p>
    <w:p w14:paraId="77AA049C" w14:textId="242B8F5B" w:rsidR="00AB2A7D" w:rsidRDefault="00AB2A7D" w:rsidP="00E450FF">
      <w:pPr>
        <w:pStyle w:val="a"/>
      </w:pPr>
      <w:r>
        <w:rPr>
          <w:rFonts w:hint="eastAsia"/>
        </w:rPr>
        <w:t>다수의</w:t>
      </w:r>
      <w:r>
        <w:t xml:space="preserve"> </w:t>
      </w:r>
      <w:r>
        <w:rPr>
          <w:rFonts w:hint="eastAsia"/>
        </w:rPr>
        <w:t>기업들이 게임 시장에 진출을 모색함</w:t>
      </w:r>
    </w:p>
    <w:p w14:paraId="5988DECF" w14:textId="01E9B631" w:rsidR="00AB2A7D" w:rsidRDefault="00AB2A7D" w:rsidP="00E450FF">
      <w:pPr>
        <w:pStyle w:val="a"/>
      </w:pPr>
      <w:r>
        <w:t>1970</w:t>
      </w:r>
      <w:r>
        <w:rPr>
          <w:rFonts w:hint="eastAsia"/>
        </w:rPr>
        <w:t xml:space="preserve">년대 </w:t>
      </w:r>
      <w:proofErr w:type="spellStart"/>
      <w:r>
        <w:rPr>
          <w:rFonts w:hint="eastAsia"/>
        </w:rPr>
        <w:t>바비인형와</w:t>
      </w:r>
      <w:proofErr w:type="spellEnd"/>
      <w:r>
        <w:rPr>
          <w:rFonts w:hint="eastAsia"/>
        </w:rPr>
        <w:t xml:space="preserve"> 인형의 집을 만든 </w:t>
      </w:r>
      <w:r>
        <w:t xml:space="preserve">Mattel </w:t>
      </w:r>
      <w:r>
        <w:rPr>
          <w:rFonts w:hint="eastAsia"/>
        </w:rPr>
        <w:t>사가 비디오 게임 시장의 성공을 보고 휴대용 게임기라는 새로운 시장에 진출</w:t>
      </w:r>
    </w:p>
    <w:p w14:paraId="7F0E17E7" w14:textId="10777455" w:rsidR="00AB2A7D" w:rsidRDefault="00AB2A7D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51B6A690" w14:textId="009B1D89" w:rsidR="00114400" w:rsidRDefault="0002686C" w:rsidP="00D51584">
      <w:pPr>
        <w:pStyle w:val="2"/>
      </w:pPr>
      <w:r>
        <w:rPr>
          <w:rFonts w:hint="eastAsia"/>
        </w:rPr>
        <w:t>A</w:t>
      </w:r>
      <w:r>
        <w:t xml:space="preserve">TARI </w:t>
      </w:r>
      <w:r>
        <w:rPr>
          <w:rFonts w:hint="eastAsia"/>
        </w:rPr>
        <w:t>쇼크</w:t>
      </w:r>
    </w:p>
    <w:p w14:paraId="59C8B2F0" w14:textId="43ACA865" w:rsidR="0002686C" w:rsidRDefault="0002686C" w:rsidP="00E450FF">
      <w:pPr>
        <w:pStyle w:val="a"/>
      </w:pPr>
      <w:r>
        <w:t>ATARI</w:t>
      </w:r>
      <w:r>
        <w:rPr>
          <w:rFonts w:hint="eastAsia"/>
        </w:rPr>
        <w:t>의 성공으로 어떤 게임이 나와도 사람들은 게임을 구매함</w:t>
      </w:r>
    </w:p>
    <w:p w14:paraId="75B02D11" w14:textId="441DD63D" w:rsidR="0002686C" w:rsidRDefault="0002686C" w:rsidP="00E450FF">
      <w:pPr>
        <w:pStyle w:val="a"/>
      </w:pPr>
      <w:r>
        <w:rPr>
          <w:rFonts w:hint="eastAsia"/>
        </w:rPr>
        <w:t>하지만 사람들은 점점 새로운 게임 또는 질 높은 게임을 원하기 시작</w:t>
      </w:r>
    </w:p>
    <w:p w14:paraId="438E75E4" w14:textId="3CD7E0B8" w:rsidR="0002686C" w:rsidRDefault="0002686C" w:rsidP="00E450FF">
      <w:pPr>
        <w:pStyle w:val="a"/>
      </w:pPr>
      <w:r>
        <w:rPr>
          <w:rFonts w:hint="eastAsia"/>
        </w:rPr>
        <w:t xml:space="preserve">하지만 </w:t>
      </w:r>
      <w:proofErr w:type="spellStart"/>
      <w:r>
        <w:rPr>
          <w:rFonts w:hint="eastAsia"/>
        </w:rPr>
        <w:t>아타리는</w:t>
      </w:r>
      <w:proofErr w:type="spellEnd"/>
      <w:r>
        <w:rPr>
          <w:rFonts w:hint="eastAsia"/>
        </w:rPr>
        <w:t xml:space="preserve"> 기존 그대로 게임을 만듦.</w:t>
      </w:r>
      <w:r>
        <w:t xml:space="preserve"> </w:t>
      </w:r>
      <w:r>
        <w:rPr>
          <w:rFonts w:hint="eastAsia"/>
        </w:rPr>
        <w:t xml:space="preserve">하지만 </w:t>
      </w:r>
      <w:r>
        <w:t>1982</w:t>
      </w:r>
      <w:r>
        <w:rPr>
          <w:rFonts w:hint="eastAsia"/>
        </w:rPr>
        <w:t>년 연말 시장을 맞이하기 직전의 게임 시장은 완전히 달라짐</w:t>
      </w:r>
    </w:p>
    <w:p w14:paraId="66C7E2DF" w14:textId="0D37EF74" w:rsidR="0002686C" w:rsidRDefault="0002686C" w:rsidP="00E450FF">
      <w:pPr>
        <w:pStyle w:val="a"/>
      </w:pPr>
      <w:r>
        <w:rPr>
          <w:rFonts w:hint="eastAsia"/>
        </w:rPr>
        <w:t xml:space="preserve">프로그래머의 처우 문제로 </w:t>
      </w:r>
      <w:proofErr w:type="spellStart"/>
      <w:r>
        <w:rPr>
          <w:rFonts w:hint="eastAsia"/>
        </w:rPr>
        <w:t>아타리의</w:t>
      </w:r>
      <w:proofErr w:type="spellEnd"/>
      <w:r>
        <w:rPr>
          <w:rFonts w:hint="eastAsia"/>
        </w:rPr>
        <w:t xml:space="preserve"> 프로그래머들이 </w:t>
      </w:r>
      <w:proofErr w:type="spellStart"/>
      <w:r>
        <w:rPr>
          <w:rFonts w:hint="eastAsia"/>
        </w:rPr>
        <w:t>액티비전으로</w:t>
      </w:r>
      <w:proofErr w:type="spellEnd"/>
      <w:r>
        <w:rPr>
          <w:rFonts w:hint="eastAsia"/>
        </w:rPr>
        <w:t xml:space="preserve"> 이적</w:t>
      </w:r>
    </w:p>
    <w:p w14:paraId="18F30D6B" w14:textId="1C9B1CBF" w:rsidR="0002686C" w:rsidRDefault="0002686C" w:rsidP="00E450FF">
      <w:pPr>
        <w:pStyle w:val="a"/>
      </w:pPr>
      <w:r>
        <w:rPr>
          <w:rFonts w:hint="eastAsia"/>
        </w:rPr>
        <w:t>어려운 상황에서 조급하게 연말 판매</w:t>
      </w:r>
      <w:r>
        <w:t xml:space="preserve"> </w:t>
      </w:r>
      <w:r>
        <w:rPr>
          <w:rFonts w:hint="eastAsia"/>
        </w:rPr>
        <w:t>시즌에 맞춰 개발된 사람들.</w:t>
      </w:r>
    </w:p>
    <w:p w14:paraId="735A2B74" w14:textId="6F1D9168" w:rsidR="00556108" w:rsidRDefault="00556108" w:rsidP="00E450FF">
      <w:pPr>
        <w:pStyle w:val="a"/>
      </w:pPr>
      <w:proofErr w:type="spellStart"/>
      <w:r>
        <w:rPr>
          <w:rFonts w:hint="eastAsia"/>
        </w:rPr>
        <w:t>아타리</w:t>
      </w:r>
      <w:proofErr w:type="spellEnd"/>
      <w:r>
        <w:rPr>
          <w:rFonts w:hint="eastAsia"/>
        </w:rPr>
        <w:t xml:space="preserve"> 쇼크의 </w:t>
      </w:r>
      <w:proofErr w:type="gramStart"/>
      <w:r>
        <w:rPr>
          <w:rFonts w:hint="eastAsia"/>
        </w:rPr>
        <w:t xml:space="preserve">교훈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소프트 </w:t>
      </w:r>
      <w:proofErr w:type="spellStart"/>
      <w:r>
        <w:rPr>
          <w:rFonts w:hint="eastAsia"/>
        </w:rPr>
        <w:t>웨어의</w:t>
      </w:r>
      <w:proofErr w:type="spellEnd"/>
      <w:r>
        <w:rPr>
          <w:rFonts w:hint="eastAsia"/>
        </w:rPr>
        <w:t xml:space="preserve"> 품질 저하는 곧 시장 전체의 하락을 의미한다.</w:t>
      </w:r>
    </w:p>
    <w:p w14:paraId="21D4B8FB" w14:textId="0314ACF8" w:rsidR="00556108" w:rsidRDefault="00556108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4B3C46BA" w14:textId="5AD82DB5" w:rsidR="00556108" w:rsidRDefault="00556108" w:rsidP="00D51584">
      <w:pPr>
        <w:pStyle w:val="2"/>
      </w:pPr>
      <w:r>
        <w:rPr>
          <w:rFonts w:hint="eastAsia"/>
        </w:rPr>
        <w:t>닌텐도의 등장</w:t>
      </w:r>
    </w:p>
    <w:p w14:paraId="325E5F08" w14:textId="1A9E339F" w:rsidR="00556108" w:rsidRDefault="00556108" w:rsidP="00E450FF">
      <w:pPr>
        <w:pStyle w:val="a"/>
      </w:pPr>
      <w:r>
        <w:rPr>
          <w:rFonts w:hint="eastAsia"/>
        </w:rPr>
        <w:t>게임 시장은 급격히 감소하고 아무도 게임 시장에 뛰어 들려고 하지 않음</w:t>
      </w:r>
    </w:p>
    <w:p w14:paraId="2B7BE112" w14:textId="01CF7DE8" w:rsidR="00556108" w:rsidRDefault="00556108" w:rsidP="00E450FF">
      <w:pPr>
        <w:pStyle w:val="a"/>
      </w:pPr>
      <w:r>
        <w:rPr>
          <w:rFonts w:hint="eastAsia"/>
        </w:rPr>
        <w:t>일본의 닌텐도는 미국의 오디세이를 일본으로 들여온 후 어느 정도의 성공을 거둠</w:t>
      </w:r>
    </w:p>
    <w:p w14:paraId="0C2D4DB8" w14:textId="6BBB4BC4" w:rsidR="00556108" w:rsidRDefault="00556108" w:rsidP="00E450FF">
      <w:pPr>
        <w:pStyle w:val="a"/>
      </w:pPr>
      <w:r>
        <w:rPr>
          <w:rFonts w:hint="eastAsia"/>
        </w:rPr>
        <w:t xml:space="preserve">이를 계기로 </w:t>
      </w:r>
      <w:proofErr w:type="spellStart"/>
      <w:r>
        <w:rPr>
          <w:rFonts w:hint="eastAsia"/>
        </w:rPr>
        <w:t>패미콤이라는</w:t>
      </w:r>
      <w:proofErr w:type="spellEnd"/>
      <w:r>
        <w:rPr>
          <w:rFonts w:hint="eastAsia"/>
        </w:rPr>
        <w:t xml:space="preserve"> 가정용 게임기를 만들고 게임 산업에 뛰어들고 일본에서 큰 성공을 거둠</w:t>
      </w:r>
    </w:p>
    <w:p w14:paraId="15EFF26B" w14:textId="14F2E69B" w:rsidR="00556108" w:rsidRPr="00556108" w:rsidRDefault="00556108" w:rsidP="00E450FF">
      <w:pPr>
        <w:pStyle w:val="a"/>
      </w:pPr>
      <w:r>
        <w:rPr>
          <w:rFonts w:hint="eastAsia"/>
        </w:rPr>
        <w:t>일본에서의 성공을 바탕으로 미국으로 진출하려고 하지만,</w:t>
      </w:r>
      <w:r>
        <w:t xml:space="preserve"> </w:t>
      </w:r>
      <w:proofErr w:type="spellStart"/>
      <w:r>
        <w:rPr>
          <w:rFonts w:hint="eastAsia"/>
        </w:rPr>
        <w:t>아타리</w:t>
      </w:r>
      <w:proofErr w:type="spellEnd"/>
      <w:r>
        <w:rPr>
          <w:rFonts w:hint="eastAsia"/>
        </w:rPr>
        <w:t xml:space="preserve"> 쇼크 이후 실패를 거듭함</w:t>
      </w:r>
    </w:p>
    <w:p w14:paraId="322A1148" w14:textId="78D89009" w:rsidR="00556108" w:rsidRDefault="00556108" w:rsidP="00E450FF">
      <w:pPr>
        <w:pStyle w:val="a"/>
      </w:pPr>
      <w:r>
        <w:rPr>
          <w:rFonts w:hint="eastAsia"/>
        </w:rPr>
        <w:t>하지만 지속적인 미국 시장 공략으로 결국 큰 성공을 거둠</w:t>
      </w:r>
    </w:p>
    <w:p w14:paraId="045273DE" w14:textId="51FC2F8D" w:rsidR="00556108" w:rsidRDefault="00BE27C0" w:rsidP="00E450FF">
      <w:pPr>
        <w:pStyle w:val="a"/>
      </w:pPr>
      <w:r>
        <w:rPr>
          <w:rFonts w:hint="eastAsia"/>
        </w:rPr>
        <w:t xml:space="preserve">닌텐도의 </w:t>
      </w:r>
      <w:proofErr w:type="gramStart"/>
      <w:r>
        <w:rPr>
          <w:rFonts w:hint="eastAsia"/>
        </w:rPr>
        <w:t xml:space="preserve">전략 </w:t>
      </w:r>
      <w:r>
        <w:t>:</w:t>
      </w:r>
      <w:proofErr w:type="gramEnd"/>
      <w:r>
        <w:t xml:space="preserve"> </w:t>
      </w:r>
      <w:r>
        <w:rPr>
          <w:rFonts w:hint="eastAsia"/>
        </w:rPr>
        <w:t>게임의 저작권 확립</w:t>
      </w:r>
      <w:r>
        <w:t xml:space="preserve">, </w:t>
      </w:r>
      <w:r>
        <w:rPr>
          <w:rFonts w:hint="eastAsia"/>
        </w:rPr>
        <w:t>수준 미달의 소프트는 출시 금지,</w:t>
      </w:r>
      <w:r>
        <w:t xml:space="preserve"> </w:t>
      </w:r>
      <w:r w:rsidR="003B0224">
        <w:rPr>
          <w:rFonts w:hint="eastAsia"/>
        </w:rPr>
        <w:t>게이머에게 충분한 정보 제공</w:t>
      </w:r>
    </w:p>
    <w:p w14:paraId="2F53A869" w14:textId="6CA98640" w:rsidR="00D51584" w:rsidRDefault="00D51584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765E1EBC" w14:textId="19A23C6E" w:rsidR="003B0224" w:rsidRDefault="003B0224" w:rsidP="00D51584">
      <w:pPr>
        <w:pStyle w:val="2"/>
      </w:pPr>
      <w:r>
        <w:rPr>
          <w:rFonts w:hint="eastAsia"/>
        </w:rPr>
        <w:lastRenderedPageBreak/>
        <w:t>콘솔 전쟁의 시작</w:t>
      </w:r>
    </w:p>
    <w:p w14:paraId="7FF51150" w14:textId="65FDDEEF" w:rsidR="003B0224" w:rsidRDefault="003B0224" w:rsidP="00E450FF">
      <w:pPr>
        <w:pStyle w:val="a"/>
      </w:pPr>
      <w:proofErr w:type="spellStart"/>
      <w:r>
        <w:rPr>
          <w:rFonts w:hint="eastAsia"/>
        </w:rPr>
        <w:t>패미콤의</w:t>
      </w:r>
      <w:proofErr w:type="spellEnd"/>
      <w:r>
        <w:rPr>
          <w:rFonts w:hint="eastAsia"/>
        </w:rPr>
        <w:t xml:space="preserve"> 등장 이후,</w:t>
      </w:r>
      <w:r>
        <w:t xml:space="preserve"> </w:t>
      </w:r>
      <w:r>
        <w:rPr>
          <w:rFonts w:hint="eastAsia"/>
        </w:rPr>
        <w:t>세가의 등장으로 콘솔기기 하드웨어 성능에 대한 경쟁이 시작되었다.</w:t>
      </w:r>
    </w:p>
    <w:p w14:paraId="2D229B03" w14:textId="77777777" w:rsidR="003B0224" w:rsidRDefault="003B0224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2818C07F" w14:textId="0E4B93BB" w:rsidR="003B0224" w:rsidRDefault="005B691B" w:rsidP="00D51584">
      <w:pPr>
        <w:pStyle w:val="2"/>
      </w:pPr>
      <w:r>
        <w:rPr>
          <w:rFonts w:hint="eastAsia"/>
        </w:rPr>
        <w:t xml:space="preserve">개인용 </w:t>
      </w:r>
      <w:r>
        <w:t>PC</w:t>
      </w:r>
      <w:r>
        <w:rPr>
          <w:rFonts w:hint="eastAsia"/>
        </w:rPr>
        <w:t>의 등장</w:t>
      </w:r>
    </w:p>
    <w:p w14:paraId="046F19BF" w14:textId="4E81A255" w:rsidR="005B691B" w:rsidRPr="00D51584" w:rsidRDefault="005B691B" w:rsidP="00381594">
      <w:pPr>
        <w:widowControl/>
        <w:wordWrap/>
        <w:autoSpaceDE/>
        <w:autoSpaceDN/>
        <w:spacing w:after="0"/>
        <w:rPr>
          <w:b/>
          <w:spacing w:val="-20"/>
          <w:sz w:val="24"/>
          <w:szCs w:val="24"/>
        </w:rPr>
      </w:pPr>
      <w:r w:rsidRPr="00D51584">
        <w:rPr>
          <w:rFonts w:hint="eastAsia"/>
          <w:b/>
          <w:spacing w:val="-20"/>
          <w:sz w:val="24"/>
          <w:szCs w:val="24"/>
        </w:rPr>
        <w:t>A</w:t>
      </w:r>
      <w:r w:rsidRPr="00D51584">
        <w:rPr>
          <w:b/>
          <w:spacing w:val="-20"/>
          <w:sz w:val="24"/>
          <w:szCs w:val="24"/>
        </w:rPr>
        <w:t>PPLE</w:t>
      </w:r>
      <w:r w:rsidRPr="00D51584">
        <w:rPr>
          <w:rFonts w:hint="eastAsia"/>
          <w:b/>
          <w:spacing w:val="-20"/>
          <w:sz w:val="24"/>
          <w:szCs w:val="24"/>
        </w:rPr>
        <w:t>의 매킨토시</w:t>
      </w:r>
    </w:p>
    <w:p w14:paraId="5E3D79C8" w14:textId="7058FC40" w:rsidR="005B691B" w:rsidRPr="00D51584" w:rsidRDefault="005B691B" w:rsidP="00381594">
      <w:pPr>
        <w:widowControl/>
        <w:wordWrap/>
        <w:autoSpaceDE/>
        <w:autoSpaceDN/>
        <w:spacing w:after="0"/>
        <w:rPr>
          <w:b/>
          <w:spacing w:val="-20"/>
          <w:sz w:val="24"/>
          <w:szCs w:val="24"/>
        </w:rPr>
      </w:pPr>
      <w:r w:rsidRPr="00D51584">
        <w:rPr>
          <w:rFonts w:hint="eastAsia"/>
          <w:b/>
          <w:spacing w:val="-20"/>
          <w:sz w:val="24"/>
          <w:szCs w:val="24"/>
        </w:rPr>
        <w:t>I</w:t>
      </w:r>
      <w:r w:rsidRPr="00D51584">
        <w:rPr>
          <w:b/>
          <w:spacing w:val="-20"/>
          <w:sz w:val="24"/>
          <w:szCs w:val="24"/>
        </w:rPr>
        <w:t>BM</w:t>
      </w:r>
      <w:r w:rsidRPr="00D51584">
        <w:rPr>
          <w:rFonts w:hint="eastAsia"/>
          <w:b/>
          <w:spacing w:val="-20"/>
          <w:sz w:val="24"/>
          <w:szCs w:val="24"/>
        </w:rPr>
        <w:t xml:space="preserve">의 오리지널 </w:t>
      </w:r>
      <w:r w:rsidRPr="00D51584">
        <w:rPr>
          <w:b/>
          <w:spacing w:val="-20"/>
          <w:sz w:val="24"/>
          <w:szCs w:val="24"/>
        </w:rPr>
        <w:t>PC</w:t>
      </w:r>
    </w:p>
    <w:p w14:paraId="20D218AA" w14:textId="7EF08EB6" w:rsidR="005B691B" w:rsidRDefault="005B691B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6D9FE41C" w14:textId="56399168" w:rsidR="007C06D6" w:rsidRDefault="007C06D6" w:rsidP="00D51584">
      <w:pPr>
        <w:pStyle w:val="2"/>
      </w:pPr>
      <w:r>
        <w:t>PC</w:t>
      </w:r>
      <w:r>
        <w:rPr>
          <w:rFonts w:hint="eastAsia"/>
        </w:rPr>
        <w:t>게임의 등장</w:t>
      </w:r>
    </w:p>
    <w:p w14:paraId="798C1BA5" w14:textId="2FBDAB42" w:rsidR="007C06D6" w:rsidRDefault="007C06D6" w:rsidP="00E450FF">
      <w:pPr>
        <w:pStyle w:val="a"/>
      </w:pPr>
      <w:r>
        <w:rPr>
          <w:rFonts w:hint="eastAsia"/>
        </w:rPr>
        <w:t xml:space="preserve">첫 텍스트 </w:t>
      </w:r>
      <w:proofErr w:type="spellStart"/>
      <w:r>
        <w:rPr>
          <w:rFonts w:hint="eastAsia"/>
        </w:rPr>
        <w:t>어드밴처</w:t>
      </w:r>
      <w:proofErr w:type="spellEnd"/>
      <w:r>
        <w:rPr>
          <w:rFonts w:hint="eastAsia"/>
        </w:rPr>
        <w:t xml:space="preserve"> 게임(</w:t>
      </w:r>
      <w:proofErr w:type="spellStart"/>
      <w:r>
        <w:rPr>
          <w:rFonts w:hint="eastAsia"/>
        </w:rPr>
        <w:t>콜로셜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케이브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어드밴쳐</w:t>
      </w:r>
      <w:proofErr w:type="spellEnd"/>
      <w:r>
        <w:t>)</w:t>
      </w:r>
    </w:p>
    <w:p w14:paraId="4B130593" w14:textId="25EF1CDE" w:rsidR="007C06D6" w:rsidRDefault="007C06D6" w:rsidP="00E450FF">
      <w:pPr>
        <w:pStyle w:val="a"/>
      </w:pPr>
      <w:r>
        <w:rPr>
          <w:rFonts w:hint="eastAsia"/>
        </w:rPr>
        <w:t xml:space="preserve">첫 그래픽 </w:t>
      </w:r>
      <w:proofErr w:type="spellStart"/>
      <w:r>
        <w:rPr>
          <w:rFonts w:hint="eastAsia"/>
        </w:rPr>
        <w:t>어드밴처</w:t>
      </w:r>
      <w:proofErr w:type="spellEnd"/>
      <w:r>
        <w:rPr>
          <w:rFonts w:hint="eastAsia"/>
        </w:rPr>
        <w:t xml:space="preserve"> 게임(미스터리 하우스</w:t>
      </w:r>
      <w:r>
        <w:t>)</w:t>
      </w:r>
    </w:p>
    <w:p w14:paraId="68F91659" w14:textId="77777777" w:rsidR="00850F9C" w:rsidRDefault="00850F9C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14FC77D4" w14:textId="37DA2F51" w:rsidR="00850F9C" w:rsidRDefault="00850F9C" w:rsidP="00D51584">
      <w:pPr>
        <w:pStyle w:val="2"/>
      </w:pPr>
      <w:r>
        <w:rPr>
          <w:rFonts w:hint="eastAsia"/>
        </w:rPr>
        <w:t>온라인 게임의 등장</w:t>
      </w:r>
    </w:p>
    <w:p w14:paraId="44207FE4" w14:textId="3749DB6A" w:rsidR="00850F9C" w:rsidRDefault="00850F9C" w:rsidP="00E450FF">
      <w:pPr>
        <w:pStyle w:val="a"/>
      </w:pPr>
      <w:r>
        <w:rPr>
          <w:rFonts w:hint="eastAsia"/>
        </w:rPr>
        <w:t xml:space="preserve">최초의 </w:t>
      </w:r>
      <w:r>
        <w:t>MUG[</w:t>
      </w:r>
      <w:proofErr w:type="spellStart"/>
      <w:r>
        <w:rPr>
          <w:rFonts w:hint="eastAsia"/>
        </w:rPr>
        <w:t>바람의나라</w:t>
      </w:r>
      <w:proofErr w:type="spellEnd"/>
      <w:r>
        <w:t>]</w:t>
      </w:r>
    </w:p>
    <w:p w14:paraId="0E9243FB" w14:textId="29E454BA" w:rsidR="00850F9C" w:rsidRDefault="00850F9C" w:rsidP="00E450FF">
      <w:pPr>
        <w:pStyle w:val="a"/>
      </w:pPr>
      <w:r>
        <w:rPr>
          <w:rFonts w:hint="eastAsia"/>
        </w:rPr>
        <w:t xml:space="preserve">최초의 </w:t>
      </w:r>
      <w:r>
        <w:t>MMORPG[</w:t>
      </w:r>
      <w:proofErr w:type="spellStart"/>
      <w:r>
        <w:rPr>
          <w:rFonts w:hint="eastAsia"/>
        </w:rPr>
        <w:t>울티마</w:t>
      </w:r>
      <w:proofErr w:type="spellEnd"/>
      <w:r>
        <w:rPr>
          <w:rFonts w:hint="eastAsia"/>
        </w:rPr>
        <w:t xml:space="preserve"> 온라인</w:t>
      </w:r>
      <w:r>
        <w:t>]</w:t>
      </w:r>
    </w:p>
    <w:p w14:paraId="59B035B0" w14:textId="58088304" w:rsidR="00F8669F" w:rsidRDefault="00F8669F" w:rsidP="00381594">
      <w:pPr>
        <w:widowControl/>
        <w:wordWrap/>
        <w:autoSpaceDE/>
        <w:autoSpaceDN/>
        <w:spacing w:after="0"/>
        <w:rPr>
          <w:spacing w:val="-20"/>
        </w:rPr>
      </w:pPr>
    </w:p>
    <w:p w14:paraId="599727BD" w14:textId="64E542E9" w:rsidR="00F8669F" w:rsidRDefault="00F8669F" w:rsidP="00D51584">
      <w:pPr>
        <w:pStyle w:val="2"/>
      </w:pPr>
      <w:r>
        <w:rPr>
          <w:rFonts w:hint="eastAsia"/>
        </w:rPr>
        <w:t>개발 트렌드</w:t>
      </w:r>
    </w:p>
    <w:p w14:paraId="4A44E081" w14:textId="3DDC5A66" w:rsidR="00F8669F" w:rsidRDefault="00F8669F" w:rsidP="00B66927">
      <w:pPr>
        <w:pStyle w:val="3"/>
        <w:ind w:left="840" w:hanging="440"/>
      </w:pPr>
      <w:r>
        <w:t>[</w:t>
      </w:r>
      <w:r>
        <w:rPr>
          <w:rFonts w:hint="eastAsia"/>
        </w:rPr>
        <w:t>게임이 발전하면서 겪었던 변화</w:t>
      </w:r>
      <w:r>
        <w:t>]</w:t>
      </w:r>
    </w:p>
    <w:p w14:paraId="4984C143" w14:textId="5280162E" w:rsidR="00F8669F" w:rsidRDefault="00F8669F" w:rsidP="00E450FF">
      <w:pPr>
        <w:pStyle w:val="a"/>
      </w:pPr>
      <w:r>
        <w:rPr>
          <w:rFonts w:hint="eastAsia"/>
        </w:rPr>
        <w:t>개발 플랫폼의 변화</w:t>
      </w:r>
    </w:p>
    <w:p w14:paraId="6911B4D9" w14:textId="2EADEBEA" w:rsidR="00F8669F" w:rsidRDefault="00F8669F" w:rsidP="00E450FF">
      <w:pPr>
        <w:pStyle w:val="a"/>
      </w:pPr>
      <w:r>
        <w:rPr>
          <w:rFonts w:hint="eastAsia"/>
        </w:rPr>
        <w:t>프로그래밍 언어와 디자인 패턴의 변화</w:t>
      </w:r>
    </w:p>
    <w:p w14:paraId="5C44851C" w14:textId="0E2900D6" w:rsidR="00F8669F" w:rsidRDefault="00F8669F" w:rsidP="00E450FF">
      <w:pPr>
        <w:pStyle w:val="a"/>
      </w:pPr>
      <w:r>
        <w:rPr>
          <w:rFonts w:hint="eastAsia"/>
        </w:rPr>
        <w:t>그래픽 디자인 툴과 기법의 변화</w:t>
      </w:r>
    </w:p>
    <w:p w14:paraId="6F8474C5" w14:textId="74457CA8" w:rsidR="00F8669F" w:rsidRDefault="00F8669F" w:rsidP="00E450FF">
      <w:pPr>
        <w:pStyle w:val="a"/>
      </w:pPr>
      <w:r>
        <w:rPr>
          <w:rFonts w:hint="eastAsia"/>
        </w:rPr>
        <w:t>시장과 고객의 변화</w:t>
      </w:r>
    </w:p>
    <w:p w14:paraId="6F5C7A18" w14:textId="1E429DFE" w:rsidR="00381163" w:rsidRDefault="00381163" w:rsidP="00E450FF">
      <w:pPr>
        <w:pStyle w:val="a"/>
      </w:pPr>
      <w:r>
        <w:rPr>
          <w:rFonts w:hint="eastAsia"/>
        </w:rPr>
        <w:t>게임시장은 끊임없이 변화한다.</w:t>
      </w:r>
      <w:r>
        <w:t xml:space="preserve"> </w:t>
      </w:r>
    </w:p>
    <w:p w14:paraId="4A0131B6" w14:textId="77777777" w:rsidR="00D51584" w:rsidRDefault="00D51584" w:rsidP="00D51584">
      <w:pPr>
        <w:widowControl/>
        <w:wordWrap/>
        <w:autoSpaceDE/>
        <w:autoSpaceDN/>
        <w:rPr>
          <w:spacing w:val="-20"/>
        </w:rPr>
      </w:pPr>
    </w:p>
    <w:p w14:paraId="51392AE8" w14:textId="54152389" w:rsidR="002D3E64" w:rsidRDefault="002D3E64" w:rsidP="00D51584">
      <w:pPr>
        <w:pStyle w:val="2"/>
      </w:pPr>
      <w:r>
        <w:rPr>
          <w:rFonts w:hint="eastAsia"/>
        </w:rPr>
        <w:t>분류</w:t>
      </w:r>
    </w:p>
    <w:p w14:paraId="7638525B" w14:textId="438EB3E5" w:rsidR="002D3E64" w:rsidRDefault="002D3E64" w:rsidP="00B66927">
      <w:pPr>
        <w:pStyle w:val="3"/>
        <w:ind w:left="840" w:hanging="440"/>
      </w:pPr>
      <w:r>
        <w:rPr>
          <w:rFonts w:hint="eastAsia"/>
        </w:rPr>
        <w:t>[분류는 학문적 연구를 위한 가장 기초 작업</w:t>
      </w:r>
      <w:r>
        <w:t>]</w:t>
      </w:r>
    </w:p>
    <w:p w14:paraId="54983B2C" w14:textId="063A8B53" w:rsidR="002D3E64" w:rsidRDefault="002D3E64" w:rsidP="00E450FF">
      <w:pPr>
        <w:pStyle w:val="a"/>
      </w:pPr>
      <w:r>
        <w:rPr>
          <w:rFonts w:hint="eastAsia"/>
        </w:rPr>
        <w:t>분류는 단순히 종류를 나누는 문제에만 국한되는 것이 아니라 사물의 인식 순서,</w:t>
      </w:r>
      <w:r>
        <w:t xml:space="preserve"> </w:t>
      </w:r>
      <w:r>
        <w:rPr>
          <w:rFonts w:hint="eastAsia"/>
        </w:rPr>
        <w:t>학문의 방법론을 제시해주고,</w:t>
      </w:r>
      <w:r>
        <w:t xml:space="preserve"> </w:t>
      </w:r>
      <w:r>
        <w:rPr>
          <w:rFonts w:hint="eastAsia"/>
        </w:rPr>
        <w:t>나아가서</w:t>
      </w:r>
      <w:r w:rsidR="00E450FF">
        <w:rPr>
          <w:rFonts w:hint="eastAsia"/>
        </w:rPr>
        <w:t xml:space="preserve"> </w:t>
      </w:r>
      <w:r>
        <w:rPr>
          <w:rFonts w:hint="eastAsia"/>
        </w:rPr>
        <w:t>삶에 대한 태도까지도 일정하게 함축(</w:t>
      </w:r>
      <w:proofErr w:type="spellStart"/>
      <w:r>
        <w:rPr>
          <w:rFonts w:hint="eastAsia"/>
        </w:rPr>
        <w:t>최유찬</w:t>
      </w:r>
      <w:proofErr w:type="spellEnd"/>
      <w:r>
        <w:rPr>
          <w:rFonts w:hint="eastAsia"/>
        </w:rPr>
        <w:t xml:space="preserve"> </w:t>
      </w:r>
      <w:r>
        <w:t>2002)</w:t>
      </w:r>
    </w:p>
    <w:p w14:paraId="3CD9EA6A" w14:textId="77777777" w:rsidR="004644B1" w:rsidRDefault="004644B1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137E4D45" w14:textId="2781E278" w:rsidR="002D3E64" w:rsidRDefault="004644B1" w:rsidP="00B66927">
      <w:pPr>
        <w:pStyle w:val="3"/>
        <w:ind w:left="840" w:hanging="440"/>
      </w:pPr>
      <w:r>
        <w:rPr>
          <w:rFonts w:hint="eastAsia"/>
        </w:rPr>
        <w:t>[잠깐,</w:t>
      </w:r>
      <w:r>
        <w:t xml:space="preserve"> </w:t>
      </w:r>
      <w:r>
        <w:rPr>
          <w:rFonts w:hint="eastAsia"/>
        </w:rPr>
        <w:t>그렇다면 분석은?</w:t>
      </w:r>
      <w:r>
        <w:t>]</w:t>
      </w:r>
    </w:p>
    <w:p w14:paraId="118A8202" w14:textId="639B97A8" w:rsidR="004644B1" w:rsidRDefault="004644B1" w:rsidP="00E450FF">
      <w:pPr>
        <w:pStyle w:val="a"/>
      </w:pPr>
      <w:r>
        <w:rPr>
          <w:rFonts w:hint="eastAsia"/>
        </w:rPr>
        <w:t>분석은 전체를 부분으로 나누어 설명하는 과정</w:t>
      </w:r>
    </w:p>
    <w:p w14:paraId="62346D5A" w14:textId="0CDD8A94" w:rsidR="00D51584" w:rsidRDefault="00D51584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10B2CF9D" w14:textId="551AE171" w:rsidR="00D1051A" w:rsidRPr="00D51584" w:rsidRDefault="002C2F08" w:rsidP="00D51584">
      <w:pPr>
        <w:pStyle w:val="2"/>
      </w:pPr>
      <w:r>
        <w:rPr>
          <w:rFonts w:hint="eastAsia"/>
        </w:rPr>
        <w:lastRenderedPageBreak/>
        <w:t>현재 게임의 분류</w:t>
      </w:r>
    </w:p>
    <w:p w14:paraId="6F558B5B" w14:textId="65192524" w:rsidR="002C2F08" w:rsidRDefault="002C2F08" w:rsidP="00D51584">
      <w:pPr>
        <w:pStyle w:val="4"/>
        <w:ind w:left="480" w:hanging="480"/>
      </w:pPr>
      <w:r>
        <w:t>“</w:t>
      </w:r>
      <w:r>
        <w:rPr>
          <w:rFonts w:hint="eastAsia"/>
        </w:rPr>
        <w:t>플랫폼별 분류와 내용별 분류로 구분</w:t>
      </w:r>
      <w:r>
        <w:t>”</w:t>
      </w:r>
    </w:p>
    <w:p w14:paraId="6BAF2322" w14:textId="77777777" w:rsidR="00D1051A" w:rsidRDefault="00D1051A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32A789E2" w14:textId="36D38557" w:rsidR="002C2F08" w:rsidRDefault="002C2F08" w:rsidP="00B66927">
      <w:pPr>
        <w:pStyle w:val="3"/>
        <w:ind w:left="840" w:hanging="440"/>
      </w:pPr>
      <w:r>
        <w:t>[</w:t>
      </w:r>
      <w:r>
        <w:rPr>
          <w:rFonts w:hint="eastAsia"/>
        </w:rPr>
        <w:t>플랫폼별 분류</w:t>
      </w:r>
      <w:r>
        <w:t>]</w:t>
      </w:r>
    </w:p>
    <w:p w14:paraId="5CBF14A7" w14:textId="5CCFD4B1" w:rsidR="002C2F08" w:rsidRDefault="002C2F08" w:rsidP="00E450FF">
      <w:pPr>
        <w:pStyle w:val="a"/>
      </w:pPr>
      <w:proofErr w:type="spellStart"/>
      <w:r>
        <w:rPr>
          <w:rFonts w:hint="eastAsia"/>
        </w:rPr>
        <w:t>하드웨어적인</w:t>
      </w:r>
      <w:proofErr w:type="spellEnd"/>
      <w:r>
        <w:rPr>
          <w:rFonts w:hint="eastAsia"/>
        </w:rPr>
        <w:t xml:space="preserve"> 측면에서의 분류</w:t>
      </w:r>
    </w:p>
    <w:p w14:paraId="74C3CBAF" w14:textId="314E93B2" w:rsidR="002C2F08" w:rsidRDefault="002C2F08" w:rsidP="00E450FF">
      <w:pPr>
        <w:pStyle w:val="a"/>
      </w:pPr>
      <w:r>
        <w:t xml:space="preserve">PC, </w:t>
      </w:r>
      <w:r>
        <w:rPr>
          <w:rFonts w:hint="eastAsia"/>
        </w:rPr>
        <w:t>온라인,</w:t>
      </w:r>
      <w:r>
        <w:t xml:space="preserve"> </w:t>
      </w:r>
      <w:r>
        <w:rPr>
          <w:rFonts w:hint="eastAsia"/>
        </w:rPr>
        <w:t>비디오(콘솔</w:t>
      </w:r>
      <w:r>
        <w:t xml:space="preserve">), </w:t>
      </w:r>
      <w:r>
        <w:rPr>
          <w:rFonts w:hint="eastAsia"/>
        </w:rPr>
        <w:t>모바일,</w:t>
      </w:r>
      <w:r>
        <w:t xml:space="preserve"> </w:t>
      </w:r>
      <w:r>
        <w:rPr>
          <w:rFonts w:hint="eastAsia"/>
        </w:rPr>
        <w:t>아케이드 등</w:t>
      </w:r>
    </w:p>
    <w:p w14:paraId="15A157B7" w14:textId="77777777" w:rsidR="00D1051A" w:rsidRDefault="00D1051A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77E3760A" w14:textId="38E3C8F6" w:rsidR="002C2F08" w:rsidRDefault="002C2F08" w:rsidP="00B66927">
      <w:pPr>
        <w:pStyle w:val="3"/>
        <w:ind w:left="840" w:hanging="440"/>
      </w:pPr>
      <w:r>
        <w:rPr>
          <w:rFonts w:hint="eastAsia"/>
        </w:rPr>
        <w:t>[내용별 분류</w:t>
      </w:r>
      <w:r>
        <w:t>]</w:t>
      </w:r>
    </w:p>
    <w:p w14:paraId="773C9266" w14:textId="74B1B3D9" w:rsidR="002C2F08" w:rsidRDefault="002C2F08" w:rsidP="00E450FF">
      <w:pPr>
        <w:pStyle w:val="a"/>
      </w:pPr>
      <w:r>
        <w:rPr>
          <w:rFonts w:hint="eastAsia"/>
        </w:rPr>
        <w:t>컨텐츠 적인 측면에서 분류</w:t>
      </w:r>
    </w:p>
    <w:p w14:paraId="52C8E9CA" w14:textId="39E06E52" w:rsidR="002C2F08" w:rsidRDefault="002C2F08" w:rsidP="00E450FF">
      <w:pPr>
        <w:pStyle w:val="a"/>
      </w:pPr>
      <w:r>
        <w:rPr>
          <w:rFonts w:hint="eastAsia"/>
        </w:rPr>
        <w:t>흔히 말하는 장르 구분에</w:t>
      </w:r>
      <w:r>
        <w:t xml:space="preserve"> </w:t>
      </w:r>
      <w:r>
        <w:rPr>
          <w:rFonts w:hint="eastAsia"/>
        </w:rPr>
        <w:t>해당</w:t>
      </w:r>
    </w:p>
    <w:p w14:paraId="34A9580F" w14:textId="44763330" w:rsidR="002C2F08" w:rsidRDefault="001A60F3" w:rsidP="00E450FF">
      <w:pPr>
        <w:pStyle w:val="a"/>
      </w:pPr>
      <w:r>
        <w:rPr>
          <w:rFonts w:hint="eastAsia"/>
        </w:rPr>
        <w:t>의외에 개발 규모나 상업성 여부에 따라,</w:t>
      </w:r>
      <w:r>
        <w:t xml:space="preserve"> </w:t>
      </w:r>
      <w:r>
        <w:rPr>
          <w:rFonts w:hint="eastAsia"/>
        </w:rPr>
        <w:t>그래픽 구현에 따라,</w:t>
      </w:r>
      <w:r>
        <w:t xml:space="preserve"> </w:t>
      </w:r>
      <w:r>
        <w:rPr>
          <w:rFonts w:hint="eastAsia"/>
        </w:rPr>
        <w:t>수익 형태에 따라,</w:t>
      </w:r>
      <w:r>
        <w:t xml:space="preserve"> </w:t>
      </w:r>
      <w:r>
        <w:rPr>
          <w:rFonts w:hint="eastAsia"/>
        </w:rPr>
        <w:t>네트워크 연결 방식에 따라 구분하기도 함.</w:t>
      </w:r>
    </w:p>
    <w:p w14:paraId="00710BEE" w14:textId="77777777" w:rsidR="009239F8" w:rsidRDefault="009239F8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280BE632" w14:textId="03478751" w:rsidR="00D1051A" w:rsidRPr="00D51584" w:rsidRDefault="00D1051A" w:rsidP="00D51584">
      <w:pPr>
        <w:pStyle w:val="2"/>
      </w:pPr>
      <w:r>
        <w:rPr>
          <w:rFonts w:hint="eastAsia"/>
        </w:rPr>
        <w:t>장르는 왜 알아야 하는가?</w:t>
      </w:r>
    </w:p>
    <w:p w14:paraId="50B07E91" w14:textId="77EF07D1" w:rsidR="00D1051A" w:rsidRDefault="00D1051A" w:rsidP="00D51584">
      <w:pPr>
        <w:pStyle w:val="4"/>
        <w:ind w:left="480" w:hanging="480"/>
      </w:pPr>
      <w:r>
        <w:t>“</w:t>
      </w:r>
      <w:r>
        <w:rPr>
          <w:rFonts w:hint="eastAsia"/>
        </w:rPr>
        <w:t xml:space="preserve">우리 게임은 </w:t>
      </w:r>
      <w:r>
        <w:t xml:space="preserve">OOO </w:t>
      </w:r>
      <w:r>
        <w:rPr>
          <w:rFonts w:hint="eastAsia"/>
        </w:rPr>
        <w:t>장르의 게임입니다</w:t>
      </w:r>
      <w:r>
        <w:t>.”</w:t>
      </w:r>
    </w:p>
    <w:p w14:paraId="494D958E" w14:textId="77777777" w:rsidR="00D1051A" w:rsidRDefault="00D1051A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0CF40D26" w14:textId="6B8ADD02" w:rsidR="00D1051A" w:rsidRDefault="00D1051A" w:rsidP="00B66927">
      <w:pPr>
        <w:pStyle w:val="3"/>
        <w:ind w:left="840" w:hanging="440"/>
      </w:pPr>
      <w:r>
        <w:t>[</w:t>
      </w:r>
      <w:r>
        <w:rPr>
          <w:rFonts w:hint="eastAsia"/>
        </w:rPr>
        <w:t xml:space="preserve">게임 </w:t>
      </w:r>
      <w:proofErr w:type="spellStart"/>
      <w:r>
        <w:rPr>
          <w:rFonts w:hint="eastAsia"/>
        </w:rPr>
        <w:t>장르란</w:t>
      </w:r>
      <w:proofErr w:type="spellEnd"/>
      <w:r>
        <w:rPr>
          <w:rFonts w:hint="eastAsia"/>
        </w:rPr>
        <w:t>?</w:t>
      </w:r>
      <w:r>
        <w:t>]</w:t>
      </w:r>
    </w:p>
    <w:p w14:paraId="4D1AF5C8" w14:textId="62F2CE1B" w:rsidR="00D1051A" w:rsidRDefault="00D1051A" w:rsidP="00E450FF">
      <w:pPr>
        <w:pStyle w:val="a"/>
      </w:pPr>
      <w:r>
        <w:rPr>
          <w:rFonts w:hint="eastAsia"/>
        </w:rPr>
        <w:t>사용자가 이 게임이 무엇인지 알기 쉽게 구분한 것</w:t>
      </w:r>
    </w:p>
    <w:p w14:paraId="6CE356B1" w14:textId="2B304199" w:rsidR="00D1051A" w:rsidRDefault="00D1051A" w:rsidP="00E450FF">
      <w:pPr>
        <w:pStyle w:val="a"/>
      </w:pPr>
      <w:r>
        <w:rPr>
          <w:rFonts w:hint="eastAsia"/>
        </w:rPr>
        <w:t>개발자들이 어느 정도 공통의 목표를 가지고 구분할 수 있게 게임의 형태를 명시한 것</w:t>
      </w:r>
    </w:p>
    <w:p w14:paraId="06A7A908" w14:textId="77777777" w:rsidR="00D1051A" w:rsidRDefault="00D1051A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0EBB13EA" w14:textId="406F3DEE" w:rsidR="00D1051A" w:rsidRDefault="00D1051A" w:rsidP="00B66927">
      <w:pPr>
        <w:pStyle w:val="3"/>
        <w:ind w:left="840" w:hanging="440"/>
      </w:pPr>
      <w:r>
        <w:t>[</w:t>
      </w:r>
      <w:r>
        <w:rPr>
          <w:rFonts w:hint="eastAsia"/>
        </w:rPr>
        <w:t>게임의 장르를 제시해야 하는 이유</w:t>
      </w:r>
      <w:r>
        <w:t>]</w:t>
      </w:r>
    </w:p>
    <w:p w14:paraId="18DFD96C" w14:textId="3869C390" w:rsidR="00D1051A" w:rsidRDefault="00D1051A" w:rsidP="00E450FF">
      <w:pPr>
        <w:pStyle w:val="a"/>
      </w:pPr>
      <w:r>
        <w:rPr>
          <w:rFonts w:hint="eastAsia"/>
        </w:rPr>
        <w:t>그 게임이 본질적으로 추구하는 재미가 무엇인지 선언</w:t>
      </w:r>
    </w:p>
    <w:p w14:paraId="6B2513B0" w14:textId="23EB7F6B" w:rsidR="00D1051A" w:rsidRDefault="00D1051A" w:rsidP="00E450FF">
      <w:pPr>
        <w:pStyle w:val="a"/>
      </w:pPr>
      <w:r>
        <w:rPr>
          <w:rFonts w:hint="eastAsia"/>
        </w:rPr>
        <w:t>그 게임의 객관적인 평가의 척도가 되는 기준</w:t>
      </w:r>
    </w:p>
    <w:p w14:paraId="203482BB" w14:textId="16525D49" w:rsidR="007F092D" w:rsidRDefault="007F092D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32C05A48" w14:textId="01A2D1CF" w:rsidR="007F092D" w:rsidRPr="00D51584" w:rsidRDefault="007F092D" w:rsidP="007F092D">
      <w:pPr>
        <w:wordWrap/>
        <w:spacing w:after="0"/>
        <w:rPr>
          <w:rStyle w:val="a9"/>
        </w:rPr>
      </w:pPr>
      <w:r w:rsidRPr="00D51584">
        <w:rPr>
          <w:rStyle w:val="a9"/>
          <w:rFonts w:hint="eastAsia"/>
        </w:rPr>
        <w:lastRenderedPageBreak/>
        <w:t>2</w:t>
      </w:r>
      <w:r w:rsidRPr="00D51584">
        <w:rPr>
          <w:rStyle w:val="a9"/>
        </w:rPr>
        <w:t>020</w:t>
      </w:r>
      <w:r w:rsidR="003E5F22">
        <w:rPr>
          <w:rStyle w:val="a9"/>
          <w:rFonts w:hint="eastAsia"/>
        </w:rPr>
        <w:t>.</w:t>
      </w:r>
      <w:r w:rsidRPr="00D51584">
        <w:rPr>
          <w:rStyle w:val="a9"/>
        </w:rPr>
        <w:t xml:space="preserve"> 04</w:t>
      </w:r>
      <w:r w:rsidR="003E5F22">
        <w:rPr>
          <w:rStyle w:val="a9"/>
          <w:rFonts w:hint="eastAsia"/>
        </w:rPr>
        <w:t>.</w:t>
      </w:r>
      <w:r w:rsidRPr="00D51584">
        <w:rPr>
          <w:rStyle w:val="a9"/>
        </w:rPr>
        <w:t xml:space="preserve"> 14</w:t>
      </w:r>
      <w:r w:rsidR="003E5F22">
        <w:rPr>
          <w:rStyle w:val="a9"/>
          <w:rFonts w:hint="eastAsia"/>
        </w:rPr>
        <w:t>.</w:t>
      </w:r>
    </w:p>
    <w:p w14:paraId="70D177A2" w14:textId="77777777" w:rsidR="00933FE9" w:rsidRPr="007F092D" w:rsidRDefault="00933FE9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121897B9" w14:textId="420E6596" w:rsidR="00933FE9" w:rsidRDefault="00933FE9" w:rsidP="00D51584">
      <w:pPr>
        <w:pStyle w:val="1"/>
        <w:ind w:left="200" w:right="200"/>
      </w:pPr>
      <w:r>
        <w:rPr>
          <w:rFonts w:hint="eastAsia"/>
        </w:rPr>
        <w:t>장르의 문제점</w:t>
      </w:r>
    </w:p>
    <w:p w14:paraId="2479CE26" w14:textId="1C840138" w:rsidR="00D51584" w:rsidRDefault="00933FE9" w:rsidP="00E450FF">
      <w:pPr>
        <w:pStyle w:val="4"/>
        <w:ind w:left="320" w:hanging="320"/>
        <w:rPr>
          <w:sz w:val="16"/>
        </w:rPr>
      </w:pPr>
      <w:r w:rsidRPr="00D51584">
        <w:rPr>
          <w:sz w:val="16"/>
        </w:rPr>
        <w:t>“</w:t>
      </w:r>
      <w:r w:rsidRPr="00D51584">
        <w:rPr>
          <w:rFonts w:hint="eastAsia"/>
          <w:sz w:val="16"/>
        </w:rPr>
        <w:t>장르는 기존의 장르적 경계를 위협하는 새로운 미디어물이 생산되면 언제라도 변화될 수 있는 유동적이며 잠정적인 특징들의 집합</w:t>
      </w:r>
      <w:r w:rsidRPr="00D51584">
        <w:rPr>
          <w:sz w:val="16"/>
        </w:rPr>
        <w:t>”</w:t>
      </w:r>
    </w:p>
    <w:p w14:paraId="0F2F708D" w14:textId="77777777" w:rsidR="00E450FF" w:rsidRPr="00E450FF" w:rsidRDefault="00E450FF" w:rsidP="00E450FF"/>
    <w:p w14:paraId="4A6A27C6" w14:textId="3F2BDCD1" w:rsidR="00933FE9" w:rsidRDefault="00933FE9" w:rsidP="00D51584">
      <w:pPr>
        <w:pStyle w:val="2"/>
      </w:pPr>
      <w:r>
        <w:rPr>
          <w:rFonts w:hint="eastAsia"/>
        </w:rPr>
        <w:t>장르 분류의 문제점</w:t>
      </w:r>
    </w:p>
    <w:p w14:paraId="4E6B0871" w14:textId="1A76B826" w:rsidR="00933FE9" w:rsidRDefault="00933FE9" w:rsidP="00E450FF">
      <w:pPr>
        <w:pStyle w:val="a"/>
      </w:pPr>
      <w:r>
        <w:rPr>
          <w:rFonts w:hint="eastAsia"/>
        </w:rPr>
        <w:t>용어의 부정확성</w:t>
      </w:r>
      <w:r w:rsidR="00AD630B">
        <w:rPr>
          <w:rFonts w:hint="eastAsia"/>
        </w:rPr>
        <w:t>(사람의 보편적인 지식에 따라 만들어지기에 부정확하다</w:t>
      </w:r>
      <w:r w:rsidR="00AD630B">
        <w:t>)</w:t>
      </w:r>
    </w:p>
    <w:p w14:paraId="6BB713CC" w14:textId="5A02772B" w:rsidR="00933FE9" w:rsidRDefault="00933FE9" w:rsidP="00E450FF">
      <w:pPr>
        <w:pStyle w:val="a"/>
      </w:pPr>
      <w:r>
        <w:rPr>
          <w:rFonts w:hint="eastAsia"/>
        </w:rPr>
        <w:t>기술의 급속한 발전</w:t>
      </w:r>
    </w:p>
    <w:p w14:paraId="037E2B95" w14:textId="0608ED2D" w:rsidR="00933FE9" w:rsidRDefault="00933FE9" w:rsidP="00E450FF">
      <w:pPr>
        <w:pStyle w:val="a"/>
      </w:pPr>
      <w:proofErr w:type="spellStart"/>
      <w:r>
        <w:rPr>
          <w:rFonts w:hint="eastAsia"/>
        </w:rPr>
        <w:t>장르간의</w:t>
      </w:r>
      <w:proofErr w:type="spellEnd"/>
      <w:r>
        <w:rPr>
          <w:rFonts w:hint="eastAsia"/>
        </w:rPr>
        <w:t xml:space="preserve"> 통합과 세분화</w:t>
      </w:r>
    </w:p>
    <w:p w14:paraId="1DCA1C8B" w14:textId="200A14B4" w:rsidR="00933FE9" w:rsidRDefault="00933FE9" w:rsidP="00E450FF">
      <w:pPr>
        <w:pStyle w:val="a"/>
      </w:pPr>
      <w:r>
        <w:rPr>
          <w:rFonts w:hint="eastAsia"/>
        </w:rPr>
        <w:t>시대에 따라 언제라도 변화될 수 있는 유동적 의미를 지니고 있음</w:t>
      </w:r>
    </w:p>
    <w:p w14:paraId="73829DBB" w14:textId="74E9FC40" w:rsidR="00AD630B" w:rsidRDefault="00AD630B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4F7F240D" w14:textId="63F12707" w:rsidR="00AD630B" w:rsidRDefault="00AD630B" w:rsidP="00D51584">
      <w:pPr>
        <w:pStyle w:val="2"/>
      </w:pPr>
      <w:r>
        <w:rPr>
          <w:rFonts w:hint="eastAsia"/>
        </w:rPr>
        <w:t>게임 장르별 개발 시 고려사항</w:t>
      </w:r>
    </w:p>
    <w:p w14:paraId="357312A8" w14:textId="6775A3CD" w:rsidR="00AD630B" w:rsidRDefault="00AD630B" w:rsidP="00E450FF">
      <w:pPr>
        <w:pStyle w:val="a"/>
      </w:pPr>
      <w:r>
        <w:rPr>
          <w:rFonts w:hint="eastAsia"/>
        </w:rPr>
        <w:t>게임 장르별로 어떤 부분이 다르고 특징이 있는지 체크해야 하는 요소</w:t>
      </w:r>
    </w:p>
    <w:p w14:paraId="12DCA960" w14:textId="6C93B4C5" w:rsidR="00AD630B" w:rsidRDefault="00AD630B" w:rsidP="00E450FF">
      <w:pPr>
        <w:pStyle w:val="a"/>
      </w:pPr>
      <w:r>
        <w:rPr>
          <w:rFonts w:hint="eastAsia"/>
        </w:rPr>
        <w:t>장르에 따른 포커스를 어디에 맞춰서 개발을 해야 하는지 중요</w:t>
      </w:r>
    </w:p>
    <w:p w14:paraId="3ED57807" w14:textId="1E6A8C65" w:rsidR="00710E5D" w:rsidRDefault="00710E5D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7898CF16" w14:textId="09B29CFD" w:rsidR="00710E5D" w:rsidRDefault="00710E5D" w:rsidP="00D51584">
      <w:pPr>
        <w:pStyle w:val="2"/>
      </w:pPr>
      <w:r>
        <w:rPr>
          <w:rFonts w:hint="eastAsia"/>
        </w:rPr>
        <w:t>대표적인 장르</w:t>
      </w:r>
    </w:p>
    <w:p w14:paraId="72953077" w14:textId="2B20E4D7" w:rsidR="00AA3AD8" w:rsidRDefault="00710E5D" w:rsidP="00E450FF">
      <w:pPr>
        <w:pStyle w:val="a"/>
      </w:pPr>
      <w:r>
        <w:rPr>
          <w:rFonts w:hint="eastAsia"/>
        </w:rPr>
        <w:t>게임의 대표적인 장르가 무엇이 있는지,</w:t>
      </w:r>
      <w:r>
        <w:t xml:space="preserve"> </w:t>
      </w:r>
      <w:r>
        <w:rPr>
          <w:rFonts w:hint="eastAsia"/>
        </w:rPr>
        <w:t>해당 장르를 대표하는 게임은 무엇이 있을까요?</w:t>
      </w:r>
      <w:r>
        <w:t xml:space="preserve"> </w:t>
      </w:r>
      <w:r>
        <w:rPr>
          <w:rFonts w:hint="eastAsia"/>
        </w:rPr>
        <w:t>또한 하위 장르가 무엇이 있을까요?</w:t>
      </w:r>
    </w:p>
    <w:p w14:paraId="3B80DA16" w14:textId="0BDBC566" w:rsidR="00F00D0B" w:rsidRDefault="00F00D0B" w:rsidP="00E450FF">
      <w:pPr>
        <w:pStyle w:val="a"/>
      </w:pPr>
      <w:r>
        <w:rPr>
          <w:rFonts w:hint="eastAsia"/>
        </w:rPr>
        <w:t xml:space="preserve">액션, </w:t>
      </w:r>
      <w:r>
        <w:t xml:space="preserve"> </w:t>
      </w:r>
      <w:r>
        <w:rPr>
          <w:rFonts w:hint="eastAsia"/>
        </w:rPr>
        <w:t>롤플레잉</w:t>
      </w:r>
      <w:r>
        <w:t xml:space="preserve">, </w:t>
      </w:r>
      <w:r>
        <w:rPr>
          <w:rFonts w:hint="eastAsia"/>
        </w:rPr>
        <w:t>슈팅,</w:t>
      </w:r>
      <w:r>
        <w:t xml:space="preserve"> </w:t>
      </w:r>
      <w:r>
        <w:rPr>
          <w:rFonts w:hint="eastAsia"/>
        </w:rPr>
        <w:t>어드</w:t>
      </w:r>
      <w:r w:rsidR="00AA3AD8">
        <w:rPr>
          <w:rFonts w:hint="eastAsia"/>
        </w:rPr>
        <w:t>벤</w:t>
      </w:r>
      <w:r w:rsidR="00315C06">
        <w:rPr>
          <w:rFonts w:hint="eastAsia"/>
        </w:rPr>
        <w:t>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스포츠</w:t>
      </w:r>
      <w:r w:rsidR="00AA3AD8">
        <w:t xml:space="preserve">, </w:t>
      </w:r>
      <w:r w:rsidR="00AA3AD8">
        <w:rPr>
          <w:rFonts w:hint="eastAsia"/>
        </w:rPr>
        <w:t>시뮬레이션</w:t>
      </w:r>
    </w:p>
    <w:p w14:paraId="7111ECA4" w14:textId="53EAF6A9" w:rsidR="00D51584" w:rsidRDefault="00D51584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09244730" w14:textId="3F0DE928" w:rsidR="00D47BAE" w:rsidRDefault="00D47BAE" w:rsidP="00D51584">
      <w:pPr>
        <w:pStyle w:val="2"/>
      </w:pPr>
      <w:r>
        <w:rPr>
          <w:rFonts w:hint="eastAsia"/>
        </w:rPr>
        <w:lastRenderedPageBreak/>
        <w:t>다양한 게임 장르</w:t>
      </w:r>
    </w:p>
    <w:p w14:paraId="13B67BE0" w14:textId="767324BE" w:rsidR="00D47BAE" w:rsidRDefault="00175611" w:rsidP="00B66927">
      <w:pPr>
        <w:pStyle w:val="3"/>
        <w:ind w:left="840" w:hanging="440"/>
      </w:pPr>
      <w:r>
        <w:rPr>
          <w:rFonts w:hint="eastAsia"/>
        </w:rPr>
        <w:t>[액션 하위 장르]</w:t>
      </w:r>
    </w:p>
    <w:p w14:paraId="1F8FDB2F" w14:textId="0C74D130" w:rsidR="00175611" w:rsidRDefault="00175611" w:rsidP="00E450FF">
      <w:pPr>
        <w:pStyle w:val="a0"/>
        <w:numPr>
          <w:ilvl w:val="0"/>
          <w:numId w:val="0"/>
        </w:numPr>
        <w:ind w:left="403" w:hanging="403"/>
      </w:pPr>
      <w:proofErr w:type="spellStart"/>
      <w:r>
        <w:rPr>
          <w:rFonts w:hint="eastAsia"/>
        </w:rPr>
        <w:t>플랫포머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핵앤슬래쉬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잡입</w:t>
      </w:r>
      <w:proofErr w:type="spellEnd"/>
      <w:r>
        <w:rPr>
          <w:rFonts w:hint="eastAsia"/>
        </w:rPr>
        <w:t xml:space="preserve"> 액션,</w:t>
      </w:r>
      <w:r>
        <w:t xml:space="preserve"> </w:t>
      </w:r>
    </w:p>
    <w:p w14:paraId="6FE64CBC" w14:textId="77777777" w:rsidR="00D51584" w:rsidRDefault="00D51584" w:rsidP="00AA3AD8">
      <w:pPr>
        <w:widowControl/>
        <w:wordWrap/>
        <w:autoSpaceDE/>
        <w:autoSpaceDN/>
        <w:spacing w:after="0"/>
        <w:rPr>
          <w:spacing w:val="-20"/>
        </w:rPr>
      </w:pPr>
    </w:p>
    <w:p w14:paraId="5D6DB72F" w14:textId="502235F7" w:rsidR="00175611" w:rsidRDefault="00175611" w:rsidP="00B66927">
      <w:pPr>
        <w:pStyle w:val="3"/>
        <w:ind w:left="840" w:hanging="440"/>
      </w:pPr>
      <w:r>
        <w:rPr>
          <w:rFonts w:hint="eastAsia"/>
        </w:rPr>
        <w:t>[전략 하위 장르</w:t>
      </w:r>
      <w:r>
        <w:t>]</w:t>
      </w:r>
    </w:p>
    <w:p w14:paraId="4B7D2F21" w14:textId="32867949" w:rsidR="00175611" w:rsidRDefault="00175611" w:rsidP="00E450FF">
      <w:pPr>
        <w:pStyle w:val="a0"/>
        <w:numPr>
          <w:ilvl w:val="0"/>
          <w:numId w:val="0"/>
        </w:numPr>
        <w:ind w:left="403" w:hanging="403"/>
      </w:pPr>
      <w:r>
        <w:t xml:space="preserve">AOS, </w:t>
      </w:r>
      <w:proofErr w:type="spellStart"/>
      <w:r>
        <w:rPr>
          <w:rFonts w:hint="eastAsia"/>
        </w:rPr>
        <w:t>택틱스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갓 게임,</w:t>
      </w:r>
      <w:r>
        <w:t xml:space="preserve"> </w:t>
      </w:r>
      <w:r>
        <w:rPr>
          <w:rFonts w:hint="eastAsia"/>
        </w:rPr>
        <w:t>디펜스</w:t>
      </w:r>
    </w:p>
    <w:p w14:paraId="711ACCB1" w14:textId="77777777" w:rsidR="00D51584" w:rsidRDefault="00D51584" w:rsidP="00AA3AD8">
      <w:pPr>
        <w:widowControl/>
        <w:wordWrap/>
        <w:autoSpaceDE/>
        <w:autoSpaceDN/>
        <w:spacing w:after="0"/>
        <w:rPr>
          <w:spacing w:val="-20"/>
        </w:rPr>
      </w:pPr>
    </w:p>
    <w:p w14:paraId="7DA4EC92" w14:textId="2E589F75" w:rsidR="00175611" w:rsidRDefault="00175611" w:rsidP="00B66927">
      <w:pPr>
        <w:pStyle w:val="3"/>
        <w:ind w:left="840" w:hanging="440"/>
      </w:pPr>
      <w:r>
        <w:rPr>
          <w:rFonts w:hint="eastAsia"/>
        </w:rPr>
        <w:t>[</w:t>
      </w:r>
      <w:proofErr w:type="spellStart"/>
      <w:r>
        <w:rPr>
          <w:rFonts w:hint="eastAsia"/>
        </w:rPr>
        <w:t>어드벤쳐</w:t>
      </w:r>
      <w:proofErr w:type="spellEnd"/>
      <w:r>
        <w:rPr>
          <w:rFonts w:hint="eastAsia"/>
        </w:rPr>
        <w:t xml:space="preserve"> 하위 장르</w:t>
      </w:r>
      <w:r>
        <w:t>]</w:t>
      </w:r>
    </w:p>
    <w:p w14:paraId="18EA0520" w14:textId="7044D300" w:rsidR="00175611" w:rsidRDefault="00175611" w:rsidP="00E450FF">
      <w:pPr>
        <w:pStyle w:val="a0"/>
        <w:numPr>
          <w:ilvl w:val="0"/>
          <w:numId w:val="0"/>
        </w:numPr>
        <w:ind w:left="403" w:hanging="403"/>
      </w:pPr>
      <w:r>
        <w:rPr>
          <w:rFonts w:hint="eastAsia"/>
        </w:rPr>
        <w:t>서바이벌,</w:t>
      </w:r>
      <w:r>
        <w:t xml:space="preserve"> </w:t>
      </w:r>
      <w:r>
        <w:rPr>
          <w:rFonts w:hint="eastAsia"/>
        </w:rPr>
        <w:t>포인트 앤 클릭,</w:t>
      </w:r>
      <w:r>
        <w:t xml:space="preserve"> </w:t>
      </w:r>
      <w:r>
        <w:rPr>
          <w:rFonts w:hint="eastAsia"/>
        </w:rPr>
        <w:t>방 탈출</w:t>
      </w:r>
    </w:p>
    <w:p w14:paraId="2C2BA102" w14:textId="77777777" w:rsidR="00D51584" w:rsidRDefault="00D51584" w:rsidP="00AA3AD8">
      <w:pPr>
        <w:widowControl/>
        <w:wordWrap/>
        <w:autoSpaceDE/>
        <w:autoSpaceDN/>
        <w:spacing w:after="0"/>
        <w:rPr>
          <w:spacing w:val="-20"/>
        </w:rPr>
      </w:pPr>
    </w:p>
    <w:p w14:paraId="69692685" w14:textId="388549AC" w:rsidR="00175611" w:rsidRDefault="00175611" w:rsidP="00B66927">
      <w:pPr>
        <w:pStyle w:val="3"/>
        <w:ind w:left="840" w:hanging="440"/>
      </w:pPr>
      <w:r>
        <w:rPr>
          <w:rFonts w:hint="eastAsia"/>
        </w:rPr>
        <w:t>[시뮬레이션 하위 장르</w:t>
      </w:r>
      <w:r>
        <w:t>]</w:t>
      </w:r>
    </w:p>
    <w:p w14:paraId="6C68107E" w14:textId="3096A99E" w:rsidR="00175611" w:rsidRDefault="00175611" w:rsidP="00E450FF">
      <w:pPr>
        <w:pStyle w:val="a0"/>
        <w:numPr>
          <w:ilvl w:val="0"/>
          <w:numId w:val="0"/>
        </w:numPr>
        <w:ind w:left="403" w:hanging="403"/>
      </w:pPr>
      <w:r>
        <w:rPr>
          <w:rFonts w:hint="eastAsia"/>
        </w:rPr>
        <w:t>라이프,</w:t>
      </w:r>
      <w:r>
        <w:t xml:space="preserve"> </w:t>
      </w:r>
      <w:proofErr w:type="spellStart"/>
      <w:r>
        <w:rPr>
          <w:rFonts w:hint="eastAsia"/>
        </w:rPr>
        <w:t>데이팅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육성,</w:t>
      </w:r>
      <w:r>
        <w:t xml:space="preserve"> </w:t>
      </w:r>
      <w:r>
        <w:rPr>
          <w:rFonts w:hint="eastAsia"/>
        </w:rPr>
        <w:t>경영</w:t>
      </w:r>
    </w:p>
    <w:p w14:paraId="729F55F4" w14:textId="77777777" w:rsidR="00D51584" w:rsidRDefault="00D51584" w:rsidP="00AA3AD8">
      <w:pPr>
        <w:widowControl/>
        <w:wordWrap/>
        <w:autoSpaceDE/>
        <w:autoSpaceDN/>
        <w:spacing w:after="0"/>
        <w:rPr>
          <w:spacing w:val="-20"/>
        </w:rPr>
      </w:pPr>
    </w:p>
    <w:p w14:paraId="20CC8333" w14:textId="60D1FB37" w:rsidR="00D51584" w:rsidRDefault="00175611" w:rsidP="00B66927">
      <w:pPr>
        <w:pStyle w:val="3"/>
        <w:ind w:left="840" w:hanging="440"/>
      </w:pPr>
      <w:r>
        <w:rPr>
          <w:rFonts w:hint="eastAsia"/>
        </w:rPr>
        <w:t>[퍼즐 하위 장르</w:t>
      </w:r>
      <w:r>
        <w:t>]</w:t>
      </w:r>
    </w:p>
    <w:p w14:paraId="7B011355" w14:textId="5FF0B954" w:rsidR="00175611" w:rsidRDefault="00175611" w:rsidP="00E450FF">
      <w:pPr>
        <w:pStyle w:val="a0"/>
        <w:numPr>
          <w:ilvl w:val="0"/>
          <w:numId w:val="0"/>
        </w:numPr>
        <w:ind w:left="403" w:hanging="403"/>
      </w:pPr>
      <w:r>
        <w:rPr>
          <w:rFonts w:hint="eastAsia"/>
        </w:rPr>
        <w:t>단어</w:t>
      </w:r>
      <w:r>
        <w:t xml:space="preserve">, </w:t>
      </w:r>
      <w:r>
        <w:rPr>
          <w:rFonts w:hint="eastAsia"/>
        </w:rPr>
        <w:t>퀴즈,</w:t>
      </w:r>
      <w:r>
        <w:t xml:space="preserve"> </w:t>
      </w:r>
      <w:proofErr w:type="spellStart"/>
      <w:r>
        <w:rPr>
          <w:rFonts w:hint="eastAsia"/>
        </w:rPr>
        <w:t>앵그리버드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매치 </w:t>
      </w:r>
      <w:r>
        <w:t xml:space="preserve">3, </w:t>
      </w:r>
      <w:r>
        <w:rPr>
          <w:rFonts w:hint="eastAsia"/>
        </w:rPr>
        <w:t>숨은그림찾기,</w:t>
      </w:r>
      <w:r>
        <w:t xml:space="preserve"> </w:t>
      </w:r>
      <w:r>
        <w:rPr>
          <w:rFonts w:hint="eastAsia"/>
        </w:rPr>
        <w:t>지능</w:t>
      </w:r>
      <w:r>
        <w:t xml:space="preserve"> </w:t>
      </w:r>
      <w:r>
        <w:rPr>
          <w:rFonts w:hint="eastAsia"/>
        </w:rPr>
        <w:t>테스트</w:t>
      </w:r>
    </w:p>
    <w:p w14:paraId="65B15DD6" w14:textId="77777777" w:rsidR="00D51584" w:rsidRDefault="00D51584" w:rsidP="00AA3AD8">
      <w:pPr>
        <w:widowControl/>
        <w:wordWrap/>
        <w:autoSpaceDE/>
        <w:autoSpaceDN/>
        <w:spacing w:after="0"/>
        <w:rPr>
          <w:spacing w:val="-20"/>
        </w:rPr>
      </w:pPr>
    </w:p>
    <w:p w14:paraId="07AD66F3" w14:textId="262CA8E7" w:rsidR="00175611" w:rsidRDefault="00175611" w:rsidP="00B66927">
      <w:pPr>
        <w:pStyle w:val="3"/>
        <w:ind w:left="840" w:hanging="440"/>
      </w:pPr>
      <w:r>
        <w:rPr>
          <w:rFonts w:hint="eastAsia"/>
        </w:rPr>
        <w:t>[슈팅 하위 장르</w:t>
      </w:r>
      <w:r>
        <w:t>]</w:t>
      </w:r>
    </w:p>
    <w:p w14:paraId="1A5860BD" w14:textId="4BB065FA" w:rsidR="00175611" w:rsidRDefault="00175611" w:rsidP="00AA3AD8">
      <w:pPr>
        <w:widowControl/>
        <w:wordWrap/>
        <w:autoSpaceDE/>
        <w:autoSpaceDN/>
        <w:spacing w:after="0"/>
        <w:rPr>
          <w:spacing w:val="-20"/>
        </w:rPr>
      </w:pPr>
      <w:proofErr w:type="spellStart"/>
      <w:r>
        <w:rPr>
          <w:rFonts w:hint="eastAsia"/>
          <w:spacing w:val="-20"/>
        </w:rPr>
        <w:t>런앤건</w:t>
      </w:r>
      <w:proofErr w:type="spellEnd"/>
      <w:r>
        <w:rPr>
          <w:rFonts w:hint="eastAsia"/>
          <w:spacing w:val="-20"/>
        </w:rPr>
        <w:t>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 xml:space="preserve">레일 </w:t>
      </w:r>
      <w:proofErr w:type="spellStart"/>
      <w:r>
        <w:rPr>
          <w:rFonts w:hint="eastAsia"/>
          <w:spacing w:val="-20"/>
        </w:rPr>
        <w:t>슈터</w:t>
      </w:r>
      <w:proofErr w:type="spellEnd"/>
    </w:p>
    <w:p w14:paraId="6069BFAB" w14:textId="77777777" w:rsidR="00D51584" w:rsidRDefault="00D51584" w:rsidP="00AA3AD8">
      <w:pPr>
        <w:widowControl/>
        <w:wordWrap/>
        <w:autoSpaceDE/>
        <w:autoSpaceDN/>
        <w:spacing w:after="0"/>
        <w:rPr>
          <w:spacing w:val="-20"/>
        </w:rPr>
      </w:pPr>
    </w:p>
    <w:p w14:paraId="5EF7AC7F" w14:textId="2F13A92C" w:rsidR="00175611" w:rsidRPr="00315C06" w:rsidRDefault="00175611" w:rsidP="00B66927">
      <w:pPr>
        <w:pStyle w:val="3"/>
        <w:ind w:left="840" w:hanging="440"/>
      </w:pPr>
      <w:r>
        <w:rPr>
          <w:rFonts w:hint="eastAsia"/>
        </w:rPr>
        <w:t>[스포츠 하위 장르</w:t>
      </w:r>
      <w:r>
        <w:t>]</w:t>
      </w:r>
    </w:p>
    <w:p w14:paraId="0132C54C" w14:textId="13C7A8B0" w:rsidR="00E85DC3" w:rsidRDefault="00E85DC3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6D9F24A1" w14:textId="3D105B92" w:rsidR="00E85DC3" w:rsidRDefault="00E85DC3" w:rsidP="00D51584">
      <w:pPr>
        <w:pStyle w:val="2"/>
      </w:pPr>
      <w:r>
        <w:rPr>
          <w:rFonts w:hint="eastAsia"/>
        </w:rPr>
        <w:t xml:space="preserve">테마와 </w:t>
      </w:r>
      <w:proofErr w:type="spellStart"/>
      <w:r>
        <w:rPr>
          <w:rFonts w:hint="eastAsia"/>
        </w:rPr>
        <w:t>메카닉스</w:t>
      </w:r>
      <w:proofErr w:type="spellEnd"/>
    </w:p>
    <w:p w14:paraId="3795B400" w14:textId="3BBD36E0" w:rsidR="00E85DC3" w:rsidRDefault="00E85DC3" w:rsidP="00B66927">
      <w:pPr>
        <w:pStyle w:val="3"/>
        <w:ind w:left="840" w:hanging="440"/>
      </w:pPr>
      <w:r>
        <w:rPr>
          <w:rFonts w:hint="eastAsia"/>
        </w:rPr>
        <w:t xml:space="preserve">[게임 </w:t>
      </w:r>
      <w:proofErr w:type="gramStart"/>
      <w:r>
        <w:rPr>
          <w:rFonts w:hint="eastAsia"/>
        </w:rPr>
        <w:t xml:space="preserve">테마 </w:t>
      </w:r>
      <w:r>
        <w:t>/</w:t>
      </w:r>
      <w:proofErr w:type="gramEnd"/>
      <w:r>
        <w:t xml:space="preserve"> </w:t>
      </w:r>
      <w:r>
        <w:rPr>
          <w:rFonts w:hint="eastAsia"/>
        </w:rPr>
        <w:t>게임의 주제</w:t>
      </w:r>
      <w:r>
        <w:t xml:space="preserve">, </w:t>
      </w:r>
      <w:r>
        <w:rPr>
          <w:rFonts w:hint="eastAsia"/>
        </w:rPr>
        <w:t>화제,</w:t>
      </w:r>
      <w:r>
        <w:t xml:space="preserve"> </w:t>
      </w:r>
      <w:r>
        <w:rPr>
          <w:rFonts w:hint="eastAsia"/>
        </w:rPr>
        <w:t>제목 등을 뜻함</w:t>
      </w:r>
      <w:r>
        <w:t>]</w:t>
      </w:r>
    </w:p>
    <w:p w14:paraId="64EEFF52" w14:textId="6F549179" w:rsidR="00E85DC3" w:rsidRDefault="00E85DC3" w:rsidP="00E450FF">
      <w:pPr>
        <w:pStyle w:val="a"/>
      </w:pPr>
      <w:r>
        <w:rPr>
          <w:rFonts w:hint="eastAsia"/>
        </w:rPr>
        <w:t>그래픽 풍,</w:t>
      </w:r>
      <w:r>
        <w:t xml:space="preserve"> </w:t>
      </w:r>
      <w:r>
        <w:rPr>
          <w:rFonts w:hint="eastAsia"/>
        </w:rPr>
        <w:t>스토리라인,</w:t>
      </w:r>
      <w:r>
        <w:t xml:space="preserve"> </w:t>
      </w:r>
      <w:r>
        <w:rPr>
          <w:rFonts w:hint="eastAsia"/>
        </w:rPr>
        <w:t>기획의도</w:t>
      </w:r>
    </w:p>
    <w:p w14:paraId="2964E836" w14:textId="77777777" w:rsidR="00D51584" w:rsidRDefault="00D51584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729A5C72" w14:textId="5009AC49" w:rsidR="00E85DC3" w:rsidRDefault="00E85DC3" w:rsidP="00B66927">
      <w:pPr>
        <w:pStyle w:val="3"/>
        <w:ind w:left="840" w:hanging="440"/>
      </w:pPr>
      <w:r>
        <w:rPr>
          <w:rFonts w:hint="eastAsia"/>
        </w:rPr>
        <w:t xml:space="preserve">[게임 </w:t>
      </w:r>
      <w:proofErr w:type="spellStart"/>
      <w:proofErr w:type="gramStart"/>
      <w:r>
        <w:rPr>
          <w:rFonts w:hint="eastAsia"/>
        </w:rPr>
        <w:t>메카닉스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게임 플랫폼에서 게임 플레이가 실행될 수 있도록 하는 구현 원리</w:t>
      </w:r>
      <w:r>
        <w:t>]</w:t>
      </w:r>
    </w:p>
    <w:p w14:paraId="1E2354E6" w14:textId="5442D072" w:rsidR="00E85DC3" w:rsidRDefault="00E85DC3" w:rsidP="00E450FF">
      <w:pPr>
        <w:pStyle w:val="a"/>
      </w:pPr>
      <w:r>
        <w:rPr>
          <w:rFonts w:hint="eastAsia"/>
        </w:rPr>
        <w:t>공학적인 부분 이외,</w:t>
      </w:r>
      <w:r>
        <w:t xml:space="preserve"> </w:t>
      </w:r>
      <w:r>
        <w:rPr>
          <w:rFonts w:hint="eastAsia"/>
        </w:rPr>
        <w:t>사회 심리적인 부분도 포괄</w:t>
      </w:r>
    </w:p>
    <w:p w14:paraId="73E5F0E0" w14:textId="0EFD84F7" w:rsidR="00E85DC3" w:rsidRDefault="00E85DC3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2EE2B6E5" w14:textId="0E186A8F" w:rsidR="00DA6F8C" w:rsidRDefault="00DA6F8C" w:rsidP="00D51584">
      <w:pPr>
        <w:pStyle w:val="2"/>
      </w:pPr>
      <w:r>
        <w:rPr>
          <w:rFonts w:hint="eastAsia"/>
        </w:rPr>
        <w:t>게임 테마</w:t>
      </w:r>
    </w:p>
    <w:p w14:paraId="59BC9ACF" w14:textId="7B4BA989" w:rsidR="00DA6F8C" w:rsidRDefault="00DA6F8C" w:rsidP="00B66927">
      <w:pPr>
        <w:pStyle w:val="3"/>
        <w:ind w:left="840" w:hanging="440"/>
      </w:pPr>
      <w:r>
        <w:rPr>
          <w:rFonts w:hint="eastAsia"/>
        </w:rPr>
        <w:t>[플레이어의 경험과 이해를 끌어내기 위한 장치</w:t>
      </w:r>
      <w:r>
        <w:t>]</w:t>
      </w:r>
    </w:p>
    <w:p w14:paraId="20B3DFC9" w14:textId="41D61914" w:rsidR="00DA6F8C" w:rsidRDefault="00DA6F8C" w:rsidP="00E450FF">
      <w:pPr>
        <w:pStyle w:val="a"/>
      </w:pPr>
      <w:r>
        <w:rPr>
          <w:rFonts w:hint="eastAsia"/>
        </w:rPr>
        <w:t>판타지,</w:t>
      </w:r>
      <w:r>
        <w:t xml:space="preserve"> </w:t>
      </w:r>
      <w:r>
        <w:rPr>
          <w:rFonts w:hint="eastAsia"/>
        </w:rPr>
        <w:t>중세,</w:t>
      </w:r>
      <w:r>
        <w:t xml:space="preserve"> </w:t>
      </w:r>
      <w:r>
        <w:rPr>
          <w:rFonts w:hint="eastAsia"/>
        </w:rPr>
        <w:t>근대,</w:t>
      </w:r>
      <w:r>
        <w:t xml:space="preserve"> </w:t>
      </w:r>
      <w:r>
        <w:rPr>
          <w:rFonts w:hint="eastAsia"/>
        </w:rPr>
        <w:t>고대</w:t>
      </w:r>
      <w:r>
        <w:t>….</w:t>
      </w:r>
    </w:p>
    <w:p w14:paraId="7ED73E9D" w14:textId="672033CB" w:rsidR="00DA6F8C" w:rsidRDefault="00DA6F8C" w:rsidP="00E450FF">
      <w:pPr>
        <w:pStyle w:val="a"/>
      </w:pPr>
      <w:r>
        <w:t xml:space="preserve">SF, </w:t>
      </w:r>
      <w:r>
        <w:rPr>
          <w:rFonts w:hint="eastAsia"/>
        </w:rPr>
        <w:t>원시시대</w:t>
      </w:r>
      <w:r>
        <w:t xml:space="preserve">, </w:t>
      </w:r>
      <w:r>
        <w:rPr>
          <w:rFonts w:hint="eastAsia"/>
        </w:rPr>
        <w:t>미래,</w:t>
      </w:r>
      <w:r>
        <w:t xml:space="preserve"> </w:t>
      </w:r>
      <w:r>
        <w:rPr>
          <w:rFonts w:hint="eastAsia"/>
        </w:rPr>
        <w:t>우주,</w:t>
      </w:r>
      <w:r>
        <w:t xml:space="preserve"> </w:t>
      </w:r>
      <w:r>
        <w:rPr>
          <w:rFonts w:hint="eastAsia"/>
        </w:rPr>
        <w:t>로봇</w:t>
      </w:r>
      <w:r>
        <w:t>…</w:t>
      </w:r>
    </w:p>
    <w:p w14:paraId="154B4F45" w14:textId="60CAC74A" w:rsidR="00DA6F8C" w:rsidRDefault="00DA6F8C" w:rsidP="00E450FF">
      <w:pPr>
        <w:pStyle w:val="a"/>
      </w:pPr>
      <w:r>
        <w:rPr>
          <w:rFonts w:hint="eastAsia"/>
        </w:rPr>
        <w:t>귀신,</w:t>
      </w:r>
      <w:r>
        <w:t xml:space="preserve"> </w:t>
      </w:r>
      <w:proofErr w:type="spellStart"/>
      <w:r>
        <w:rPr>
          <w:rFonts w:hint="eastAsia"/>
        </w:rPr>
        <w:t>동양기담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무협</w:t>
      </w:r>
      <w:r>
        <w:t>…</w:t>
      </w:r>
    </w:p>
    <w:p w14:paraId="241F8F75" w14:textId="6AFE0E36" w:rsidR="00DA6F8C" w:rsidRDefault="00DA6F8C" w:rsidP="00E450FF">
      <w:pPr>
        <w:pStyle w:val="a"/>
      </w:pPr>
      <w:r>
        <w:rPr>
          <w:rFonts w:hint="eastAsia"/>
        </w:rPr>
        <w:t>좀비,</w:t>
      </w:r>
      <w:r>
        <w:t xml:space="preserve"> </w:t>
      </w:r>
      <w:r>
        <w:rPr>
          <w:rFonts w:hint="eastAsia"/>
        </w:rPr>
        <w:t>인류의 멸종 위기나 종말,</w:t>
      </w:r>
      <w:r>
        <w:t xml:space="preserve"> </w:t>
      </w:r>
      <w:r>
        <w:rPr>
          <w:rFonts w:hint="eastAsia"/>
        </w:rPr>
        <w:t>그 이후</w:t>
      </w:r>
      <w:r>
        <w:t>….</w:t>
      </w:r>
    </w:p>
    <w:p w14:paraId="45194E87" w14:textId="3D37EBF9" w:rsidR="00DA6F8C" w:rsidRDefault="00DA6F8C" w:rsidP="00E450FF">
      <w:pPr>
        <w:pStyle w:val="a"/>
      </w:pPr>
      <w:r>
        <w:rPr>
          <w:rFonts w:hint="eastAsia"/>
        </w:rPr>
        <w:t>가족</w:t>
      </w:r>
      <w:r>
        <w:t xml:space="preserve">, </w:t>
      </w:r>
      <w:r>
        <w:rPr>
          <w:rFonts w:hint="eastAsia"/>
        </w:rPr>
        <w:t>평화,</w:t>
      </w:r>
      <w:r>
        <w:t xml:space="preserve"> </w:t>
      </w:r>
      <w:r>
        <w:rPr>
          <w:rFonts w:hint="eastAsia"/>
        </w:rPr>
        <w:t>교훈</w:t>
      </w:r>
      <w:r>
        <w:t>….</w:t>
      </w:r>
    </w:p>
    <w:p w14:paraId="3F4220F3" w14:textId="1F2D2FDE" w:rsidR="00D51584" w:rsidRDefault="00D51584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25FC62B5" w14:textId="7839A8EE" w:rsidR="00497390" w:rsidRDefault="00497390" w:rsidP="00D51584">
      <w:pPr>
        <w:pStyle w:val="2"/>
      </w:pPr>
      <w:r>
        <w:rPr>
          <w:rFonts w:hint="eastAsia"/>
        </w:rPr>
        <w:lastRenderedPageBreak/>
        <w:t xml:space="preserve">게임 </w:t>
      </w:r>
      <w:proofErr w:type="spellStart"/>
      <w:r>
        <w:rPr>
          <w:rFonts w:hint="eastAsia"/>
        </w:rPr>
        <w:t>메카닉스</w:t>
      </w:r>
      <w:proofErr w:type="spellEnd"/>
    </w:p>
    <w:p w14:paraId="245FFD21" w14:textId="3D103826" w:rsidR="00497390" w:rsidRDefault="00497390" w:rsidP="00B66927">
      <w:pPr>
        <w:pStyle w:val="3"/>
        <w:ind w:left="840" w:hanging="440"/>
      </w:pPr>
      <w:r>
        <w:rPr>
          <w:rFonts w:hint="eastAsia"/>
        </w:rPr>
        <w:t xml:space="preserve">[테마를 걷어내면 보이는 것 </w:t>
      </w:r>
      <w:r>
        <w:t xml:space="preserve">– </w:t>
      </w:r>
      <w:r>
        <w:rPr>
          <w:rFonts w:hint="eastAsia"/>
        </w:rPr>
        <w:t>플레이어의 반복을 끌어내는 장치</w:t>
      </w:r>
      <w:r>
        <w:t>]</w:t>
      </w:r>
    </w:p>
    <w:p w14:paraId="3246EF7C" w14:textId="4D53013A" w:rsidR="00497390" w:rsidRDefault="00497390" w:rsidP="00E450FF">
      <w:pPr>
        <w:pStyle w:val="a"/>
      </w:pPr>
      <w:r>
        <w:rPr>
          <w:rFonts w:hint="eastAsia"/>
        </w:rPr>
        <w:t xml:space="preserve">카드 </w:t>
      </w:r>
      <w:proofErr w:type="gramStart"/>
      <w:r>
        <w:rPr>
          <w:rFonts w:hint="eastAsia"/>
        </w:rPr>
        <w:t>게임</w:t>
      </w:r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블랙잭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포커,</w:t>
      </w:r>
      <w:r>
        <w:t xml:space="preserve"> TCG</w:t>
      </w:r>
    </w:p>
    <w:p w14:paraId="2507E902" w14:textId="3672B94A" w:rsidR="00497390" w:rsidRDefault="00497390" w:rsidP="00E450FF">
      <w:pPr>
        <w:pStyle w:val="a"/>
      </w:pPr>
      <w:r>
        <w:rPr>
          <w:rFonts w:hint="eastAsia"/>
        </w:rPr>
        <w:t xml:space="preserve">위치 </w:t>
      </w:r>
      <w:proofErr w:type="gramStart"/>
      <w:r>
        <w:rPr>
          <w:rFonts w:hint="eastAsia"/>
        </w:rPr>
        <w:t xml:space="preserve">게임 </w:t>
      </w:r>
      <w:r>
        <w:t>:</w:t>
      </w:r>
      <w:proofErr w:type="gramEnd"/>
      <w:r>
        <w:t xml:space="preserve"> </w:t>
      </w:r>
      <w:r>
        <w:rPr>
          <w:rFonts w:hint="eastAsia"/>
        </w:rPr>
        <w:t>장기,</w:t>
      </w:r>
      <w:r>
        <w:t xml:space="preserve"> </w:t>
      </w:r>
      <w:r>
        <w:rPr>
          <w:rFonts w:hint="eastAsia"/>
        </w:rPr>
        <w:t>체스</w:t>
      </w:r>
    </w:p>
    <w:p w14:paraId="53D9680F" w14:textId="7E8D76E8" w:rsidR="00497390" w:rsidRDefault="00497390" w:rsidP="00E450FF">
      <w:pPr>
        <w:pStyle w:val="a"/>
      </w:pPr>
      <w:r>
        <w:rPr>
          <w:rFonts w:hint="eastAsia"/>
        </w:rPr>
        <w:t xml:space="preserve">주사위 </w:t>
      </w:r>
      <w:proofErr w:type="gramStart"/>
      <w:r>
        <w:rPr>
          <w:rFonts w:hint="eastAsia"/>
        </w:rPr>
        <w:t xml:space="preserve">게임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부루마블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윷놀이</w:t>
      </w:r>
    </w:p>
    <w:p w14:paraId="2C6EFB4C" w14:textId="4593210B" w:rsidR="00497390" w:rsidRDefault="00497390" w:rsidP="00E450FF">
      <w:pPr>
        <w:pStyle w:val="a"/>
      </w:pPr>
      <w:r>
        <w:rPr>
          <w:rFonts w:hint="eastAsia"/>
        </w:rPr>
        <w:t xml:space="preserve">놓기 </w:t>
      </w:r>
      <w:proofErr w:type="gramStart"/>
      <w:r>
        <w:rPr>
          <w:rFonts w:hint="eastAsia"/>
        </w:rPr>
        <w:t xml:space="preserve">게임 </w:t>
      </w:r>
      <w:r>
        <w:t>:</w:t>
      </w:r>
      <w:proofErr w:type="gramEnd"/>
      <w:r>
        <w:t xml:space="preserve"> </w:t>
      </w:r>
      <w:r>
        <w:rPr>
          <w:rFonts w:hint="eastAsia"/>
        </w:rPr>
        <w:t>바둑,</w:t>
      </w:r>
      <w:r>
        <w:t xml:space="preserve"> </w:t>
      </w:r>
      <w:proofErr w:type="spellStart"/>
      <w:r>
        <w:rPr>
          <w:rFonts w:hint="eastAsia"/>
        </w:rPr>
        <w:t>오델로</w:t>
      </w:r>
      <w:proofErr w:type="spellEnd"/>
    </w:p>
    <w:p w14:paraId="57129AFC" w14:textId="4E18CA10" w:rsidR="00D51584" w:rsidRDefault="00497390" w:rsidP="00A40D7B">
      <w:pPr>
        <w:pStyle w:val="a"/>
      </w:pPr>
      <w:r>
        <w:rPr>
          <w:rFonts w:hint="eastAsia"/>
        </w:rPr>
        <w:t xml:space="preserve">게임에서는 </w:t>
      </w:r>
      <w:proofErr w:type="gramStart"/>
      <w:r>
        <w:rPr>
          <w:rFonts w:hint="eastAsia"/>
        </w:rPr>
        <w:t>수 많은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메카닉스로</w:t>
      </w:r>
      <w:proofErr w:type="spellEnd"/>
      <w:r>
        <w:rPr>
          <w:rFonts w:hint="eastAsia"/>
        </w:rPr>
        <w:t xml:space="preserve"> 구성되어 있다.</w:t>
      </w:r>
    </w:p>
    <w:p w14:paraId="280CB9A1" w14:textId="77777777" w:rsidR="00A40D7B" w:rsidRPr="00A40D7B" w:rsidRDefault="00A40D7B" w:rsidP="00A40D7B"/>
    <w:p w14:paraId="4101D954" w14:textId="77777777" w:rsidR="00D51584" w:rsidRDefault="00D51584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7FD09E5E" w14:textId="51B52102" w:rsidR="00D51584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proofErr w:type="spellStart"/>
      <w:r w:rsidR="00D51584">
        <w:rPr>
          <w:rFonts w:hint="eastAsia"/>
        </w:rPr>
        <w:t>번외</w:t>
      </w:r>
      <w:proofErr w:type="spellEnd"/>
      <w:r>
        <w:rPr>
          <w:rFonts w:hint="eastAsia"/>
        </w:rPr>
        <w:t>]</w:t>
      </w:r>
    </w:p>
    <w:p w14:paraId="7EFB4F2B" w14:textId="77777777" w:rsidR="00D51584" w:rsidRDefault="00D51584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05562D4A" w14:textId="0C7C1A2A" w:rsidR="0008608F" w:rsidRDefault="0008608F" w:rsidP="002D3E64">
      <w:pPr>
        <w:widowControl/>
        <w:wordWrap/>
        <w:autoSpaceDE/>
        <w:autoSpaceDN/>
        <w:spacing w:after="0"/>
        <w:rPr>
          <w:spacing w:val="-20"/>
        </w:rPr>
      </w:pPr>
      <w:proofErr w:type="spellStart"/>
      <w:r>
        <w:rPr>
          <w:rFonts w:hint="eastAsia"/>
          <w:spacing w:val="-20"/>
        </w:rPr>
        <w:t>넵투누스</w:t>
      </w:r>
      <w:proofErr w:type="spellEnd"/>
      <w:r>
        <w:rPr>
          <w:rFonts w:hint="eastAsia"/>
          <w:spacing w:val="-20"/>
        </w:rPr>
        <w:t xml:space="preserve"> 게임 내용 소개</w:t>
      </w:r>
    </w:p>
    <w:p w14:paraId="00863D2B" w14:textId="10046E0A" w:rsidR="0008608F" w:rsidRDefault="0008608F" w:rsidP="002D3E6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세 진영으로 나뉘어 각각의 목적을 위해 경쟁하는 전략 </w:t>
      </w:r>
      <w:proofErr w:type="gramStart"/>
      <w:r>
        <w:rPr>
          <w:rFonts w:hint="eastAsia"/>
          <w:spacing w:val="-20"/>
        </w:rPr>
        <w:t>보드게임 입니다</w:t>
      </w:r>
      <w:proofErr w:type="gramEnd"/>
      <w:r>
        <w:rPr>
          <w:rFonts w:hint="eastAsia"/>
          <w:spacing w:val="-20"/>
        </w:rPr>
        <w:t>.</w:t>
      </w:r>
    </w:p>
    <w:p w14:paraId="14FE32A1" w14:textId="76E8F86B" w:rsidR="0008608F" w:rsidRDefault="0008608F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071E18AE" w14:textId="285A5FD5" w:rsidR="0008608F" w:rsidRDefault="0008608F" w:rsidP="002D3E6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>즉석 질문</w:t>
      </w:r>
    </w:p>
    <w:p w14:paraId="2E1B253A" w14:textId="3180DD8A" w:rsidR="00484C9F" w:rsidRDefault="0008608F" w:rsidP="002D3E6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오븐에 탈출한 쿠키가 되어 장해물들을 피해 탈출하는 </w:t>
      </w:r>
      <w:proofErr w:type="spellStart"/>
      <w:proofErr w:type="gramStart"/>
      <w:r>
        <w:rPr>
          <w:rFonts w:hint="eastAsia"/>
          <w:spacing w:val="-20"/>
        </w:rPr>
        <w:t>런게임</w:t>
      </w:r>
      <w:proofErr w:type="spellEnd"/>
      <w:r>
        <w:rPr>
          <w:rFonts w:hint="eastAsia"/>
          <w:spacing w:val="-20"/>
        </w:rPr>
        <w:t xml:space="preserve"> 입니다</w:t>
      </w:r>
      <w:proofErr w:type="gramEnd"/>
      <w:r>
        <w:rPr>
          <w:rFonts w:hint="eastAsia"/>
          <w:spacing w:val="-20"/>
        </w:rPr>
        <w:t>.</w:t>
      </w:r>
    </w:p>
    <w:p w14:paraId="37BFD791" w14:textId="77777777" w:rsidR="00484C9F" w:rsidRDefault="00484C9F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29D6D8FF" w14:textId="3D5598D0" w:rsidR="00484C9F" w:rsidRPr="00D51584" w:rsidRDefault="00484C9F" w:rsidP="00D51584">
      <w:pPr>
        <w:pStyle w:val="1"/>
        <w:ind w:left="200" w:right="200"/>
      </w:pPr>
      <w:r>
        <w:rPr>
          <w:rFonts w:hint="eastAsia"/>
        </w:rPr>
        <w:lastRenderedPageBreak/>
        <w:t>게임 기획의 의미(재미</w:t>
      </w:r>
      <w:r>
        <w:t>)</w:t>
      </w:r>
    </w:p>
    <w:p w14:paraId="2F396D3F" w14:textId="7F07B68C" w:rsidR="00484C9F" w:rsidRDefault="00484C9F" w:rsidP="00D51584">
      <w:pPr>
        <w:pStyle w:val="4"/>
        <w:ind w:left="480" w:hanging="480"/>
      </w:pPr>
      <w:r>
        <w:t>“</w:t>
      </w:r>
      <w:proofErr w:type="spellStart"/>
      <w:r>
        <w:rPr>
          <w:rFonts w:hint="eastAsia"/>
        </w:rPr>
        <w:t>재미란</w:t>
      </w:r>
      <w:proofErr w:type="spellEnd"/>
      <w:r>
        <w:rPr>
          <w:rFonts w:hint="eastAsia"/>
        </w:rPr>
        <w:t xml:space="preserve"> 무엇일까요?</w:t>
      </w:r>
      <w:r>
        <w:t>”</w:t>
      </w:r>
    </w:p>
    <w:p w14:paraId="65F30E7F" w14:textId="7D106E62" w:rsidR="00484C9F" w:rsidRDefault="00484C9F" w:rsidP="00E450FF">
      <w:pPr>
        <w:pStyle w:val="a"/>
      </w:pPr>
      <w:r>
        <w:rPr>
          <w:rFonts w:hint="eastAsia"/>
        </w:rPr>
        <w:t>재미</w:t>
      </w:r>
      <w:r w:rsidR="004A6138">
        <w:rPr>
          <w:rFonts w:hint="eastAsia"/>
        </w:rPr>
        <w:t>는 정의와 해석이 존재하지만,</w:t>
      </w:r>
      <w:r w:rsidR="004A6138">
        <w:t xml:space="preserve"> </w:t>
      </w:r>
      <w:r w:rsidR="004A6138">
        <w:rPr>
          <w:rFonts w:hint="eastAsia"/>
        </w:rPr>
        <w:t>그것에 완전한 것은 아니고 스스로가 자신의 생각하는 재미를 해석할 줄 알아야만 한다.</w:t>
      </w:r>
    </w:p>
    <w:p w14:paraId="7A67934B" w14:textId="728AA173" w:rsidR="004A6138" w:rsidRDefault="004A6138" w:rsidP="002D3E64">
      <w:pPr>
        <w:widowControl/>
        <w:wordWrap/>
        <w:autoSpaceDE/>
        <w:autoSpaceDN/>
        <w:spacing w:after="0"/>
        <w:rPr>
          <w:spacing w:val="-20"/>
        </w:rPr>
      </w:pPr>
    </w:p>
    <w:p w14:paraId="4B60A6B2" w14:textId="3AEFAC42" w:rsidR="004A6138" w:rsidRDefault="004A6138" w:rsidP="00D51584">
      <w:pPr>
        <w:pStyle w:val="2"/>
      </w:pPr>
      <w:r>
        <w:rPr>
          <w:rFonts w:hint="eastAsia"/>
        </w:rPr>
        <w:t>사람은 왜 재미를 추구할까요?</w:t>
      </w:r>
    </w:p>
    <w:p w14:paraId="7B5539D6" w14:textId="669BCD8F" w:rsidR="004A6138" w:rsidRDefault="004A6138" w:rsidP="00E450FF">
      <w:pPr>
        <w:pStyle w:val="a"/>
      </w:pPr>
      <w:proofErr w:type="gramStart"/>
      <w:r>
        <w:rPr>
          <w:rFonts w:hint="eastAsia"/>
        </w:rPr>
        <w:t xml:space="preserve">잉여에너지설 </w:t>
      </w:r>
      <w:r>
        <w:t>:</w:t>
      </w:r>
      <w:proofErr w:type="gramEnd"/>
      <w:r>
        <w:t xml:space="preserve"> </w:t>
      </w:r>
      <w:r>
        <w:rPr>
          <w:rFonts w:hint="eastAsia"/>
        </w:rPr>
        <w:t>에너지가 생존에 필요한 것보다 넘치기 때문이라는 이론</w:t>
      </w:r>
    </w:p>
    <w:p w14:paraId="17B03CD1" w14:textId="04F61CB2" w:rsidR="004A6138" w:rsidRDefault="004A6138" w:rsidP="00E450FF">
      <w:pPr>
        <w:widowControl/>
        <w:wordWrap/>
        <w:autoSpaceDE/>
        <w:autoSpaceDN/>
        <w:spacing w:after="0"/>
        <w:ind w:firstLineChars="300" w:firstLine="480"/>
        <w:rPr>
          <w:spacing w:val="-20"/>
        </w:rPr>
      </w:pPr>
      <w:r>
        <w:rPr>
          <w:rFonts w:hint="eastAsia"/>
          <w:spacing w:val="-20"/>
        </w:rPr>
        <w:t>(그럼 죽어라 공부만 시키면 애들이 게임을 안하나?</w:t>
      </w:r>
      <w:r>
        <w:rPr>
          <w:spacing w:val="-20"/>
        </w:rPr>
        <w:t>)</w:t>
      </w:r>
    </w:p>
    <w:p w14:paraId="70B7852B" w14:textId="0229DE8A" w:rsidR="004A6138" w:rsidRDefault="004A6138" w:rsidP="00E450FF">
      <w:pPr>
        <w:pStyle w:val="a"/>
      </w:pPr>
      <w:proofErr w:type="spellStart"/>
      <w:proofErr w:type="gramStart"/>
      <w:r>
        <w:rPr>
          <w:rFonts w:hint="eastAsia"/>
        </w:rPr>
        <w:t>유희충동설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rPr>
          <w:rFonts w:hint="eastAsia"/>
        </w:rPr>
        <w:t xml:space="preserve"> 재미 추구는 인간의 근본적인 중요한 욕구 중 하나라는 설</w:t>
      </w:r>
    </w:p>
    <w:p w14:paraId="1C541A5B" w14:textId="1B4B03B7" w:rsidR="004A6138" w:rsidRDefault="004A6138" w:rsidP="004A6138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 </w:t>
      </w:r>
      <w:r w:rsidR="00E450FF">
        <w:rPr>
          <w:rFonts w:hint="eastAsia"/>
          <w:spacing w:val="-20"/>
        </w:rPr>
        <w:t xml:space="preserve">     </w:t>
      </w:r>
      <w:r>
        <w:rPr>
          <w:spacing w:val="-20"/>
        </w:rPr>
        <w:t xml:space="preserve">  (</w:t>
      </w:r>
      <w:r>
        <w:rPr>
          <w:rFonts w:hint="eastAsia"/>
          <w:spacing w:val="-20"/>
        </w:rPr>
        <w:t>홍시 맛이 나서 홍시 맛이 난다고 하는데 뭔 이유가?</w:t>
      </w:r>
      <w:r>
        <w:rPr>
          <w:spacing w:val="-20"/>
        </w:rPr>
        <w:t xml:space="preserve"> – </w:t>
      </w:r>
      <w:r>
        <w:rPr>
          <w:rFonts w:hint="eastAsia"/>
          <w:spacing w:val="-20"/>
        </w:rPr>
        <w:t>순환 논리 오류</w:t>
      </w:r>
      <w:r>
        <w:rPr>
          <w:spacing w:val="-20"/>
        </w:rPr>
        <w:t>)</w:t>
      </w:r>
    </w:p>
    <w:p w14:paraId="1C3AF324" w14:textId="33861F46" w:rsidR="004A6138" w:rsidRPr="00E450FF" w:rsidRDefault="004A6138" w:rsidP="00E450FF">
      <w:pPr>
        <w:pStyle w:val="a"/>
      </w:pPr>
      <w:proofErr w:type="gramStart"/>
      <w:r>
        <w:rPr>
          <w:rFonts w:hint="eastAsia"/>
        </w:rPr>
        <w:t xml:space="preserve">최적각성설 </w:t>
      </w:r>
      <w:r>
        <w:t>:</w:t>
      </w:r>
      <w:proofErr w:type="gramEnd"/>
      <w:r>
        <w:t xml:space="preserve"> </w:t>
      </w:r>
      <w:r>
        <w:rPr>
          <w:rFonts w:hint="eastAsia"/>
        </w:rPr>
        <w:t>인간은 최적의 각성 상태를 유지하고자 하기 때문에 따분하면 자극적인 것을,</w:t>
      </w:r>
      <w:r>
        <w:t xml:space="preserve"> </w:t>
      </w:r>
      <w:r>
        <w:rPr>
          <w:rFonts w:hint="eastAsia"/>
        </w:rPr>
        <w:t xml:space="preserve">자극적이면 평온한 것을 </w:t>
      </w:r>
      <w:proofErr w:type="spellStart"/>
      <w:r>
        <w:rPr>
          <w:rFonts w:hint="eastAsia"/>
        </w:rPr>
        <w:t>추구하고</w:t>
      </w:r>
      <w:r w:rsidRPr="00E450FF">
        <w:rPr>
          <w:rFonts w:hint="eastAsia"/>
        </w:rPr>
        <w:t>그것을</w:t>
      </w:r>
      <w:proofErr w:type="spellEnd"/>
      <w:r w:rsidRPr="00E450FF">
        <w:rPr>
          <w:rFonts w:hint="eastAsia"/>
        </w:rPr>
        <w:t xml:space="preserve"> 재미로 느낀다는 설</w:t>
      </w:r>
    </w:p>
    <w:p w14:paraId="4583650D" w14:textId="3B6A9CF7" w:rsidR="004A6138" w:rsidRDefault="004A6138" w:rsidP="004A6138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 </w:t>
      </w:r>
      <w:r w:rsidR="00E450FF">
        <w:rPr>
          <w:rFonts w:hint="eastAsia"/>
          <w:spacing w:val="-20"/>
        </w:rPr>
        <w:t xml:space="preserve">     </w:t>
      </w:r>
      <w:r>
        <w:rPr>
          <w:spacing w:val="-20"/>
        </w:rPr>
        <w:t xml:space="preserve">  (</w:t>
      </w:r>
      <w:r>
        <w:rPr>
          <w:rFonts w:hint="eastAsia"/>
          <w:spacing w:val="-20"/>
        </w:rPr>
        <w:t>항상성이란 생리적 기제에 의해 자동적으로 조절</w:t>
      </w:r>
      <w:r>
        <w:rPr>
          <w:spacing w:val="-20"/>
        </w:rPr>
        <w:t>)</w:t>
      </w:r>
    </w:p>
    <w:p w14:paraId="422E0526" w14:textId="369EDB84" w:rsidR="004A6138" w:rsidRDefault="004A6138" w:rsidP="00E450FF">
      <w:pPr>
        <w:pStyle w:val="a"/>
      </w:pPr>
      <w:proofErr w:type="gramStart"/>
      <w:r>
        <w:rPr>
          <w:rFonts w:hint="eastAsia"/>
        </w:rPr>
        <w:t xml:space="preserve">기분전환설 </w:t>
      </w:r>
      <w:r>
        <w:t>:</w:t>
      </w:r>
      <w:proofErr w:type="gramEnd"/>
      <w:r>
        <w:t xml:space="preserve"> </w:t>
      </w:r>
      <w:r>
        <w:rPr>
          <w:rFonts w:hint="eastAsia"/>
        </w:rPr>
        <w:t>스트레스,</w:t>
      </w:r>
      <w:r>
        <w:t xml:space="preserve"> </w:t>
      </w:r>
      <w:r>
        <w:rPr>
          <w:rFonts w:hint="eastAsia"/>
        </w:rPr>
        <w:t>불안,</w:t>
      </w:r>
      <w:r>
        <w:t xml:space="preserve"> </w:t>
      </w:r>
      <w:r>
        <w:rPr>
          <w:rFonts w:hint="eastAsia"/>
        </w:rPr>
        <w:t>공포 등 부정적 정서를 긍정적으로 바꾸기 위해 재미를 추구한다는 이론</w:t>
      </w:r>
    </w:p>
    <w:p w14:paraId="573A594D" w14:textId="07582E8C" w:rsidR="004A6138" w:rsidRDefault="004A6138" w:rsidP="004A6138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 </w:t>
      </w:r>
      <w:r>
        <w:rPr>
          <w:spacing w:val="-20"/>
        </w:rPr>
        <w:t xml:space="preserve"> </w:t>
      </w:r>
      <w:r w:rsidR="00E450FF">
        <w:rPr>
          <w:rFonts w:hint="eastAsia"/>
          <w:spacing w:val="-20"/>
        </w:rPr>
        <w:t xml:space="preserve">    </w:t>
      </w:r>
      <w:r>
        <w:rPr>
          <w:spacing w:val="-20"/>
        </w:rPr>
        <w:t xml:space="preserve"> (</w:t>
      </w:r>
      <w:r>
        <w:rPr>
          <w:rFonts w:hint="eastAsia"/>
          <w:spacing w:val="-20"/>
        </w:rPr>
        <w:t>재미 추구 자체가 인간의 의도적 측면을 강조</w:t>
      </w:r>
      <w:r>
        <w:rPr>
          <w:spacing w:val="-20"/>
        </w:rPr>
        <w:t>)</w:t>
      </w:r>
    </w:p>
    <w:p w14:paraId="5947BC8E" w14:textId="3ADFDE1E" w:rsidR="005729E4" w:rsidRDefault="005729E4" w:rsidP="004A6138">
      <w:pPr>
        <w:widowControl/>
        <w:wordWrap/>
        <w:autoSpaceDE/>
        <w:autoSpaceDN/>
        <w:spacing w:after="0"/>
        <w:rPr>
          <w:spacing w:val="-20"/>
        </w:rPr>
      </w:pPr>
    </w:p>
    <w:p w14:paraId="3958EEDA" w14:textId="1B07EE3B" w:rsidR="00987AD6" w:rsidRDefault="00987AD6" w:rsidP="00D51584">
      <w:pPr>
        <w:pStyle w:val="2"/>
      </w:pPr>
      <w:r>
        <w:rPr>
          <w:rFonts w:hint="eastAsia"/>
        </w:rPr>
        <w:t>사람에게 재미는 얼마나</w:t>
      </w:r>
      <w:r>
        <w:t xml:space="preserve"> </w:t>
      </w:r>
      <w:r>
        <w:rPr>
          <w:rFonts w:hint="eastAsia"/>
        </w:rPr>
        <w:t>중요할까요?</w:t>
      </w:r>
    </w:p>
    <w:p w14:paraId="1A4B02C9" w14:textId="5A83253F" w:rsidR="00987AD6" w:rsidRDefault="00987AD6" w:rsidP="00B66927">
      <w:pPr>
        <w:pStyle w:val="3"/>
        <w:ind w:left="840" w:hanging="440"/>
      </w:pPr>
      <w:r>
        <w:t>[</w:t>
      </w:r>
      <w:r>
        <w:rPr>
          <w:rFonts w:hint="eastAsia"/>
        </w:rPr>
        <w:t>재미는 생존의 선택 요소가 아닌 필수 요소</w:t>
      </w:r>
      <w:r>
        <w:t>]</w:t>
      </w:r>
    </w:p>
    <w:p w14:paraId="7438CB3C" w14:textId="3964617C" w:rsidR="00987AD6" w:rsidRDefault="00987AD6" w:rsidP="00E450FF">
      <w:pPr>
        <w:pStyle w:val="a"/>
      </w:pPr>
      <w:r>
        <w:rPr>
          <w:rFonts w:hint="eastAsia"/>
        </w:rPr>
        <w:t xml:space="preserve">죄수들은 왜 독방을 </w:t>
      </w:r>
      <w:proofErr w:type="gramStart"/>
      <w:r>
        <w:rPr>
          <w:rFonts w:hint="eastAsia"/>
        </w:rPr>
        <w:t>두려워 할까요</w:t>
      </w:r>
      <w:proofErr w:type="gramEnd"/>
      <w:r>
        <w:rPr>
          <w:rFonts w:hint="eastAsia"/>
        </w:rPr>
        <w:t>?</w:t>
      </w:r>
    </w:p>
    <w:p w14:paraId="55AD7354" w14:textId="3C1D3770" w:rsidR="00987AD6" w:rsidRDefault="00987AD6" w:rsidP="00E450FF">
      <w:pPr>
        <w:pStyle w:val="a"/>
      </w:pPr>
      <w:r>
        <w:rPr>
          <w:rFonts w:hint="eastAsia"/>
        </w:rPr>
        <w:t>무인도에</w:t>
      </w:r>
      <w:r>
        <w:t xml:space="preserve"> </w:t>
      </w:r>
      <w:r>
        <w:rPr>
          <w:rFonts w:hint="eastAsia"/>
        </w:rPr>
        <w:t>세 가지 물건만 가져갈 수 있다면</w:t>
      </w:r>
    </w:p>
    <w:p w14:paraId="374A0915" w14:textId="515DB989" w:rsidR="00987AD6" w:rsidRDefault="00987AD6" w:rsidP="00E450FF">
      <w:pPr>
        <w:pStyle w:val="a"/>
      </w:pPr>
      <w:r>
        <w:rPr>
          <w:rFonts w:hint="eastAsia"/>
        </w:rPr>
        <w:t>매 맞고 기합 받아도 노는 성균관 아이들</w:t>
      </w:r>
    </w:p>
    <w:p w14:paraId="6CF72EAF" w14:textId="7951DC9A" w:rsidR="004C4454" w:rsidRDefault="004C4454" w:rsidP="004A6138">
      <w:pPr>
        <w:widowControl/>
        <w:wordWrap/>
        <w:autoSpaceDE/>
        <w:autoSpaceDN/>
        <w:spacing w:after="0"/>
        <w:rPr>
          <w:spacing w:val="-20"/>
        </w:rPr>
      </w:pPr>
    </w:p>
    <w:p w14:paraId="0FA0C58A" w14:textId="7AF09A76" w:rsidR="00552555" w:rsidRDefault="00552555" w:rsidP="00D51584">
      <w:pPr>
        <w:pStyle w:val="2"/>
      </w:pPr>
      <w:r>
        <w:rPr>
          <w:rFonts w:hint="eastAsia"/>
        </w:rPr>
        <w:t>인간은 재미를 위해</w:t>
      </w:r>
      <w:r>
        <w:t xml:space="preserve"> 다양한 </w:t>
      </w:r>
      <w:r>
        <w:rPr>
          <w:rFonts w:hint="eastAsia"/>
        </w:rPr>
        <w:t>활동을 합니다</w:t>
      </w:r>
    </w:p>
    <w:p w14:paraId="7B629A2C" w14:textId="3C273B5E" w:rsidR="00552555" w:rsidRDefault="00552555" w:rsidP="004A6138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>여행,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스포츠,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축제,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게임,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음주,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노래,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영화 관람,</w:t>
      </w:r>
      <w:r>
        <w:rPr>
          <w:spacing w:val="-20"/>
        </w:rPr>
        <w:t xml:space="preserve"> </w:t>
      </w:r>
      <w:proofErr w:type="spellStart"/>
      <w:r>
        <w:rPr>
          <w:rFonts w:hint="eastAsia"/>
          <w:spacing w:val="-20"/>
        </w:rPr>
        <w:t>왕따시키기</w:t>
      </w:r>
      <w:proofErr w:type="spellEnd"/>
      <w:r>
        <w:rPr>
          <w:rFonts w:hint="eastAsia"/>
          <w:spacing w:val="-20"/>
        </w:rPr>
        <w:t>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도박,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점보기,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독서,</w:t>
      </w:r>
      <w:r>
        <w:rPr>
          <w:spacing w:val="-20"/>
        </w:rPr>
        <w:t xml:space="preserve"> TV</w:t>
      </w:r>
      <w:r>
        <w:rPr>
          <w:rFonts w:hint="eastAsia"/>
          <w:spacing w:val="-20"/>
        </w:rPr>
        <w:t>시청,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연애</w:t>
      </w:r>
      <w:r>
        <w:rPr>
          <w:spacing w:val="-20"/>
        </w:rPr>
        <w:t xml:space="preserve">, </w:t>
      </w:r>
      <w:r>
        <w:rPr>
          <w:rFonts w:hint="eastAsia"/>
          <w:spacing w:val="-20"/>
        </w:rPr>
        <w:t>인터넷 서핑,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섹스,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농담하기,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춤추기,</w:t>
      </w:r>
      <w:r>
        <w:rPr>
          <w:spacing w:val="-20"/>
        </w:rPr>
        <w:t xml:space="preserve"> </w:t>
      </w:r>
      <w:proofErr w:type="spellStart"/>
      <w:r>
        <w:rPr>
          <w:rFonts w:hint="eastAsia"/>
          <w:spacing w:val="-20"/>
        </w:rPr>
        <w:t>수다떨기</w:t>
      </w:r>
      <w:proofErr w:type="spellEnd"/>
      <w:r>
        <w:rPr>
          <w:rFonts w:hint="eastAsia"/>
          <w:spacing w:val="-20"/>
        </w:rPr>
        <w:t>,</w:t>
      </w:r>
      <w:r>
        <w:rPr>
          <w:spacing w:val="-20"/>
        </w:rPr>
        <w:t xml:space="preserve"> SNS, </w:t>
      </w:r>
      <w:r>
        <w:rPr>
          <w:rFonts w:hint="eastAsia"/>
          <w:spacing w:val="-20"/>
        </w:rPr>
        <w:t>쇼핑</w:t>
      </w:r>
    </w:p>
    <w:p w14:paraId="481D57B8" w14:textId="28BB0E21" w:rsidR="004A170E" w:rsidRDefault="004A170E" w:rsidP="004A6138">
      <w:pPr>
        <w:widowControl/>
        <w:wordWrap/>
        <w:autoSpaceDE/>
        <w:autoSpaceDN/>
        <w:spacing w:after="0"/>
        <w:rPr>
          <w:spacing w:val="-20"/>
        </w:rPr>
      </w:pPr>
    </w:p>
    <w:p w14:paraId="2B19CB20" w14:textId="07D28CE0" w:rsidR="004A170E" w:rsidRDefault="004A170E" w:rsidP="00D51584">
      <w:pPr>
        <w:pStyle w:val="4"/>
        <w:ind w:left="480" w:hanging="480"/>
      </w:pPr>
      <w:r>
        <w:t>“</w:t>
      </w:r>
      <w:r>
        <w:rPr>
          <w:rFonts w:hint="eastAsia"/>
        </w:rPr>
        <w:t>위의 활동과 게임의 공통점과 차이점은?</w:t>
      </w:r>
      <w:r>
        <w:t>”</w:t>
      </w:r>
    </w:p>
    <w:p w14:paraId="33732B7E" w14:textId="57338FC3" w:rsidR="00D51584" w:rsidRDefault="00D51584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2A2F0684" w14:textId="471BF9B4" w:rsidR="00D47CE8" w:rsidRDefault="00D47CE8" w:rsidP="00D51584">
      <w:pPr>
        <w:pStyle w:val="2"/>
      </w:pPr>
      <w:r>
        <w:rPr>
          <w:rFonts w:hint="eastAsia"/>
        </w:rPr>
        <w:lastRenderedPageBreak/>
        <w:t>보편적인 재미의 요소</w:t>
      </w:r>
    </w:p>
    <w:p w14:paraId="7E22FBE5" w14:textId="7DD97999" w:rsidR="00A40D7B" w:rsidRPr="00A40D7B" w:rsidRDefault="00A40D7B" w:rsidP="004331B9">
      <w:pPr>
        <w:pStyle w:val="4"/>
        <w:ind w:left="480" w:hanging="480"/>
      </w:pPr>
      <w:r>
        <w:rPr>
          <w:rFonts w:asciiTheme="majorEastAsia" w:hAnsiTheme="majorEastAsia" w:hint="eastAsia"/>
        </w:rPr>
        <w:t xml:space="preserve">『 </w:t>
      </w:r>
      <w:r w:rsidR="00D47CE8" w:rsidRPr="00A40D7B">
        <w:rPr>
          <w:rFonts w:hint="eastAsia"/>
        </w:rPr>
        <w:t xml:space="preserve">자기 </w:t>
      </w:r>
      <w:proofErr w:type="spellStart"/>
      <w:proofErr w:type="gramStart"/>
      <w:r w:rsidR="00D47CE8" w:rsidRPr="00A40D7B">
        <w:rPr>
          <w:rFonts w:hint="eastAsia"/>
        </w:rPr>
        <w:t>결정감</w:t>
      </w:r>
      <w:proofErr w:type="spellEnd"/>
      <w:r w:rsidR="00633992" w:rsidRPr="00A40D7B">
        <w:rPr>
          <w:rFonts w:hint="eastAsia"/>
        </w:rPr>
        <w:t xml:space="preserve"> </w:t>
      </w:r>
      <w:r w:rsidR="00633992" w:rsidRPr="00A40D7B">
        <w:t>/</w:t>
      </w:r>
      <w:proofErr w:type="gramEnd"/>
      <w:r w:rsidR="00633992" w:rsidRPr="00A40D7B">
        <w:t xml:space="preserve"> </w:t>
      </w:r>
      <w:r w:rsidR="00D47CE8" w:rsidRPr="00A40D7B">
        <w:rPr>
          <w:rFonts w:hint="eastAsia"/>
        </w:rPr>
        <w:t>공감</w:t>
      </w:r>
      <w:r w:rsidR="00633992" w:rsidRPr="00A40D7B">
        <w:rPr>
          <w:rFonts w:hint="eastAsia"/>
        </w:rPr>
        <w:t xml:space="preserve"> </w:t>
      </w:r>
      <w:r w:rsidR="00633992" w:rsidRPr="00A40D7B">
        <w:t xml:space="preserve">/ </w:t>
      </w:r>
      <w:r w:rsidR="00D47CE8" w:rsidRPr="00A40D7B">
        <w:rPr>
          <w:rFonts w:hint="eastAsia"/>
        </w:rPr>
        <w:t xml:space="preserve">자기 </w:t>
      </w:r>
      <w:proofErr w:type="spellStart"/>
      <w:r w:rsidR="00D47CE8" w:rsidRPr="00A40D7B">
        <w:rPr>
          <w:rFonts w:hint="eastAsia"/>
        </w:rPr>
        <w:t>유능감</w:t>
      </w:r>
      <w:proofErr w:type="spellEnd"/>
      <w:r w:rsidR="00633992" w:rsidRPr="00A40D7B">
        <w:rPr>
          <w:rFonts w:hint="eastAsia"/>
        </w:rPr>
        <w:t xml:space="preserve"> </w:t>
      </w:r>
      <w:r w:rsidR="00633992" w:rsidRPr="00A40D7B">
        <w:t xml:space="preserve">/ </w:t>
      </w:r>
      <w:r w:rsidR="00D47CE8" w:rsidRPr="00A40D7B">
        <w:rPr>
          <w:rFonts w:hint="eastAsia"/>
        </w:rPr>
        <w:t xml:space="preserve">신체적 </w:t>
      </w:r>
      <w:proofErr w:type="spellStart"/>
      <w:r w:rsidR="00D47CE8" w:rsidRPr="00A40D7B">
        <w:rPr>
          <w:rFonts w:hint="eastAsia"/>
        </w:rPr>
        <w:t>역동감</w:t>
      </w:r>
      <w:proofErr w:type="spellEnd"/>
      <w:r w:rsidR="00633992" w:rsidRPr="00A40D7B">
        <w:rPr>
          <w:rFonts w:hint="eastAsia"/>
        </w:rPr>
        <w:t xml:space="preserve"> </w:t>
      </w:r>
      <w:r w:rsidR="00633992" w:rsidRPr="00A40D7B">
        <w:t xml:space="preserve">/ </w:t>
      </w:r>
      <w:r w:rsidR="00D47CE8" w:rsidRPr="00A40D7B">
        <w:rPr>
          <w:rFonts w:hint="eastAsia"/>
        </w:rPr>
        <w:t>감각적 생생함</w:t>
      </w:r>
      <w:r w:rsidR="00633992" w:rsidRPr="00A40D7B">
        <w:rPr>
          <w:rFonts w:hint="eastAsia"/>
        </w:rPr>
        <w:t xml:space="preserve"> </w:t>
      </w:r>
      <w:r w:rsidR="00633992" w:rsidRPr="00A40D7B">
        <w:t xml:space="preserve">/ </w:t>
      </w:r>
      <w:proofErr w:type="spellStart"/>
      <w:r w:rsidR="00D47CE8" w:rsidRPr="00A40D7B">
        <w:rPr>
          <w:rFonts w:hint="eastAsia"/>
        </w:rPr>
        <w:t>모험감</w:t>
      </w:r>
      <w:proofErr w:type="spellEnd"/>
      <w:r w:rsidR="00633992" w:rsidRPr="00A40D7B">
        <w:rPr>
          <w:rFonts w:hint="eastAsia"/>
        </w:rPr>
        <w:t xml:space="preserve"> </w:t>
      </w:r>
      <w:r w:rsidR="00633992" w:rsidRPr="00A40D7B">
        <w:t xml:space="preserve">/ </w:t>
      </w:r>
      <w:r w:rsidR="00D47CE8" w:rsidRPr="00A40D7B">
        <w:rPr>
          <w:rFonts w:hint="eastAsia"/>
        </w:rPr>
        <w:t>고독함</w:t>
      </w:r>
    </w:p>
    <w:p w14:paraId="0C573594" w14:textId="486C8AE8" w:rsidR="00CE79BB" w:rsidRPr="004331B9" w:rsidRDefault="00D47CE8" w:rsidP="004331B9">
      <w:pPr>
        <w:pStyle w:val="4"/>
        <w:ind w:leftChars="100" w:left="440" w:hangingChars="100" w:hanging="240"/>
      </w:pPr>
      <w:proofErr w:type="spellStart"/>
      <w:proofErr w:type="gramStart"/>
      <w:r w:rsidRPr="00A40D7B">
        <w:rPr>
          <w:rFonts w:hint="eastAsia"/>
        </w:rPr>
        <w:t>일탈감</w:t>
      </w:r>
      <w:proofErr w:type="spellEnd"/>
      <w:r w:rsidR="00633992" w:rsidRPr="00A40D7B">
        <w:rPr>
          <w:rFonts w:hint="eastAsia"/>
        </w:rPr>
        <w:t xml:space="preserve"> </w:t>
      </w:r>
      <w:r w:rsidR="00633992" w:rsidRPr="00A40D7B">
        <w:t>/</w:t>
      </w:r>
      <w:proofErr w:type="gramEnd"/>
      <w:r w:rsidR="00633992" w:rsidRPr="00A40D7B">
        <w:t xml:space="preserve"> </w:t>
      </w:r>
      <w:r w:rsidRPr="00A40D7B">
        <w:rPr>
          <w:rFonts w:hint="eastAsia"/>
        </w:rPr>
        <w:t xml:space="preserve">자기 </w:t>
      </w:r>
      <w:proofErr w:type="spellStart"/>
      <w:r w:rsidRPr="00A40D7B">
        <w:rPr>
          <w:rFonts w:hint="eastAsia"/>
        </w:rPr>
        <w:t>표현감</w:t>
      </w:r>
      <w:proofErr w:type="spellEnd"/>
      <w:r w:rsidR="00633992" w:rsidRPr="00A40D7B">
        <w:rPr>
          <w:rFonts w:hint="eastAsia"/>
        </w:rPr>
        <w:t xml:space="preserve"> </w:t>
      </w:r>
      <w:r w:rsidR="00633992" w:rsidRPr="00A40D7B">
        <w:t xml:space="preserve">/ </w:t>
      </w:r>
      <w:r w:rsidRPr="00A40D7B">
        <w:rPr>
          <w:rFonts w:hint="eastAsia"/>
        </w:rPr>
        <w:t>대자연감</w:t>
      </w:r>
      <w:r w:rsidR="00A40D7B" w:rsidRPr="00A40D7B">
        <w:rPr>
          <w:rFonts w:hint="eastAsia"/>
        </w:rPr>
        <w:t xml:space="preserve"> / 대인 </w:t>
      </w:r>
      <w:proofErr w:type="spellStart"/>
      <w:r w:rsidR="00A40D7B" w:rsidRPr="00A40D7B">
        <w:rPr>
          <w:rFonts w:hint="eastAsia"/>
        </w:rPr>
        <w:t>교류감</w:t>
      </w:r>
      <w:proofErr w:type="spellEnd"/>
      <w:r w:rsidR="00A40D7B" w:rsidRPr="00A40D7B">
        <w:rPr>
          <w:rFonts w:hint="eastAsia"/>
        </w:rPr>
        <w:t xml:space="preserve"> </w:t>
      </w:r>
      <w:r w:rsidR="00A40D7B" w:rsidRPr="00A40D7B">
        <w:t xml:space="preserve">/ </w:t>
      </w:r>
      <w:r w:rsidR="00A40D7B" w:rsidRPr="00A40D7B">
        <w:rPr>
          <w:rFonts w:hint="eastAsia"/>
        </w:rPr>
        <w:t>새로운 경험</w:t>
      </w:r>
      <w:r w:rsidR="00A40D7B">
        <w:rPr>
          <w:rFonts w:hint="eastAsia"/>
        </w:rPr>
        <w:t xml:space="preserve">                  </w:t>
      </w:r>
      <w:r w:rsidR="004331B9">
        <w:rPr>
          <w:rFonts w:hint="eastAsia"/>
        </w:rPr>
        <w:t xml:space="preserve">     </w:t>
      </w:r>
      <w:r w:rsidR="00A40D7B">
        <w:rPr>
          <w:rFonts w:hint="eastAsia"/>
        </w:rPr>
        <w:t xml:space="preserve"> </w:t>
      </w:r>
      <w:r w:rsidR="00A40D7B">
        <w:rPr>
          <w:rFonts w:asciiTheme="majorEastAsia" w:hAnsiTheme="majorEastAsia" w:hint="eastAsia"/>
        </w:rPr>
        <w:t>』</w:t>
      </w:r>
    </w:p>
    <w:p w14:paraId="4C9B46B5" w14:textId="77777777" w:rsidR="004331B9" w:rsidRPr="00A40D7B" w:rsidRDefault="004331B9" w:rsidP="00A40D7B">
      <w:pPr>
        <w:widowControl/>
        <w:wordWrap/>
        <w:autoSpaceDE/>
        <w:autoSpaceDN/>
        <w:spacing w:after="0"/>
        <w:rPr>
          <w:spacing w:val="-20"/>
        </w:rPr>
      </w:pPr>
    </w:p>
    <w:p w14:paraId="3FF86AC2" w14:textId="611BAF1D" w:rsidR="00CE79BB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CE79BB">
        <w:rPr>
          <w:rFonts w:hint="eastAsia"/>
        </w:rPr>
        <w:t xml:space="preserve">보편적인 재미의 요소 </w:t>
      </w:r>
      <w:r w:rsidR="00CE79BB">
        <w:t xml:space="preserve">– </w:t>
      </w:r>
      <w:r w:rsidR="00CE79BB">
        <w:rPr>
          <w:rFonts w:hint="eastAsia"/>
        </w:rPr>
        <w:t xml:space="preserve">자기 </w:t>
      </w:r>
      <w:proofErr w:type="spellStart"/>
      <w:r w:rsidR="00CE79BB">
        <w:rPr>
          <w:rFonts w:hint="eastAsia"/>
        </w:rPr>
        <w:t>결정감</w:t>
      </w:r>
      <w:proofErr w:type="spellEnd"/>
      <w:r>
        <w:rPr>
          <w:rFonts w:hint="eastAsia"/>
        </w:rPr>
        <w:t>]</w:t>
      </w:r>
    </w:p>
    <w:p w14:paraId="36E74863" w14:textId="59596AFC" w:rsidR="00CE79BB" w:rsidRDefault="00CE79BB" w:rsidP="00E03069">
      <w:pPr>
        <w:pStyle w:val="a"/>
      </w:pPr>
      <w:r>
        <w:rPr>
          <w:rFonts w:hint="eastAsia"/>
        </w:rPr>
        <w:t>사람은 스스로 결정할 때 흥미와 즐거움을 경험한다</w:t>
      </w:r>
    </w:p>
    <w:p w14:paraId="6FF45E7B" w14:textId="110CCD36" w:rsidR="00CE79BB" w:rsidRDefault="00CE79BB" w:rsidP="00E03069">
      <w:pPr>
        <w:pStyle w:val="a"/>
      </w:pPr>
      <w:r>
        <w:rPr>
          <w:rFonts w:hint="eastAsia"/>
        </w:rPr>
        <w:t xml:space="preserve">게임 실컷 했으니 이제 </w:t>
      </w:r>
      <w:proofErr w:type="spellStart"/>
      <w:r>
        <w:rPr>
          <w:rFonts w:hint="eastAsia"/>
        </w:rPr>
        <w:t>공부해야지</w:t>
      </w:r>
      <w:proofErr w:type="spellEnd"/>
      <w:r>
        <w:rPr>
          <w:rFonts w:hint="eastAsia"/>
        </w:rPr>
        <w:t>!</w:t>
      </w:r>
      <w:r>
        <w:t xml:space="preserve"> –&gt; </w:t>
      </w:r>
      <w:r>
        <w:rPr>
          <w:rFonts w:hint="eastAsia"/>
        </w:rPr>
        <w:t>너 게임 그만하고 공부해!</w:t>
      </w:r>
      <w:r>
        <w:t xml:space="preserve"> –&gt; </w:t>
      </w:r>
      <w:r>
        <w:rPr>
          <w:rFonts w:hint="eastAsia"/>
        </w:rPr>
        <w:t>아</w:t>
      </w:r>
      <w:r>
        <w:t>…</w:t>
      </w:r>
      <w:r>
        <w:rPr>
          <w:rFonts w:hint="eastAsia"/>
        </w:rPr>
        <w:t>짜증나</w:t>
      </w:r>
      <w:r>
        <w:t>,</w:t>
      </w:r>
      <w:r>
        <w:rPr>
          <w:rFonts w:hint="eastAsia"/>
        </w:rPr>
        <w:t xml:space="preserve"> 공부하기 싫어!</w:t>
      </w:r>
    </w:p>
    <w:p w14:paraId="4922BED3" w14:textId="54FF878F" w:rsidR="00F75903" w:rsidRDefault="00F75903" w:rsidP="00CE79BB">
      <w:pPr>
        <w:widowControl/>
        <w:wordWrap/>
        <w:autoSpaceDE/>
        <w:autoSpaceDN/>
        <w:spacing w:after="0"/>
        <w:rPr>
          <w:spacing w:val="-20"/>
        </w:rPr>
      </w:pPr>
    </w:p>
    <w:p w14:paraId="6A0049CB" w14:textId="4219B2FB" w:rsidR="00F75903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F75903">
        <w:rPr>
          <w:rFonts w:hint="eastAsia"/>
        </w:rPr>
        <w:t xml:space="preserve">보편적인 재미의 요소 </w:t>
      </w:r>
      <w:r w:rsidR="00F75903">
        <w:t xml:space="preserve">– </w:t>
      </w:r>
      <w:r w:rsidR="00F75903">
        <w:rPr>
          <w:rFonts w:hint="eastAsia"/>
        </w:rPr>
        <w:t xml:space="preserve">자기 </w:t>
      </w:r>
      <w:proofErr w:type="spellStart"/>
      <w:r w:rsidR="00F75903">
        <w:rPr>
          <w:rFonts w:hint="eastAsia"/>
        </w:rPr>
        <w:t>유능감</w:t>
      </w:r>
      <w:proofErr w:type="spellEnd"/>
      <w:r>
        <w:rPr>
          <w:rFonts w:hint="eastAsia"/>
        </w:rPr>
        <w:t>]</w:t>
      </w:r>
    </w:p>
    <w:p w14:paraId="315FCA5B" w14:textId="4A6DA5A3" w:rsidR="00F75903" w:rsidRDefault="00F75903" w:rsidP="00E03069">
      <w:pPr>
        <w:pStyle w:val="a"/>
      </w:pPr>
      <w:r>
        <w:rPr>
          <w:rFonts w:hint="eastAsia"/>
        </w:rPr>
        <w:t>난 쓸모 잇는 사람이야</w:t>
      </w:r>
    </w:p>
    <w:p w14:paraId="3D850FA2" w14:textId="1557226D" w:rsidR="00F75903" w:rsidRDefault="00F75903" w:rsidP="00E03069">
      <w:pPr>
        <w:pStyle w:val="a"/>
      </w:pPr>
      <w:r>
        <w:rPr>
          <w:rFonts w:hint="eastAsia"/>
        </w:rPr>
        <w:t xml:space="preserve">난 </w:t>
      </w:r>
      <w:r>
        <w:t>OO</w:t>
      </w:r>
      <w:r>
        <w:rPr>
          <w:rFonts w:hint="eastAsia"/>
        </w:rPr>
        <w:t>를 잘해</w:t>
      </w:r>
    </w:p>
    <w:p w14:paraId="37A92432" w14:textId="0F836973" w:rsidR="00F75903" w:rsidRDefault="00F75903" w:rsidP="00E03069">
      <w:pPr>
        <w:pStyle w:val="a"/>
      </w:pPr>
      <w:r>
        <w:rPr>
          <w:rFonts w:hint="eastAsia"/>
        </w:rPr>
        <w:t xml:space="preserve">나도 </w:t>
      </w:r>
      <w:r>
        <w:t>OO</w:t>
      </w:r>
      <w:r>
        <w:rPr>
          <w:rFonts w:hint="eastAsia"/>
        </w:rPr>
        <w:t>은 자신 있게 할 수 있어</w:t>
      </w:r>
    </w:p>
    <w:p w14:paraId="37C25D38" w14:textId="06FD5626" w:rsidR="00F75903" w:rsidRDefault="00F75903" w:rsidP="00E03069">
      <w:pPr>
        <w:pStyle w:val="a"/>
      </w:pPr>
      <w:r>
        <w:rPr>
          <w:rFonts w:hint="eastAsia"/>
        </w:rPr>
        <w:t>성취감은 자기 유능감을 신장시킴</w:t>
      </w:r>
    </w:p>
    <w:p w14:paraId="6010A3C3" w14:textId="796752AB" w:rsidR="00F75903" w:rsidRDefault="00F75903" w:rsidP="00CE79BB">
      <w:pPr>
        <w:widowControl/>
        <w:wordWrap/>
        <w:autoSpaceDE/>
        <w:autoSpaceDN/>
        <w:spacing w:after="0"/>
        <w:rPr>
          <w:spacing w:val="-20"/>
        </w:rPr>
      </w:pPr>
    </w:p>
    <w:p w14:paraId="0BDB5A5E" w14:textId="26E6AF81" w:rsidR="00F75903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F75903">
        <w:rPr>
          <w:rFonts w:hint="eastAsia"/>
        </w:rPr>
        <w:t xml:space="preserve">보편적인 재미의 요소 </w:t>
      </w:r>
      <w:r w:rsidR="00F75903">
        <w:t xml:space="preserve">– </w:t>
      </w:r>
      <w:r w:rsidR="00F75903">
        <w:rPr>
          <w:rFonts w:hint="eastAsia"/>
        </w:rPr>
        <w:t>감각적 생생함</w:t>
      </w:r>
      <w:r>
        <w:rPr>
          <w:rFonts w:hint="eastAsia"/>
        </w:rPr>
        <w:t>]</w:t>
      </w:r>
    </w:p>
    <w:p w14:paraId="62A8FB35" w14:textId="5BB76D3D" w:rsidR="00F75903" w:rsidRDefault="00F75903" w:rsidP="00E03069">
      <w:pPr>
        <w:pStyle w:val="a"/>
      </w:pPr>
      <w:r>
        <w:rPr>
          <w:rFonts w:hint="eastAsia"/>
        </w:rPr>
        <w:t>오~</w:t>
      </w:r>
      <w:r>
        <w:t xml:space="preserve">~ </w:t>
      </w:r>
      <w:r>
        <w:rPr>
          <w:rFonts w:hint="eastAsia"/>
        </w:rPr>
        <w:t xml:space="preserve">역시 영화는 </w:t>
      </w:r>
      <w:r>
        <w:t>4</w:t>
      </w:r>
      <w:r>
        <w:rPr>
          <w:rFonts w:hint="eastAsia"/>
        </w:rPr>
        <w:t>D로 봐야 제 맛!</w:t>
      </w:r>
      <w:r>
        <w:t>!</w:t>
      </w:r>
    </w:p>
    <w:p w14:paraId="738BDE54" w14:textId="5162A1F6" w:rsidR="00F75903" w:rsidRDefault="00F75903" w:rsidP="00E03069">
      <w:pPr>
        <w:pStyle w:val="a"/>
      </w:pPr>
      <w:r>
        <w:rPr>
          <w:rFonts w:hint="eastAsia"/>
        </w:rPr>
        <w:t>놀이기구는 역시 실제로 타야 제 맛이지!</w:t>
      </w:r>
      <w:r>
        <w:t>!</w:t>
      </w:r>
    </w:p>
    <w:p w14:paraId="24640AAF" w14:textId="2CFAA814" w:rsidR="001168E0" w:rsidRDefault="001168E0" w:rsidP="00CE79BB">
      <w:pPr>
        <w:widowControl/>
        <w:wordWrap/>
        <w:autoSpaceDE/>
        <w:autoSpaceDN/>
        <w:spacing w:after="0"/>
        <w:rPr>
          <w:spacing w:val="-20"/>
        </w:rPr>
      </w:pPr>
    </w:p>
    <w:p w14:paraId="270ECC34" w14:textId="245A9467" w:rsidR="001168E0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1168E0">
        <w:rPr>
          <w:rFonts w:hint="eastAsia"/>
        </w:rPr>
        <w:t xml:space="preserve">보편적인 재미의 요소 </w:t>
      </w:r>
      <w:r w:rsidR="001168E0">
        <w:t xml:space="preserve">– </w:t>
      </w:r>
      <w:r w:rsidR="001168E0">
        <w:rPr>
          <w:rFonts w:hint="eastAsia"/>
        </w:rPr>
        <w:t>고독감</w:t>
      </w:r>
      <w:r w:rsidR="00EF3944">
        <w:rPr>
          <w:rFonts w:hint="eastAsia"/>
        </w:rPr>
        <w:t>(나만의 시간과 행복을 쟁취하는 감각</w:t>
      </w:r>
      <w:r>
        <w:t>)</w:t>
      </w:r>
    </w:p>
    <w:p w14:paraId="45FB86A2" w14:textId="069CCD2C" w:rsidR="001168E0" w:rsidRDefault="001168E0" w:rsidP="00E03069">
      <w:pPr>
        <w:pStyle w:val="a"/>
      </w:pPr>
      <w:r>
        <w:rPr>
          <w:rFonts w:hint="eastAsia"/>
        </w:rPr>
        <w:t xml:space="preserve">역시 낚시는 전화기 </w:t>
      </w:r>
      <w:proofErr w:type="spellStart"/>
      <w:r>
        <w:rPr>
          <w:rFonts w:hint="eastAsia"/>
        </w:rPr>
        <w:t>꺼놓고</w:t>
      </w:r>
      <w:proofErr w:type="spellEnd"/>
      <w:r>
        <w:rPr>
          <w:rFonts w:hint="eastAsia"/>
        </w:rPr>
        <w:t xml:space="preserve"> 하는 게 제일이지!</w:t>
      </w:r>
    </w:p>
    <w:p w14:paraId="67D366DE" w14:textId="01DAE6D8" w:rsidR="001168E0" w:rsidRDefault="001168E0" w:rsidP="00E03069">
      <w:pPr>
        <w:pStyle w:val="a"/>
      </w:pPr>
      <w:r>
        <w:rPr>
          <w:rFonts w:hint="eastAsia"/>
        </w:rPr>
        <w:t>이민호 나오는 드라마 보는데 밥 달라고 보채지 말라고!</w:t>
      </w:r>
    </w:p>
    <w:p w14:paraId="54C0E509" w14:textId="350DE666" w:rsidR="001168E0" w:rsidRDefault="001168E0" w:rsidP="00E03069">
      <w:pPr>
        <w:pStyle w:val="a"/>
      </w:pPr>
      <w:r>
        <w:rPr>
          <w:rFonts w:hint="eastAsia"/>
        </w:rPr>
        <w:t>혼자 떠나는 여행</w:t>
      </w:r>
    </w:p>
    <w:p w14:paraId="2BB039BF" w14:textId="22A40DA2" w:rsidR="00EF3944" w:rsidRDefault="00EF3944" w:rsidP="00CE79BB">
      <w:pPr>
        <w:widowControl/>
        <w:wordWrap/>
        <w:autoSpaceDE/>
        <w:autoSpaceDN/>
        <w:spacing w:after="0"/>
        <w:rPr>
          <w:spacing w:val="-20"/>
        </w:rPr>
      </w:pPr>
    </w:p>
    <w:p w14:paraId="0AABD101" w14:textId="14797DBA" w:rsidR="00EF3944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EF3944">
        <w:rPr>
          <w:rFonts w:hint="eastAsia"/>
        </w:rPr>
        <w:t xml:space="preserve">보편적인 재미의 요소 </w:t>
      </w:r>
      <w:r w:rsidR="00EF3944">
        <w:t xml:space="preserve">– </w:t>
      </w:r>
      <w:r w:rsidR="00EF3944">
        <w:rPr>
          <w:rFonts w:hint="eastAsia"/>
        </w:rPr>
        <w:t xml:space="preserve">자기 </w:t>
      </w:r>
      <w:proofErr w:type="spellStart"/>
      <w:r w:rsidR="00EF3944">
        <w:rPr>
          <w:rFonts w:hint="eastAsia"/>
        </w:rPr>
        <w:t>표현감</w:t>
      </w:r>
      <w:proofErr w:type="spellEnd"/>
      <w:r>
        <w:rPr>
          <w:rFonts w:hint="eastAsia"/>
        </w:rPr>
        <w:t>]</w:t>
      </w:r>
    </w:p>
    <w:p w14:paraId="575700E5" w14:textId="24C33182" w:rsidR="00EF3944" w:rsidRDefault="00EF3944" w:rsidP="00E03069">
      <w:pPr>
        <w:pStyle w:val="a"/>
      </w:pPr>
      <w:r>
        <w:rPr>
          <w:rFonts w:hint="eastAsia"/>
        </w:rPr>
        <w:t>두통</w:t>
      </w:r>
      <w:r>
        <w:t>…</w:t>
      </w:r>
      <w:r>
        <w:rPr>
          <w:rFonts w:hint="eastAsia"/>
        </w:rPr>
        <w:t>내가 머리가 아픈 건 남보다 더 열.정.</w:t>
      </w:r>
      <w:proofErr w:type="gramStart"/>
      <w:r>
        <w:rPr>
          <w:rFonts w:hint="eastAsia"/>
        </w:rPr>
        <w:t>적 이라서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그런가</w:t>
      </w:r>
      <w:proofErr w:type="spellEnd"/>
      <w:r>
        <w:rPr>
          <w:rFonts w:hint="eastAsia"/>
        </w:rPr>
        <w:t>?</w:t>
      </w:r>
    </w:p>
    <w:p w14:paraId="5AD3A007" w14:textId="2FB832E8" w:rsidR="00EF3944" w:rsidRDefault="00EF3944" w:rsidP="00E03069">
      <w:pPr>
        <w:pStyle w:val="a"/>
      </w:pPr>
      <w:r>
        <w:rPr>
          <w:rFonts w:hint="eastAsia"/>
        </w:rPr>
        <w:t xml:space="preserve">내 나이 </w:t>
      </w:r>
      <w:r>
        <w:t>16</w:t>
      </w:r>
      <w:r>
        <w:rPr>
          <w:rFonts w:hint="eastAsia"/>
        </w:rPr>
        <w:t>세.</w:t>
      </w:r>
      <w:r>
        <w:t xml:space="preserve"> </w:t>
      </w:r>
      <w:r>
        <w:rPr>
          <w:rFonts w:hint="eastAsia"/>
        </w:rPr>
        <w:t>눈에 거슬리는 건 모든지 파.</w:t>
      </w:r>
      <w:proofErr w:type="spellStart"/>
      <w:r>
        <w:rPr>
          <w:rFonts w:hint="eastAsia"/>
        </w:rPr>
        <w:t>괴</w:t>
      </w:r>
      <w:proofErr w:type="spellEnd"/>
      <w:r>
        <w:rPr>
          <w:rFonts w:hint="eastAsia"/>
        </w:rPr>
        <w:t>.한.다.</w:t>
      </w:r>
    </w:p>
    <w:p w14:paraId="607B06BF" w14:textId="2D4EAB09" w:rsidR="00EF3944" w:rsidRDefault="00EF3944" w:rsidP="00E03069">
      <w:pPr>
        <w:pStyle w:val="a"/>
      </w:pPr>
      <w:r>
        <w:rPr>
          <w:rFonts w:hint="eastAsia"/>
        </w:rPr>
        <w:t>내 옷 새로 샀는데 어때?</w:t>
      </w:r>
    </w:p>
    <w:p w14:paraId="4E5C3403" w14:textId="42443FB1" w:rsidR="00EF3944" w:rsidRDefault="00EF3944" w:rsidP="00CE79BB">
      <w:pPr>
        <w:widowControl/>
        <w:wordWrap/>
        <w:autoSpaceDE/>
        <w:autoSpaceDN/>
        <w:spacing w:after="0"/>
        <w:rPr>
          <w:spacing w:val="-20"/>
        </w:rPr>
      </w:pPr>
    </w:p>
    <w:p w14:paraId="4F4C32A8" w14:textId="09358869" w:rsidR="00EF3944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EF3944">
        <w:rPr>
          <w:rFonts w:hint="eastAsia"/>
        </w:rPr>
        <w:t xml:space="preserve">보편적인 재미의 요소 </w:t>
      </w:r>
      <w:r w:rsidR="00EF3944">
        <w:t xml:space="preserve">– </w:t>
      </w:r>
      <w:r w:rsidR="00EF3944">
        <w:rPr>
          <w:rFonts w:hint="eastAsia"/>
        </w:rPr>
        <w:t xml:space="preserve">대인 </w:t>
      </w:r>
      <w:proofErr w:type="spellStart"/>
      <w:r w:rsidR="00EF3944">
        <w:rPr>
          <w:rFonts w:hint="eastAsia"/>
        </w:rPr>
        <w:t>교류감</w:t>
      </w:r>
      <w:proofErr w:type="spellEnd"/>
      <w:r>
        <w:rPr>
          <w:rFonts w:hint="eastAsia"/>
        </w:rPr>
        <w:t>]</w:t>
      </w:r>
    </w:p>
    <w:p w14:paraId="7C180C04" w14:textId="7191A9F0" w:rsidR="00EF3944" w:rsidRDefault="00EF3944" w:rsidP="00E03069">
      <w:pPr>
        <w:pStyle w:val="a"/>
      </w:pPr>
      <w:proofErr w:type="spellStart"/>
      <w:r>
        <w:rPr>
          <w:rFonts w:hint="eastAsia"/>
        </w:rPr>
        <w:t>얘들아</w:t>
      </w:r>
      <w:proofErr w:type="spellEnd"/>
      <w:r>
        <w:rPr>
          <w:rFonts w:hint="eastAsia"/>
        </w:rPr>
        <w:t xml:space="preserve"> 놀자</w:t>
      </w:r>
      <w:r>
        <w:t>!</w:t>
      </w:r>
    </w:p>
    <w:p w14:paraId="2F7D069A" w14:textId="246F03E4" w:rsidR="00EF3944" w:rsidRDefault="00EF3944" w:rsidP="00E03069">
      <w:pPr>
        <w:pStyle w:val="a"/>
      </w:pPr>
      <w:r>
        <w:rPr>
          <w:rFonts w:hint="eastAsia"/>
        </w:rPr>
        <w:t>정기적인 모임,</w:t>
      </w:r>
      <w:r>
        <w:t xml:space="preserve"> </w:t>
      </w:r>
      <w:r>
        <w:rPr>
          <w:rFonts w:hint="eastAsia"/>
        </w:rPr>
        <w:t xml:space="preserve">대학 </w:t>
      </w:r>
      <w:r>
        <w:t>MT, OT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동아리,</w:t>
      </w:r>
      <w:r>
        <w:t xml:space="preserve"> </w:t>
      </w:r>
      <w:r>
        <w:rPr>
          <w:rFonts w:hint="eastAsia"/>
        </w:rPr>
        <w:t>카페 정</w:t>
      </w:r>
      <w:r w:rsidR="00F97099">
        <w:rPr>
          <w:rFonts w:hint="eastAsia"/>
        </w:rPr>
        <w:t>모</w:t>
      </w:r>
      <w:r>
        <w:rPr>
          <w:rFonts w:hint="eastAsia"/>
        </w:rPr>
        <w:t xml:space="preserve"> 등</w:t>
      </w:r>
    </w:p>
    <w:p w14:paraId="6AC9FA62" w14:textId="619767BA" w:rsidR="00F97099" w:rsidRDefault="00D51584" w:rsidP="00D51584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78376575" w14:textId="65B8FC8D" w:rsidR="00943C3A" w:rsidRDefault="00A40D7B" w:rsidP="00B66927">
      <w:pPr>
        <w:pStyle w:val="3"/>
        <w:ind w:left="598" w:hangingChars="90" w:hanging="198"/>
      </w:pPr>
      <w:r>
        <w:rPr>
          <w:rFonts w:hint="eastAsia"/>
        </w:rPr>
        <w:lastRenderedPageBreak/>
        <w:t>[</w:t>
      </w:r>
      <w:r w:rsidR="00943C3A">
        <w:rPr>
          <w:rFonts w:hint="eastAsia"/>
        </w:rPr>
        <w:t xml:space="preserve">보편적인 재미의 요소 </w:t>
      </w:r>
      <w:r w:rsidR="00943C3A">
        <w:t xml:space="preserve">– </w:t>
      </w:r>
      <w:r w:rsidR="00943C3A">
        <w:rPr>
          <w:rFonts w:hint="eastAsia"/>
        </w:rPr>
        <w:t>공감</w:t>
      </w:r>
      <w:r>
        <w:rPr>
          <w:rFonts w:hint="eastAsia"/>
        </w:rPr>
        <w:t>]</w:t>
      </w:r>
    </w:p>
    <w:p w14:paraId="1D777668" w14:textId="368B9204" w:rsidR="00943C3A" w:rsidRDefault="00943C3A" w:rsidP="00E03069">
      <w:pPr>
        <w:pStyle w:val="a"/>
      </w:pPr>
      <w:r>
        <w:rPr>
          <w:rFonts w:hint="eastAsia"/>
        </w:rPr>
        <w:t xml:space="preserve">공감대가 형성이 되었을 때 더 즐겁게 </w:t>
      </w:r>
      <w:proofErr w:type="gramStart"/>
      <w:r>
        <w:rPr>
          <w:rFonts w:hint="eastAsia"/>
        </w:rPr>
        <w:t>이야기 하고</w:t>
      </w:r>
      <w:proofErr w:type="gramEnd"/>
      <w:r>
        <w:rPr>
          <w:rFonts w:hint="eastAsia"/>
        </w:rPr>
        <w:t xml:space="preserve"> 놀 수 있다</w:t>
      </w:r>
      <w:r>
        <w:t>.</w:t>
      </w:r>
    </w:p>
    <w:p w14:paraId="2B50C7E3" w14:textId="0FEF9385" w:rsidR="00943C3A" w:rsidRDefault="00943C3A" w:rsidP="00E03069">
      <w:pPr>
        <w:pStyle w:val="a"/>
      </w:pPr>
      <w:r>
        <w:rPr>
          <w:rFonts w:hint="eastAsia"/>
        </w:rPr>
        <w:t>남자와 여자가 만났을 때 재화하기가 힘든 이유</w:t>
      </w:r>
    </w:p>
    <w:p w14:paraId="700DC4DE" w14:textId="33FAC030" w:rsidR="00943C3A" w:rsidRDefault="00943C3A" w:rsidP="00943C3A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 </w:t>
      </w:r>
      <w:r w:rsidR="00E03069">
        <w:rPr>
          <w:rFonts w:hint="eastAsia"/>
          <w:spacing w:val="-20"/>
        </w:rPr>
        <w:t xml:space="preserve">    </w:t>
      </w:r>
      <w:r>
        <w:rPr>
          <w:spacing w:val="-20"/>
        </w:rPr>
        <w:t xml:space="preserve">  </w:t>
      </w:r>
      <w:r w:rsidR="00E03069">
        <w:rPr>
          <w:spacing w:val="-20"/>
        </w:rPr>
        <w:t>(</w:t>
      </w:r>
      <w:proofErr w:type="spellStart"/>
      <w:r>
        <w:rPr>
          <w:rFonts w:hint="eastAsia"/>
          <w:spacing w:val="-20"/>
        </w:rPr>
        <w:t>이성간의</w:t>
      </w:r>
      <w:proofErr w:type="spellEnd"/>
      <w:r>
        <w:rPr>
          <w:rFonts w:hint="eastAsia"/>
          <w:spacing w:val="-20"/>
        </w:rPr>
        <w:t xml:space="preserve"> 서로 관심사가 다르기 때문</w:t>
      </w:r>
      <w:r w:rsidR="00E03069">
        <w:rPr>
          <w:rFonts w:hint="eastAsia"/>
          <w:spacing w:val="-20"/>
        </w:rPr>
        <w:t>)</w:t>
      </w:r>
    </w:p>
    <w:p w14:paraId="21FDB035" w14:textId="0598ED8F" w:rsidR="00943C3A" w:rsidRDefault="00943C3A" w:rsidP="00E03069">
      <w:pPr>
        <w:pStyle w:val="a"/>
      </w:pPr>
      <w:r>
        <w:rPr>
          <w:rFonts w:hint="eastAsia"/>
        </w:rPr>
        <w:t xml:space="preserve">여자 </w:t>
      </w:r>
      <w:r>
        <w:t xml:space="preserve">-&gt; </w:t>
      </w:r>
      <w:r>
        <w:rPr>
          <w:rFonts w:hint="eastAsia"/>
        </w:rPr>
        <w:t>남자들은 왜 만날 때마다 군대 이야기만 해?</w:t>
      </w:r>
    </w:p>
    <w:p w14:paraId="1B898985" w14:textId="223D13D7" w:rsidR="00943C3A" w:rsidRDefault="00943C3A" w:rsidP="00E03069">
      <w:pPr>
        <w:pStyle w:val="a"/>
      </w:pPr>
      <w:r>
        <w:rPr>
          <w:rFonts w:hint="eastAsia"/>
        </w:rPr>
        <w:t xml:space="preserve">남자 </w:t>
      </w:r>
      <w:r>
        <w:t xml:space="preserve">-&gt; </w:t>
      </w:r>
      <w:r>
        <w:rPr>
          <w:rFonts w:hint="eastAsia"/>
        </w:rPr>
        <w:t xml:space="preserve">여자들은 왜 만날 때마다 드라마 이야기만 </w:t>
      </w:r>
      <w:r w:rsidR="005A4EF5">
        <w:rPr>
          <w:rFonts w:hint="eastAsia"/>
        </w:rPr>
        <w:t>하지</w:t>
      </w:r>
      <w:r>
        <w:rPr>
          <w:rFonts w:hint="eastAsia"/>
        </w:rPr>
        <w:t>?</w:t>
      </w:r>
    </w:p>
    <w:p w14:paraId="3BC398C3" w14:textId="77777777" w:rsidR="00E03069" w:rsidRPr="00E03069" w:rsidRDefault="00E03069" w:rsidP="00E03069"/>
    <w:p w14:paraId="467424E2" w14:textId="6D8FC561" w:rsidR="005A4EF5" w:rsidRDefault="005A4EF5" w:rsidP="00E03069">
      <w:pPr>
        <w:pStyle w:val="a0"/>
      </w:pPr>
      <w:proofErr w:type="gramStart"/>
      <w:r>
        <w:rPr>
          <w:rFonts w:hint="eastAsia"/>
        </w:rPr>
        <w:t xml:space="preserve">동감 </w:t>
      </w:r>
      <w:r>
        <w:t>:</w:t>
      </w:r>
      <w:proofErr w:type="gramEnd"/>
      <w:r>
        <w:t xml:space="preserve"> </w:t>
      </w:r>
      <w:r>
        <w:rPr>
          <w:rFonts w:hint="eastAsia"/>
        </w:rPr>
        <w:t>자신의 경험에 따라 동일시된 일을 떠올리는 것</w:t>
      </w:r>
    </w:p>
    <w:p w14:paraId="7D0C3AFD" w14:textId="5D58350B" w:rsidR="005A4EF5" w:rsidRDefault="005A4EF5" w:rsidP="00E03069">
      <w:pPr>
        <w:pStyle w:val="a0"/>
      </w:pPr>
      <w:proofErr w:type="gramStart"/>
      <w:r>
        <w:rPr>
          <w:rFonts w:hint="eastAsia"/>
        </w:rPr>
        <w:t xml:space="preserve">공감 </w:t>
      </w:r>
      <w:r>
        <w:t>:</w:t>
      </w:r>
      <w:proofErr w:type="gramEnd"/>
      <w:r>
        <w:t xml:space="preserve"> </w:t>
      </w:r>
      <w:r>
        <w:rPr>
          <w:rFonts w:hint="eastAsia"/>
        </w:rPr>
        <w:t>남의 감정을 이해해주는 것</w:t>
      </w:r>
    </w:p>
    <w:p w14:paraId="1BF7E0AF" w14:textId="0F734C74" w:rsidR="005A4EF5" w:rsidRDefault="005A4EF5" w:rsidP="00943C3A">
      <w:pPr>
        <w:widowControl/>
        <w:wordWrap/>
        <w:autoSpaceDE/>
        <w:autoSpaceDN/>
        <w:spacing w:after="0"/>
        <w:rPr>
          <w:spacing w:val="-20"/>
        </w:rPr>
      </w:pPr>
    </w:p>
    <w:p w14:paraId="00B78582" w14:textId="7A5A0FC9" w:rsidR="00943C3A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5A4EF5">
        <w:rPr>
          <w:rFonts w:hint="eastAsia"/>
        </w:rPr>
        <w:t xml:space="preserve">보편적인 재미의 요소 </w:t>
      </w:r>
      <w:r w:rsidR="005A4EF5">
        <w:t xml:space="preserve">– </w:t>
      </w:r>
      <w:r w:rsidR="005A4EF5">
        <w:rPr>
          <w:rFonts w:hint="eastAsia"/>
        </w:rPr>
        <w:t xml:space="preserve">신체적 </w:t>
      </w:r>
      <w:proofErr w:type="spellStart"/>
      <w:r w:rsidR="005A4EF5">
        <w:rPr>
          <w:rFonts w:hint="eastAsia"/>
        </w:rPr>
        <w:t>역동감</w:t>
      </w:r>
      <w:proofErr w:type="spellEnd"/>
      <w:r>
        <w:rPr>
          <w:rFonts w:hint="eastAsia"/>
        </w:rPr>
        <w:t>]</w:t>
      </w:r>
    </w:p>
    <w:p w14:paraId="22343DA8" w14:textId="00E112F4" w:rsidR="005A4EF5" w:rsidRDefault="005A4EF5" w:rsidP="00E03069">
      <w:pPr>
        <w:pStyle w:val="a"/>
      </w:pPr>
      <w:r>
        <w:rPr>
          <w:rFonts w:hint="eastAsia"/>
        </w:rPr>
        <w:t>술래잡기,</w:t>
      </w:r>
      <w:r>
        <w:t xml:space="preserve"> </w:t>
      </w:r>
      <w:r>
        <w:rPr>
          <w:rFonts w:hint="eastAsia"/>
        </w:rPr>
        <w:t>축구,</w:t>
      </w:r>
      <w:r>
        <w:t xml:space="preserve"> </w:t>
      </w:r>
      <w:r>
        <w:rPr>
          <w:rFonts w:hint="eastAsia"/>
        </w:rPr>
        <w:t>배드민턴</w:t>
      </w:r>
      <w:r>
        <w:t>…</w:t>
      </w:r>
    </w:p>
    <w:p w14:paraId="29EBC4EA" w14:textId="66EF5C13" w:rsidR="005A4EF5" w:rsidRDefault="005A4EF5" w:rsidP="00E03069">
      <w:pPr>
        <w:pStyle w:val="a"/>
      </w:pPr>
      <w:r>
        <w:rPr>
          <w:rFonts w:hint="eastAsia"/>
        </w:rPr>
        <w:t>자신이 직접 신체를 쓰지 않더라도 남의 신체적 역동감을 통해 즐거움을 느끼기도 함(춤 공연,</w:t>
      </w:r>
      <w:r>
        <w:t xml:space="preserve"> </w:t>
      </w:r>
      <w:r>
        <w:rPr>
          <w:rFonts w:hint="eastAsia"/>
        </w:rPr>
        <w:t>성룡의 스턴트 등</w:t>
      </w:r>
      <w:r>
        <w:t>)</w:t>
      </w:r>
    </w:p>
    <w:p w14:paraId="27177471" w14:textId="44C0E33F" w:rsidR="005A4EF5" w:rsidRDefault="005A4EF5" w:rsidP="00943C3A">
      <w:pPr>
        <w:widowControl/>
        <w:wordWrap/>
        <w:autoSpaceDE/>
        <w:autoSpaceDN/>
        <w:spacing w:after="0"/>
        <w:rPr>
          <w:spacing w:val="-20"/>
        </w:rPr>
      </w:pPr>
    </w:p>
    <w:p w14:paraId="36DAB73D" w14:textId="1E702E79" w:rsidR="006B6C94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6B6C94">
        <w:rPr>
          <w:rFonts w:hint="eastAsia"/>
        </w:rPr>
        <w:t xml:space="preserve">보편적인 재미의 요소 </w:t>
      </w:r>
      <w:r w:rsidR="006B6C94">
        <w:t xml:space="preserve">– </w:t>
      </w:r>
      <w:proofErr w:type="spellStart"/>
      <w:r w:rsidR="006B6C94">
        <w:rPr>
          <w:rFonts w:hint="eastAsia"/>
        </w:rPr>
        <w:t>모험감</w:t>
      </w:r>
      <w:proofErr w:type="spellEnd"/>
      <w:r>
        <w:rPr>
          <w:rFonts w:hint="eastAsia"/>
        </w:rPr>
        <w:t>]</w:t>
      </w:r>
    </w:p>
    <w:p w14:paraId="05B13B28" w14:textId="0E7A0FA7" w:rsidR="006B6C94" w:rsidRDefault="006B6C94" w:rsidP="00E03069">
      <w:pPr>
        <w:pStyle w:val="a"/>
      </w:pPr>
      <w:proofErr w:type="gramStart"/>
      <w:r>
        <w:t>Man</w:t>
      </w:r>
      <w:proofErr w:type="gramEnd"/>
      <w:r>
        <w:t xml:space="preserve"> VS Wild</w:t>
      </w:r>
    </w:p>
    <w:p w14:paraId="7D630265" w14:textId="287C1CBD" w:rsidR="006B6C94" w:rsidRDefault="006B6C94" w:rsidP="00E03069">
      <w:pPr>
        <w:pStyle w:val="a"/>
      </w:pPr>
      <w:r>
        <w:rPr>
          <w:rFonts w:hint="eastAsia"/>
        </w:rPr>
        <w:t xml:space="preserve">김병만의 </w:t>
      </w:r>
      <w:r>
        <w:t>‘</w:t>
      </w:r>
      <w:r>
        <w:rPr>
          <w:rFonts w:hint="eastAsia"/>
        </w:rPr>
        <w:t>정글의 법칙</w:t>
      </w:r>
      <w:r>
        <w:t>’</w:t>
      </w:r>
    </w:p>
    <w:p w14:paraId="3B7AEBC4" w14:textId="39DB9DA5" w:rsidR="006B6C94" w:rsidRDefault="006B6C94" w:rsidP="00943C3A">
      <w:pPr>
        <w:widowControl/>
        <w:wordWrap/>
        <w:autoSpaceDE/>
        <w:autoSpaceDN/>
        <w:spacing w:after="0"/>
        <w:rPr>
          <w:spacing w:val="-20"/>
        </w:rPr>
      </w:pPr>
    </w:p>
    <w:p w14:paraId="393B973D" w14:textId="17C17BE8" w:rsidR="006B6C94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6B6C94">
        <w:rPr>
          <w:rFonts w:hint="eastAsia"/>
        </w:rPr>
        <w:t xml:space="preserve">보편적인 재미의 요소 </w:t>
      </w:r>
      <w:r w:rsidR="006B6C94">
        <w:t xml:space="preserve">– </w:t>
      </w:r>
      <w:proofErr w:type="spellStart"/>
      <w:r w:rsidR="006B6C94">
        <w:rPr>
          <w:rFonts w:hint="eastAsia"/>
        </w:rPr>
        <w:t>일탈감</w:t>
      </w:r>
      <w:proofErr w:type="spellEnd"/>
      <w:r>
        <w:rPr>
          <w:rFonts w:hint="eastAsia"/>
        </w:rPr>
        <w:t>]</w:t>
      </w:r>
    </w:p>
    <w:p w14:paraId="14B7CA6E" w14:textId="0DAA6C61" w:rsidR="006B6C94" w:rsidRDefault="006B6C94" w:rsidP="00E03069">
      <w:pPr>
        <w:pStyle w:val="a"/>
      </w:pPr>
      <w:r>
        <w:rPr>
          <w:rFonts w:hint="eastAsia"/>
        </w:rPr>
        <w:t>야,</w:t>
      </w:r>
      <w:r>
        <w:t xml:space="preserve"> </w:t>
      </w:r>
      <w:r>
        <w:rPr>
          <w:rFonts w:hint="eastAsia"/>
        </w:rPr>
        <w:t>그냥 오늘은 막 마시고 미친 짓 하면서 노는 거야!</w:t>
      </w:r>
    </w:p>
    <w:p w14:paraId="1369D857" w14:textId="473AE197" w:rsidR="006B6C94" w:rsidRDefault="006B6C94" w:rsidP="00E03069">
      <w:pPr>
        <w:pStyle w:val="a"/>
      </w:pPr>
      <w:r>
        <w:rPr>
          <w:rFonts w:hint="eastAsia"/>
        </w:rPr>
        <w:t>아</w:t>
      </w:r>
      <w:r>
        <w:t>…</w:t>
      </w:r>
      <w:r>
        <w:rPr>
          <w:rFonts w:hint="eastAsia"/>
        </w:rPr>
        <w:t>오늘 그냥 회사 째고 게임이나 실컷 하는 거야!</w:t>
      </w:r>
    </w:p>
    <w:p w14:paraId="4BF80025" w14:textId="3220CEBD" w:rsidR="006B6C94" w:rsidRDefault="006B6C94" w:rsidP="00E03069">
      <w:pPr>
        <w:pStyle w:val="a"/>
      </w:pPr>
      <w:r>
        <w:rPr>
          <w:rFonts w:hint="eastAsia"/>
        </w:rPr>
        <w:t>와이프가 애들 데리고 처가에 간다고?</w:t>
      </w:r>
    </w:p>
    <w:p w14:paraId="2D8D2BE4" w14:textId="1BD9828D" w:rsidR="006B6C94" w:rsidRDefault="006B6C94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21798C52" w14:textId="4C182325" w:rsidR="006B6C94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940DB3">
        <w:rPr>
          <w:rFonts w:hint="eastAsia"/>
        </w:rPr>
        <w:t xml:space="preserve">보편적인 재미의 요소 </w:t>
      </w:r>
      <w:r w:rsidR="00940DB3">
        <w:t>–</w:t>
      </w:r>
      <w:r w:rsidR="00940DB3">
        <w:rPr>
          <w:rFonts w:hint="eastAsia"/>
        </w:rPr>
        <w:t xml:space="preserve"> 대자연감</w:t>
      </w:r>
      <w:r>
        <w:rPr>
          <w:rFonts w:hint="eastAsia"/>
        </w:rPr>
        <w:t>]</w:t>
      </w:r>
    </w:p>
    <w:p w14:paraId="65FC25F9" w14:textId="163960A9" w:rsidR="00940DB3" w:rsidRDefault="00E03069" w:rsidP="00E03069">
      <w:pPr>
        <w:pStyle w:val="a"/>
      </w:pPr>
      <w:r>
        <w:rPr>
          <w:rFonts w:hint="eastAsia"/>
        </w:rPr>
        <w:t>하</w:t>
      </w:r>
      <w:r w:rsidR="00940DB3">
        <w:rPr>
          <w:rFonts w:hint="eastAsia"/>
        </w:rPr>
        <w:t>와이의 일몰 광경을 평생 잊을 수가 없네</w:t>
      </w:r>
      <w:r w:rsidR="00940DB3">
        <w:t>…</w:t>
      </w:r>
    </w:p>
    <w:p w14:paraId="0436A395" w14:textId="2E919A29" w:rsidR="00940DB3" w:rsidRDefault="00940DB3" w:rsidP="00E03069">
      <w:pPr>
        <w:pStyle w:val="a"/>
      </w:pPr>
      <w:r>
        <w:rPr>
          <w:rFonts w:hint="eastAsia"/>
        </w:rPr>
        <w:t>가을 바람에 출렁이는 갈대들이 참 쓸쓸하네</w:t>
      </w:r>
    </w:p>
    <w:p w14:paraId="272DD890" w14:textId="057D695E" w:rsidR="00940DB3" w:rsidRDefault="00940DB3" w:rsidP="00E03069">
      <w:pPr>
        <w:pStyle w:val="a"/>
      </w:pPr>
      <w:r>
        <w:rPr>
          <w:rFonts w:hint="eastAsia"/>
        </w:rPr>
        <w:t xml:space="preserve">온 세상이 새 하얀 눈으로 덮여서 세상이 </w:t>
      </w:r>
      <w:proofErr w:type="spellStart"/>
      <w:r>
        <w:rPr>
          <w:rFonts w:hint="eastAsia"/>
        </w:rPr>
        <w:t>깨끗해졋어</w:t>
      </w:r>
      <w:proofErr w:type="spellEnd"/>
      <w:r>
        <w:rPr>
          <w:rFonts w:hint="eastAsia"/>
        </w:rPr>
        <w:t>!</w:t>
      </w:r>
    </w:p>
    <w:p w14:paraId="52DE6030" w14:textId="6C513888" w:rsidR="00940DB3" w:rsidRDefault="00940DB3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02F2A4C8" w14:textId="5C96E4E9" w:rsidR="008105F0" w:rsidRDefault="00A40D7B" w:rsidP="00B66927">
      <w:pPr>
        <w:pStyle w:val="3"/>
        <w:ind w:left="840" w:hanging="440"/>
      </w:pPr>
      <w:r>
        <w:rPr>
          <w:rFonts w:hint="eastAsia"/>
        </w:rPr>
        <w:t>[</w:t>
      </w:r>
      <w:r w:rsidR="008105F0">
        <w:rPr>
          <w:rFonts w:hint="eastAsia"/>
        </w:rPr>
        <w:t xml:space="preserve">보편적인 재미의 요소 </w:t>
      </w:r>
      <w:r w:rsidR="008105F0">
        <w:t xml:space="preserve">– </w:t>
      </w:r>
      <w:r w:rsidR="008105F0">
        <w:rPr>
          <w:rFonts w:hint="eastAsia"/>
        </w:rPr>
        <w:t>새로운 경험</w:t>
      </w:r>
      <w:r>
        <w:rPr>
          <w:rFonts w:hint="eastAsia"/>
        </w:rPr>
        <w:t>]</w:t>
      </w:r>
    </w:p>
    <w:p w14:paraId="655052BD" w14:textId="0E14765C" w:rsidR="008105F0" w:rsidRDefault="008105F0" w:rsidP="00E03069">
      <w:pPr>
        <w:pStyle w:val="a"/>
      </w:pP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진짜 중국 사람이 해주는 짜장면은 처음이지?</w:t>
      </w:r>
    </w:p>
    <w:p w14:paraId="2A2506B2" w14:textId="4DB792FC" w:rsidR="008105F0" w:rsidRDefault="008105F0" w:rsidP="00E03069">
      <w:pPr>
        <w:pStyle w:val="a"/>
      </w:pPr>
      <w:r>
        <w:rPr>
          <w:rFonts w:hint="eastAsia"/>
        </w:rPr>
        <w:t xml:space="preserve">라면에 치즈 넣어서 먹어 </w:t>
      </w:r>
      <w:proofErr w:type="spellStart"/>
      <w:r>
        <w:rPr>
          <w:rFonts w:hint="eastAsia"/>
        </w:rPr>
        <w:t>봤어</w:t>
      </w:r>
      <w:proofErr w:type="spellEnd"/>
      <w:r>
        <w:rPr>
          <w:rFonts w:hint="eastAsia"/>
        </w:rPr>
        <w:t>?</w:t>
      </w:r>
    </w:p>
    <w:p w14:paraId="7F6781A9" w14:textId="40E631B9" w:rsidR="008105F0" w:rsidRDefault="008105F0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5A0E4D76" w14:textId="07FF26F6" w:rsidR="008105F0" w:rsidRDefault="008105F0" w:rsidP="00D51584">
      <w:pPr>
        <w:pStyle w:val="2"/>
      </w:pPr>
      <w:proofErr w:type="spellStart"/>
      <w:r>
        <w:rPr>
          <w:rFonts w:hint="eastAsia"/>
        </w:rPr>
        <w:t>라프</w:t>
      </w:r>
      <w:proofErr w:type="spellEnd"/>
      <w:r>
        <w:rPr>
          <w:rFonts w:hint="eastAsia"/>
        </w:rPr>
        <w:t xml:space="preserve"> 코스터의 재미 이론</w:t>
      </w:r>
    </w:p>
    <w:p w14:paraId="6286551A" w14:textId="08754F92" w:rsidR="008105F0" w:rsidRDefault="008105F0" w:rsidP="00E03069">
      <w:pPr>
        <w:pStyle w:val="a"/>
      </w:pPr>
      <w:r>
        <w:rPr>
          <w:rFonts w:hint="eastAsia"/>
        </w:rPr>
        <w:t>생존을 위한 훈련을 지속적으로 하도록 만드는 뇌의 시스템 중 하나로</w:t>
      </w:r>
      <w:r>
        <w:t xml:space="preserve"> </w:t>
      </w:r>
      <w:r>
        <w:rPr>
          <w:rFonts w:hint="eastAsia"/>
        </w:rPr>
        <w:t>정의할 수 있다.</w:t>
      </w:r>
      <w:r>
        <w:t xml:space="preserve"> </w:t>
      </w:r>
      <w:r>
        <w:rPr>
          <w:rFonts w:hint="eastAsia"/>
        </w:rPr>
        <w:t xml:space="preserve">오락실에서 </w:t>
      </w:r>
      <w:proofErr w:type="spellStart"/>
      <w:r>
        <w:rPr>
          <w:rFonts w:hint="eastAsia"/>
        </w:rPr>
        <w:t>테트리스를</w:t>
      </w:r>
      <w:proofErr w:type="spellEnd"/>
      <w:r>
        <w:rPr>
          <w:rFonts w:hint="eastAsia"/>
        </w:rPr>
        <w:t xml:space="preserve"> 하면서 좀 더</w:t>
      </w:r>
      <w:r w:rsidR="00E03069">
        <w:rPr>
          <w:rFonts w:hint="eastAsia"/>
        </w:rPr>
        <w:t xml:space="preserve"> </w:t>
      </w:r>
      <w:r>
        <w:rPr>
          <w:rFonts w:hint="eastAsia"/>
        </w:rPr>
        <w:t>오래 살기 위해 동전을 계속 넣었던 것처럼.</w:t>
      </w:r>
    </w:p>
    <w:p w14:paraId="206056A1" w14:textId="6328E2CA" w:rsidR="008105F0" w:rsidRDefault="00A71CBC" w:rsidP="00E03069">
      <w:pPr>
        <w:pStyle w:val="a"/>
      </w:pPr>
      <w:r>
        <w:rPr>
          <w:rFonts w:hint="eastAsia"/>
        </w:rPr>
        <w:t>재미라는 것은 문제가</w:t>
      </w:r>
      <w:r>
        <w:t xml:space="preserve"> </w:t>
      </w:r>
      <w:r>
        <w:rPr>
          <w:rFonts w:hint="eastAsia"/>
        </w:rPr>
        <w:t>제시되고,</w:t>
      </w:r>
      <w:r>
        <w:t xml:space="preserve"> </w:t>
      </w:r>
      <w:r>
        <w:rPr>
          <w:rFonts w:hint="eastAsia"/>
        </w:rPr>
        <w:t>문제를 극복하기 위한 과정,</w:t>
      </w:r>
      <w:r>
        <w:t xml:space="preserve"> </w:t>
      </w:r>
      <w:r>
        <w:rPr>
          <w:rFonts w:hint="eastAsia"/>
        </w:rPr>
        <w:t>과정을 위한 방법이 나오고,</w:t>
      </w:r>
      <w:r>
        <w:t xml:space="preserve"> </w:t>
      </w:r>
      <w:r>
        <w:rPr>
          <w:rFonts w:hint="eastAsia"/>
        </w:rPr>
        <w:t>그 방법을</w:t>
      </w:r>
      <w:r>
        <w:t xml:space="preserve"> </w:t>
      </w:r>
      <w:r>
        <w:rPr>
          <w:rFonts w:hint="eastAsia"/>
        </w:rPr>
        <w:t>학습하는 것에서 나온다.</w:t>
      </w:r>
    </w:p>
    <w:p w14:paraId="48B25A67" w14:textId="21E631C8" w:rsidR="00D51584" w:rsidRDefault="00D51584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1C43CE0E" w14:textId="7B6A1E80" w:rsidR="00A71CBC" w:rsidRDefault="00A71CBC" w:rsidP="00D51584">
      <w:pPr>
        <w:pStyle w:val="2"/>
      </w:pPr>
      <w:r>
        <w:rPr>
          <w:rFonts w:hint="eastAsia"/>
        </w:rPr>
        <w:lastRenderedPageBreak/>
        <w:t>재미의 원리</w:t>
      </w:r>
    </w:p>
    <w:p w14:paraId="31210B43" w14:textId="4F55BC66" w:rsidR="00A71CBC" w:rsidRDefault="00A71CBC" w:rsidP="00E03069">
      <w:pPr>
        <w:pStyle w:val="a"/>
      </w:pPr>
      <w:r>
        <w:rPr>
          <w:rFonts w:hint="eastAsia"/>
        </w:rPr>
        <w:t>인간은(생존을 위해</w:t>
      </w:r>
      <w:r>
        <w:t xml:space="preserve">) </w:t>
      </w:r>
      <w:r>
        <w:rPr>
          <w:rFonts w:hint="eastAsia"/>
        </w:rPr>
        <w:t>재미를 위해 훈련을 한다.</w:t>
      </w:r>
    </w:p>
    <w:p w14:paraId="2234810B" w14:textId="28DDEB02" w:rsidR="00A71CBC" w:rsidRDefault="00A71CBC" w:rsidP="00E03069">
      <w:pPr>
        <w:pStyle w:val="a"/>
      </w:pPr>
      <w:r>
        <w:rPr>
          <w:rFonts w:hint="eastAsia"/>
        </w:rPr>
        <w:t>재미를 느끼게 하는 훈련은 패턴이 있다.</w:t>
      </w:r>
    </w:p>
    <w:p w14:paraId="2B9649B4" w14:textId="512BBC4D" w:rsidR="00A71CBC" w:rsidRDefault="00A71CBC" w:rsidP="00E03069">
      <w:pPr>
        <w:pStyle w:val="a"/>
      </w:pPr>
      <w:r>
        <w:rPr>
          <w:rFonts w:hint="eastAsia"/>
        </w:rPr>
        <w:t>일정하게 반복되는 패턴이 있으면 재미있다?</w:t>
      </w:r>
    </w:p>
    <w:p w14:paraId="7900D87F" w14:textId="1B6A7C1D" w:rsidR="00A71CBC" w:rsidRDefault="00A71CBC" w:rsidP="00E03069">
      <w:pPr>
        <w:pStyle w:val="a"/>
      </w:pPr>
      <w:r>
        <w:rPr>
          <w:rFonts w:hint="eastAsia"/>
        </w:rPr>
        <w:t>훈련하는 사람마다 패턴의 습득 속도의 차이가 존재한다.</w:t>
      </w:r>
    </w:p>
    <w:p w14:paraId="4A2E6FEE" w14:textId="1ECA29CE" w:rsidR="00A71CBC" w:rsidRDefault="00A71CBC" w:rsidP="00E03069">
      <w:pPr>
        <w:pStyle w:val="a"/>
      </w:pPr>
      <w:r>
        <w:rPr>
          <w:rFonts w:hint="eastAsia"/>
        </w:rPr>
        <w:t>사람마다 차이가 있지만</w:t>
      </w:r>
      <w:r>
        <w:t xml:space="preserve"> </w:t>
      </w:r>
      <w:r>
        <w:rPr>
          <w:rFonts w:hint="eastAsia"/>
        </w:rPr>
        <w:t>일반적으로 반복되는 패턴을 오래할 경우 재미를 못 느낀다.</w:t>
      </w:r>
    </w:p>
    <w:p w14:paraId="368C2183" w14:textId="77777777" w:rsidR="00FA3058" w:rsidRDefault="00FA3058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61BA48A9" w14:textId="50B80447" w:rsidR="00A71CBC" w:rsidRDefault="00A52779" w:rsidP="00D51584">
      <w:pPr>
        <w:pStyle w:val="2"/>
      </w:pPr>
      <w:r>
        <w:rPr>
          <w:rFonts w:hint="eastAsia"/>
        </w:rPr>
        <w:t>인지심리학에서 말하는 재미의 정의</w:t>
      </w:r>
    </w:p>
    <w:p w14:paraId="2B0CF7A4" w14:textId="6C889C10" w:rsidR="00A52779" w:rsidRDefault="00A52779" w:rsidP="00B66927">
      <w:pPr>
        <w:pStyle w:val="3"/>
        <w:ind w:left="840" w:hanging="440"/>
      </w:pPr>
      <w:r>
        <w:t>[</w:t>
      </w:r>
      <w:r>
        <w:rPr>
          <w:rFonts w:hint="eastAsia"/>
        </w:rPr>
        <w:t>일종의 사고 과정에 의해 뇌의 특정 부분이 반응하며 발생하는 느낌</w:t>
      </w:r>
      <w:r>
        <w:t>]</w:t>
      </w:r>
    </w:p>
    <w:p w14:paraId="4FD80C9F" w14:textId="4CC66847" w:rsidR="00A52779" w:rsidRDefault="00A52779" w:rsidP="00E03069">
      <w:pPr>
        <w:pStyle w:val="a"/>
      </w:pPr>
      <w:r>
        <w:rPr>
          <w:rFonts w:hint="eastAsia"/>
        </w:rPr>
        <w:t>인지적 재미를 느낌 때와 정서적 재미를 느낄 때 뇌는 각각 다른 부분에서 반응을 느낀다.</w:t>
      </w:r>
    </w:p>
    <w:p w14:paraId="729B41BC" w14:textId="4935B040" w:rsidR="00A52779" w:rsidRDefault="00A52779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72A46BA5" w14:textId="77777777" w:rsidR="00A52779" w:rsidRDefault="00A52779" w:rsidP="00D51584">
      <w:pPr>
        <w:pStyle w:val="2"/>
      </w:pPr>
      <w:r>
        <w:rPr>
          <w:rFonts w:hint="eastAsia"/>
        </w:rPr>
        <w:t>재미의 유발 과정</w:t>
      </w:r>
    </w:p>
    <w:p w14:paraId="35AD4CBE" w14:textId="15BF8930" w:rsidR="00A52779" w:rsidRDefault="00A52779" w:rsidP="00E03069">
      <w:pPr>
        <w:pStyle w:val="a"/>
      </w:pPr>
      <w:r>
        <w:rPr>
          <w:rFonts w:hint="eastAsia"/>
        </w:rPr>
        <w:t xml:space="preserve">사전 지식과 새로운 도전 </w:t>
      </w:r>
      <w:r w:rsidR="004A0D43">
        <w:rPr>
          <w:rFonts w:hint="eastAsia"/>
        </w:rPr>
        <w:t>사이의</w:t>
      </w:r>
      <w:r>
        <w:rPr>
          <w:rFonts w:hint="eastAsia"/>
        </w:rPr>
        <w:t xml:space="preserve"> 간격이 좁거나 없다면 지루함을 느낀다.</w:t>
      </w:r>
    </w:p>
    <w:p w14:paraId="316BD163" w14:textId="0F617406" w:rsidR="00A52779" w:rsidRDefault="00A52779" w:rsidP="00E03069">
      <w:pPr>
        <w:pStyle w:val="a"/>
      </w:pPr>
      <w:r>
        <w:rPr>
          <w:rFonts w:hint="eastAsia"/>
        </w:rPr>
        <w:t xml:space="preserve">이후 해결 과정에서 실패로 돌아간다면 </w:t>
      </w:r>
      <w:r w:rsidR="004A0D43">
        <w:rPr>
          <w:rFonts w:hint="eastAsia"/>
        </w:rPr>
        <w:t>불쾌함을 느낀다.</w:t>
      </w:r>
    </w:p>
    <w:p w14:paraId="2A9A25D3" w14:textId="0395D1C2" w:rsidR="004A0D43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356D6112" w14:textId="6226E52D" w:rsidR="00A52779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  <w:r>
        <w:rPr>
          <w:noProof/>
          <w:spacing w:val="-20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659F6AB3" wp14:editId="7BF66E25">
                <wp:simplePos x="0" y="0"/>
                <wp:positionH relativeFrom="column">
                  <wp:posOffset>2219325</wp:posOffset>
                </wp:positionH>
                <wp:positionV relativeFrom="paragraph">
                  <wp:posOffset>12700</wp:posOffset>
                </wp:positionV>
                <wp:extent cx="819150" cy="819150"/>
                <wp:effectExtent l="0" t="0" r="19050" b="19050"/>
                <wp:wrapNone/>
                <wp:docPr id="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ED67A" w14:textId="7EFB5E21" w:rsidR="001B08DF" w:rsidRDefault="001B08DF" w:rsidP="004A0D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새로운도전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9F6AB3" id="타원 2" o:spid="_x0000_s1026" style="position:absolute;left:0;text-align:left;margin-left:174.75pt;margin-top:1pt;width:64.5pt;height:64.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" fillcolor="#4472c4 [3204]" strokecolor="#1f3763 [1604]" strokeweight="1pt">
                <v:stroke joinstyle="miter"/>
                <v:textbox>
                  <w:txbxContent>
                    <w:p w14:paraId="181ED67A" w14:textId="7EFB5E21" w:rsidR="001B08DF" w:rsidRDefault="001B08DF" w:rsidP="004A0D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새로운도전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pacing w:val="-20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66732203" wp14:editId="37EC743B">
                <wp:simplePos x="0" y="0"/>
                <wp:positionH relativeFrom="column">
                  <wp:posOffset>104775</wp:posOffset>
                </wp:positionH>
                <wp:positionV relativeFrom="paragraph">
                  <wp:posOffset>12700</wp:posOffset>
                </wp:positionV>
                <wp:extent cx="771525" cy="771525"/>
                <wp:effectExtent l="0" t="0" r="28575" b="28575"/>
                <wp:wrapNone/>
                <wp:docPr id="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7715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1FB609" w14:textId="2C2019A6" w:rsidR="001B08DF" w:rsidRDefault="001B08DF" w:rsidP="004A0D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사전지식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732203" id="타원 1" o:spid="_x0000_s1027" style="position:absolute;left:0;text-align:left;margin-left:8.25pt;margin-top:1pt;width:60.75pt;height:60.7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" fillcolor="#4472c4 [3204]" strokecolor="#1f3763 [1604]" strokeweight="1pt">
                <v:stroke joinstyle="miter"/>
                <v:textbox>
                  <w:txbxContent>
                    <w:p w14:paraId="121FB609" w14:textId="2C2019A6" w:rsidR="001B08DF" w:rsidRDefault="001B08DF" w:rsidP="004A0D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사전지식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spacing w:val="-20"/>
        </w:rPr>
        <w:t xml:space="preserve"> </w:t>
      </w:r>
      <w:r>
        <w:rPr>
          <w:spacing w:val="-20"/>
        </w:rPr>
        <w:t xml:space="preserve">                             </w:t>
      </w:r>
      <w:r>
        <w:rPr>
          <w:rFonts w:hint="eastAsia"/>
          <w:spacing w:val="-20"/>
        </w:rPr>
        <w:t>둘 사이의 간격</w:t>
      </w:r>
    </w:p>
    <w:p w14:paraId="6F75B5BA" w14:textId="1B1B90DA" w:rsidR="004A0D43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  <w:r>
        <w:rPr>
          <w:noProof/>
          <w:spacing w:val="-20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0B90C288" wp14:editId="0533DFC4">
                <wp:simplePos x="0" y="0"/>
                <wp:positionH relativeFrom="column">
                  <wp:posOffset>857249</wp:posOffset>
                </wp:positionH>
                <wp:positionV relativeFrom="paragraph">
                  <wp:posOffset>175895</wp:posOffset>
                </wp:positionV>
                <wp:extent cx="1457325" cy="0"/>
                <wp:effectExtent l="0" t="0" r="0" b="0"/>
                <wp:wrapNone/>
                <wp:docPr id="8" name="직선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73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599DF" id="직선 연결선 8" o:spid="_x0000_s1026" style="position:absolute;left:0;text-align:lef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5pt,13.85pt" to="182.2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" strokecolor="#4472c4 [3204]" strokeweight=".5pt">
                <v:stroke joinstyle="miter"/>
              </v:line>
            </w:pict>
          </mc:Fallback>
        </mc:AlternateContent>
      </w:r>
    </w:p>
    <w:p w14:paraId="7BBFC4FD" w14:textId="0E985A21" w:rsidR="004A0D43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  <w:r>
        <w:rPr>
          <w:noProof/>
          <w:spacing w:val="-20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5C667F4" wp14:editId="321C1DFF">
                <wp:simplePos x="0" y="0"/>
                <wp:positionH relativeFrom="column">
                  <wp:posOffset>1314450</wp:posOffset>
                </wp:positionH>
                <wp:positionV relativeFrom="paragraph">
                  <wp:posOffset>100330</wp:posOffset>
                </wp:positionV>
                <wp:extent cx="438150" cy="1762125"/>
                <wp:effectExtent l="19050" t="0" r="19050" b="47625"/>
                <wp:wrapNone/>
                <wp:docPr id="9" name="화살표: 아래쪽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762125"/>
                        </a:xfrm>
                        <a:prstGeom prst="down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314DA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9" o:spid="_x0000_s1026" type="#_x0000_t67" style="position:absolute;left:0;text-align:left;margin-left:103.5pt;margin-top:7.9pt;width:34.5pt;height:138.75pt;z-index: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" adj="18915" filled="f" strokecolor="#1f3763 [1604]" strokeweight="1pt"/>
            </w:pict>
          </mc:Fallback>
        </mc:AlternateContent>
      </w:r>
    </w:p>
    <w:p w14:paraId="03913BDF" w14:textId="7F835B23" w:rsidR="004A0D43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  <w:r>
        <w:rPr>
          <w:noProof/>
          <w:spacing w:val="-20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1E628A87" wp14:editId="7BB79786">
                <wp:simplePos x="0" y="0"/>
                <wp:positionH relativeFrom="column">
                  <wp:posOffset>1152525</wp:posOffset>
                </wp:positionH>
                <wp:positionV relativeFrom="paragraph">
                  <wp:posOffset>234950</wp:posOffset>
                </wp:positionV>
                <wp:extent cx="771525" cy="771525"/>
                <wp:effectExtent l="0" t="0" r="28575" b="28575"/>
                <wp:wrapNone/>
                <wp:docPr id="3" name="타원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7715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285778" w14:textId="7D8B9395" w:rsidR="001B08DF" w:rsidRDefault="001B08DF" w:rsidP="004A0D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재미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628A87" id="타원 3" o:spid="_x0000_s1028" style="position:absolute;left:0;text-align:left;margin-left:90.75pt;margin-top:18.5pt;width:60.75pt;height:60.75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" fillcolor="#4472c4 [3204]" strokecolor="#1f3763 [1604]" strokeweight="1pt">
                <v:stroke joinstyle="miter"/>
                <v:textbox>
                  <w:txbxContent>
                    <w:p w14:paraId="60285778" w14:textId="7D8B9395" w:rsidR="001B08DF" w:rsidRDefault="001B08DF" w:rsidP="004A0D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재미</w:t>
                      </w:r>
                    </w:p>
                  </w:txbxContent>
                </v:textbox>
              </v:oval>
            </w:pict>
          </mc:Fallback>
        </mc:AlternateContent>
      </w:r>
    </w:p>
    <w:p w14:paraId="5EAD8CB2" w14:textId="09C1AC93" w:rsidR="004A0D43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7FEF4D7D" w14:textId="39F5BFDB" w:rsidR="004A0D43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3D7A3929" w14:textId="422A739A" w:rsidR="004A0D43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1154BF73" w14:textId="647B10BA" w:rsidR="004A0D43" w:rsidRDefault="00D51584" w:rsidP="006B6C94">
      <w:pPr>
        <w:widowControl/>
        <w:wordWrap/>
        <w:autoSpaceDE/>
        <w:autoSpaceDN/>
        <w:spacing w:after="0"/>
        <w:rPr>
          <w:spacing w:val="-20"/>
        </w:rPr>
      </w:pPr>
      <w:r>
        <w:rPr>
          <w:spacing w:val="-20"/>
        </w:rPr>
        <w:t xml:space="preserve">                 </w:t>
      </w:r>
      <w:r w:rsidR="004A0D43">
        <w:rPr>
          <w:spacing w:val="-20"/>
        </w:rPr>
        <w:t xml:space="preserve">    </w:t>
      </w:r>
      <w:r w:rsidR="004A0D43">
        <w:rPr>
          <w:rFonts w:hint="eastAsia"/>
          <w:spacing w:val="-20"/>
        </w:rPr>
        <w:t>해결과정</w:t>
      </w:r>
    </w:p>
    <w:p w14:paraId="12EF2572" w14:textId="0932ED4E" w:rsidR="004A0D43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  <w:r>
        <w:rPr>
          <w:noProof/>
          <w:spacing w:val="-20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4DB80648" wp14:editId="4D3CF25B">
                <wp:simplePos x="0" y="0"/>
                <wp:positionH relativeFrom="column">
                  <wp:posOffset>590550</wp:posOffset>
                </wp:positionH>
                <wp:positionV relativeFrom="paragraph">
                  <wp:posOffset>78740</wp:posOffset>
                </wp:positionV>
                <wp:extent cx="771525" cy="771525"/>
                <wp:effectExtent l="0" t="0" r="28575" b="28575"/>
                <wp:wrapNone/>
                <wp:docPr id="6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7715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9F0D78" w14:textId="77777777" w:rsidR="001B08DF" w:rsidRDefault="001B08DF" w:rsidP="004A0D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사전지식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B80648" id="타원 6" o:spid="_x0000_s1029" style="position:absolute;left:0;text-align:left;margin-left:46.5pt;margin-top:6.2pt;width:60.75pt;height:60.75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" fillcolor="#4472c4 [3204]" strokecolor="#1f3763 [1604]" strokeweight="1pt">
                <v:stroke joinstyle="miter"/>
                <v:textbox>
                  <w:txbxContent>
                    <w:p w14:paraId="7B9F0D78" w14:textId="77777777" w:rsidR="001B08DF" w:rsidRDefault="001B08DF" w:rsidP="004A0D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사전지식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pacing w:val="-20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52C31FD7" wp14:editId="362A5E82">
                <wp:simplePos x="0" y="0"/>
                <wp:positionH relativeFrom="column">
                  <wp:posOffset>1695450</wp:posOffset>
                </wp:positionH>
                <wp:positionV relativeFrom="paragraph">
                  <wp:posOffset>78740</wp:posOffset>
                </wp:positionV>
                <wp:extent cx="819150" cy="819150"/>
                <wp:effectExtent l="0" t="0" r="19050" b="19050"/>
                <wp:wrapNone/>
                <wp:docPr id="7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4A36A" w14:textId="77777777" w:rsidR="001B08DF" w:rsidRDefault="001B08DF" w:rsidP="004A0D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새로운도전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C31FD7" id="타원 7" o:spid="_x0000_s1030" style="position:absolute;left:0;text-align:left;margin-left:133.5pt;margin-top:6.2pt;width:64.5pt;height:64.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" fillcolor="#4472c4 [3204]" strokecolor="#1f3763 [1604]" strokeweight="1pt">
                <v:stroke joinstyle="miter"/>
                <v:textbox>
                  <w:txbxContent>
                    <w:p w14:paraId="1FD4A36A" w14:textId="77777777" w:rsidR="001B08DF" w:rsidRDefault="001B08DF" w:rsidP="004A0D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새로운도전</w:t>
                      </w:r>
                    </w:p>
                  </w:txbxContent>
                </v:textbox>
              </v:oval>
            </w:pict>
          </mc:Fallback>
        </mc:AlternateContent>
      </w:r>
    </w:p>
    <w:p w14:paraId="68442BCF" w14:textId="77777777" w:rsidR="004A0D43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4BBD9A3C" w14:textId="43D2CC69" w:rsidR="004A0D43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08F89F1B" w14:textId="77777777" w:rsidR="004A0D43" w:rsidRDefault="004A0D43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603DA8BA" w14:textId="77777777" w:rsidR="00D51584" w:rsidRPr="008105F0" w:rsidRDefault="00D51584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75018B37" w14:textId="0BABA718" w:rsidR="00ED12B6" w:rsidRDefault="00ED12B6" w:rsidP="00D51584">
      <w:pPr>
        <w:pStyle w:val="2"/>
      </w:pPr>
      <w:proofErr w:type="spellStart"/>
      <w:r>
        <w:rPr>
          <w:rFonts w:hint="eastAsia"/>
        </w:rPr>
        <w:t>칙센트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미하이의</w:t>
      </w:r>
      <w:proofErr w:type="spellEnd"/>
      <w:r>
        <w:rPr>
          <w:rFonts w:hint="eastAsia"/>
        </w:rPr>
        <w:t xml:space="preserve"> 몰입 이론</w:t>
      </w:r>
    </w:p>
    <w:p w14:paraId="4EAD0DF4" w14:textId="1DB76009" w:rsidR="00733521" w:rsidRDefault="00ED12B6" w:rsidP="00E03069">
      <w:pPr>
        <w:pStyle w:val="a"/>
      </w:pPr>
      <w:proofErr w:type="spellStart"/>
      <w:r>
        <w:rPr>
          <w:rFonts w:hint="eastAsia"/>
        </w:rPr>
        <w:t>칙센트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미하이는</w:t>
      </w:r>
      <w:proofErr w:type="spellEnd"/>
      <w:r>
        <w:rPr>
          <w:rFonts w:hint="eastAsia"/>
        </w:rPr>
        <w:t xml:space="preserve"> </w:t>
      </w:r>
      <w:r>
        <w:t>Flow</w:t>
      </w:r>
      <w:r>
        <w:rPr>
          <w:rFonts w:hint="eastAsia"/>
        </w:rPr>
        <w:t>를 최적 경험이라고도 부른다.</w:t>
      </w:r>
    </w:p>
    <w:p w14:paraId="461A635C" w14:textId="71B7B66D" w:rsidR="00733521" w:rsidRDefault="00733521" w:rsidP="00E03069">
      <w:pPr>
        <w:pStyle w:val="a"/>
      </w:pPr>
      <w:r>
        <w:rPr>
          <w:rFonts w:hint="eastAsia"/>
        </w:rPr>
        <w:t>몰입 경험에 특징 중 하나는 자기 목적성,</w:t>
      </w:r>
      <w:r>
        <w:t xml:space="preserve"> </w:t>
      </w:r>
      <w:r>
        <w:rPr>
          <w:rFonts w:hint="eastAsia"/>
        </w:rPr>
        <w:t>즉 외적 보상 자체를 위해서가 아니라 몰입 자체를 추구</w:t>
      </w:r>
    </w:p>
    <w:p w14:paraId="739E0216" w14:textId="5CCE11D8" w:rsidR="00733521" w:rsidRDefault="00733521" w:rsidP="00E03069">
      <w:pPr>
        <w:pStyle w:val="a"/>
      </w:pPr>
      <w:r>
        <w:rPr>
          <w:rFonts w:hint="eastAsia"/>
        </w:rPr>
        <w:t>몰입의 경지는 자신의 역량(</w:t>
      </w:r>
      <w:r>
        <w:t>Skill)</w:t>
      </w:r>
      <w:r>
        <w:rPr>
          <w:rFonts w:hint="eastAsia"/>
        </w:rPr>
        <w:t>과 주어진 과제(C</w:t>
      </w:r>
      <w:r>
        <w:t>hallenge)</w:t>
      </w:r>
      <w:r>
        <w:rPr>
          <w:rFonts w:hint="eastAsia"/>
        </w:rPr>
        <w:t>가 가장 정점에서 만날 때 일어나는 현상</w:t>
      </w:r>
    </w:p>
    <w:p w14:paraId="2F19D9B3" w14:textId="3FB555F0" w:rsidR="00733521" w:rsidRDefault="00733521" w:rsidP="00E03069">
      <w:pPr>
        <w:pStyle w:val="a"/>
      </w:pPr>
      <w:r>
        <w:rPr>
          <w:rFonts w:hint="eastAsia"/>
        </w:rPr>
        <w:t>역량만 높으면 권태나 무기력,</w:t>
      </w:r>
      <w:r>
        <w:t xml:space="preserve"> </w:t>
      </w:r>
      <w:r>
        <w:rPr>
          <w:rFonts w:hint="eastAsia"/>
        </w:rPr>
        <w:t>역량이 낮으면 각성이나 불안감에 시달림</w:t>
      </w:r>
    </w:p>
    <w:p w14:paraId="1599B8ED" w14:textId="090776FA" w:rsidR="00424C80" w:rsidRPr="00424C80" w:rsidRDefault="00733521" w:rsidP="00424C80">
      <w:pPr>
        <w:pStyle w:val="a"/>
      </w:pPr>
      <w:r>
        <w:rPr>
          <w:rFonts w:hint="eastAsia"/>
        </w:rPr>
        <w:t>일반적으로 게임 기획은 유저의 과제 수행 방법에 비중,</w:t>
      </w:r>
      <w:r>
        <w:t xml:space="preserve"> </w:t>
      </w:r>
      <w:r>
        <w:rPr>
          <w:rFonts w:hint="eastAsia"/>
        </w:rPr>
        <w:t>몰입은 유저가 왜 과제를 수행하며 어떻게 느끼는가에 비중을 둔다.</w:t>
      </w:r>
    </w:p>
    <w:p w14:paraId="460C6A6D" w14:textId="77777777" w:rsidR="00424C80" w:rsidRDefault="00424C80" w:rsidP="00424C80">
      <w:pPr>
        <w:pStyle w:val="a0"/>
      </w:pPr>
      <w:proofErr w:type="gramStart"/>
      <w:r>
        <w:rPr>
          <w:rFonts w:hint="eastAsia"/>
        </w:rPr>
        <w:t xml:space="preserve">몰입 </w:t>
      </w:r>
      <w:r>
        <w:t>:</w:t>
      </w:r>
      <w:proofErr w:type="gramEnd"/>
      <w:r>
        <w:t xml:space="preserve"> </w:t>
      </w:r>
      <w:r w:rsidRPr="00424C80">
        <w:rPr>
          <w:rFonts w:hint="eastAsia"/>
          <w:sz w:val="18"/>
        </w:rPr>
        <w:t>어떤 행위에 깊게 몰입하여 시간의 흐름이나</w:t>
      </w:r>
      <w:r w:rsidRPr="00424C80">
        <w:rPr>
          <w:sz w:val="18"/>
        </w:rPr>
        <w:t xml:space="preserve">, </w:t>
      </w:r>
      <w:r w:rsidRPr="00424C80">
        <w:rPr>
          <w:rFonts w:hint="eastAsia"/>
          <w:sz w:val="18"/>
        </w:rPr>
        <w:t>공간,</w:t>
      </w:r>
      <w:r w:rsidRPr="00424C80">
        <w:rPr>
          <w:sz w:val="18"/>
        </w:rPr>
        <w:t xml:space="preserve"> </w:t>
      </w:r>
      <w:r w:rsidRPr="00424C80">
        <w:rPr>
          <w:rFonts w:hint="eastAsia"/>
          <w:sz w:val="18"/>
        </w:rPr>
        <w:t>더 나아가서는 자신에 대한 생각까지도 잊어버리게 되는 심리적 상태</w:t>
      </w:r>
    </w:p>
    <w:p w14:paraId="4FC90656" w14:textId="20BBB46E" w:rsidR="00D51584" w:rsidRPr="00424C80" w:rsidRDefault="00424C80" w:rsidP="00424C80">
      <w:pPr>
        <w:pStyle w:val="a0"/>
        <w:widowControl/>
        <w:wordWrap/>
        <w:autoSpaceDE/>
        <w:autoSpaceDN/>
      </w:pPr>
      <w:r>
        <w:rPr>
          <w:rFonts w:hint="eastAsia"/>
        </w:rPr>
        <w:t>F</w:t>
      </w:r>
      <w:r>
        <w:t>low(</w:t>
      </w:r>
      <w:r>
        <w:rPr>
          <w:rFonts w:hint="eastAsia"/>
        </w:rPr>
        <w:t>플로우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자신이 하고 있는 일에 빠져드는 개인의 심리상태</w:t>
      </w:r>
      <w:r w:rsidR="00D51584" w:rsidRPr="00424C80">
        <w:br w:type="page"/>
      </w:r>
    </w:p>
    <w:p w14:paraId="3E3EA895" w14:textId="771D524F" w:rsidR="00733521" w:rsidRDefault="00733521" w:rsidP="00D51584">
      <w:pPr>
        <w:pStyle w:val="2"/>
      </w:pPr>
      <w:r>
        <w:rPr>
          <w:rFonts w:hint="eastAsia"/>
        </w:rPr>
        <w:lastRenderedPageBreak/>
        <w:t>몰입의 구성요소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33521" w14:paraId="05A7FA0B" w14:textId="77777777" w:rsidTr="00733521">
        <w:tc>
          <w:tcPr>
            <w:tcW w:w="5228" w:type="dxa"/>
          </w:tcPr>
          <w:p w14:paraId="480D68A1" w14:textId="6DA2288A" w:rsidR="00733521" w:rsidRPr="00424C80" w:rsidRDefault="00733521" w:rsidP="00733521">
            <w:pPr>
              <w:widowControl/>
              <w:wordWrap/>
              <w:autoSpaceDE/>
              <w:autoSpaceDN/>
              <w:jc w:val="center"/>
              <w:rPr>
                <w:spacing w:val="-20"/>
                <w:sz w:val="40"/>
              </w:rPr>
            </w:pPr>
            <w:r w:rsidRPr="00424C80">
              <w:rPr>
                <w:rFonts w:hint="eastAsia"/>
                <w:spacing w:val="-20"/>
                <w:sz w:val="40"/>
              </w:rPr>
              <w:t>전제조건</w:t>
            </w:r>
          </w:p>
        </w:tc>
        <w:tc>
          <w:tcPr>
            <w:tcW w:w="5228" w:type="dxa"/>
          </w:tcPr>
          <w:p w14:paraId="4573C70C" w14:textId="5B48574B" w:rsidR="00733521" w:rsidRPr="00424C80" w:rsidRDefault="00733521" w:rsidP="00733521">
            <w:pPr>
              <w:widowControl/>
              <w:wordWrap/>
              <w:autoSpaceDE/>
              <w:autoSpaceDN/>
              <w:jc w:val="center"/>
              <w:rPr>
                <w:spacing w:val="-20"/>
                <w:sz w:val="40"/>
              </w:rPr>
            </w:pPr>
            <w:r w:rsidRPr="00424C80">
              <w:rPr>
                <w:rFonts w:hint="eastAsia"/>
                <w:spacing w:val="-20"/>
                <w:sz w:val="40"/>
              </w:rPr>
              <w:t>경험</w:t>
            </w:r>
          </w:p>
        </w:tc>
      </w:tr>
      <w:tr w:rsidR="00733521" w14:paraId="5D1AC185" w14:textId="77777777" w:rsidTr="009D10CF">
        <w:trPr>
          <w:trHeight w:val="1414"/>
        </w:trPr>
        <w:tc>
          <w:tcPr>
            <w:tcW w:w="5228" w:type="dxa"/>
          </w:tcPr>
          <w:p w14:paraId="54F3CEE2" w14:textId="77777777" w:rsidR="00733521" w:rsidRPr="00424C80" w:rsidRDefault="00733521" w:rsidP="00733521">
            <w:pPr>
              <w:widowControl/>
              <w:wordWrap/>
              <w:autoSpaceDE/>
              <w:autoSpaceDN/>
              <w:jc w:val="center"/>
              <w:rPr>
                <w:spacing w:val="-20"/>
                <w:sz w:val="24"/>
                <w:szCs w:val="24"/>
              </w:rPr>
            </w:pPr>
            <w:r w:rsidRPr="00424C80">
              <w:rPr>
                <w:rFonts w:hint="eastAsia"/>
                <w:spacing w:val="-20"/>
                <w:sz w:val="24"/>
                <w:szCs w:val="24"/>
              </w:rPr>
              <w:t>명확한 목표</w:t>
            </w:r>
          </w:p>
          <w:p w14:paraId="28548D0B" w14:textId="77777777" w:rsidR="00733521" w:rsidRPr="00424C80" w:rsidRDefault="00733521" w:rsidP="00733521">
            <w:pPr>
              <w:widowControl/>
              <w:wordWrap/>
              <w:autoSpaceDE/>
              <w:autoSpaceDN/>
              <w:jc w:val="center"/>
              <w:rPr>
                <w:spacing w:val="-20"/>
                <w:sz w:val="24"/>
                <w:szCs w:val="24"/>
              </w:rPr>
            </w:pPr>
            <w:r w:rsidRPr="00424C80">
              <w:rPr>
                <w:rFonts w:hint="eastAsia"/>
                <w:spacing w:val="-20"/>
                <w:sz w:val="24"/>
                <w:szCs w:val="24"/>
              </w:rPr>
              <w:t>분명한 피드백</w:t>
            </w:r>
          </w:p>
          <w:p w14:paraId="183033F1" w14:textId="4EB3A9C6" w:rsidR="00733521" w:rsidRPr="00424C80" w:rsidRDefault="00733521" w:rsidP="00733521">
            <w:pPr>
              <w:jc w:val="center"/>
              <w:rPr>
                <w:spacing w:val="-20"/>
                <w:sz w:val="24"/>
                <w:szCs w:val="24"/>
              </w:rPr>
            </w:pPr>
            <w:r w:rsidRPr="00424C80">
              <w:rPr>
                <w:rFonts w:hint="eastAsia"/>
                <w:spacing w:val="-20"/>
                <w:sz w:val="24"/>
                <w:szCs w:val="24"/>
              </w:rPr>
              <w:t>도전,</w:t>
            </w:r>
            <w:r w:rsidRPr="00424C80">
              <w:rPr>
                <w:spacing w:val="-20"/>
                <w:sz w:val="24"/>
                <w:szCs w:val="24"/>
              </w:rPr>
              <w:t xml:space="preserve"> </w:t>
            </w:r>
            <w:r w:rsidRPr="00424C80">
              <w:rPr>
                <w:rFonts w:hint="eastAsia"/>
                <w:spacing w:val="-20"/>
                <w:sz w:val="24"/>
                <w:szCs w:val="24"/>
              </w:rPr>
              <w:t>기능의 조화</w:t>
            </w:r>
          </w:p>
        </w:tc>
        <w:tc>
          <w:tcPr>
            <w:tcW w:w="5228" w:type="dxa"/>
          </w:tcPr>
          <w:p w14:paraId="1C7C25A6" w14:textId="77777777" w:rsidR="00733521" w:rsidRPr="00424C80" w:rsidRDefault="00733521" w:rsidP="00733521">
            <w:pPr>
              <w:widowControl/>
              <w:wordWrap/>
              <w:autoSpaceDE/>
              <w:autoSpaceDN/>
              <w:jc w:val="center"/>
              <w:rPr>
                <w:spacing w:val="-20"/>
                <w:sz w:val="24"/>
                <w:szCs w:val="24"/>
              </w:rPr>
            </w:pPr>
            <w:r w:rsidRPr="00424C80">
              <w:rPr>
                <w:rFonts w:hint="eastAsia"/>
                <w:spacing w:val="-20"/>
                <w:sz w:val="24"/>
                <w:szCs w:val="24"/>
              </w:rPr>
              <w:t>과제의 집중</w:t>
            </w:r>
          </w:p>
          <w:p w14:paraId="5051ABE0" w14:textId="77777777" w:rsidR="00733521" w:rsidRPr="00424C80" w:rsidRDefault="00733521" w:rsidP="00733521">
            <w:pPr>
              <w:jc w:val="center"/>
              <w:rPr>
                <w:spacing w:val="-20"/>
                <w:sz w:val="24"/>
                <w:szCs w:val="24"/>
              </w:rPr>
            </w:pPr>
            <w:r w:rsidRPr="00424C80">
              <w:rPr>
                <w:rFonts w:hint="eastAsia"/>
                <w:spacing w:val="-20"/>
                <w:sz w:val="24"/>
                <w:szCs w:val="24"/>
              </w:rPr>
              <w:t>행동과 의식의 통합</w:t>
            </w:r>
          </w:p>
          <w:p w14:paraId="2E5D1E6D" w14:textId="77777777" w:rsidR="00733521" w:rsidRPr="00424C80" w:rsidRDefault="00733521" w:rsidP="00733521">
            <w:pPr>
              <w:jc w:val="center"/>
              <w:rPr>
                <w:spacing w:val="-20"/>
                <w:sz w:val="24"/>
                <w:szCs w:val="24"/>
              </w:rPr>
            </w:pPr>
            <w:proofErr w:type="spellStart"/>
            <w:r w:rsidRPr="00424C80">
              <w:rPr>
                <w:rFonts w:hint="eastAsia"/>
                <w:spacing w:val="-20"/>
                <w:sz w:val="24"/>
                <w:szCs w:val="24"/>
              </w:rPr>
              <w:t>통제감</w:t>
            </w:r>
            <w:proofErr w:type="spellEnd"/>
          </w:p>
          <w:p w14:paraId="226E5055" w14:textId="77777777" w:rsidR="00733521" w:rsidRPr="00424C80" w:rsidRDefault="00733521" w:rsidP="00733521">
            <w:pPr>
              <w:jc w:val="center"/>
              <w:rPr>
                <w:spacing w:val="-20"/>
                <w:sz w:val="24"/>
                <w:szCs w:val="24"/>
              </w:rPr>
            </w:pPr>
            <w:r w:rsidRPr="00424C80">
              <w:rPr>
                <w:rFonts w:hint="eastAsia"/>
                <w:spacing w:val="-20"/>
                <w:sz w:val="24"/>
                <w:szCs w:val="24"/>
              </w:rPr>
              <w:t>자의식의 상실</w:t>
            </w:r>
          </w:p>
          <w:p w14:paraId="0C1E49AC" w14:textId="77777777" w:rsidR="00733521" w:rsidRPr="00424C80" w:rsidRDefault="00733521" w:rsidP="00733521">
            <w:pPr>
              <w:jc w:val="center"/>
              <w:rPr>
                <w:spacing w:val="-20"/>
                <w:sz w:val="24"/>
                <w:szCs w:val="24"/>
              </w:rPr>
            </w:pPr>
            <w:r w:rsidRPr="00424C80">
              <w:rPr>
                <w:rFonts w:hint="eastAsia"/>
                <w:spacing w:val="-20"/>
                <w:sz w:val="24"/>
                <w:szCs w:val="24"/>
              </w:rPr>
              <w:t>시간감각의 왜곡</w:t>
            </w:r>
          </w:p>
          <w:p w14:paraId="0C456405" w14:textId="269F2E33" w:rsidR="00733521" w:rsidRPr="00424C80" w:rsidRDefault="00733521" w:rsidP="00733521">
            <w:pPr>
              <w:jc w:val="center"/>
              <w:rPr>
                <w:spacing w:val="-20"/>
                <w:sz w:val="24"/>
                <w:szCs w:val="24"/>
              </w:rPr>
            </w:pPr>
            <w:r w:rsidRPr="00424C80">
              <w:rPr>
                <w:rFonts w:hint="eastAsia"/>
                <w:spacing w:val="-20"/>
                <w:sz w:val="24"/>
                <w:szCs w:val="24"/>
              </w:rPr>
              <w:t>자기목적적 경험</w:t>
            </w:r>
          </w:p>
        </w:tc>
      </w:tr>
    </w:tbl>
    <w:p w14:paraId="508DC191" w14:textId="67998A39" w:rsidR="00733521" w:rsidRDefault="00733521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3A0F26AB" w14:textId="06D741D6" w:rsidR="00DC4D29" w:rsidRDefault="00DC4D29" w:rsidP="00D51584">
      <w:pPr>
        <w:pStyle w:val="2"/>
      </w:pPr>
      <w:r>
        <w:rPr>
          <w:rFonts w:hint="eastAsia"/>
        </w:rPr>
        <w:t xml:space="preserve">몰입 모델 </w:t>
      </w:r>
      <w:r>
        <w:t xml:space="preserve">– </w:t>
      </w:r>
      <w:r>
        <w:rPr>
          <w:rFonts w:hint="eastAsia"/>
        </w:rPr>
        <w:t xml:space="preserve">플로우 </w:t>
      </w:r>
      <w:r>
        <w:t>3</w:t>
      </w:r>
      <w:r>
        <w:rPr>
          <w:rFonts w:hint="eastAsia"/>
        </w:rPr>
        <w:t>채널 모델</w:t>
      </w:r>
    </w:p>
    <w:p w14:paraId="0B056046" w14:textId="1527E813" w:rsidR="00DC4D29" w:rsidRDefault="00DC4D29" w:rsidP="00DC4D29">
      <w:pPr>
        <w:widowControl/>
        <w:wordWrap/>
        <w:autoSpaceDE/>
        <w:autoSpaceDN/>
        <w:spacing w:after="0"/>
        <w:rPr>
          <w:spacing w:val="-20"/>
        </w:rPr>
      </w:pPr>
      <w:r>
        <w:rPr>
          <w:noProof/>
          <w:spacing w:val="-20"/>
        </w:rPr>
        <w:drawing>
          <wp:inline distT="0" distB="0" distL="0" distR="0" wp14:anchorId="36FEEC22" wp14:editId="127865B7">
            <wp:extent cx="2466975" cy="185111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847" cy="186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341B0" w14:textId="77777777" w:rsidR="00DC4D29" w:rsidRDefault="00DC4D29" w:rsidP="00DC4D29">
      <w:pPr>
        <w:widowControl/>
        <w:wordWrap/>
        <w:autoSpaceDE/>
        <w:autoSpaceDN/>
        <w:spacing w:after="0"/>
        <w:rPr>
          <w:spacing w:val="-20"/>
        </w:rPr>
      </w:pPr>
    </w:p>
    <w:p w14:paraId="55CFD816" w14:textId="7247CF48" w:rsidR="00DC4D29" w:rsidRDefault="00DC4D29" w:rsidP="00424C80">
      <w:pPr>
        <w:pStyle w:val="a0"/>
      </w:pPr>
      <w:r>
        <w:rPr>
          <w:rFonts w:hint="eastAsia"/>
        </w:rPr>
        <w:t>플로우</w:t>
      </w:r>
      <w:r w:rsidR="0018783A">
        <w:rPr>
          <w:rFonts w:hint="eastAsia"/>
        </w:rPr>
        <w:t>(</w:t>
      </w:r>
      <w:r w:rsidR="0018783A">
        <w:t>Flow</w:t>
      </w:r>
      <w:proofErr w:type="gramStart"/>
      <w:r w:rsidR="0018783A">
        <w:t>)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개인의 능력과 과제의 난이도가 균형을 이룰 때 경험</w:t>
      </w:r>
    </w:p>
    <w:p w14:paraId="3105644F" w14:textId="41959136" w:rsidR="00DC4D29" w:rsidRDefault="00DC4D29" w:rsidP="00424C80">
      <w:pPr>
        <w:pStyle w:val="a0"/>
      </w:pPr>
      <w:r>
        <w:rPr>
          <w:rFonts w:hint="eastAsia"/>
        </w:rPr>
        <w:t>불안</w:t>
      </w:r>
      <w:r w:rsidR="0018783A">
        <w:rPr>
          <w:rFonts w:hint="eastAsia"/>
        </w:rPr>
        <w:t>(</w:t>
      </w:r>
      <w:r w:rsidR="0018783A">
        <w:t>Anxiety</w:t>
      </w:r>
      <w:proofErr w:type="gramStart"/>
      <w:r w:rsidR="0018783A">
        <w:t>)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과제 난이도는 높고 능력 부족</w:t>
      </w:r>
    </w:p>
    <w:p w14:paraId="4A6E235C" w14:textId="48A0A23C" w:rsidR="00DC4D29" w:rsidRPr="00DC4D29" w:rsidRDefault="00DC4D29" w:rsidP="00424C80">
      <w:pPr>
        <w:pStyle w:val="a0"/>
      </w:pPr>
      <w:r>
        <w:rPr>
          <w:rFonts w:hint="eastAsia"/>
        </w:rPr>
        <w:t>지루함</w:t>
      </w:r>
      <w:r w:rsidR="0018783A">
        <w:rPr>
          <w:rFonts w:hint="eastAsia"/>
        </w:rPr>
        <w:t>(</w:t>
      </w:r>
      <w:r w:rsidR="0018783A">
        <w:t>Boredom</w:t>
      </w:r>
      <w:proofErr w:type="gramStart"/>
      <w:r w:rsidR="0018783A">
        <w:t>)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과제 난이도는 낮고 능력 우수</w:t>
      </w:r>
    </w:p>
    <w:p w14:paraId="6C94861A" w14:textId="557CA86B" w:rsidR="00424C80" w:rsidRDefault="00424C80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37B9E625" w14:textId="011A64AA" w:rsidR="009459BF" w:rsidRDefault="009459BF" w:rsidP="00F12F55">
      <w:pPr>
        <w:pStyle w:val="2"/>
      </w:pPr>
      <w:r>
        <w:rPr>
          <w:rFonts w:hint="eastAsia"/>
        </w:rPr>
        <w:lastRenderedPageBreak/>
        <w:t xml:space="preserve">몰입 모델 </w:t>
      </w:r>
      <w:r>
        <w:t xml:space="preserve">– </w:t>
      </w:r>
      <w:r>
        <w:rPr>
          <w:rFonts w:hint="eastAsia"/>
        </w:rPr>
        <w:t xml:space="preserve">플로우 </w:t>
      </w:r>
      <w:r>
        <w:t>4</w:t>
      </w:r>
      <w:r>
        <w:rPr>
          <w:rFonts w:hint="eastAsia"/>
        </w:rPr>
        <w:t>채널 모델</w:t>
      </w:r>
    </w:p>
    <w:p w14:paraId="42B3836B" w14:textId="21B097B7" w:rsidR="009459BF" w:rsidRDefault="009459BF" w:rsidP="006B6C94">
      <w:pPr>
        <w:widowControl/>
        <w:wordWrap/>
        <w:autoSpaceDE/>
        <w:autoSpaceDN/>
        <w:spacing w:after="0"/>
        <w:rPr>
          <w:spacing w:val="-20"/>
        </w:rPr>
      </w:pPr>
      <w:r>
        <w:rPr>
          <w:noProof/>
          <w:spacing w:val="-20"/>
        </w:rPr>
        <w:drawing>
          <wp:inline distT="0" distB="0" distL="0" distR="0" wp14:anchorId="7BAA07A6" wp14:editId="2FE2D1B5">
            <wp:extent cx="2847975" cy="213700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577" cy="216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08A6" w14:textId="77777777" w:rsidR="009459BF" w:rsidRDefault="009459BF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663441C5" w14:textId="6AE7F76A" w:rsidR="009459BF" w:rsidRDefault="009459BF" w:rsidP="00424C80">
      <w:pPr>
        <w:pStyle w:val="a"/>
      </w:pPr>
      <w:r>
        <w:t xml:space="preserve">A1 </w:t>
      </w:r>
      <w:proofErr w:type="gramStart"/>
      <w:r>
        <w:rPr>
          <w:rFonts w:hint="eastAsia"/>
        </w:rPr>
        <w:t xml:space="preserve">무관심 </w:t>
      </w:r>
      <w:r>
        <w:t>:</w:t>
      </w:r>
      <w:proofErr w:type="gramEnd"/>
      <w:r>
        <w:t xml:space="preserve"> </w:t>
      </w:r>
      <w:r>
        <w:rPr>
          <w:rFonts w:hint="eastAsia"/>
        </w:rPr>
        <w:t>도전과제 난이도 낮고 능력도 낮음</w:t>
      </w:r>
    </w:p>
    <w:p w14:paraId="4C57773E" w14:textId="31609ACE" w:rsidR="009459BF" w:rsidRDefault="009459BF" w:rsidP="00424C80">
      <w:pPr>
        <w:pStyle w:val="a"/>
      </w:pPr>
      <w:r>
        <w:t xml:space="preserve">A2 </w:t>
      </w:r>
      <w:proofErr w:type="gramStart"/>
      <w:r>
        <w:rPr>
          <w:rFonts w:hint="eastAsia"/>
        </w:rPr>
        <w:t xml:space="preserve">지루함 </w:t>
      </w:r>
      <w:r>
        <w:t>:</w:t>
      </w:r>
      <w:proofErr w:type="gramEnd"/>
      <w:r>
        <w:t xml:space="preserve"> </w:t>
      </w:r>
      <w:r>
        <w:rPr>
          <w:rFonts w:hint="eastAsia"/>
        </w:rPr>
        <w:t>능력은 높으나 도전과제 난이도는 낮음</w:t>
      </w:r>
    </w:p>
    <w:p w14:paraId="20B04FE9" w14:textId="277696E3" w:rsidR="005059BF" w:rsidRDefault="009459BF" w:rsidP="00424C80">
      <w:pPr>
        <w:pStyle w:val="a"/>
      </w:pPr>
      <w:r>
        <w:t xml:space="preserve">A3 </w:t>
      </w:r>
      <w:proofErr w:type="gramStart"/>
      <w:r>
        <w:rPr>
          <w:rFonts w:hint="eastAsia"/>
        </w:rPr>
        <w:t xml:space="preserve">불안 </w:t>
      </w:r>
      <w:r>
        <w:t>:</w:t>
      </w:r>
      <w:proofErr w:type="gramEnd"/>
      <w:r>
        <w:t xml:space="preserve"> </w:t>
      </w:r>
      <w:r>
        <w:rPr>
          <w:rFonts w:hint="eastAsia"/>
        </w:rPr>
        <w:t>도전과제 난이도는 높으나 능력 낮음</w:t>
      </w:r>
    </w:p>
    <w:p w14:paraId="3FF2BF8A" w14:textId="5E3104E3" w:rsidR="009459BF" w:rsidRDefault="009459BF" w:rsidP="00424C80">
      <w:pPr>
        <w:pStyle w:val="a"/>
      </w:pPr>
      <w:r>
        <w:t xml:space="preserve">A4 </w:t>
      </w:r>
      <w:proofErr w:type="gramStart"/>
      <w:r>
        <w:rPr>
          <w:rFonts w:hint="eastAsia"/>
        </w:rPr>
        <w:t xml:space="preserve">플로우 </w:t>
      </w:r>
      <w:r>
        <w:t>:</w:t>
      </w:r>
      <w:proofErr w:type="gramEnd"/>
      <w:r>
        <w:t xml:space="preserve"> </w:t>
      </w:r>
      <w:r>
        <w:rPr>
          <w:rFonts w:hint="eastAsia"/>
        </w:rPr>
        <w:t>도전과제와 능력이 적절할 때</w:t>
      </w:r>
    </w:p>
    <w:p w14:paraId="3FA97C4E" w14:textId="77777777" w:rsidR="00424C80" w:rsidRDefault="00424C80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4E6F996B" w14:textId="77777777" w:rsidR="005059BF" w:rsidRDefault="005059BF" w:rsidP="00F12F55">
      <w:pPr>
        <w:pStyle w:val="2"/>
      </w:pPr>
      <w:r>
        <w:rPr>
          <w:rFonts w:hint="eastAsia"/>
        </w:rPr>
        <w:t xml:space="preserve">몰입 모델 </w:t>
      </w:r>
      <w:r>
        <w:t xml:space="preserve">– </w:t>
      </w:r>
      <w:r>
        <w:rPr>
          <w:rFonts w:hint="eastAsia"/>
        </w:rPr>
        <w:t xml:space="preserve">플로우 </w:t>
      </w:r>
      <w:r>
        <w:t>8</w:t>
      </w:r>
      <w:r>
        <w:rPr>
          <w:rFonts w:hint="eastAsia"/>
        </w:rPr>
        <w:t>채널 모델</w:t>
      </w:r>
    </w:p>
    <w:p w14:paraId="004FBA35" w14:textId="08E1831D" w:rsidR="005059BF" w:rsidRPr="005059BF" w:rsidRDefault="005059BF" w:rsidP="006B6C94">
      <w:pPr>
        <w:widowControl/>
        <w:wordWrap/>
        <w:autoSpaceDE/>
        <w:autoSpaceDN/>
        <w:spacing w:after="0"/>
        <w:rPr>
          <w:spacing w:val="-20"/>
        </w:rPr>
      </w:pPr>
      <w:r>
        <w:rPr>
          <w:noProof/>
          <w:spacing w:val="-20"/>
        </w:rPr>
        <w:drawing>
          <wp:inline distT="0" distB="0" distL="0" distR="0" wp14:anchorId="25C09E5F" wp14:editId="2B93D762">
            <wp:extent cx="2419350" cy="322348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493" cy="324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ACF73" w14:textId="26653955" w:rsidR="004466FB" w:rsidRDefault="004466FB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45D64A41" w14:textId="78C2B1B3" w:rsidR="009D10CF" w:rsidRPr="003E5F22" w:rsidRDefault="004466FB" w:rsidP="00A40D7B">
      <w:pPr>
        <w:pStyle w:val="4"/>
        <w:ind w:left="660" w:hanging="660"/>
        <w:rPr>
          <w:rStyle w:val="a9"/>
        </w:rPr>
      </w:pPr>
      <w:r w:rsidRPr="003E5F22">
        <w:rPr>
          <w:rStyle w:val="a9"/>
          <w:rFonts w:hint="eastAsia"/>
        </w:rPr>
        <w:lastRenderedPageBreak/>
        <w:t>2</w:t>
      </w:r>
      <w:r w:rsidRPr="003E5F22">
        <w:rPr>
          <w:rStyle w:val="a9"/>
        </w:rPr>
        <w:t>020</w:t>
      </w:r>
      <w:r w:rsidR="003E5F22">
        <w:rPr>
          <w:rStyle w:val="a9"/>
          <w:rFonts w:hint="eastAsia"/>
        </w:rPr>
        <w:t>.</w:t>
      </w:r>
      <w:r w:rsidRPr="003E5F22">
        <w:rPr>
          <w:rStyle w:val="a9"/>
        </w:rPr>
        <w:t xml:space="preserve"> 04</w:t>
      </w:r>
      <w:r w:rsidR="003E5F22">
        <w:rPr>
          <w:rStyle w:val="a9"/>
          <w:rFonts w:hint="eastAsia"/>
        </w:rPr>
        <w:t>.</w:t>
      </w:r>
      <w:r w:rsidRPr="003E5F22">
        <w:rPr>
          <w:rStyle w:val="a9"/>
        </w:rPr>
        <w:t xml:space="preserve"> 16</w:t>
      </w:r>
      <w:r w:rsidR="003E5F22">
        <w:rPr>
          <w:rStyle w:val="a9"/>
          <w:rFonts w:hint="eastAsia"/>
        </w:rPr>
        <w:t>.</w:t>
      </w:r>
    </w:p>
    <w:p w14:paraId="7097BF89" w14:textId="60282134" w:rsidR="00F12F55" w:rsidRPr="00F12F55" w:rsidRDefault="009D10CF" w:rsidP="003E5F22">
      <w:pPr>
        <w:pStyle w:val="1"/>
        <w:ind w:left="200" w:right="200"/>
      </w:pPr>
      <w:r>
        <w:rPr>
          <w:rFonts w:hint="eastAsia"/>
        </w:rPr>
        <w:t>놀이와 게임</w:t>
      </w:r>
    </w:p>
    <w:p w14:paraId="14554175" w14:textId="1D30D29B" w:rsidR="004466FB" w:rsidRDefault="00FC0BD6" w:rsidP="00F12F55">
      <w:pPr>
        <w:pStyle w:val="2"/>
      </w:pPr>
      <w:r>
        <w:rPr>
          <w:rFonts w:hint="eastAsia"/>
        </w:rPr>
        <w:t xml:space="preserve">놀이의 </w:t>
      </w:r>
      <w:r>
        <w:t>4</w:t>
      </w:r>
      <w:r>
        <w:rPr>
          <w:rFonts w:hint="eastAsia"/>
        </w:rPr>
        <w:t>가지 분류</w:t>
      </w:r>
    </w:p>
    <w:p w14:paraId="750C5228" w14:textId="00E47A6B" w:rsidR="00FC0BD6" w:rsidRPr="00424C80" w:rsidRDefault="00FC0BD6" w:rsidP="00424C80">
      <w:pPr>
        <w:pStyle w:val="a"/>
      </w:pPr>
      <w:r w:rsidRPr="00424C80">
        <w:rPr>
          <w:rFonts w:hint="eastAsia"/>
        </w:rPr>
        <w:t xml:space="preserve">요한 </w:t>
      </w:r>
      <w:proofErr w:type="spellStart"/>
      <w:r w:rsidRPr="00424C80">
        <w:rPr>
          <w:rFonts w:hint="eastAsia"/>
        </w:rPr>
        <w:t>호이징아의</w:t>
      </w:r>
      <w:proofErr w:type="spellEnd"/>
      <w:r w:rsidRPr="00424C80">
        <w:rPr>
          <w:rFonts w:hint="eastAsia"/>
        </w:rPr>
        <w:t xml:space="preserve"> 호모 </w:t>
      </w:r>
      <w:proofErr w:type="spellStart"/>
      <w:r w:rsidRPr="00424C80">
        <w:rPr>
          <w:rFonts w:hint="eastAsia"/>
        </w:rPr>
        <w:t>루덴스</w:t>
      </w:r>
      <w:proofErr w:type="spellEnd"/>
      <w:r w:rsidRPr="00424C80">
        <w:rPr>
          <w:rFonts w:hint="eastAsia"/>
        </w:rPr>
        <w:t>(유희의 인간</w:t>
      </w:r>
      <w:proofErr w:type="gramStart"/>
      <w:r w:rsidRPr="00424C80">
        <w:t>) :</w:t>
      </w:r>
      <w:proofErr w:type="gramEnd"/>
      <w:r w:rsidRPr="00424C80">
        <w:t xml:space="preserve"> </w:t>
      </w:r>
      <w:r w:rsidRPr="00424C80">
        <w:rPr>
          <w:rFonts w:hint="eastAsia"/>
        </w:rPr>
        <w:t>인간은 유희적 존재이며,</w:t>
      </w:r>
      <w:r w:rsidRPr="00424C80">
        <w:t xml:space="preserve"> </w:t>
      </w:r>
      <w:r w:rsidRPr="00424C80">
        <w:rPr>
          <w:rFonts w:hint="eastAsia"/>
        </w:rPr>
        <w:t>문화의 창조는 유희의 과정에서 시작된다.</w:t>
      </w:r>
    </w:p>
    <w:p w14:paraId="450B92CB" w14:textId="073D7B84" w:rsidR="00FC0BD6" w:rsidRDefault="00FC0BD6" w:rsidP="006B6C94">
      <w:pPr>
        <w:widowControl/>
        <w:wordWrap/>
        <w:autoSpaceDE/>
        <w:autoSpaceDN/>
        <w:spacing w:after="0"/>
        <w:rPr>
          <w:spacing w:val="-20"/>
        </w:rPr>
      </w:pPr>
      <w:r>
        <w:rPr>
          <w:spacing w:val="-20"/>
        </w:rPr>
        <w:t xml:space="preserve"> </w:t>
      </w:r>
      <w:r w:rsidR="00424C80">
        <w:rPr>
          <w:rFonts w:hint="eastAsia"/>
          <w:spacing w:val="-20"/>
        </w:rPr>
        <w:t xml:space="preserve">     </w:t>
      </w:r>
      <w:r>
        <w:rPr>
          <w:spacing w:val="-20"/>
        </w:rPr>
        <w:t>(</w:t>
      </w:r>
      <w:r>
        <w:rPr>
          <w:rFonts w:hint="eastAsia"/>
          <w:spacing w:val="-20"/>
        </w:rPr>
        <w:t>유희란 단순히 노는 것이 아닌 정신적인 창조 활동</w:t>
      </w:r>
      <w:r>
        <w:rPr>
          <w:spacing w:val="-20"/>
        </w:rPr>
        <w:t>)</w:t>
      </w:r>
    </w:p>
    <w:p w14:paraId="3BDCC705" w14:textId="0F6B01D4" w:rsidR="00FC0BD6" w:rsidRDefault="00FC0BD6" w:rsidP="00424C80">
      <w:pPr>
        <w:pStyle w:val="a"/>
      </w:pPr>
      <w:proofErr w:type="spellStart"/>
      <w:r>
        <w:rPr>
          <w:rFonts w:hint="eastAsia"/>
        </w:rPr>
        <w:t>로제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카유아는</w:t>
      </w:r>
      <w:proofErr w:type="spellEnd"/>
      <w:r>
        <w:rPr>
          <w:rFonts w:hint="eastAsia"/>
        </w:rPr>
        <w:t xml:space="preserve"> 호모 </w:t>
      </w:r>
      <w:proofErr w:type="spellStart"/>
      <w:r>
        <w:rPr>
          <w:rFonts w:hint="eastAsia"/>
        </w:rPr>
        <w:t>루덴스를</w:t>
      </w:r>
      <w:proofErr w:type="spellEnd"/>
      <w:r>
        <w:rPr>
          <w:rFonts w:hint="eastAsia"/>
        </w:rPr>
        <w:t xml:space="preserve"> 기반으로 놀이 자체만을 연구한 후 </w:t>
      </w:r>
      <w:r>
        <w:t>4</w:t>
      </w:r>
      <w:r>
        <w:rPr>
          <w:rFonts w:hint="eastAsia"/>
        </w:rPr>
        <w:t>가지로 놀이를 분류함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8618"/>
      </w:tblGrid>
      <w:tr w:rsidR="00FC0BD6" w14:paraId="10F52DC4" w14:textId="77777777" w:rsidTr="00FC0BD6">
        <w:tc>
          <w:tcPr>
            <w:tcW w:w="1838" w:type="dxa"/>
          </w:tcPr>
          <w:p w14:paraId="39F9C839" w14:textId="77777777" w:rsidR="00FC0BD6" w:rsidRDefault="00FC0BD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proofErr w:type="spellStart"/>
            <w:r>
              <w:rPr>
                <w:rFonts w:hint="eastAsia"/>
                <w:spacing w:val="-20"/>
              </w:rPr>
              <w:t>아곤</w:t>
            </w:r>
            <w:proofErr w:type="spellEnd"/>
          </w:p>
          <w:p w14:paraId="0766504C" w14:textId="676D01BA" w:rsidR="00FC0BD6" w:rsidRDefault="00FC0BD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proofErr w:type="spellStart"/>
            <w:r>
              <w:rPr>
                <w:rFonts w:hint="eastAsia"/>
                <w:spacing w:val="-20"/>
              </w:rPr>
              <w:t>A</w:t>
            </w:r>
            <w:r>
              <w:rPr>
                <w:spacing w:val="-20"/>
              </w:rPr>
              <w:t>rgod</w:t>
            </w:r>
            <w:proofErr w:type="spellEnd"/>
          </w:p>
        </w:tc>
        <w:tc>
          <w:tcPr>
            <w:tcW w:w="8618" w:type="dxa"/>
          </w:tcPr>
          <w:p w14:paraId="77D1445D" w14:textId="77777777" w:rsidR="00FC0BD6" w:rsidRDefault="00C7732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일정한 규칙 안에서 참가자 모두가 경쟁 관계를 형성하는 경쟁 놀이(체스,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장기,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윷놀이</w:t>
            </w:r>
            <w:r>
              <w:rPr>
                <w:spacing w:val="-20"/>
              </w:rPr>
              <w:t>)</w:t>
            </w:r>
          </w:p>
          <w:p w14:paraId="7B2336AB" w14:textId="5C2B5A98" w:rsidR="00D819C1" w:rsidRDefault="00D819C1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규칙성과 의지가 모두 높음</w:t>
            </w:r>
          </w:p>
        </w:tc>
      </w:tr>
      <w:tr w:rsidR="00FC0BD6" w14:paraId="09BCE232" w14:textId="77777777" w:rsidTr="00FC0BD6">
        <w:tc>
          <w:tcPr>
            <w:tcW w:w="1838" w:type="dxa"/>
          </w:tcPr>
          <w:p w14:paraId="7EEA2461" w14:textId="77777777" w:rsidR="00FC0BD6" w:rsidRDefault="00FC0BD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proofErr w:type="spellStart"/>
            <w:r>
              <w:rPr>
                <w:rFonts w:hint="eastAsia"/>
                <w:spacing w:val="-20"/>
              </w:rPr>
              <w:t>미미크리</w:t>
            </w:r>
            <w:proofErr w:type="spellEnd"/>
          </w:p>
          <w:p w14:paraId="28E9848F" w14:textId="4A7CCAF6" w:rsidR="00FC0BD6" w:rsidRDefault="00FC0BD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spacing w:val="-20"/>
              </w:rPr>
              <w:t>Mimicry</w:t>
            </w:r>
          </w:p>
        </w:tc>
        <w:tc>
          <w:tcPr>
            <w:tcW w:w="8618" w:type="dxa"/>
          </w:tcPr>
          <w:p w14:paraId="2982773F" w14:textId="77777777" w:rsidR="00FC0BD6" w:rsidRDefault="00C7732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역할 놀이로 특정 누군가를 흉내 내거나 모방하는 놀이(소꿉놀이,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연극,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코스튬 플레이</w:t>
            </w:r>
            <w:r>
              <w:rPr>
                <w:spacing w:val="-20"/>
              </w:rPr>
              <w:t>)</w:t>
            </w:r>
          </w:p>
          <w:p w14:paraId="218F18F3" w14:textId="596B79CE" w:rsidR="00D819C1" w:rsidRDefault="00D819C1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규칙성은 낮지만, 의지가 높음</w:t>
            </w:r>
          </w:p>
        </w:tc>
      </w:tr>
      <w:tr w:rsidR="00FC0BD6" w14:paraId="6B6B3207" w14:textId="77777777" w:rsidTr="00FC0BD6">
        <w:tc>
          <w:tcPr>
            <w:tcW w:w="1838" w:type="dxa"/>
          </w:tcPr>
          <w:p w14:paraId="2608A36A" w14:textId="77777777" w:rsidR="00FC0BD6" w:rsidRDefault="00FC0BD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proofErr w:type="spellStart"/>
            <w:r>
              <w:rPr>
                <w:rFonts w:hint="eastAsia"/>
                <w:spacing w:val="-20"/>
              </w:rPr>
              <w:t>알레아</w:t>
            </w:r>
            <w:proofErr w:type="spellEnd"/>
          </w:p>
          <w:p w14:paraId="2E3E4952" w14:textId="71C92302" w:rsidR="00FC0BD6" w:rsidRDefault="00FC0BD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proofErr w:type="spellStart"/>
            <w:r>
              <w:rPr>
                <w:rFonts w:hint="eastAsia"/>
                <w:spacing w:val="-20"/>
              </w:rPr>
              <w:t>A</w:t>
            </w:r>
            <w:r>
              <w:rPr>
                <w:spacing w:val="-20"/>
              </w:rPr>
              <w:t>lea</w:t>
            </w:r>
            <w:proofErr w:type="spellEnd"/>
          </w:p>
        </w:tc>
        <w:tc>
          <w:tcPr>
            <w:tcW w:w="8618" w:type="dxa"/>
          </w:tcPr>
          <w:p w14:paraId="29DB2D1A" w14:textId="77777777" w:rsidR="00FC0BD6" w:rsidRDefault="00C7732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확률 놀이를 통칭.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주사위 놀이라고도 함(복권,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화투,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마작,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포커</w:t>
            </w:r>
            <w:r>
              <w:rPr>
                <w:spacing w:val="-20"/>
              </w:rPr>
              <w:t>)</w:t>
            </w:r>
          </w:p>
          <w:p w14:paraId="268F8843" w14:textId="211FE767" w:rsidR="00D819C1" w:rsidRDefault="00D819C1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규칙성은 높지만, 의지가 낮음</w:t>
            </w:r>
          </w:p>
        </w:tc>
      </w:tr>
      <w:tr w:rsidR="00FC0BD6" w14:paraId="35AD319B" w14:textId="77777777" w:rsidTr="00FC0BD6">
        <w:tc>
          <w:tcPr>
            <w:tcW w:w="1838" w:type="dxa"/>
          </w:tcPr>
          <w:p w14:paraId="600E4735" w14:textId="7A323C6B" w:rsidR="00FC0BD6" w:rsidRDefault="00FC0BD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proofErr w:type="spellStart"/>
            <w:r>
              <w:rPr>
                <w:spacing w:val="-20"/>
              </w:rPr>
              <w:t>일링크스</w:t>
            </w:r>
            <w:proofErr w:type="spellEnd"/>
          </w:p>
          <w:p w14:paraId="0A6B1F85" w14:textId="3B0C74A6" w:rsidR="00FC0BD6" w:rsidRDefault="00FC0BD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proofErr w:type="spellStart"/>
            <w:r>
              <w:rPr>
                <w:rFonts w:hint="eastAsia"/>
                <w:spacing w:val="-20"/>
              </w:rPr>
              <w:t>I</w:t>
            </w:r>
            <w:r>
              <w:rPr>
                <w:spacing w:val="-20"/>
              </w:rPr>
              <w:t>llinx</w:t>
            </w:r>
            <w:proofErr w:type="spellEnd"/>
          </w:p>
        </w:tc>
        <w:tc>
          <w:tcPr>
            <w:tcW w:w="8618" w:type="dxa"/>
          </w:tcPr>
          <w:p w14:paraId="07CED7D2" w14:textId="77777777" w:rsidR="00467587" w:rsidRDefault="00C77326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고도의 집중력이 필요한 놀이로 몰</w:t>
            </w:r>
            <w:r w:rsidR="00467587">
              <w:rPr>
                <w:rFonts w:hint="eastAsia"/>
                <w:spacing w:val="-20"/>
              </w:rPr>
              <w:t>입 놀이라고도 함(서커스,</w:t>
            </w:r>
            <w:r w:rsidR="00467587">
              <w:rPr>
                <w:spacing w:val="-20"/>
              </w:rPr>
              <w:t xml:space="preserve"> </w:t>
            </w:r>
            <w:r w:rsidR="00467587">
              <w:rPr>
                <w:rFonts w:hint="eastAsia"/>
                <w:spacing w:val="-20"/>
              </w:rPr>
              <w:t>롤러코스터</w:t>
            </w:r>
            <w:r w:rsidR="00467587">
              <w:rPr>
                <w:spacing w:val="-20"/>
              </w:rPr>
              <w:t>)</w:t>
            </w:r>
          </w:p>
          <w:p w14:paraId="4AA4F739" w14:textId="6FAD76DD" w:rsidR="00D819C1" w:rsidRPr="00467587" w:rsidRDefault="00D819C1" w:rsidP="006B6C94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규칙성과 의지가 모두 낮음</w:t>
            </w:r>
          </w:p>
        </w:tc>
      </w:tr>
    </w:tbl>
    <w:p w14:paraId="34DE7F2D" w14:textId="3354A557" w:rsidR="00C77326" w:rsidRDefault="00C77326" w:rsidP="006B6C94">
      <w:pPr>
        <w:widowControl/>
        <w:wordWrap/>
        <w:autoSpaceDE/>
        <w:autoSpaceDN/>
        <w:spacing w:after="0"/>
        <w:rPr>
          <w:spacing w:val="-20"/>
        </w:rPr>
      </w:pPr>
    </w:p>
    <w:p w14:paraId="5157D891" w14:textId="24C82424" w:rsidR="00D819C1" w:rsidRDefault="00874B8D" w:rsidP="00F12F55">
      <w:pPr>
        <w:pStyle w:val="2"/>
      </w:pPr>
      <w:r>
        <w:rPr>
          <w:rFonts w:hint="eastAsia"/>
        </w:rPr>
        <w:t>놀이의 특성</w:t>
      </w:r>
    </w:p>
    <w:p w14:paraId="2D1F3D90" w14:textId="40921EE5" w:rsidR="00874B8D" w:rsidRDefault="00874B8D" w:rsidP="00424C80">
      <w:pPr>
        <w:pStyle w:val="a"/>
      </w:pPr>
      <w:r>
        <w:rPr>
          <w:rFonts w:hint="eastAsia"/>
        </w:rPr>
        <w:t>내적 동기에 따른 활동</w:t>
      </w:r>
    </w:p>
    <w:p w14:paraId="74949D09" w14:textId="3F51C840" w:rsidR="00874B8D" w:rsidRDefault="00424C80" w:rsidP="00424C80">
      <w:pPr>
        <w:widowControl/>
        <w:wordWrap/>
        <w:autoSpaceDE/>
        <w:autoSpaceDN/>
        <w:spacing w:after="0"/>
        <w:ind w:left="403"/>
        <w:rPr>
          <w:spacing w:val="-20"/>
        </w:rPr>
      </w:pPr>
      <w:r>
        <w:rPr>
          <w:rFonts w:hint="eastAsia"/>
          <w:spacing w:val="-20"/>
        </w:rPr>
        <w:t>(</w:t>
      </w:r>
      <w:r w:rsidR="00874B8D">
        <w:rPr>
          <w:rFonts w:hint="eastAsia"/>
          <w:spacing w:val="-20"/>
        </w:rPr>
        <w:t>자발적이고 자유로움,</w:t>
      </w:r>
      <w:r w:rsidR="00874B8D">
        <w:rPr>
          <w:spacing w:val="-20"/>
        </w:rPr>
        <w:t xml:space="preserve"> </w:t>
      </w:r>
      <w:r w:rsidR="00874B8D">
        <w:rPr>
          <w:rFonts w:hint="eastAsia"/>
          <w:spacing w:val="-20"/>
        </w:rPr>
        <w:t>보상이 없으면 비생산적임</w:t>
      </w:r>
    </w:p>
    <w:p w14:paraId="5CA73D10" w14:textId="6BD1B963" w:rsidR="00874B8D" w:rsidRDefault="00874B8D" w:rsidP="00424C80">
      <w:pPr>
        <w:pStyle w:val="a"/>
      </w:pPr>
      <w:r>
        <w:rPr>
          <w:rFonts w:hint="eastAsia"/>
        </w:rPr>
        <w:t>과정을 즐기는 활동</w:t>
      </w:r>
    </w:p>
    <w:p w14:paraId="5BEC01A2" w14:textId="67F68EF1" w:rsidR="00874B8D" w:rsidRDefault="00874B8D" w:rsidP="006B6C9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 </w:t>
      </w:r>
      <w:r>
        <w:rPr>
          <w:spacing w:val="-20"/>
        </w:rPr>
        <w:t xml:space="preserve"> </w:t>
      </w:r>
      <w:r w:rsidR="00424C80">
        <w:rPr>
          <w:rFonts w:hint="eastAsia"/>
          <w:spacing w:val="-20"/>
        </w:rPr>
        <w:t xml:space="preserve">  </w:t>
      </w:r>
      <w:r>
        <w:rPr>
          <w:spacing w:val="-20"/>
        </w:rPr>
        <w:t xml:space="preserve"> </w:t>
      </w:r>
      <w:r w:rsidR="00424C80">
        <w:rPr>
          <w:rFonts w:hint="eastAsia"/>
          <w:spacing w:val="-20"/>
        </w:rPr>
        <w:t xml:space="preserve"> </w:t>
      </w:r>
      <w:r>
        <w:rPr>
          <w:spacing w:val="-20"/>
        </w:rPr>
        <w:t>(</w:t>
      </w:r>
      <w:r>
        <w:rPr>
          <w:rFonts w:hint="eastAsia"/>
          <w:spacing w:val="-20"/>
        </w:rPr>
        <w:t>놀이를 하며 기술이 향상되어 반복,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되풀이하고 싶은 욕구를 가지게 됨</w:t>
      </w:r>
    </w:p>
    <w:p w14:paraId="15AE1DBC" w14:textId="0A844DA1" w:rsidR="00874B8D" w:rsidRDefault="00874B8D" w:rsidP="00424C80">
      <w:pPr>
        <w:pStyle w:val="a"/>
      </w:pPr>
      <w:r>
        <w:rPr>
          <w:rFonts w:hint="eastAsia"/>
        </w:rPr>
        <w:t>규칙이 있는 활동</w:t>
      </w:r>
    </w:p>
    <w:p w14:paraId="0487D794" w14:textId="494B472E" w:rsidR="00874B8D" w:rsidRDefault="00874B8D" w:rsidP="006B6C9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 </w:t>
      </w:r>
      <w:r>
        <w:rPr>
          <w:spacing w:val="-20"/>
        </w:rPr>
        <w:t xml:space="preserve">  </w:t>
      </w:r>
      <w:r w:rsidR="00424C80">
        <w:rPr>
          <w:rFonts w:hint="eastAsia"/>
          <w:spacing w:val="-20"/>
        </w:rPr>
        <w:t xml:space="preserve">    </w:t>
      </w:r>
      <w:r>
        <w:rPr>
          <w:spacing w:val="-20"/>
        </w:rPr>
        <w:t>(</w:t>
      </w:r>
      <w:r>
        <w:rPr>
          <w:rFonts w:hint="eastAsia"/>
          <w:spacing w:val="-20"/>
        </w:rPr>
        <w:t>모든 놀이에는 고유의 형식과 내용이 있으며,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규칙은 절대적인 구속력을 가짐</w:t>
      </w:r>
      <w:r>
        <w:rPr>
          <w:spacing w:val="-20"/>
        </w:rPr>
        <w:t>)</w:t>
      </w:r>
    </w:p>
    <w:p w14:paraId="499EA88B" w14:textId="051F5A6A" w:rsidR="00874B8D" w:rsidRDefault="00874B8D" w:rsidP="00424C80">
      <w:pPr>
        <w:pStyle w:val="a"/>
      </w:pPr>
      <w:r>
        <w:rPr>
          <w:rFonts w:hint="eastAsia"/>
        </w:rPr>
        <w:t>허구적인 활동</w:t>
      </w:r>
    </w:p>
    <w:p w14:paraId="2E189E40" w14:textId="5141183A" w:rsidR="00874B8D" w:rsidRDefault="00874B8D" w:rsidP="00874B8D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 </w:t>
      </w:r>
      <w:r>
        <w:rPr>
          <w:spacing w:val="-20"/>
        </w:rPr>
        <w:t xml:space="preserve">  </w:t>
      </w:r>
      <w:r w:rsidR="00424C80">
        <w:rPr>
          <w:rFonts w:hint="eastAsia"/>
          <w:spacing w:val="-20"/>
        </w:rPr>
        <w:t xml:space="preserve">    </w:t>
      </w:r>
      <w:r>
        <w:rPr>
          <w:spacing w:val="-20"/>
        </w:rPr>
        <w:t>(</w:t>
      </w:r>
      <w:r>
        <w:rPr>
          <w:rFonts w:hint="eastAsia"/>
          <w:spacing w:val="-20"/>
        </w:rPr>
        <w:t xml:space="preserve">놀이는 실제의 삶을 벗어나서 자유스러운 일시적인 활동의 영역에서 </w:t>
      </w:r>
      <w:proofErr w:type="spellStart"/>
      <w:r>
        <w:rPr>
          <w:rFonts w:hint="eastAsia"/>
          <w:spacing w:val="-20"/>
        </w:rPr>
        <w:t>행해짐</w:t>
      </w:r>
      <w:proofErr w:type="spellEnd"/>
      <w:r>
        <w:rPr>
          <w:spacing w:val="-20"/>
        </w:rPr>
        <w:t>)</w:t>
      </w:r>
    </w:p>
    <w:p w14:paraId="7D898FEC" w14:textId="3F7C13B2" w:rsidR="00F12F55" w:rsidRPr="00424C80" w:rsidRDefault="00424C80" w:rsidP="00B66927">
      <w:pPr>
        <w:pStyle w:val="3"/>
        <w:ind w:left="840" w:hanging="440"/>
      </w:pPr>
      <w:r>
        <w:rPr>
          <w:rFonts w:hint="eastAsia"/>
        </w:rPr>
        <w:t>[</w:t>
      </w:r>
      <w:r w:rsidR="00874B8D" w:rsidRPr="00874B8D">
        <w:rPr>
          <w:rFonts w:hint="eastAsia"/>
        </w:rPr>
        <w:t>놀이의 특성은 인류학적으로 예술,</w:t>
      </w:r>
      <w:r w:rsidR="00874B8D" w:rsidRPr="00874B8D">
        <w:t xml:space="preserve"> </w:t>
      </w:r>
      <w:r w:rsidR="00874B8D" w:rsidRPr="00874B8D">
        <w:rPr>
          <w:rFonts w:hint="eastAsia"/>
        </w:rPr>
        <w:t>종교와 유사하다</w:t>
      </w:r>
      <w:r>
        <w:rPr>
          <w:rFonts w:hint="eastAsia"/>
        </w:rPr>
        <w:t>]</w:t>
      </w:r>
      <w:r w:rsidR="00F12F55">
        <w:rPr>
          <w:spacing w:val="-20"/>
        </w:rPr>
        <w:br w:type="page"/>
      </w:r>
    </w:p>
    <w:p w14:paraId="78F146B2" w14:textId="4FF8B631" w:rsidR="00874B8D" w:rsidRDefault="00D0649D" w:rsidP="00F12F55">
      <w:pPr>
        <w:pStyle w:val="2"/>
      </w:pPr>
      <w:r>
        <w:rPr>
          <w:rFonts w:hint="eastAsia"/>
        </w:rPr>
        <w:lastRenderedPageBreak/>
        <w:t>레고가 발견한 놀이의 네 가지 특징</w:t>
      </w:r>
    </w:p>
    <w:p w14:paraId="13725497" w14:textId="5BB22273" w:rsidR="00D0649D" w:rsidRDefault="00D0649D" w:rsidP="00424C80">
      <w:pPr>
        <w:pStyle w:val="a"/>
      </w:pPr>
      <w:r>
        <w:rPr>
          <w:rFonts w:hint="eastAsia"/>
        </w:rPr>
        <w:t>아이들에게 가장 의미 있는 놀이는 기술 습득의 기회가 있고,</w:t>
      </w:r>
      <w:r>
        <w:t xml:space="preserve"> </w:t>
      </w:r>
      <w:r>
        <w:rPr>
          <w:rFonts w:hint="eastAsia"/>
        </w:rPr>
        <w:t>난이도가 높은 놀이(어디서 들어봤지?</w:t>
      </w:r>
      <w:r>
        <w:t>)</w:t>
      </w:r>
    </w:p>
    <w:p w14:paraId="0CCEF4DC" w14:textId="38205272" w:rsidR="00D0649D" w:rsidRDefault="00D0649D" w:rsidP="00424C80">
      <w:pPr>
        <w:pStyle w:val="a"/>
      </w:pPr>
      <w:r>
        <w:rPr>
          <w:rFonts w:hint="eastAsia"/>
        </w:rPr>
        <w:t>즉각적인 매력(</w:t>
      </w:r>
      <w:r>
        <w:t xml:space="preserve">Instant traction) </w:t>
      </w:r>
      <w:r>
        <w:rPr>
          <w:rFonts w:hint="eastAsia"/>
        </w:rPr>
        <w:t>보다는 투쟁 끝의 권리 획득(P</w:t>
      </w:r>
      <w:r>
        <w:t>aying your dues)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96"/>
        <w:gridCol w:w="8760"/>
      </w:tblGrid>
      <w:tr w:rsidR="00D0649D" w14:paraId="29B2AED2" w14:textId="77777777" w:rsidTr="00D0649D">
        <w:tc>
          <w:tcPr>
            <w:tcW w:w="1696" w:type="dxa"/>
          </w:tcPr>
          <w:p w14:paraId="546D8C3D" w14:textId="77777777" w:rsidR="00D0649D" w:rsidRDefault="00D0649D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감시</w:t>
            </w:r>
          </w:p>
          <w:p w14:paraId="2BF9D383" w14:textId="7C51C42B" w:rsidR="00D0649D" w:rsidRDefault="00D0649D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U</w:t>
            </w:r>
            <w:r>
              <w:rPr>
                <w:spacing w:val="-20"/>
              </w:rPr>
              <w:t>nder the radar</w:t>
            </w:r>
          </w:p>
        </w:tc>
        <w:tc>
          <w:tcPr>
            <w:tcW w:w="8760" w:type="dxa"/>
          </w:tcPr>
          <w:p w14:paraId="2A340BBA" w14:textId="46FA6A5C" w:rsidR="00D0649D" w:rsidRPr="00424C80" w:rsidRDefault="00D0649D" w:rsidP="00874B8D">
            <w:pPr>
              <w:widowControl/>
              <w:wordWrap/>
              <w:autoSpaceDE/>
              <w:autoSpaceDN/>
              <w:rPr>
                <w:spacing w:val="-20"/>
                <w:sz w:val="22"/>
              </w:rPr>
            </w:pPr>
            <w:r w:rsidRPr="00424C80">
              <w:rPr>
                <w:rFonts w:hint="eastAsia"/>
                <w:spacing w:val="-20"/>
                <w:sz w:val="22"/>
              </w:rPr>
              <w:t>아이들은 어른(특히 엄마</w:t>
            </w:r>
            <w:r w:rsidRPr="00424C80">
              <w:rPr>
                <w:spacing w:val="-20"/>
                <w:sz w:val="22"/>
              </w:rPr>
              <w:t>)</w:t>
            </w:r>
            <w:r w:rsidRPr="00424C80">
              <w:rPr>
                <w:rFonts w:hint="eastAsia"/>
                <w:spacing w:val="-20"/>
                <w:sz w:val="22"/>
              </w:rPr>
              <w:t>들로부터 벗어난 공간을 원한다.</w:t>
            </w:r>
            <w:r w:rsidRPr="00424C80">
              <w:rPr>
                <w:spacing w:val="-20"/>
                <w:sz w:val="22"/>
              </w:rPr>
              <w:t xml:space="preserve"> </w:t>
            </w:r>
            <w:r w:rsidRPr="00424C80">
              <w:rPr>
                <w:rFonts w:hint="eastAsia"/>
                <w:spacing w:val="-20"/>
                <w:sz w:val="22"/>
              </w:rPr>
              <w:t>자기만의 세계를 갖고 싶은 것이다.</w:t>
            </w:r>
          </w:p>
        </w:tc>
      </w:tr>
      <w:tr w:rsidR="00D0649D" w14:paraId="0B1FC3B3" w14:textId="77777777" w:rsidTr="00D0649D">
        <w:tc>
          <w:tcPr>
            <w:tcW w:w="1696" w:type="dxa"/>
          </w:tcPr>
          <w:p w14:paraId="57ED87EE" w14:textId="77777777" w:rsidR="00D0649D" w:rsidRDefault="00D0649D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위계</w:t>
            </w:r>
          </w:p>
          <w:p w14:paraId="46E9765F" w14:textId="1E86BEAA" w:rsidR="00D0649D" w:rsidRDefault="00D0649D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H</w:t>
            </w:r>
            <w:r>
              <w:rPr>
                <w:spacing w:val="-20"/>
              </w:rPr>
              <w:t>ierarchy</w:t>
            </w:r>
          </w:p>
        </w:tc>
        <w:tc>
          <w:tcPr>
            <w:tcW w:w="8760" w:type="dxa"/>
          </w:tcPr>
          <w:p w14:paraId="056EEA50" w14:textId="7A3A9358" w:rsidR="00D0649D" w:rsidRPr="00424C80" w:rsidRDefault="00D0649D" w:rsidP="00874B8D">
            <w:pPr>
              <w:widowControl/>
              <w:wordWrap/>
              <w:autoSpaceDE/>
              <w:autoSpaceDN/>
              <w:rPr>
                <w:spacing w:val="-20"/>
                <w:sz w:val="22"/>
              </w:rPr>
            </w:pPr>
            <w:r w:rsidRPr="00424C80">
              <w:rPr>
                <w:rFonts w:hint="eastAsia"/>
                <w:spacing w:val="-20"/>
                <w:sz w:val="22"/>
              </w:rPr>
              <w:t xml:space="preserve">아이들은 </w:t>
            </w:r>
            <w:r w:rsidR="002470D0" w:rsidRPr="00424C80">
              <w:rPr>
                <w:rFonts w:hint="eastAsia"/>
                <w:spacing w:val="-20"/>
                <w:sz w:val="22"/>
              </w:rPr>
              <w:t>등</w:t>
            </w:r>
            <w:r w:rsidRPr="00424C80">
              <w:rPr>
                <w:rFonts w:hint="eastAsia"/>
                <w:spacing w:val="-20"/>
                <w:sz w:val="22"/>
              </w:rPr>
              <w:t>급과 서열을 좋아한다.</w:t>
            </w:r>
          </w:p>
        </w:tc>
      </w:tr>
      <w:tr w:rsidR="00D0649D" w14:paraId="644946BA" w14:textId="77777777" w:rsidTr="00D0649D">
        <w:tc>
          <w:tcPr>
            <w:tcW w:w="1696" w:type="dxa"/>
          </w:tcPr>
          <w:p w14:paraId="0EED7E74" w14:textId="77777777" w:rsidR="00D0649D" w:rsidRDefault="00D0649D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spacing w:val="-20"/>
              </w:rPr>
              <w:t xml:space="preserve">기술 </w:t>
            </w:r>
            <w:r>
              <w:rPr>
                <w:rFonts w:hint="eastAsia"/>
                <w:spacing w:val="-20"/>
              </w:rPr>
              <w:t>습득</w:t>
            </w:r>
          </w:p>
          <w:p w14:paraId="5CA36C30" w14:textId="2C7FEEEC" w:rsidR="00D0649D" w:rsidRDefault="00D0649D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M</w:t>
            </w:r>
            <w:r>
              <w:rPr>
                <w:spacing w:val="-20"/>
              </w:rPr>
              <w:t>astery</w:t>
            </w:r>
          </w:p>
        </w:tc>
        <w:tc>
          <w:tcPr>
            <w:tcW w:w="8760" w:type="dxa"/>
          </w:tcPr>
          <w:p w14:paraId="047A5631" w14:textId="6186395B" w:rsidR="00D0649D" w:rsidRPr="00424C80" w:rsidRDefault="00D0649D" w:rsidP="00874B8D">
            <w:pPr>
              <w:widowControl/>
              <w:wordWrap/>
              <w:autoSpaceDE/>
              <w:autoSpaceDN/>
              <w:rPr>
                <w:spacing w:val="-20"/>
                <w:sz w:val="22"/>
              </w:rPr>
            </w:pPr>
            <w:r w:rsidRPr="00424C80">
              <w:rPr>
                <w:rFonts w:hint="eastAsia"/>
                <w:spacing w:val="-20"/>
                <w:sz w:val="22"/>
              </w:rPr>
              <w:t>아이들은 무언가를 마스터하기 좋아한다.</w:t>
            </w:r>
            <w:r w:rsidRPr="00424C80">
              <w:rPr>
                <w:spacing w:val="-20"/>
                <w:sz w:val="22"/>
              </w:rPr>
              <w:t xml:space="preserve"> </w:t>
            </w:r>
            <w:r w:rsidRPr="00424C80">
              <w:rPr>
                <w:rFonts w:hint="eastAsia"/>
                <w:spacing w:val="-20"/>
                <w:sz w:val="22"/>
              </w:rPr>
              <w:t>이를 위해 끝임 없는 반복도 마다하지 않는다.</w:t>
            </w:r>
          </w:p>
        </w:tc>
      </w:tr>
      <w:tr w:rsidR="00D0649D" w14:paraId="563D7B17" w14:textId="77777777" w:rsidTr="00D0649D">
        <w:tc>
          <w:tcPr>
            <w:tcW w:w="1696" w:type="dxa"/>
          </w:tcPr>
          <w:p w14:paraId="37F041EC" w14:textId="77777777" w:rsidR="00D0649D" w:rsidRDefault="00D0649D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사회적 놀이</w:t>
            </w:r>
          </w:p>
          <w:p w14:paraId="6A2B3EDC" w14:textId="7C03D0C5" w:rsidR="00D0649D" w:rsidRDefault="00D0649D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S</w:t>
            </w:r>
            <w:r>
              <w:rPr>
                <w:spacing w:val="-20"/>
              </w:rPr>
              <w:t>ocial Play</w:t>
            </w:r>
          </w:p>
        </w:tc>
        <w:tc>
          <w:tcPr>
            <w:tcW w:w="8760" w:type="dxa"/>
          </w:tcPr>
          <w:p w14:paraId="18177057" w14:textId="0427F8D1" w:rsidR="00D0649D" w:rsidRPr="00424C80" w:rsidRDefault="00D0649D" w:rsidP="00874B8D">
            <w:pPr>
              <w:widowControl/>
              <w:wordWrap/>
              <w:autoSpaceDE/>
              <w:autoSpaceDN/>
              <w:rPr>
                <w:spacing w:val="-20"/>
                <w:sz w:val="22"/>
              </w:rPr>
            </w:pPr>
            <w:r w:rsidRPr="00424C80">
              <w:rPr>
                <w:rFonts w:hint="eastAsia"/>
                <w:spacing w:val="-20"/>
                <w:sz w:val="22"/>
              </w:rPr>
              <w:t>아이들은 사회적 놀이를 좋아한다.</w:t>
            </w:r>
          </w:p>
        </w:tc>
      </w:tr>
    </w:tbl>
    <w:p w14:paraId="429EDBA3" w14:textId="5471BD04" w:rsidR="00CE2D2C" w:rsidRDefault="00CE2D2C">
      <w:pPr>
        <w:widowControl/>
        <w:wordWrap/>
        <w:autoSpaceDE/>
        <w:autoSpaceDN/>
        <w:rPr>
          <w:spacing w:val="-20"/>
        </w:rPr>
      </w:pPr>
    </w:p>
    <w:p w14:paraId="7DC1CD0C" w14:textId="05F9509F" w:rsidR="00CE2D2C" w:rsidRDefault="00CE2D2C" w:rsidP="00F12F55">
      <w:pPr>
        <w:pStyle w:val="2"/>
      </w:pPr>
      <w:r>
        <w:rPr>
          <w:rFonts w:hint="eastAsia"/>
        </w:rPr>
        <w:t>재미와 놀이</w:t>
      </w:r>
    </w:p>
    <w:p w14:paraId="6450AE06" w14:textId="0CA943BA" w:rsidR="00CE2D2C" w:rsidRDefault="00CE2D2C" w:rsidP="00424C80">
      <w:pPr>
        <w:pStyle w:val="a0"/>
      </w:pPr>
      <w:proofErr w:type="gramStart"/>
      <w:r>
        <w:rPr>
          <w:rFonts w:hint="eastAsia"/>
        </w:rPr>
        <w:t xml:space="preserve">재미 </w:t>
      </w:r>
      <w:r>
        <w:t>:</w:t>
      </w:r>
      <w:proofErr w:type="gramEnd"/>
      <w:r>
        <w:t xml:space="preserve"> </w:t>
      </w:r>
      <w:r>
        <w:rPr>
          <w:rFonts w:hint="eastAsia"/>
        </w:rPr>
        <w:t>재미는 감정이나 느낌</w:t>
      </w:r>
    </w:p>
    <w:p w14:paraId="0E9A3B92" w14:textId="162B8899" w:rsidR="00CE2D2C" w:rsidRDefault="00CE2D2C" w:rsidP="00424C80">
      <w:pPr>
        <w:pStyle w:val="a0"/>
      </w:pPr>
      <w:proofErr w:type="gramStart"/>
      <w:r>
        <w:rPr>
          <w:rFonts w:hint="eastAsia"/>
        </w:rPr>
        <w:t xml:space="preserve">놀이 </w:t>
      </w:r>
      <w:r>
        <w:t>:</w:t>
      </w:r>
      <w:proofErr w:type="gramEnd"/>
      <w:r>
        <w:t xml:space="preserve"> </w:t>
      </w:r>
      <w:r>
        <w:rPr>
          <w:rFonts w:hint="eastAsia"/>
        </w:rPr>
        <w:t>재미라는 감정을 느끼기 위한 행위</w:t>
      </w:r>
    </w:p>
    <w:p w14:paraId="7F8BB7CF" w14:textId="2E178FFD" w:rsidR="00E57C4D" w:rsidRDefault="00E57C4D" w:rsidP="00874B8D">
      <w:pPr>
        <w:widowControl/>
        <w:wordWrap/>
        <w:autoSpaceDE/>
        <w:autoSpaceDN/>
        <w:spacing w:after="0"/>
        <w:rPr>
          <w:spacing w:val="-20"/>
        </w:rPr>
      </w:pPr>
    </w:p>
    <w:p w14:paraId="58FBA644" w14:textId="5B545DBE" w:rsidR="00E57C4D" w:rsidRDefault="00E57C4D" w:rsidP="00F12F55">
      <w:pPr>
        <w:pStyle w:val="2"/>
      </w:pPr>
      <w:r>
        <w:rPr>
          <w:rFonts w:hint="eastAsia"/>
        </w:rPr>
        <w:t xml:space="preserve">게임의 </w:t>
      </w:r>
      <w:r>
        <w:t>16</w:t>
      </w:r>
      <w:r>
        <w:rPr>
          <w:rFonts w:hint="eastAsia"/>
        </w:rPr>
        <w:t>가지 재미요소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E57C4D" w14:paraId="2DC05ECD" w14:textId="77777777" w:rsidTr="00E57C4D">
        <w:trPr>
          <w:trHeight w:val="517"/>
        </w:trPr>
        <w:tc>
          <w:tcPr>
            <w:tcW w:w="2614" w:type="dxa"/>
          </w:tcPr>
          <w:p w14:paraId="52A1DF05" w14:textId="0025AA04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아름다움</w:t>
            </w:r>
          </w:p>
        </w:tc>
        <w:tc>
          <w:tcPr>
            <w:tcW w:w="2614" w:type="dxa"/>
          </w:tcPr>
          <w:p w14:paraId="26F59983" w14:textId="2CB41BE0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몰입</w:t>
            </w:r>
          </w:p>
        </w:tc>
        <w:tc>
          <w:tcPr>
            <w:tcW w:w="2614" w:type="dxa"/>
          </w:tcPr>
          <w:p w14:paraId="370F0723" w14:textId="30FC7E78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지적 문제 해결</w:t>
            </w:r>
          </w:p>
        </w:tc>
        <w:tc>
          <w:tcPr>
            <w:tcW w:w="2614" w:type="dxa"/>
          </w:tcPr>
          <w:p w14:paraId="5691ADAB" w14:textId="5C1A3D77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경쟁</w:t>
            </w:r>
          </w:p>
        </w:tc>
      </w:tr>
      <w:tr w:rsidR="00E57C4D" w14:paraId="7DA6CCF7" w14:textId="77777777" w:rsidTr="00E57C4D">
        <w:trPr>
          <w:trHeight w:val="517"/>
        </w:trPr>
        <w:tc>
          <w:tcPr>
            <w:tcW w:w="2614" w:type="dxa"/>
          </w:tcPr>
          <w:p w14:paraId="4801A49B" w14:textId="4A2D23F4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사회적 상호 작용</w:t>
            </w:r>
          </w:p>
        </w:tc>
        <w:tc>
          <w:tcPr>
            <w:tcW w:w="2614" w:type="dxa"/>
          </w:tcPr>
          <w:p w14:paraId="0214A8C0" w14:textId="74A800C9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proofErr w:type="spellStart"/>
            <w:r w:rsidRPr="00E57C4D">
              <w:rPr>
                <w:rFonts w:hint="eastAsia"/>
                <w:spacing w:val="-20"/>
                <w:sz w:val="32"/>
                <w:szCs w:val="34"/>
              </w:rPr>
              <w:t>코메디</w:t>
            </w:r>
            <w:proofErr w:type="spellEnd"/>
          </w:p>
        </w:tc>
        <w:tc>
          <w:tcPr>
            <w:tcW w:w="2614" w:type="dxa"/>
          </w:tcPr>
          <w:p w14:paraId="6D9A8A71" w14:textId="2A310E49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위험,</w:t>
            </w:r>
            <w:r w:rsidRPr="00E57C4D">
              <w:rPr>
                <w:spacing w:val="-20"/>
                <w:sz w:val="32"/>
                <w:szCs w:val="34"/>
              </w:rPr>
              <w:t xml:space="preserve"> </w:t>
            </w:r>
            <w:r w:rsidRPr="00E57C4D">
              <w:rPr>
                <w:rFonts w:hint="eastAsia"/>
                <w:spacing w:val="-20"/>
                <w:sz w:val="32"/>
                <w:szCs w:val="34"/>
              </w:rPr>
              <w:t>스릴</w:t>
            </w:r>
          </w:p>
        </w:tc>
        <w:tc>
          <w:tcPr>
            <w:tcW w:w="2614" w:type="dxa"/>
          </w:tcPr>
          <w:p w14:paraId="5CBDEFD6" w14:textId="593C19EB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신체적 활동</w:t>
            </w:r>
          </w:p>
        </w:tc>
      </w:tr>
      <w:tr w:rsidR="00E57C4D" w14:paraId="59B317AF" w14:textId="77777777" w:rsidTr="00E57C4D">
        <w:trPr>
          <w:trHeight w:val="517"/>
        </w:trPr>
        <w:tc>
          <w:tcPr>
            <w:tcW w:w="2614" w:type="dxa"/>
          </w:tcPr>
          <w:p w14:paraId="031212F9" w14:textId="49DE3025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사랑</w:t>
            </w:r>
          </w:p>
        </w:tc>
        <w:tc>
          <w:tcPr>
            <w:tcW w:w="2614" w:type="dxa"/>
          </w:tcPr>
          <w:p w14:paraId="676E9C04" w14:textId="4C93BE39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창조</w:t>
            </w:r>
          </w:p>
        </w:tc>
        <w:tc>
          <w:tcPr>
            <w:tcW w:w="2614" w:type="dxa"/>
          </w:tcPr>
          <w:p w14:paraId="19644330" w14:textId="246D7997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힘과 권력</w:t>
            </w:r>
          </w:p>
        </w:tc>
        <w:tc>
          <w:tcPr>
            <w:tcW w:w="2614" w:type="dxa"/>
          </w:tcPr>
          <w:p w14:paraId="36724AFA" w14:textId="0EEFBF35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발견</w:t>
            </w:r>
          </w:p>
        </w:tc>
      </w:tr>
      <w:tr w:rsidR="00E57C4D" w14:paraId="0985E126" w14:textId="77777777" w:rsidTr="00E57C4D">
        <w:trPr>
          <w:trHeight w:val="517"/>
        </w:trPr>
        <w:tc>
          <w:tcPr>
            <w:tcW w:w="2614" w:type="dxa"/>
          </w:tcPr>
          <w:p w14:paraId="46A07DA0" w14:textId="49425173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향상과 완성</w:t>
            </w:r>
          </w:p>
        </w:tc>
        <w:tc>
          <w:tcPr>
            <w:tcW w:w="2614" w:type="dxa"/>
          </w:tcPr>
          <w:p w14:paraId="16002FEE" w14:textId="5B837425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능력의 활용</w:t>
            </w:r>
          </w:p>
        </w:tc>
        <w:tc>
          <w:tcPr>
            <w:tcW w:w="2614" w:type="dxa"/>
          </w:tcPr>
          <w:p w14:paraId="203B77E8" w14:textId="6E95D305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타인을 도움</w:t>
            </w:r>
          </w:p>
        </w:tc>
        <w:tc>
          <w:tcPr>
            <w:tcW w:w="2614" w:type="dxa"/>
          </w:tcPr>
          <w:p w14:paraId="2473CCD6" w14:textId="5A467ED9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2"/>
                <w:szCs w:val="34"/>
              </w:rPr>
            </w:pPr>
            <w:r w:rsidRPr="00E57C4D">
              <w:rPr>
                <w:rFonts w:hint="eastAsia"/>
                <w:spacing w:val="-20"/>
                <w:sz w:val="32"/>
                <w:szCs w:val="34"/>
              </w:rPr>
              <w:t>학습</w:t>
            </w:r>
          </w:p>
        </w:tc>
      </w:tr>
    </w:tbl>
    <w:p w14:paraId="0EED414B" w14:textId="428A5AA2" w:rsidR="00F12F55" w:rsidRDefault="00F12F55" w:rsidP="00874B8D">
      <w:pPr>
        <w:widowControl/>
        <w:wordWrap/>
        <w:autoSpaceDE/>
        <w:autoSpaceDN/>
        <w:spacing w:after="0"/>
        <w:rPr>
          <w:spacing w:val="-20"/>
        </w:rPr>
      </w:pPr>
    </w:p>
    <w:p w14:paraId="0EC80567" w14:textId="2DE62E02" w:rsidR="00E57C4D" w:rsidRPr="00F12F55" w:rsidRDefault="00E57C4D" w:rsidP="00E5042E">
      <w:pPr>
        <w:pStyle w:val="2"/>
      </w:pPr>
      <w:r>
        <w:t>A Framework</w:t>
      </w:r>
    </w:p>
    <w:tbl>
      <w:tblPr>
        <w:tblStyle w:val="a8"/>
        <w:tblW w:w="10585" w:type="dxa"/>
        <w:tblLook w:val="04A0" w:firstRow="1" w:lastRow="0" w:firstColumn="1" w:lastColumn="0" w:noHBand="0" w:noVBand="1"/>
      </w:tblPr>
      <w:tblGrid>
        <w:gridCol w:w="1678"/>
        <w:gridCol w:w="397"/>
        <w:gridCol w:w="1960"/>
        <w:gridCol w:w="397"/>
        <w:gridCol w:w="1816"/>
        <w:gridCol w:w="397"/>
        <w:gridCol w:w="1865"/>
        <w:gridCol w:w="397"/>
        <w:gridCol w:w="1678"/>
      </w:tblGrid>
      <w:tr w:rsidR="00E57C4D" w14:paraId="062944F5" w14:textId="77777777" w:rsidTr="005C0455">
        <w:trPr>
          <w:trHeight w:val="688"/>
        </w:trPr>
        <w:tc>
          <w:tcPr>
            <w:tcW w:w="1678" w:type="dxa"/>
          </w:tcPr>
          <w:p w14:paraId="2D51678C" w14:textId="77777777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4"/>
                <w:szCs w:val="36"/>
              </w:rPr>
            </w:pPr>
            <w:r w:rsidRPr="00E57C4D">
              <w:rPr>
                <w:rFonts w:hint="eastAsia"/>
                <w:spacing w:val="-20"/>
                <w:sz w:val="34"/>
                <w:szCs w:val="36"/>
              </w:rPr>
              <w:t>게임</w:t>
            </w:r>
          </w:p>
          <w:p w14:paraId="5E408479" w14:textId="790009A5" w:rsidR="00E57C4D" w:rsidRPr="00E57C4D" w:rsidRDefault="005C0455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4"/>
                <w:szCs w:val="36"/>
              </w:rPr>
            </w:pPr>
            <w:r>
              <w:rPr>
                <w:noProof/>
                <w:spacing w:val="-20"/>
              </w:rPr>
              <mc:AlternateContent>
                <mc:Choice Requires="wps">
                  <w:drawing>
                    <wp:anchor distT="0" distB="0" distL="114300" distR="114300" simplePos="0" relativeHeight="251626496" behindDoc="0" locked="0" layoutInCell="1" allowOverlap="1" wp14:anchorId="41B3C24F" wp14:editId="61BAA124">
                      <wp:simplePos x="0" y="0"/>
                      <wp:positionH relativeFrom="margin">
                        <wp:posOffset>825500</wp:posOffset>
                      </wp:positionH>
                      <wp:positionV relativeFrom="paragraph">
                        <wp:posOffset>307340</wp:posOffset>
                      </wp:positionV>
                      <wp:extent cx="5334000" cy="438150"/>
                      <wp:effectExtent l="0" t="19050" r="38100" b="38100"/>
                      <wp:wrapNone/>
                      <wp:docPr id="4" name="화살표: 오른쪽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0" cy="4381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AA58FF4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화살표: 오른쪽 4" o:spid="_x0000_s1026" type="#_x0000_t13" style="position:absolute;left:0;text-align:left;margin-left:65pt;margin-top:24.2pt;width:420pt;height:34.5pt;z-index:251626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" adj="20713" fillcolor="#4472c4 [3204]" strokecolor="#1f3763 [1604]" strokeweight="1pt">
                      <w10:wrap anchorx="margin"/>
                    </v:shape>
                  </w:pict>
                </mc:Fallback>
              </mc:AlternateContent>
            </w:r>
            <w:r w:rsidR="00E57C4D" w:rsidRPr="00E57C4D">
              <w:rPr>
                <w:rFonts w:hint="eastAsia"/>
                <w:spacing w:val="-20"/>
                <w:sz w:val="34"/>
                <w:szCs w:val="36"/>
              </w:rPr>
              <w:t>디자이너</w:t>
            </w:r>
          </w:p>
        </w:tc>
        <w:tc>
          <w:tcPr>
            <w:tcW w:w="397" w:type="dxa"/>
            <w:tcBorders>
              <w:top w:val="nil"/>
              <w:bottom w:val="nil"/>
            </w:tcBorders>
          </w:tcPr>
          <w:p w14:paraId="6C27072C" w14:textId="77777777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4"/>
                <w:szCs w:val="36"/>
              </w:rPr>
            </w:pPr>
          </w:p>
        </w:tc>
        <w:tc>
          <w:tcPr>
            <w:tcW w:w="1960" w:type="dxa"/>
          </w:tcPr>
          <w:p w14:paraId="304B0E6F" w14:textId="3E519A3C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4"/>
                <w:szCs w:val="36"/>
              </w:rPr>
            </w:pPr>
            <w:r w:rsidRPr="00E57C4D">
              <w:rPr>
                <w:rFonts w:hint="eastAsia"/>
                <w:spacing w:val="-20"/>
                <w:sz w:val="34"/>
                <w:szCs w:val="36"/>
              </w:rPr>
              <w:t xml:space="preserve">구조 </w:t>
            </w:r>
            <w:r w:rsidRPr="00E57C4D">
              <w:rPr>
                <w:spacing w:val="-20"/>
                <w:sz w:val="34"/>
                <w:szCs w:val="36"/>
              </w:rPr>
              <w:t>Mechanics</w:t>
            </w:r>
          </w:p>
        </w:tc>
        <w:tc>
          <w:tcPr>
            <w:tcW w:w="397" w:type="dxa"/>
            <w:tcBorders>
              <w:top w:val="nil"/>
              <w:bottom w:val="nil"/>
            </w:tcBorders>
          </w:tcPr>
          <w:p w14:paraId="4A757E15" w14:textId="00088329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4"/>
                <w:szCs w:val="36"/>
              </w:rPr>
            </w:pPr>
          </w:p>
        </w:tc>
        <w:tc>
          <w:tcPr>
            <w:tcW w:w="1816" w:type="dxa"/>
          </w:tcPr>
          <w:p w14:paraId="1872C997" w14:textId="31F63E2F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4"/>
                <w:szCs w:val="36"/>
              </w:rPr>
            </w:pPr>
            <w:r w:rsidRPr="00E57C4D">
              <w:rPr>
                <w:rFonts w:hint="eastAsia"/>
                <w:spacing w:val="-20"/>
                <w:sz w:val="34"/>
                <w:szCs w:val="36"/>
              </w:rPr>
              <w:t xml:space="preserve">역학 </w:t>
            </w:r>
            <w:r w:rsidRPr="00E57C4D">
              <w:rPr>
                <w:spacing w:val="-20"/>
                <w:sz w:val="34"/>
                <w:szCs w:val="36"/>
              </w:rPr>
              <w:t>Dynamics</w:t>
            </w:r>
          </w:p>
        </w:tc>
        <w:tc>
          <w:tcPr>
            <w:tcW w:w="397" w:type="dxa"/>
            <w:tcBorders>
              <w:top w:val="nil"/>
              <w:bottom w:val="nil"/>
            </w:tcBorders>
          </w:tcPr>
          <w:p w14:paraId="06AC7728" w14:textId="77777777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4"/>
                <w:szCs w:val="36"/>
              </w:rPr>
            </w:pPr>
          </w:p>
        </w:tc>
        <w:tc>
          <w:tcPr>
            <w:tcW w:w="1865" w:type="dxa"/>
          </w:tcPr>
          <w:p w14:paraId="2163F015" w14:textId="04B5E3CC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4"/>
                <w:szCs w:val="36"/>
              </w:rPr>
            </w:pPr>
            <w:r w:rsidRPr="00E57C4D">
              <w:rPr>
                <w:rFonts w:hint="eastAsia"/>
                <w:spacing w:val="-20"/>
                <w:sz w:val="34"/>
                <w:szCs w:val="36"/>
              </w:rPr>
              <w:t>미학 A</w:t>
            </w:r>
            <w:r w:rsidRPr="00E57C4D">
              <w:rPr>
                <w:spacing w:val="-20"/>
                <w:sz w:val="34"/>
                <w:szCs w:val="36"/>
              </w:rPr>
              <w:t>esthetics</w:t>
            </w:r>
          </w:p>
        </w:tc>
        <w:tc>
          <w:tcPr>
            <w:tcW w:w="397" w:type="dxa"/>
            <w:tcBorders>
              <w:top w:val="nil"/>
              <w:bottom w:val="nil"/>
            </w:tcBorders>
          </w:tcPr>
          <w:p w14:paraId="11FE1219" w14:textId="77777777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4"/>
                <w:szCs w:val="36"/>
              </w:rPr>
            </w:pPr>
          </w:p>
        </w:tc>
        <w:tc>
          <w:tcPr>
            <w:tcW w:w="1678" w:type="dxa"/>
          </w:tcPr>
          <w:p w14:paraId="3C25BB52" w14:textId="77777777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4"/>
                <w:szCs w:val="36"/>
              </w:rPr>
            </w:pPr>
            <w:r w:rsidRPr="00E57C4D">
              <w:rPr>
                <w:rFonts w:hint="eastAsia"/>
                <w:spacing w:val="-20"/>
                <w:sz w:val="34"/>
                <w:szCs w:val="36"/>
              </w:rPr>
              <w:t>게임</w:t>
            </w:r>
          </w:p>
          <w:p w14:paraId="5B0912F6" w14:textId="40C616CA" w:rsidR="00E57C4D" w:rsidRPr="00E57C4D" w:rsidRDefault="00E57C4D" w:rsidP="00E57C4D">
            <w:pPr>
              <w:widowControl/>
              <w:wordWrap/>
              <w:autoSpaceDE/>
              <w:autoSpaceDN/>
              <w:jc w:val="center"/>
              <w:rPr>
                <w:spacing w:val="-20"/>
                <w:sz w:val="34"/>
                <w:szCs w:val="36"/>
              </w:rPr>
            </w:pPr>
            <w:r w:rsidRPr="00E57C4D">
              <w:rPr>
                <w:rFonts w:hint="eastAsia"/>
                <w:spacing w:val="-20"/>
                <w:sz w:val="34"/>
                <w:szCs w:val="36"/>
              </w:rPr>
              <w:t>플레이어</w:t>
            </w:r>
          </w:p>
        </w:tc>
      </w:tr>
    </w:tbl>
    <w:p w14:paraId="7B8EA46C" w14:textId="000272F0" w:rsidR="00E57C4D" w:rsidRDefault="00E57C4D" w:rsidP="00874B8D">
      <w:pPr>
        <w:widowControl/>
        <w:wordWrap/>
        <w:autoSpaceDE/>
        <w:autoSpaceDN/>
        <w:spacing w:after="0"/>
        <w:rPr>
          <w:spacing w:val="-20"/>
        </w:rPr>
      </w:pPr>
    </w:p>
    <w:p w14:paraId="241C1F43" w14:textId="709A622B" w:rsidR="00E57C4D" w:rsidRDefault="004553CC" w:rsidP="00B66927">
      <w:pPr>
        <w:pStyle w:val="3"/>
        <w:ind w:left="840" w:hanging="440"/>
      </w:pPr>
      <w:r>
        <w:rPr>
          <w:rFonts w:hint="eastAsia"/>
        </w:rPr>
        <w:t>[</w:t>
      </w:r>
      <w:r w:rsidR="00E57C4D">
        <w:rPr>
          <w:rFonts w:hint="eastAsia"/>
        </w:rPr>
        <w:t xml:space="preserve">구조 </w:t>
      </w:r>
      <w:r w:rsidR="00E57C4D">
        <w:t>Mechanics</w:t>
      </w:r>
      <w:r>
        <w:rPr>
          <w:rFonts w:hint="eastAsia"/>
        </w:rPr>
        <w:t>]</w:t>
      </w:r>
    </w:p>
    <w:p w14:paraId="46454E03" w14:textId="1AB27E13" w:rsidR="00E57C4D" w:rsidRDefault="00E57C4D" w:rsidP="00424C80">
      <w:pPr>
        <w:pStyle w:val="a"/>
      </w:pPr>
      <w:r>
        <w:rPr>
          <w:rFonts w:hint="eastAsia"/>
        </w:rPr>
        <w:t>시스템으로서 게임을 설명하는 공식적인 규칙들과 개념들</w:t>
      </w:r>
    </w:p>
    <w:p w14:paraId="3F985BA7" w14:textId="565126DD" w:rsidR="00E57C4D" w:rsidRDefault="004553CC" w:rsidP="00B66927">
      <w:pPr>
        <w:pStyle w:val="3"/>
        <w:ind w:left="840" w:hanging="440"/>
      </w:pPr>
      <w:r>
        <w:rPr>
          <w:rFonts w:hint="eastAsia"/>
        </w:rPr>
        <w:t>[</w:t>
      </w:r>
      <w:r w:rsidR="00E57C4D">
        <w:rPr>
          <w:rFonts w:hint="eastAsia"/>
        </w:rPr>
        <w:t xml:space="preserve">역학 </w:t>
      </w:r>
      <w:r w:rsidR="00E57C4D">
        <w:t>Dynamics</w:t>
      </w:r>
      <w:r>
        <w:rPr>
          <w:rFonts w:hint="eastAsia"/>
        </w:rPr>
        <w:t>]</w:t>
      </w:r>
    </w:p>
    <w:p w14:paraId="20635186" w14:textId="0777C4D9" w:rsidR="00E57C4D" w:rsidRDefault="00E57C4D" w:rsidP="00424C80">
      <w:pPr>
        <w:pStyle w:val="a"/>
      </w:pPr>
      <w:r>
        <w:rPr>
          <w:rFonts w:hint="eastAsia"/>
        </w:rPr>
        <w:t>게임을 플레이하는 과정에서 나타나는 플레이어들의 행동</w:t>
      </w:r>
    </w:p>
    <w:p w14:paraId="5AE4AEA8" w14:textId="56D245DD" w:rsidR="00E57C4D" w:rsidRDefault="004553CC" w:rsidP="00B66927">
      <w:pPr>
        <w:pStyle w:val="3"/>
        <w:ind w:left="840" w:hanging="440"/>
      </w:pPr>
      <w:r>
        <w:rPr>
          <w:rFonts w:hint="eastAsia"/>
        </w:rPr>
        <w:t>[</w:t>
      </w:r>
      <w:r w:rsidR="00E57C4D">
        <w:rPr>
          <w:rFonts w:hint="eastAsia"/>
        </w:rPr>
        <w:t>미학 A</w:t>
      </w:r>
      <w:r w:rsidR="00E57C4D">
        <w:t>esthetics</w:t>
      </w:r>
      <w:r>
        <w:rPr>
          <w:rFonts w:hint="eastAsia"/>
        </w:rPr>
        <w:t>]</w:t>
      </w:r>
    </w:p>
    <w:p w14:paraId="5FF342E9" w14:textId="0A26D117" w:rsidR="005C0455" w:rsidRDefault="00E57C4D" w:rsidP="00424C80">
      <w:pPr>
        <w:pStyle w:val="a"/>
      </w:pPr>
      <w:r>
        <w:rPr>
          <w:rFonts w:hint="eastAsia"/>
        </w:rPr>
        <w:t>게임 디자이너가 역학을 통해 의도한 플레이어의 감성적 반응</w:t>
      </w:r>
    </w:p>
    <w:p w14:paraId="219F5277" w14:textId="77777777" w:rsidR="005C0455" w:rsidRDefault="005C0455">
      <w:pPr>
        <w:widowControl/>
        <w:wordWrap/>
        <w:autoSpaceDE/>
        <w:autoSpaceDN/>
        <w:rPr>
          <w:spacing w:val="-20"/>
        </w:rPr>
      </w:pPr>
      <w:r>
        <w:rPr>
          <w:spacing w:val="-20"/>
        </w:rPr>
        <w:br w:type="page"/>
      </w:r>
    </w:p>
    <w:p w14:paraId="5464855D" w14:textId="782B6775" w:rsidR="00181422" w:rsidRPr="00E5042E" w:rsidRDefault="00181422" w:rsidP="005C0455">
      <w:pPr>
        <w:pStyle w:val="2"/>
        <w:rPr>
          <w:spacing w:val="-20"/>
        </w:rPr>
      </w:pPr>
      <w:r>
        <w:rPr>
          <w:rFonts w:hint="eastAsia"/>
        </w:rPr>
        <w:lastRenderedPageBreak/>
        <w:t>M</w:t>
      </w:r>
      <w:r>
        <w:t>DA Framework</w:t>
      </w:r>
      <w:r>
        <w:rPr>
          <w:rFonts w:hint="eastAsia"/>
        </w:rPr>
        <w:t xml:space="preserve">에서의 </w:t>
      </w:r>
      <w:r>
        <w:t>8</w:t>
      </w:r>
      <w:r>
        <w:rPr>
          <w:rFonts w:hint="eastAsia"/>
        </w:rPr>
        <w:t>가지</w:t>
      </w:r>
      <w:r>
        <w:t xml:space="preserve"> </w:t>
      </w:r>
      <w:r>
        <w:rPr>
          <w:rFonts w:hint="eastAsia"/>
        </w:rPr>
        <w:t>재미 요소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181422" w14:paraId="351C2F20" w14:textId="77777777" w:rsidTr="00181422">
        <w:tc>
          <w:tcPr>
            <w:tcW w:w="2972" w:type="dxa"/>
          </w:tcPr>
          <w:p w14:paraId="3B43CA46" w14:textId="29D43870" w:rsidR="00181422" w:rsidRPr="004553CC" w:rsidRDefault="00181422" w:rsidP="00874B8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감동(</w:t>
            </w:r>
            <w:r w:rsidRPr="004553CC">
              <w:rPr>
                <w:spacing w:val="-20"/>
                <w:sz w:val="36"/>
              </w:rPr>
              <w:t>Sensation)</w:t>
            </w:r>
          </w:p>
        </w:tc>
        <w:tc>
          <w:tcPr>
            <w:tcW w:w="7484" w:type="dxa"/>
          </w:tcPr>
          <w:p w14:paraId="4BFFFE18" w14:textId="77777777" w:rsidR="00181422" w:rsidRDefault="00181422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즐거움(s</w:t>
            </w:r>
            <w:r>
              <w:rPr>
                <w:spacing w:val="-20"/>
              </w:rPr>
              <w:t>ense-pleasure)</w:t>
            </w:r>
            <w:r>
              <w:rPr>
                <w:rFonts w:hint="eastAsia"/>
                <w:spacing w:val="-20"/>
              </w:rPr>
              <w:t>으로서의 게임</w:t>
            </w:r>
          </w:p>
          <w:p w14:paraId="32B3C1BD" w14:textId="5BD9F653" w:rsidR="00A425C2" w:rsidRDefault="00A425C2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 xml:space="preserve">혁신적인 </w:t>
            </w:r>
            <w:r w:rsidR="001A7EA1">
              <w:rPr>
                <w:rFonts w:hint="eastAsia"/>
                <w:spacing w:val="-20"/>
              </w:rPr>
              <w:t>재미로 플레이어에게 감동을</w:t>
            </w:r>
            <w:r>
              <w:rPr>
                <w:rFonts w:hint="eastAsia"/>
                <w:spacing w:val="-20"/>
              </w:rPr>
              <w:t xml:space="preserve"> 선사하였는가?</w:t>
            </w:r>
          </w:p>
        </w:tc>
      </w:tr>
      <w:tr w:rsidR="00181422" w14:paraId="04B863BB" w14:textId="77777777" w:rsidTr="00181422">
        <w:tc>
          <w:tcPr>
            <w:tcW w:w="2972" w:type="dxa"/>
          </w:tcPr>
          <w:p w14:paraId="1548B2B3" w14:textId="4CC52C8F" w:rsidR="00181422" w:rsidRPr="004553CC" w:rsidRDefault="00181422" w:rsidP="00874B8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공상(</w:t>
            </w:r>
            <w:r w:rsidRPr="004553CC">
              <w:rPr>
                <w:spacing w:val="-20"/>
                <w:sz w:val="36"/>
              </w:rPr>
              <w:t>Fantasy)</w:t>
            </w:r>
          </w:p>
        </w:tc>
        <w:tc>
          <w:tcPr>
            <w:tcW w:w="7484" w:type="dxa"/>
          </w:tcPr>
          <w:p w14:paraId="343C12D0" w14:textId="77777777" w:rsidR="00181422" w:rsidRDefault="00181422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공상(</w:t>
            </w:r>
            <w:r>
              <w:rPr>
                <w:spacing w:val="-20"/>
              </w:rPr>
              <w:t>make-believe)</w:t>
            </w:r>
            <w:r>
              <w:rPr>
                <w:rFonts w:hint="eastAsia"/>
                <w:spacing w:val="-20"/>
              </w:rPr>
              <w:t>으로서의 게임</w:t>
            </w:r>
          </w:p>
          <w:p w14:paraId="20FC28DD" w14:textId="34E0D4BA" w:rsidR="001A7EA1" w:rsidRDefault="001A7EA1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훌륭한 가상의 환경으로 공상적인 재미를 선사하였는가?</w:t>
            </w:r>
          </w:p>
        </w:tc>
      </w:tr>
      <w:tr w:rsidR="00181422" w14:paraId="4A45FF60" w14:textId="77777777" w:rsidTr="00181422">
        <w:tc>
          <w:tcPr>
            <w:tcW w:w="2972" w:type="dxa"/>
          </w:tcPr>
          <w:p w14:paraId="30D6AE50" w14:textId="62A20208" w:rsidR="00181422" w:rsidRPr="004553CC" w:rsidRDefault="00181422" w:rsidP="00874B8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서사(</w:t>
            </w:r>
            <w:r w:rsidRPr="004553CC">
              <w:rPr>
                <w:spacing w:val="-20"/>
                <w:sz w:val="36"/>
              </w:rPr>
              <w:t>Narrative)</w:t>
            </w:r>
          </w:p>
        </w:tc>
        <w:tc>
          <w:tcPr>
            <w:tcW w:w="7484" w:type="dxa"/>
          </w:tcPr>
          <w:p w14:paraId="5B50CC1E" w14:textId="77777777" w:rsidR="00181422" w:rsidRDefault="00181422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이야기(</w:t>
            </w:r>
            <w:r>
              <w:rPr>
                <w:spacing w:val="-20"/>
              </w:rPr>
              <w:t>drama)</w:t>
            </w:r>
            <w:r>
              <w:rPr>
                <w:rFonts w:hint="eastAsia"/>
                <w:spacing w:val="-20"/>
              </w:rPr>
              <w:t>로서의 게임</w:t>
            </w:r>
          </w:p>
          <w:p w14:paraId="36EA0170" w14:textId="6C995F92" w:rsidR="001A7EA1" w:rsidRDefault="001A7EA1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흥미로운 이야기로 서사적인 재미를 선사하였는가?</w:t>
            </w:r>
          </w:p>
        </w:tc>
      </w:tr>
      <w:tr w:rsidR="00181422" w14:paraId="62D910E8" w14:textId="77777777" w:rsidTr="00181422">
        <w:tc>
          <w:tcPr>
            <w:tcW w:w="2972" w:type="dxa"/>
          </w:tcPr>
          <w:p w14:paraId="7A62EFF8" w14:textId="6A589590" w:rsidR="00181422" w:rsidRPr="004553CC" w:rsidRDefault="00181422" w:rsidP="00874B8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도전(C</w:t>
            </w:r>
            <w:r w:rsidRPr="004553CC">
              <w:rPr>
                <w:spacing w:val="-20"/>
                <w:sz w:val="36"/>
              </w:rPr>
              <w:t>hallenge)</w:t>
            </w:r>
          </w:p>
        </w:tc>
        <w:tc>
          <w:tcPr>
            <w:tcW w:w="7484" w:type="dxa"/>
          </w:tcPr>
          <w:p w14:paraId="315CB756" w14:textId="77777777" w:rsidR="00181422" w:rsidRDefault="00181422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장애물 경주(</w:t>
            </w:r>
            <w:r>
              <w:rPr>
                <w:spacing w:val="-20"/>
              </w:rPr>
              <w:t>obstacle course)</w:t>
            </w:r>
            <w:r>
              <w:rPr>
                <w:rFonts w:hint="eastAsia"/>
                <w:spacing w:val="-20"/>
              </w:rPr>
              <w:t>로서의 게임</w:t>
            </w:r>
          </w:p>
          <w:p w14:paraId="409D0517" w14:textId="74B69BC7" w:rsidR="001A7EA1" w:rsidRDefault="001A7EA1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게임 내 배치된 장애물이 플레이어의 도전욕구를 높이게 만들었는가?</w:t>
            </w:r>
          </w:p>
        </w:tc>
      </w:tr>
      <w:tr w:rsidR="00181422" w14:paraId="2E8C7C53" w14:textId="77777777" w:rsidTr="00181422">
        <w:tc>
          <w:tcPr>
            <w:tcW w:w="2972" w:type="dxa"/>
          </w:tcPr>
          <w:p w14:paraId="3C6A6E0C" w14:textId="1DCE9C70" w:rsidR="00181422" w:rsidRPr="004553CC" w:rsidRDefault="00181422" w:rsidP="00874B8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연대감</w:t>
            </w:r>
            <w:r w:rsidRPr="004553CC">
              <w:rPr>
                <w:spacing w:val="-20"/>
                <w:sz w:val="36"/>
              </w:rPr>
              <w:t>(</w:t>
            </w:r>
            <w:r w:rsidRPr="004553CC">
              <w:rPr>
                <w:rFonts w:hint="eastAsia"/>
                <w:spacing w:val="-20"/>
                <w:sz w:val="36"/>
              </w:rPr>
              <w:t>F</w:t>
            </w:r>
            <w:r w:rsidRPr="004553CC">
              <w:rPr>
                <w:spacing w:val="-20"/>
                <w:sz w:val="36"/>
              </w:rPr>
              <w:t>ellowship)</w:t>
            </w:r>
          </w:p>
        </w:tc>
        <w:tc>
          <w:tcPr>
            <w:tcW w:w="7484" w:type="dxa"/>
          </w:tcPr>
          <w:p w14:paraId="6B19745E" w14:textId="77777777" w:rsidR="00181422" w:rsidRDefault="00181422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사회적 틀(</w:t>
            </w:r>
            <w:r>
              <w:rPr>
                <w:spacing w:val="-20"/>
              </w:rPr>
              <w:t>social framework)</w:t>
            </w:r>
            <w:r>
              <w:rPr>
                <w:rFonts w:hint="eastAsia"/>
                <w:spacing w:val="-20"/>
              </w:rPr>
              <w:t>로서의 게임</w:t>
            </w:r>
          </w:p>
          <w:p w14:paraId="5A0C8D10" w14:textId="56B190C1" w:rsidR="001A7EA1" w:rsidRDefault="001A7EA1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게임 내 사회적인 화합이 가능하여 연대감을 느끼게 만들었는가?</w:t>
            </w:r>
          </w:p>
        </w:tc>
      </w:tr>
      <w:tr w:rsidR="00181422" w14:paraId="646E68CC" w14:textId="77777777" w:rsidTr="00181422">
        <w:tc>
          <w:tcPr>
            <w:tcW w:w="2972" w:type="dxa"/>
          </w:tcPr>
          <w:p w14:paraId="5E8A4A00" w14:textId="17626FE4" w:rsidR="00181422" w:rsidRPr="004553CC" w:rsidRDefault="00181422" w:rsidP="00874B8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발견(D</w:t>
            </w:r>
            <w:r w:rsidRPr="004553CC">
              <w:rPr>
                <w:spacing w:val="-20"/>
                <w:sz w:val="36"/>
              </w:rPr>
              <w:t>iscovery)</w:t>
            </w:r>
          </w:p>
        </w:tc>
        <w:tc>
          <w:tcPr>
            <w:tcW w:w="7484" w:type="dxa"/>
          </w:tcPr>
          <w:p w14:paraId="45532371" w14:textId="77777777" w:rsidR="00181422" w:rsidRDefault="00181422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미개척지(</w:t>
            </w:r>
            <w:r>
              <w:rPr>
                <w:spacing w:val="-20"/>
              </w:rPr>
              <w:t>uncharted territory)</w:t>
            </w:r>
            <w:r>
              <w:rPr>
                <w:rFonts w:hint="eastAsia"/>
                <w:spacing w:val="-20"/>
              </w:rPr>
              <w:t>로서의 게임</w:t>
            </w:r>
          </w:p>
          <w:p w14:paraId="7A45D7A2" w14:textId="63FC111D" w:rsidR="001A7EA1" w:rsidRDefault="001A7EA1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숨겨진 요소들을 통해 플레이어에게 발견하는 재미를 느끼게 하였는가?</w:t>
            </w:r>
          </w:p>
        </w:tc>
      </w:tr>
      <w:tr w:rsidR="00181422" w14:paraId="1994B204" w14:textId="77777777" w:rsidTr="00181422">
        <w:tc>
          <w:tcPr>
            <w:tcW w:w="2972" w:type="dxa"/>
          </w:tcPr>
          <w:p w14:paraId="7AB73931" w14:textId="1F6F261C" w:rsidR="00181422" w:rsidRPr="004553CC" w:rsidRDefault="00181422" w:rsidP="00874B8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표현(</w:t>
            </w:r>
            <w:r w:rsidRPr="004553CC">
              <w:rPr>
                <w:spacing w:val="-20"/>
                <w:sz w:val="36"/>
              </w:rPr>
              <w:t>Expression)</w:t>
            </w:r>
          </w:p>
        </w:tc>
        <w:tc>
          <w:tcPr>
            <w:tcW w:w="7484" w:type="dxa"/>
          </w:tcPr>
          <w:p w14:paraId="6219F9E5" w14:textId="21E34067" w:rsidR="001A7EA1" w:rsidRDefault="00181422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자기 발견(</w:t>
            </w:r>
            <w:r>
              <w:rPr>
                <w:spacing w:val="-20"/>
              </w:rPr>
              <w:t>self-discovery)</w:t>
            </w:r>
            <w:r>
              <w:rPr>
                <w:rFonts w:hint="eastAsia"/>
                <w:spacing w:val="-20"/>
              </w:rPr>
              <w:t>으로서의 게임</w:t>
            </w:r>
          </w:p>
        </w:tc>
      </w:tr>
      <w:tr w:rsidR="00181422" w14:paraId="513DCC7F" w14:textId="77777777" w:rsidTr="00181422">
        <w:tc>
          <w:tcPr>
            <w:tcW w:w="2972" w:type="dxa"/>
          </w:tcPr>
          <w:p w14:paraId="787E0589" w14:textId="49E3FF38" w:rsidR="00181422" w:rsidRPr="004553CC" w:rsidRDefault="00181422" w:rsidP="00874B8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몰입(</w:t>
            </w:r>
            <w:r w:rsidRPr="004553CC">
              <w:rPr>
                <w:spacing w:val="-20"/>
                <w:sz w:val="36"/>
              </w:rPr>
              <w:t>Submission)</w:t>
            </w:r>
          </w:p>
        </w:tc>
        <w:tc>
          <w:tcPr>
            <w:tcW w:w="7484" w:type="dxa"/>
          </w:tcPr>
          <w:p w14:paraId="7B45DE1B" w14:textId="77777777" w:rsidR="00181422" w:rsidRDefault="00181422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오락(</w:t>
            </w:r>
            <w:r>
              <w:rPr>
                <w:spacing w:val="-20"/>
              </w:rPr>
              <w:t>pastime)</w:t>
            </w:r>
            <w:r>
              <w:rPr>
                <w:rFonts w:hint="eastAsia"/>
                <w:spacing w:val="-20"/>
              </w:rPr>
              <w:t>으로서의 게임</w:t>
            </w:r>
          </w:p>
          <w:p w14:paraId="15A760EB" w14:textId="295CD168" w:rsidR="001A7EA1" w:rsidRDefault="001A7EA1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플레이어가 게임을 하는 동안 몰입할 요소가 있는</w:t>
            </w:r>
            <w:r w:rsidR="00085FD0">
              <w:rPr>
                <w:rFonts w:hint="eastAsia"/>
                <w:spacing w:val="-20"/>
              </w:rPr>
              <w:t>가?</w:t>
            </w:r>
            <w:r w:rsidR="00085FD0">
              <w:rPr>
                <w:spacing w:val="-20"/>
              </w:rPr>
              <w:t xml:space="preserve"> </w:t>
            </w:r>
          </w:p>
        </w:tc>
      </w:tr>
    </w:tbl>
    <w:p w14:paraId="23F2855B" w14:textId="6D218F7B" w:rsidR="00181422" w:rsidRDefault="00181422" w:rsidP="00874B8D">
      <w:pPr>
        <w:widowControl/>
        <w:wordWrap/>
        <w:autoSpaceDE/>
        <w:autoSpaceDN/>
        <w:spacing w:after="0"/>
        <w:rPr>
          <w:spacing w:val="-20"/>
        </w:rPr>
      </w:pPr>
    </w:p>
    <w:p w14:paraId="3B8A4FFB" w14:textId="553D92F2" w:rsidR="00085FD0" w:rsidRDefault="00085FD0" w:rsidP="00F12F55">
      <w:pPr>
        <w:pStyle w:val="2"/>
      </w:pPr>
      <w:r>
        <w:rPr>
          <w:rFonts w:hint="eastAsia"/>
        </w:rPr>
        <w:t xml:space="preserve">게임이 </w:t>
      </w:r>
      <w:proofErr w:type="gramStart"/>
      <w:r>
        <w:rPr>
          <w:rFonts w:hint="eastAsia"/>
        </w:rPr>
        <w:t>복잡해 질수록</w:t>
      </w:r>
      <w:proofErr w:type="gramEnd"/>
      <w:r>
        <w:rPr>
          <w:rFonts w:hint="eastAsia"/>
        </w:rPr>
        <w:t xml:space="preserve"> 더 많아지는 재미</w:t>
      </w:r>
    </w:p>
    <w:p w14:paraId="3DB55A1C" w14:textId="1FB73FEA" w:rsidR="00424C80" w:rsidRPr="00424C80" w:rsidRDefault="00085FD0" w:rsidP="00424C80">
      <w:pPr>
        <w:pStyle w:val="4"/>
        <w:ind w:left="480" w:hanging="480"/>
      </w:pPr>
      <w:r>
        <w:t>“</w:t>
      </w:r>
      <w:r>
        <w:rPr>
          <w:rFonts w:hint="eastAsia"/>
        </w:rPr>
        <w:t>게임을 더 많이 하고,</w:t>
      </w:r>
      <w:r>
        <w:t xml:space="preserve"> </w:t>
      </w:r>
      <w:r>
        <w:rPr>
          <w:rFonts w:hint="eastAsia"/>
        </w:rPr>
        <w:t>사람들이 무엇을 좋아하는지 고민해라</w:t>
      </w:r>
      <w:r>
        <w:t>”</w:t>
      </w:r>
    </w:p>
    <w:p w14:paraId="76603EC0" w14:textId="6621E75A" w:rsidR="00085FD0" w:rsidRDefault="00085FD0" w:rsidP="00424C80">
      <w:pPr>
        <w:pStyle w:val="a"/>
      </w:pPr>
      <w:r>
        <w:rPr>
          <w:rFonts w:hint="eastAsia"/>
        </w:rPr>
        <w:t>다양한 선택지를 주어 플레이어가 선택하는 재미를 만들어주자.</w:t>
      </w:r>
    </w:p>
    <w:p w14:paraId="010F1EC8" w14:textId="77777777" w:rsidR="00E5042E" w:rsidRDefault="00E5042E" w:rsidP="00E5042E">
      <w:pPr>
        <w:widowControl/>
        <w:wordWrap/>
        <w:autoSpaceDE/>
        <w:autoSpaceDN/>
      </w:pPr>
    </w:p>
    <w:p w14:paraId="62CCA898" w14:textId="14364559" w:rsidR="0087569C" w:rsidRDefault="0087569C" w:rsidP="00E5042E">
      <w:pPr>
        <w:pStyle w:val="2"/>
      </w:pPr>
      <w:r>
        <w:t>CVNGR 47</w:t>
      </w:r>
      <w:r>
        <w:rPr>
          <w:rFonts w:hint="eastAsia"/>
        </w:rPr>
        <w:t xml:space="preserve">가지 게임 </w:t>
      </w:r>
      <w:proofErr w:type="spellStart"/>
      <w:r>
        <w:rPr>
          <w:rFonts w:hint="eastAsia"/>
        </w:rPr>
        <w:t>매커닉스의</w:t>
      </w:r>
      <w:proofErr w:type="spellEnd"/>
      <w:r>
        <w:rPr>
          <w:rFonts w:hint="eastAsia"/>
        </w:rPr>
        <w:t xml:space="preserve"> 비밀</w:t>
      </w:r>
    </w:p>
    <w:p w14:paraId="48A39D0D" w14:textId="34968CA7" w:rsidR="0087569C" w:rsidRDefault="0087569C" w:rsidP="00B66927">
      <w:pPr>
        <w:pStyle w:val="3"/>
        <w:ind w:left="840" w:hanging="440"/>
      </w:pPr>
      <w:r>
        <w:t>[</w:t>
      </w:r>
      <w:r>
        <w:rPr>
          <w:rFonts w:hint="eastAsia"/>
        </w:rPr>
        <w:t>모든 게임은 이 카드로 정리 끝</w:t>
      </w:r>
      <w:r>
        <w:t>]</w:t>
      </w:r>
    </w:p>
    <w:p w14:paraId="5C4F2C3A" w14:textId="2D3D9F04" w:rsidR="0087569C" w:rsidRDefault="0087569C" w:rsidP="00874B8D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 </w:t>
      </w:r>
      <w:r>
        <w:rPr>
          <w:spacing w:val="-20"/>
        </w:rPr>
        <w:t xml:space="preserve">- </w:t>
      </w:r>
      <w:r>
        <w:rPr>
          <w:rFonts w:hint="eastAsia"/>
          <w:spacing w:val="-20"/>
        </w:rPr>
        <w:t>성취</w:t>
      </w:r>
      <w:r>
        <w:rPr>
          <w:spacing w:val="-20"/>
        </w:rPr>
        <w:t xml:space="preserve"> / </w:t>
      </w:r>
      <w:r>
        <w:rPr>
          <w:rFonts w:hint="eastAsia"/>
          <w:spacing w:val="-20"/>
        </w:rPr>
        <w:t xml:space="preserve">리더보드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>예약 다이내믹</w:t>
      </w:r>
      <w:bookmarkStart w:id="2" w:name="_Hlk37929705"/>
      <w:r>
        <w:rPr>
          <w:rFonts w:hint="eastAsia"/>
          <w:spacing w:val="-20"/>
        </w:rPr>
        <w:t xml:space="preserve"> </w:t>
      </w:r>
      <w:r>
        <w:rPr>
          <w:spacing w:val="-20"/>
        </w:rPr>
        <w:t xml:space="preserve">/ </w:t>
      </w:r>
      <w:bookmarkEnd w:id="2"/>
      <w:r>
        <w:rPr>
          <w:rFonts w:hint="eastAsia"/>
          <w:spacing w:val="-20"/>
        </w:rPr>
        <w:t xml:space="preserve">의욕을 꺾는 것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회피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끝없는 게임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행동 대비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시샘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행동 가속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업적 보상의 의미 </w:t>
      </w:r>
      <w:r>
        <w:rPr>
          <w:spacing w:val="-20"/>
        </w:rPr>
        <w:t xml:space="preserve">/ </w:t>
      </w:r>
      <w:proofErr w:type="spellStart"/>
      <w:r>
        <w:rPr>
          <w:rFonts w:hint="eastAsia"/>
          <w:spacing w:val="-20"/>
        </w:rPr>
        <w:t>행복적</w:t>
      </w:r>
      <w:proofErr w:type="spellEnd"/>
      <w:r>
        <w:rPr>
          <w:rFonts w:hint="eastAsia"/>
          <w:spacing w:val="-20"/>
        </w:rPr>
        <w:t xml:space="preserve"> 생산성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단절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연속적 정보 이론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고정 간격 보상 스케줄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연결된 스케줄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고정 비례 보상 스케줄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공동 발견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공짜 점심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>한번 즐거움,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 xml:space="preserve">늘 즐거움 </w:t>
      </w:r>
      <w:r>
        <w:rPr>
          <w:spacing w:val="-20"/>
        </w:rPr>
        <w:t xml:space="preserve">/ </w:t>
      </w:r>
      <w:proofErr w:type="spellStart"/>
      <w:r>
        <w:rPr>
          <w:rFonts w:hint="eastAsia"/>
          <w:spacing w:val="-20"/>
        </w:rPr>
        <w:t>켐페니언</w:t>
      </w:r>
      <w:proofErr w:type="spellEnd"/>
      <w:r>
        <w:rPr>
          <w:rFonts w:hint="eastAsia"/>
          <w:spacing w:val="-20"/>
        </w:rPr>
        <w:t xml:space="preserve"> </w:t>
      </w:r>
      <w:proofErr w:type="spellStart"/>
      <w:r>
        <w:rPr>
          <w:rFonts w:hint="eastAsia"/>
          <w:spacing w:val="-20"/>
        </w:rPr>
        <w:t>게이밍</w:t>
      </w:r>
      <w:proofErr w:type="spellEnd"/>
      <w:r>
        <w:rPr>
          <w:rFonts w:hint="eastAsia"/>
          <w:spacing w:val="-20"/>
        </w:rPr>
        <w:t xml:space="preserve">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비상사태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간격 보상 계획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 xml:space="preserve">카운트 다운 </w:t>
      </w:r>
      <w:r>
        <w:rPr>
          <w:spacing w:val="-20"/>
        </w:rPr>
        <w:t xml:space="preserve">/ </w:t>
      </w:r>
      <w:r>
        <w:rPr>
          <w:rFonts w:hint="eastAsia"/>
          <w:spacing w:val="-20"/>
        </w:rPr>
        <w:t>복권,</w:t>
      </w:r>
      <w:r>
        <w:rPr>
          <w:spacing w:val="-20"/>
        </w:rPr>
        <w:t xml:space="preserve"> ETC…</w:t>
      </w:r>
    </w:p>
    <w:p w14:paraId="300A20B7" w14:textId="0F95D22B" w:rsidR="0051501D" w:rsidRDefault="0051501D" w:rsidP="00874B8D">
      <w:pPr>
        <w:widowControl/>
        <w:wordWrap/>
        <w:autoSpaceDE/>
        <w:autoSpaceDN/>
        <w:spacing w:after="0"/>
        <w:rPr>
          <w:spacing w:val="-20"/>
        </w:rPr>
      </w:pPr>
    </w:p>
    <w:p w14:paraId="01AC6C41" w14:textId="49A9C42E" w:rsidR="0051501D" w:rsidRDefault="0051501D" w:rsidP="00F12F55">
      <w:pPr>
        <w:pStyle w:val="2"/>
      </w:pPr>
      <w:r>
        <w:rPr>
          <w:rFonts w:hint="eastAsia"/>
        </w:rPr>
        <w:t>G</w:t>
      </w:r>
      <w:r>
        <w:t>amification</w:t>
      </w:r>
    </w:p>
    <w:p w14:paraId="10D7EFDB" w14:textId="12031B8D" w:rsidR="0051501D" w:rsidRDefault="0051501D" w:rsidP="00424C80">
      <w:pPr>
        <w:pStyle w:val="a"/>
      </w:pPr>
      <w:r>
        <w:rPr>
          <w:rFonts w:hint="eastAsia"/>
        </w:rPr>
        <w:t>게임이</w:t>
      </w:r>
      <w:r>
        <w:t xml:space="preserve"> </w:t>
      </w:r>
      <w:r>
        <w:rPr>
          <w:rFonts w:hint="eastAsia"/>
        </w:rPr>
        <w:t>아닌 활동이나 애플리케이션에 게임플레이 기법을 적용하는 것</w:t>
      </w:r>
    </w:p>
    <w:p w14:paraId="4E2D16AB" w14:textId="1102A9F1" w:rsidR="0051501D" w:rsidRDefault="0051501D" w:rsidP="00424C80">
      <w:pPr>
        <w:pStyle w:val="a"/>
      </w:pPr>
      <w:r>
        <w:rPr>
          <w:rFonts w:hint="eastAsia"/>
        </w:rPr>
        <w:t>게임이 줄 수 있는 재미와 자발성 등의 긍정적 요소를 활용</w:t>
      </w:r>
    </w:p>
    <w:p w14:paraId="5AA5851D" w14:textId="59BA66E5" w:rsidR="0051501D" w:rsidRDefault="0051501D" w:rsidP="00424C80">
      <w:pPr>
        <w:pStyle w:val="a"/>
      </w:pPr>
      <w:r>
        <w:rPr>
          <w:rFonts w:hint="eastAsia"/>
        </w:rPr>
        <w:t>도전 과제,</w:t>
      </w:r>
      <w:r>
        <w:t xml:space="preserve"> </w:t>
      </w:r>
      <w:r>
        <w:rPr>
          <w:rFonts w:hint="eastAsia"/>
        </w:rPr>
        <w:t>점수 보상,</w:t>
      </w:r>
      <w:r>
        <w:t xml:space="preserve"> </w:t>
      </w:r>
      <w:r>
        <w:rPr>
          <w:rFonts w:hint="eastAsia"/>
        </w:rPr>
        <w:t>경쟁 등의 방법을 도입</w:t>
      </w:r>
    </w:p>
    <w:p w14:paraId="3AAE1970" w14:textId="33AA00C6" w:rsidR="0051501D" w:rsidRDefault="0051501D" w:rsidP="00424C80">
      <w:pPr>
        <w:pStyle w:val="a"/>
      </w:pPr>
      <w:r>
        <w:rPr>
          <w:rFonts w:hint="eastAsia"/>
        </w:rPr>
        <w:t>마케팅,</w:t>
      </w:r>
      <w:r>
        <w:t xml:space="preserve"> </w:t>
      </w:r>
      <w:r>
        <w:rPr>
          <w:rFonts w:hint="eastAsia"/>
        </w:rPr>
        <w:t>직원 교육,</w:t>
      </w:r>
      <w:r>
        <w:t xml:space="preserve"> </w:t>
      </w:r>
      <w:r>
        <w:rPr>
          <w:rFonts w:hint="eastAsia"/>
        </w:rPr>
        <w:t>공익 활동 등 다양한 분야에 적용할 수 있음</w:t>
      </w:r>
    </w:p>
    <w:p w14:paraId="3180589C" w14:textId="1EA82F8A" w:rsidR="00E93EFA" w:rsidRDefault="0051501D" w:rsidP="00424C80">
      <w:pPr>
        <w:pStyle w:val="a"/>
      </w:pPr>
      <w:r>
        <w:t>EX</w:t>
      </w:r>
      <w:r w:rsidR="00014875">
        <w:t>)</w:t>
      </w:r>
      <w:r w:rsidR="00014875">
        <w:rPr>
          <w:rFonts w:hint="eastAsia"/>
        </w:rPr>
        <w:t>직</w:t>
      </w:r>
      <w:r>
        <w:rPr>
          <w:rFonts w:hint="eastAsia"/>
        </w:rPr>
        <w:t>원 교육이나 사내 활동을 위한 아이템</w:t>
      </w:r>
      <w:r w:rsidR="00E5042E">
        <w:br w:type="page"/>
      </w:r>
    </w:p>
    <w:p w14:paraId="4C32DA79" w14:textId="3804B0A2" w:rsidR="00E93EFA" w:rsidRPr="00F12F55" w:rsidRDefault="00E93EFA" w:rsidP="00F12F55">
      <w:pPr>
        <w:pStyle w:val="2"/>
      </w:pPr>
      <w:r>
        <w:rPr>
          <w:rFonts w:hint="eastAsia"/>
        </w:rPr>
        <w:lastRenderedPageBreak/>
        <w:t xml:space="preserve">기능성 게임과 </w:t>
      </w:r>
      <w:r>
        <w:t>Gamification</w:t>
      </w:r>
    </w:p>
    <w:tbl>
      <w:tblPr>
        <w:tblStyle w:val="a8"/>
        <w:tblW w:w="0" w:type="auto"/>
        <w:tblLook w:val="0480" w:firstRow="0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E93EFA" w14:paraId="32DA9E4B" w14:textId="77777777" w:rsidTr="00023E64">
        <w:tc>
          <w:tcPr>
            <w:tcW w:w="2614" w:type="dxa"/>
          </w:tcPr>
          <w:p w14:paraId="1C7BD87E" w14:textId="4B3EBAAD" w:rsidR="00E93EFA" w:rsidRDefault="00E93EFA" w:rsidP="00DA46F4">
            <w:pPr>
              <w:widowControl/>
              <w:wordWrap/>
              <w:autoSpaceDE/>
              <w:autoSpaceDN/>
              <w:jc w:val="center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구분</w:t>
            </w:r>
          </w:p>
        </w:tc>
        <w:tc>
          <w:tcPr>
            <w:tcW w:w="2614" w:type="dxa"/>
          </w:tcPr>
          <w:p w14:paraId="562D193D" w14:textId="2C8CC653" w:rsidR="00E93EFA" w:rsidRDefault="00E93EFA" w:rsidP="00DA46F4">
            <w:pPr>
              <w:widowControl/>
              <w:wordWrap/>
              <w:autoSpaceDE/>
              <w:autoSpaceDN/>
              <w:jc w:val="center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게임</w:t>
            </w:r>
          </w:p>
        </w:tc>
        <w:tc>
          <w:tcPr>
            <w:tcW w:w="2614" w:type="dxa"/>
          </w:tcPr>
          <w:p w14:paraId="1B2E0D3B" w14:textId="4E01A1CC" w:rsidR="00E93EFA" w:rsidRDefault="00E93EFA" w:rsidP="00DA46F4">
            <w:pPr>
              <w:widowControl/>
              <w:wordWrap/>
              <w:autoSpaceDE/>
              <w:autoSpaceDN/>
              <w:jc w:val="center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기능성 게임</w:t>
            </w:r>
          </w:p>
        </w:tc>
        <w:tc>
          <w:tcPr>
            <w:tcW w:w="2614" w:type="dxa"/>
          </w:tcPr>
          <w:p w14:paraId="50BE62A1" w14:textId="7AA68642" w:rsidR="00E93EFA" w:rsidRDefault="00E93EFA" w:rsidP="00DA46F4">
            <w:pPr>
              <w:widowControl/>
              <w:wordWrap/>
              <w:autoSpaceDE/>
              <w:autoSpaceDN/>
              <w:jc w:val="center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게임화 서비스</w:t>
            </w:r>
          </w:p>
        </w:tc>
      </w:tr>
      <w:tr w:rsidR="00023E64" w14:paraId="38DDB954" w14:textId="77777777" w:rsidTr="00023E64">
        <w:tc>
          <w:tcPr>
            <w:tcW w:w="2614" w:type="dxa"/>
          </w:tcPr>
          <w:p w14:paraId="07F77AFE" w14:textId="5FCF461A" w:rsidR="00023E64" w:rsidRDefault="00023E64" w:rsidP="00DA46F4">
            <w:pPr>
              <w:widowControl/>
              <w:wordWrap/>
              <w:autoSpaceDE/>
              <w:autoSpaceDN/>
              <w:jc w:val="center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주요 적</w:t>
            </w:r>
          </w:p>
        </w:tc>
        <w:tc>
          <w:tcPr>
            <w:tcW w:w="2614" w:type="dxa"/>
          </w:tcPr>
          <w:p w14:paraId="3C360A49" w14:textId="3E35430A" w:rsidR="00023E64" w:rsidRDefault="00023E64" w:rsidP="00DA46F4">
            <w:pPr>
              <w:widowControl/>
              <w:wordWrap/>
              <w:autoSpaceDE/>
              <w:autoSpaceDN/>
              <w:jc w:val="center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즐거움,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오락,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기분 전환</w:t>
            </w:r>
          </w:p>
        </w:tc>
        <w:tc>
          <w:tcPr>
            <w:tcW w:w="5228" w:type="dxa"/>
            <w:gridSpan w:val="2"/>
          </w:tcPr>
          <w:p w14:paraId="1C85175B" w14:textId="12E472C9" w:rsidR="00023E64" w:rsidRDefault="00023E64" w:rsidP="00DA46F4">
            <w:pPr>
              <w:widowControl/>
              <w:wordWrap/>
              <w:autoSpaceDE/>
              <w:autoSpaceDN/>
              <w:jc w:val="center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교육,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문제해결,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건강증진</w:t>
            </w:r>
          </w:p>
        </w:tc>
      </w:tr>
      <w:tr w:rsidR="00023E64" w14:paraId="2744A208" w14:textId="77777777" w:rsidTr="00023E64">
        <w:tc>
          <w:tcPr>
            <w:tcW w:w="2614" w:type="dxa"/>
          </w:tcPr>
          <w:p w14:paraId="2D1BA761" w14:textId="34BD037D" w:rsidR="00023E64" w:rsidRDefault="00023E64" w:rsidP="00DA46F4">
            <w:pPr>
              <w:widowControl/>
              <w:wordWrap/>
              <w:autoSpaceDE/>
              <w:autoSpaceDN/>
              <w:jc w:val="center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기반</w:t>
            </w:r>
          </w:p>
        </w:tc>
        <w:tc>
          <w:tcPr>
            <w:tcW w:w="5228" w:type="dxa"/>
            <w:gridSpan w:val="2"/>
          </w:tcPr>
          <w:p w14:paraId="70EFBB5E" w14:textId="7F8C5EB0" w:rsidR="00023E64" w:rsidRDefault="00023E64" w:rsidP="00DA46F4">
            <w:pPr>
              <w:widowControl/>
              <w:wordWrap/>
              <w:autoSpaceDE/>
              <w:autoSpaceDN/>
              <w:jc w:val="center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게임</w:t>
            </w:r>
          </w:p>
        </w:tc>
        <w:tc>
          <w:tcPr>
            <w:tcW w:w="2614" w:type="dxa"/>
          </w:tcPr>
          <w:p w14:paraId="37F403DA" w14:textId="54B69728" w:rsidR="00023E64" w:rsidRDefault="00023E64" w:rsidP="00DA46F4">
            <w:pPr>
              <w:widowControl/>
              <w:wordWrap/>
              <w:autoSpaceDE/>
              <w:autoSpaceDN/>
              <w:jc w:val="center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서비스</w:t>
            </w:r>
          </w:p>
        </w:tc>
      </w:tr>
      <w:tr w:rsidR="00E93EFA" w14:paraId="1189EDDB" w14:textId="77777777" w:rsidTr="00023E64">
        <w:tc>
          <w:tcPr>
            <w:tcW w:w="2614" w:type="dxa"/>
          </w:tcPr>
          <w:p w14:paraId="0F08CC99" w14:textId="02761E1F" w:rsidR="00E93EFA" w:rsidRDefault="00E93EFA" w:rsidP="00DA46F4">
            <w:pPr>
              <w:widowControl/>
              <w:wordWrap/>
              <w:autoSpaceDE/>
              <w:autoSpaceDN/>
              <w:jc w:val="center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목적 달성방법</w:t>
            </w:r>
          </w:p>
        </w:tc>
        <w:tc>
          <w:tcPr>
            <w:tcW w:w="2614" w:type="dxa"/>
          </w:tcPr>
          <w:p w14:paraId="5F9DCC31" w14:textId="34F3A786" w:rsidR="00E93EFA" w:rsidRDefault="00E93EFA" w:rsidP="00023E64">
            <w:pPr>
              <w:widowControl/>
              <w:wordWrap/>
              <w:autoSpaceDE/>
              <w:autoSpaceDN/>
              <w:jc w:val="left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목표 달성에 대한 보상,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도전,</w:t>
            </w:r>
            <w:r w:rsidR="00023E64">
              <w:rPr>
                <w:rFonts w:hint="eastAsia"/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경쟁,</w:t>
            </w:r>
            <w:r>
              <w:rPr>
                <w:spacing w:val="-20"/>
              </w:rPr>
              <w:t xml:space="preserve"> </w:t>
            </w:r>
            <w:r w:rsidR="00023E64">
              <w:rPr>
                <w:rFonts w:hint="eastAsia"/>
                <w:spacing w:val="-20"/>
              </w:rPr>
              <w:t>컨트롤,</w:t>
            </w:r>
            <w:r w:rsidR="00023E64">
              <w:rPr>
                <w:spacing w:val="-20"/>
              </w:rPr>
              <w:t xml:space="preserve"> </w:t>
            </w:r>
            <w:r w:rsidR="00023E64">
              <w:rPr>
                <w:rFonts w:hint="eastAsia"/>
                <w:spacing w:val="-20"/>
              </w:rPr>
              <w:t xml:space="preserve">사회적인 </w:t>
            </w:r>
            <w:proofErr w:type="gramStart"/>
            <w:r w:rsidR="00023E64">
              <w:rPr>
                <w:rFonts w:hint="eastAsia"/>
                <w:spacing w:val="-20"/>
              </w:rPr>
              <w:t>요소  등</w:t>
            </w:r>
            <w:proofErr w:type="gramEnd"/>
            <w:r w:rsidR="00023E64">
              <w:rPr>
                <w:rFonts w:hint="eastAsia"/>
                <w:spacing w:val="-20"/>
              </w:rPr>
              <w:t xml:space="preserve"> 사용자에게 재미와 즐거움을 가져다 줄 수 있는 요소 사용</w:t>
            </w:r>
          </w:p>
        </w:tc>
        <w:tc>
          <w:tcPr>
            <w:tcW w:w="2614" w:type="dxa"/>
          </w:tcPr>
          <w:p w14:paraId="43AF5FFF" w14:textId="54783983" w:rsidR="00E93EFA" w:rsidRDefault="00023E64" w:rsidP="00023E64">
            <w:pPr>
              <w:widowControl/>
              <w:wordWrap/>
              <w:autoSpaceDE/>
              <w:autoSpaceDN/>
              <w:jc w:val="left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게임을 특정 목표(교육,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 xml:space="preserve">문제해결 등)의 달성을 </w:t>
            </w:r>
            <w:proofErr w:type="spellStart"/>
            <w:r>
              <w:rPr>
                <w:rFonts w:hint="eastAsia"/>
                <w:spacing w:val="-20"/>
              </w:rPr>
              <w:t>도와주기</w:t>
            </w:r>
            <w:proofErr w:type="spellEnd"/>
            <w:r>
              <w:rPr>
                <w:rFonts w:hint="eastAsia"/>
                <w:spacing w:val="-20"/>
              </w:rPr>
              <w:t xml:space="preserve"> 위해 디자인,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디자인 과정에서 비 오락적인 요소가 추가되거나,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 xml:space="preserve">게임의 요소가 </w:t>
            </w:r>
            <w:proofErr w:type="gramStart"/>
            <w:r>
              <w:rPr>
                <w:rFonts w:hint="eastAsia"/>
                <w:spacing w:val="-20"/>
              </w:rPr>
              <w:t>희생 될</w:t>
            </w:r>
            <w:proofErr w:type="gramEnd"/>
            <w:r>
              <w:rPr>
                <w:rFonts w:hint="eastAsia"/>
                <w:spacing w:val="-20"/>
              </w:rPr>
              <w:t xml:space="preserve"> 수 있음.</w:t>
            </w:r>
          </w:p>
        </w:tc>
        <w:tc>
          <w:tcPr>
            <w:tcW w:w="2614" w:type="dxa"/>
          </w:tcPr>
          <w:p w14:paraId="3A029E91" w14:textId="643E24D4" w:rsidR="00E93EFA" w:rsidRDefault="00023E64" w:rsidP="00023E64">
            <w:pPr>
              <w:widowControl/>
              <w:wordWrap/>
              <w:autoSpaceDE/>
              <w:autoSpaceDN/>
              <w:jc w:val="left"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서비스 이용 목적 달성을 위해 목표 수행과 참여 등을 높일 수 있게 게임의 요소들을 서비스에 결합</w:t>
            </w:r>
          </w:p>
        </w:tc>
      </w:tr>
      <w:tr w:rsidR="00E93EFA" w14:paraId="6C47A62B" w14:textId="77777777" w:rsidTr="00023E64">
        <w:tc>
          <w:tcPr>
            <w:tcW w:w="2614" w:type="dxa"/>
          </w:tcPr>
          <w:p w14:paraId="7376A17A" w14:textId="77777777" w:rsidR="00E93EFA" w:rsidRDefault="00E93EFA" w:rsidP="00E93EFA">
            <w:pPr>
              <w:widowControl/>
              <w:wordWrap/>
              <w:autoSpaceDE/>
              <w:autoSpaceDN/>
              <w:rPr>
                <w:spacing w:val="-20"/>
              </w:rPr>
            </w:pPr>
          </w:p>
        </w:tc>
        <w:tc>
          <w:tcPr>
            <w:tcW w:w="2614" w:type="dxa"/>
          </w:tcPr>
          <w:p w14:paraId="291DCAFE" w14:textId="77777777" w:rsidR="00E93EFA" w:rsidRDefault="00E93EFA" w:rsidP="00E93EFA">
            <w:pPr>
              <w:widowControl/>
              <w:wordWrap/>
              <w:autoSpaceDE/>
              <w:autoSpaceDN/>
              <w:rPr>
                <w:spacing w:val="-20"/>
              </w:rPr>
            </w:pPr>
          </w:p>
        </w:tc>
        <w:tc>
          <w:tcPr>
            <w:tcW w:w="2614" w:type="dxa"/>
          </w:tcPr>
          <w:p w14:paraId="77014DE8" w14:textId="1EC39DCA" w:rsidR="00E93EFA" w:rsidRDefault="00023E64" w:rsidP="00E93EFA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치매 예방 두더지,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지음</w:t>
            </w:r>
          </w:p>
        </w:tc>
        <w:tc>
          <w:tcPr>
            <w:tcW w:w="2614" w:type="dxa"/>
          </w:tcPr>
          <w:p w14:paraId="0816C31B" w14:textId="1BE9AF58" w:rsidR="00E93EFA" w:rsidRDefault="00023E64" w:rsidP="00E93EFA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나이키 플러스</w:t>
            </w:r>
          </w:p>
        </w:tc>
      </w:tr>
    </w:tbl>
    <w:p w14:paraId="11DD2049" w14:textId="39429FC5" w:rsidR="00E93EFA" w:rsidRDefault="00E93EFA" w:rsidP="00874B8D">
      <w:pPr>
        <w:widowControl/>
        <w:wordWrap/>
        <w:autoSpaceDE/>
        <w:autoSpaceDN/>
        <w:spacing w:after="0"/>
        <w:rPr>
          <w:spacing w:val="-20"/>
        </w:rPr>
      </w:pPr>
    </w:p>
    <w:p w14:paraId="4BF81631" w14:textId="1759336E" w:rsidR="00970AA9" w:rsidRDefault="00970AA9" w:rsidP="00F12F55">
      <w:pPr>
        <w:pStyle w:val="2"/>
      </w:pPr>
      <w:r>
        <w:rPr>
          <w:rFonts w:hint="eastAsia"/>
        </w:rPr>
        <w:t>온라인 건강관리 서비스 게임화</w:t>
      </w:r>
    </w:p>
    <w:p w14:paraId="5416B1CA" w14:textId="41121C50" w:rsidR="00970AA9" w:rsidRDefault="00970AA9" w:rsidP="00424C80">
      <w:pPr>
        <w:pStyle w:val="a"/>
      </w:pPr>
      <w:r>
        <w:rPr>
          <w:rFonts w:hint="eastAsia"/>
        </w:rPr>
        <w:t>건강관리에 대한 목표를 제시하고,</w:t>
      </w:r>
      <w:r>
        <w:t xml:space="preserve"> </w:t>
      </w:r>
      <w:r>
        <w:rPr>
          <w:rFonts w:hint="eastAsia"/>
        </w:rPr>
        <w:t>목표 도달을 위한 과정을 기록하게끔 만들어 게임적인 재미를 이끌어냄</w:t>
      </w:r>
    </w:p>
    <w:p w14:paraId="26F90886" w14:textId="5FCD6AF3" w:rsidR="00F12F55" w:rsidRDefault="00970AA9" w:rsidP="00424C80">
      <w:pPr>
        <w:pStyle w:val="a"/>
      </w:pPr>
      <w:r>
        <w:rPr>
          <w:rFonts w:hint="eastAsia"/>
        </w:rPr>
        <w:t>동일한 환경의 사람들과 건강을 비교하여 관리에 중요함을 이끌어냄</w:t>
      </w:r>
    </w:p>
    <w:p w14:paraId="45C93EC4" w14:textId="77777777" w:rsidR="00F12F55" w:rsidRDefault="00F12F55" w:rsidP="00874B8D">
      <w:pPr>
        <w:widowControl/>
        <w:wordWrap/>
        <w:autoSpaceDE/>
        <w:autoSpaceDN/>
        <w:spacing w:after="0"/>
        <w:rPr>
          <w:spacing w:val="-20"/>
        </w:rPr>
      </w:pPr>
    </w:p>
    <w:p w14:paraId="0151D526" w14:textId="1D9E91EF" w:rsidR="00970AA9" w:rsidRDefault="00791695" w:rsidP="00F12F55">
      <w:pPr>
        <w:pStyle w:val="2"/>
      </w:pPr>
      <w:r>
        <w:rPr>
          <w:rFonts w:hint="eastAsia"/>
        </w:rPr>
        <w:t>게임 중독에 대한 연구</w:t>
      </w:r>
    </w:p>
    <w:p w14:paraId="72093736" w14:textId="6824A5B9" w:rsidR="00791695" w:rsidRDefault="00791695" w:rsidP="00424C80">
      <w:pPr>
        <w:pStyle w:val="a"/>
      </w:pPr>
      <w:r>
        <w:rPr>
          <w:rFonts w:hint="eastAsia"/>
        </w:rPr>
        <w:t>게임 중독의 접근은 기본적으로 게임 문화를 터부시하는 경향에서 시작한다.</w:t>
      </w:r>
      <w:r>
        <w:t xml:space="preserve"> </w:t>
      </w:r>
      <w:r>
        <w:rPr>
          <w:rFonts w:hint="eastAsia"/>
        </w:rPr>
        <w:t>새로운 문화를 터부시하는 경향으로</w:t>
      </w:r>
      <w:r w:rsidR="00F12F55">
        <w:rPr>
          <w:rFonts w:hint="eastAsia"/>
        </w:rPr>
        <w:t xml:space="preserve"> 해당 매체를 몰입</w:t>
      </w:r>
      <w:r>
        <w:rPr>
          <w:rFonts w:hint="eastAsia"/>
        </w:rPr>
        <w:t xml:space="preserve">하는 사람에 대해 </w:t>
      </w:r>
      <w:r w:rsidR="00F12F55">
        <w:rPr>
          <w:rFonts w:hint="eastAsia"/>
        </w:rPr>
        <w:t>견제를 하는 것이다.</w:t>
      </w:r>
    </w:p>
    <w:p w14:paraId="2852C5C5" w14:textId="77777777" w:rsidR="00E5042E" w:rsidRDefault="00E5042E" w:rsidP="00E5042E">
      <w:pPr>
        <w:widowControl/>
        <w:wordWrap/>
        <w:autoSpaceDE/>
        <w:autoSpaceDN/>
        <w:rPr>
          <w:spacing w:val="-20"/>
        </w:rPr>
      </w:pPr>
    </w:p>
    <w:p w14:paraId="53E8AC2A" w14:textId="61878DAB" w:rsidR="00791695" w:rsidRDefault="00791695" w:rsidP="00E5042E">
      <w:pPr>
        <w:pStyle w:val="2"/>
      </w:pPr>
      <w:r>
        <w:rPr>
          <w:rFonts w:hint="eastAsia"/>
        </w:rPr>
        <w:t>게임으로 인한 또다른 뇌 반응</w:t>
      </w:r>
    </w:p>
    <w:p w14:paraId="0056F3EE" w14:textId="7121E7E1" w:rsidR="00791695" w:rsidRDefault="00791695" w:rsidP="00424C80">
      <w:pPr>
        <w:pStyle w:val="a"/>
      </w:pPr>
      <w:r>
        <w:rPr>
          <w:rFonts w:hint="eastAsia"/>
        </w:rPr>
        <w:t xml:space="preserve">스타크래프트 숙련자와 바둑 프로인 </w:t>
      </w:r>
      <w:proofErr w:type="spellStart"/>
      <w:r>
        <w:rPr>
          <w:rFonts w:hint="eastAsia"/>
        </w:rPr>
        <w:t>이세돌의</w:t>
      </w:r>
      <w:proofErr w:type="spellEnd"/>
      <w:r>
        <w:rPr>
          <w:rFonts w:hint="eastAsia"/>
        </w:rPr>
        <w:t xml:space="preserve"> 뇌 상태는 거의 동일하다.</w:t>
      </w:r>
    </w:p>
    <w:p w14:paraId="051CE3F6" w14:textId="77777777" w:rsidR="004553CC" w:rsidRPr="004553CC" w:rsidRDefault="004553CC" w:rsidP="004553CC"/>
    <w:p w14:paraId="3541C980" w14:textId="45A5CFAC" w:rsidR="00440029" w:rsidRDefault="004553CC" w:rsidP="004553CC">
      <w:pPr>
        <w:pStyle w:val="4"/>
        <w:ind w:left="480" w:hanging="480"/>
      </w:pPr>
      <w:r>
        <w:rPr>
          <w:rFonts w:hint="eastAsia"/>
        </w:rPr>
        <w:t>"</w:t>
      </w:r>
      <w:r w:rsidR="00440029">
        <w:rPr>
          <w:rFonts w:hint="eastAsia"/>
        </w:rPr>
        <w:t>그렇다면 바둑도 중독 물질로 치부할 수 있나?</w:t>
      </w:r>
      <w:r>
        <w:rPr>
          <w:rFonts w:hint="eastAsia"/>
        </w:rPr>
        <w:t xml:space="preserve"> </w:t>
      </w:r>
      <w:r w:rsidR="00440029">
        <w:t>(</w:t>
      </w:r>
      <w:r w:rsidR="00440029">
        <w:rPr>
          <w:rFonts w:hint="eastAsia"/>
        </w:rPr>
        <w:t>없다</w:t>
      </w:r>
      <w:r w:rsidR="00440029">
        <w:t>)</w:t>
      </w:r>
      <w:r>
        <w:rPr>
          <w:rFonts w:hint="eastAsia"/>
        </w:rPr>
        <w:t xml:space="preserve"> </w:t>
      </w:r>
      <w:r>
        <w:t>“</w:t>
      </w:r>
    </w:p>
    <w:p w14:paraId="30A94A4F" w14:textId="69948F8A" w:rsidR="00440029" w:rsidRDefault="00440029" w:rsidP="00874B8D">
      <w:pPr>
        <w:widowControl/>
        <w:wordWrap/>
        <w:autoSpaceDE/>
        <w:autoSpaceDN/>
        <w:spacing w:after="0"/>
        <w:rPr>
          <w:spacing w:val="-20"/>
        </w:rPr>
      </w:pPr>
    </w:p>
    <w:p w14:paraId="03538EFB" w14:textId="31188F41" w:rsidR="00440029" w:rsidRDefault="00440029" w:rsidP="00F12F55">
      <w:pPr>
        <w:pStyle w:val="2"/>
      </w:pPr>
      <w:r>
        <w:rPr>
          <w:rFonts w:hint="eastAsia"/>
        </w:rPr>
        <w:t>게임 중독의 원인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440029" w14:paraId="6216EB43" w14:textId="77777777" w:rsidTr="00440029">
        <w:tc>
          <w:tcPr>
            <w:tcW w:w="2614" w:type="dxa"/>
          </w:tcPr>
          <w:p w14:paraId="2D57DD17" w14:textId="27C992B4" w:rsidR="00440029" w:rsidRPr="00440029" w:rsidRDefault="00440029" w:rsidP="00440029">
            <w:pPr>
              <w:widowControl/>
              <w:wordWrap/>
              <w:autoSpaceDE/>
              <w:autoSpaceDN/>
              <w:jc w:val="center"/>
              <w:rPr>
                <w:spacing w:val="-20"/>
                <w:sz w:val="38"/>
                <w:szCs w:val="40"/>
              </w:rPr>
            </w:pPr>
            <w:r w:rsidRPr="00440029">
              <w:rPr>
                <w:rFonts w:hint="eastAsia"/>
                <w:spacing w:val="-20"/>
                <w:sz w:val="38"/>
                <w:szCs w:val="40"/>
              </w:rPr>
              <w:t>사회 환경요인</w:t>
            </w:r>
          </w:p>
        </w:tc>
        <w:tc>
          <w:tcPr>
            <w:tcW w:w="2614" w:type="dxa"/>
          </w:tcPr>
          <w:p w14:paraId="1EC98BCA" w14:textId="6640B741" w:rsidR="00440029" w:rsidRPr="00440029" w:rsidRDefault="00440029" w:rsidP="00440029">
            <w:pPr>
              <w:widowControl/>
              <w:wordWrap/>
              <w:autoSpaceDE/>
              <w:autoSpaceDN/>
              <w:jc w:val="center"/>
              <w:rPr>
                <w:spacing w:val="-20"/>
                <w:sz w:val="38"/>
                <w:szCs w:val="40"/>
              </w:rPr>
            </w:pPr>
            <w:r w:rsidRPr="00440029">
              <w:rPr>
                <w:rFonts w:hint="eastAsia"/>
                <w:spacing w:val="-20"/>
                <w:sz w:val="38"/>
                <w:szCs w:val="40"/>
              </w:rPr>
              <w:t>게임 요인</w:t>
            </w:r>
          </w:p>
        </w:tc>
        <w:tc>
          <w:tcPr>
            <w:tcW w:w="2614" w:type="dxa"/>
          </w:tcPr>
          <w:p w14:paraId="35048310" w14:textId="48B4C46D" w:rsidR="00440029" w:rsidRPr="00440029" w:rsidRDefault="00440029" w:rsidP="00440029">
            <w:pPr>
              <w:widowControl/>
              <w:wordWrap/>
              <w:autoSpaceDE/>
              <w:autoSpaceDN/>
              <w:jc w:val="center"/>
              <w:rPr>
                <w:spacing w:val="-20"/>
                <w:sz w:val="38"/>
                <w:szCs w:val="40"/>
              </w:rPr>
            </w:pPr>
            <w:r w:rsidRPr="00440029">
              <w:rPr>
                <w:rFonts w:hint="eastAsia"/>
                <w:spacing w:val="-20"/>
                <w:sz w:val="38"/>
                <w:szCs w:val="40"/>
              </w:rPr>
              <w:t>가정환경 요인</w:t>
            </w:r>
          </w:p>
        </w:tc>
        <w:tc>
          <w:tcPr>
            <w:tcW w:w="2614" w:type="dxa"/>
          </w:tcPr>
          <w:p w14:paraId="0924C143" w14:textId="47B5BCD1" w:rsidR="00440029" w:rsidRPr="00440029" w:rsidRDefault="00440029" w:rsidP="00440029">
            <w:pPr>
              <w:widowControl/>
              <w:wordWrap/>
              <w:autoSpaceDE/>
              <w:autoSpaceDN/>
              <w:jc w:val="center"/>
              <w:rPr>
                <w:spacing w:val="-20"/>
                <w:sz w:val="38"/>
                <w:szCs w:val="40"/>
              </w:rPr>
            </w:pPr>
            <w:r w:rsidRPr="00440029">
              <w:rPr>
                <w:rFonts w:hint="eastAsia"/>
                <w:spacing w:val="-20"/>
                <w:sz w:val="38"/>
                <w:szCs w:val="40"/>
              </w:rPr>
              <w:t>심리적 요인</w:t>
            </w:r>
          </w:p>
        </w:tc>
      </w:tr>
      <w:tr w:rsidR="00440029" w14:paraId="124C3A5C" w14:textId="77777777" w:rsidTr="00440029">
        <w:tc>
          <w:tcPr>
            <w:tcW w:w="2614" w:type="dxa"/>
          </w:tcPr>
          <w:p w14:paraId="3E612B0C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지나친 생존 경쟁</w:t>
            </w:r>
          </w:p>
          <w:p w14:paraId="16CDCA0F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사회적 스트레스</w:t>
            </w:r>
          </w:p>
          <w:p w14:paraId="0836190E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대안 놀이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문화 부족</w:t>
            </w:r>
          </w:p>
          <w:p w14:paraId="244C4936" w14:textId="2CC6DCE8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건전한 정보문화 </w:t>
            </w:r>
            <w:proofErr w:type="spellStart"/>
            <w:r>
              <w:rPr>
                <w:rFonts w:hint="eastAsia"/>
                <w:spacing w:val="-20"/>
              </w:rPr>
              <w:t>미형성</w:t>
            </w:r>
            <w:proofErr w:type="spellEnd"/>
          </w:p>
        </w:tc>
        <w:tc>
          <w:tcPr>
            <w:tcW w:w="2614" w:type="dxa"/>
          </w:tcPr>
          <w:p w14:paraId="618E00FC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proofErr w:type="spellStart"/>
            <w:r>
              <w:rPr>
                <w:rFonts w:hint="eastAsia"/>
                <w:spacing w:val="-20"/>
              </w:rPr>
              <w:t>몰입감</w:t>
            </w:r>
            <w:proofErr w:type="spellEnd"/>
          </w:p>
          <w:p w14:paraId="1C343193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상호작용성</w:t>
            </w:r>
          </w:p>
          <w:p w14:paraId="7C70FA03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속도,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즉시반응성</w:t>
            </w:r>
          </w:p>
          <w:p w14:paraId="1DA172F0" w14:textId="34359CCF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판타지</w:t>
            </w:r>
          </w:p>
        </w:tc>
        <w:tc>
          <w:tcPr>
            <w:tcW w:w="2614" w:type="dxa"/>
          </w:tcPr>
          <w:p w14:paraId="71F5A481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부모의 중독성향</w:t>
            </w:r>
          </w:p>
          <w:p w14:paraId="6D3AD7F9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부모 양육태도</w:t>
            </w:r>
          </w:p>
          <w:p w14:paraId="77A40A34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가정해체</w:t>
            </w:r>
          </w:p>
          <w:p w14:paraId="55C31E41" w14:textId="6D0A08CE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해정 및 시간관리 소홀</w:t>
            </w:r>
          </w:p>
        </w:tc>
        <w:tc>
          <w:tcPr>
            <w:tcW w:w="2614" w:type="dxa"/>
          </w:tcPr>
          <w:p w14:paraId="5D9B2173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소외감,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외로움</w:t>
            </w:r>
          </w:p>
          <w:p w14:paraId="38DCE67C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무력감,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낮은 자존감</w:t>
            </w:r>
          </w:p>
          <w:p w14:paraId="6F6A7300" w14:textId="77777777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우울,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불안</w:t>
            </w:r>
          </w:p>
          <w:p w14:paraId="396C7EE0" w14:textId="6E727515" w:rsidR="00440029" w:rsidRDefault="00440029" w:rsidP="00874B8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충동성,</w:t>
            </w:r>
            <w:r>
              <w:rPr>
                <w:spacing w:val="-20"/>
              </w:rPr>
              <w:t xml:space="preserve"> </w:t>
            </w:r>
            <w:r>
              <w:rPr>
                <w:rFonts w:hint="eastAsia"/>
                <w:spacing w:val="-20"/>
              </w:rPr>
              <w:t>공격성</w:t>
            </w:r>
          </w:p>
        </w:tc>
      </w:tr>
    </w:tbl>
    <w:p w14:paraId="0DD048D5" w14:textId="77493B86" w:rsidR="00E5042E" w:rsidRDefault="005D07F4" w:rsidP="00424C80">
      <w:pPr>
        <w:pStyle w:val="4"/>
        <w:ind w:left="480" w:hanging="480"/>
        <w:rPr>
          <w:spacing w:val="-20"/>
        </w:rPr>
      </w:pPr>
      <w:r>
        <w:rPr>
          <w:rFonts w:hint="eastAsia"/>
        </w:rPr>
        <w:t>사회적인</w:t>
      </w:r>
      <w:r>
        <w:t xml:space="preserve"> </w:t>
      </w:r>
      <w:r>
        <w:rPr>
          <w:rFonts w:hint="eastAsia"/>
        </w:rPr>
        <w:t>환경이 게임에 몰입하도록 만드는 데,</w:t>
      </w:r>
      <w:r>
        <w:t xml:space="preserve"> </w:t>
      </w:r>
      <w:r>
        <w:rPr>
          <w:rFonts w:hint="eastAsia"/>
        </w:rPr>
        <w:t>그저 중독이라고 말하는 건 조금 문제가 있다</w:t>
      </w:r>
      <w:r w:rsidR="00424C80">
        <w:rPr>
          <w:rFonts w:hint="eastAsia"/>
        </w:rPr>
        <w:t>.</w:t>
      </w:r>
      <w:r w:rsidR="00E5042E">
        <w:rPr>
          <w:spacing w:val="-20"/>
        </w:rPr>
        <w:br w:type="page"/>
      </w:r>
    </w:p>
    <w:p w14:paraId="7128757A" w14:textId="6EB0DACD" w:rsidR="005D07F4" w:rsidRDefault="005D07F4" w:rsidP="00F12F55">
      <w:pPr>
        <w:pStyle w:val="2"/>
      </w:pPr>
      <w:r>
        <w:rPr>
          <w:rFonts w:hint="eastAsia"/>
        </w:rPr>
        <w:lastRenderedPageBreak/>
        <w:t>즉석 토론</w:t>
      </w:r>
    </w:p>
    <w:p w14:paraId="58E2325A" w14:textId="3D49D88E" w:rsidR="005D07F4" w:rsidRDefault="005D07F4" w:rsidP="00424C80">
      <w:pPr>
        <w:pStyle w:val="a"/>
      </w:pPr>
      <w:r>
        <w:rPr>
          <w:rFonts w:hint="eastAsia"/>
        </w:rPr>
        <w:t>도박,</w:t>
      </w:r>
      <w:r>
        <w:t xml:space="preserve"> </w:t>
      </w:r>
      <w:r>
        <w:rPr>
          <w:rFonts w:hint="eastAsia"/>
        </w:rPr>
        <w:t>마약,</w:t>
      </w:r>
      <w:r>
        <w:t xml:space="preserve"> </w:t>
      </w:r>
      <w:r>
        <w:rPr>
          <w:rFonts w:hint="eastAsia"/>
        </w:rPr>
        <w:t>알코올 중독과 게임 중독과의 차이는?</w:t>
      </w:r>
    </w:p>
    <w:p w14:paraId="19089184" w14:textId="40620C1D" w:rsidR="00171F3E" w:rsidRDefault="00171F3E" w:rsidP="00874B8D">
      <w:pPr>
        <w:widowControl/>
        <w:wordWrap/>
        <w:autoSpaceDE/>
        <w:autoSpaceDN/>
        <w:spacing w:after="0"/>
        <w:rPr>
          <w:spacing w:val="-20"/>
        </w:rPr>
      </w:pPr>
      <w:r>
        <w:rPr>
          <w:spacing w:val="-20"/>
        </w:rPr>
        <w:t xml:space="preserve"> </w:t>
      </w:r>
      <w:r w:rsidR="004553CC">
        <w:rPr>
          <w:rFonts w:hint="eastAsia"/>
          <w:spacing w:val="-20"/>
        </w:rPr>
        <w:t xml:space="preserve">   </w:t>
      </w:r>
      <w:r>
        <w:rPr>
          <w:spacing w:val="-20"/>
        </w:rPr>
        <w:t xml:space="preserve">  (</w:t>
      </w:r>
      <w:r>
        <w:rPr>
          <w:rFonts w:hint="eastAsia"/>
          <w:spacing w:val="-20"/>
        </w:rPr>
        <w:t>마약,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알코올에 경우 신체적인 반응이 유도되고,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도박은 순간적인 재미를 추구하기에 게임은 이 둘과 방향이 다르다.</w:t>
      </w:r>
      <w:r>
        <w:rPr>
          <w:spacing w:val="-20"/>
        </w:rPr>
        <w:t>)</w:t>
      </w:r>
    </w:p>
    <w:p w14:paraId="635134B5" w14:textId="21D0D994" w:rsidR="005D07F4" w:rsidRDefault="005D07F4" w:rsidP="00424C80">
      <w:pPr>
        <w:pStyle w:val="a"/>
      </w:pPr>
      <w:r>
        <w:rPr>
          <w:rFonts w:hint="eastAsia"/>
        </w:rPr>
        <w:t xml:space="preserve">왜 대부분 멀티플레이 게임은 </w:t>
      </w:r>
      <w:r>
        <w:t>Bot</w:t>
      </w:r>
      <w:r>
        <w:rPr>
          <w:rFonts w:hint="eastAsia"/>
        </w:rPr>
        <w:t>보다 사람과 싸우는 게 더 재미있을까?</w:t>
      </w:r>
    </w:p>
    <w:p w14:paraId="746B392E" w14:textId="626CC13C" w:rsidR="00171F3E" w:rsidRDefault="00171F3E" w:rsidP="004553CC">
      <w:pPr>
        <w:widowControl/>
        <w:wordWrap/>
        <w:autoSpaceDE/>
        <w:autoSpaceDN/>
        <w:spacing w:after="0"/>
        <w:ind w:firstLineChars="200" w:firstLine="320"/>
        <w:rPr>
          <w:spacing w:val="-20"/>
        </w:rPr>
      </w:pPr>
      <w:r>
        <w:rPr>
          <w:spacing w:val="-20"/>
        </w:rPr>
        <w:t>(</w:t>
      </w:r>
      <w:r w:rsidR="00E5042E">
        <w:rPr>
          <w:rFonts w:hint="eastAsia"/>
          <w:spacing w:val="-20"/>
        </w:rPr>
        <w:t>재미의 큰 요소인 경쟁 및 협동의 근본이 타인과의 교류이기 때문이라고 생각한다.</w:t>
      </w:r>
      <w:r>
        <w:rPr>
          <w:spacing w:val="-20"/>
        </w:rPr>
        <w:t>)</w:t>
      </w:r>
    </w:p>
    <w:p w14:paraId="0AD12FB9" w14:textId="355DAE25" w:rsidR="005D07F4" w:rsidRDefault="005D07F4" w:rsidP="00424C80">
      <w:pPr>
        <w:pStyle w:val="a"/>
      </w:pPr>
      <w:r>
        <w:rPr>
          <w:rFonts w:hint="eastAsia"/>
        </w:rPr>
        <w:t>왜 대부분의 게임은 후속편이 나올수록 더 하드코어 해질까?</w:t>
      </w:r>
    </w:p>
    <w:p w14:paraId="4174BDA4" w14:textId="77777777" w:rsidR="003D4254" w:rsidRDefault="005C0455" w:rsidP="004553CC">
      <w:pPr>
        <w:widowControl/>
        <w:wordWrap/>
        <w:autoSpaceDE/>
        <w:autoSpaceDN/>
        <w:spacing w:after="0"/>
        <w:ind w:firstLineChars="200" w:firstLine="320"/>
        <w:rPr>
          <w:spacing w:val="-20"/>
        </w:rPr>
      </w:pPr>
      <w:r>
        <w:rPr>
          <w:rFonts w:hint="eastAsia"/>
          <w:spacing w:val="-20"/>
        </w:rPr>
        <w:t>(</w:t>
      </w:r>
      <w:proofErr w:type="spellStart"/>
      <w:r>
        <w:rPr>
          <w:rFonts w:hint="eastAsia"/>
          <w:spacing w:val="-20"/>
        </w:rPr>
        <w:t>후속작의</w:t>
      </w:r>
      <w:proofErr w:type="spellEnd"/>
      <w:r>
        <w:rPr>
          <w:rFonts w:hint="eastAsia"/>
          <w:spacing w:val="-20"/>
        </w:rPr>
        <w:t xml:space="preserve"> 경우 게임을 이어 플레이하는 경우가 대다수이다. </w:t>
      </w:r>
      <w:proofErr w:type="spellStart"/>
      <w:r>
        <w:rPr>
          <w:rFonts w:hint="eastAsia"/>
          <w:spacing w:val="-20"/>
        </w:rPr>
        <w:t>후속작이</w:t>
      </w:r>
      <w:proofErr w:type="spellEnd"/>
      <w:r>
        <w:rPr>
          <w:rFonts w:hint="eastAsia"/>
          <w:spacing w:val="-20"/>
        </w:rPr>
        <w:t xml:space="preserve"> 전편에 비해 발전성이 부족하다는 평가를 듣는 게임의</w:t>
      </w:r>
    </w:p>
    <w:p w14:paraId="1E9BC6F5" w14:textId="77777777" w:rsidR="003D4254" w:rsidRDefault="005C0455" w:rsidP="004553CC">
      <w:pPr>
        <w:widowControl/>
        <w:wordWrap/>
        <w:autoSpaceDE/>
        <w:autoSpaceDN/>
        <w:spacing w:after="0"/>
        <w:ind w:firstLineChars="200" w:firstLine="320"/>
        <w:rPr>
          <w:spacing w:val="-20"/>
        </w:rPr>
      </w:pPr>
      <w:r>
        <w:rPr>
          <w:rFonts w:hint="eastAsia"/>
          <w:spacing w:val="-20"/>
        </w:rPr>
        <w:t xml:space="preserve"> 대부분은 새로운 감동과 도전에 대한 요소가 부족하다는 문제를 가지고 있다. 그렇기에 후속작인 게임은 전보다 더 발전된</w:t>
      </w:r>
    </w:p>
    <w:p w14:paraId="3F5A2A3E" w14:textId="16A86FE5" w:rsidR="005D07F4" w:rsidRDefault="005C0455" w:rsidP="004553CC">
      <w:pPr>
        <w:widowControl/>
        <w:wordWrap/>
        <w:autoSpaceDE/>
        <w:autoSpaceDN/>
        <w:spacing w:after="0"/>
        <w:ind w:firstLineChars="200" w:firstLine="320"/>
        <w:rPr>
          <w:spacing w:val="-20"/>
        </w:rPr>
      </w:pPr>
      <w:r>
        <w:rPr>
          <w:rFonts w:hint="eastAsia"/>
          <w:spacing w:val="-20"/>
        </w:rPr>
        <w:t xml:space="preserve"> 게임을 보여주어야 하고, 그것을 위해 </w:t>
      </w:r>
      <w:r w:rsidR="003D4254">
        <w:rPr>
          <w:rFonts w:hint="eastAsia"/>
          <w:spacing w:val="-20"/>
        </w:rPr>
        <w:t>도전적인 요소가 추가되는 것으로 생각한다.</w:t>
      </w:r>
      <w:r w:rsidR="00171F3E">
        <w:rPr>
          <w:spacing w:val="-20"/>
        </w:rPr>
        <w:t>)</w:t>
      </w:r>
    </w:p>
    <w:p w14:paraId="2A0C16B6" w14:textId="3E5D823C" w:rsidR="00B43E47" w:rsidRDefault="00B43E47" w:rsidP="00424C80">
      <w:pPr>
        <w:pStyle w:val="a"/>
      </w:pPr>
      <w:r>
        <w:rPr>
          <w:rFonts w:hint="eastAsia"/>
        </w:rPr>
        <w:t>한게임,</w:t>
      </w:r>
      <w:r>
        <w:t xml:space="preserve"> </w:t>
      </w:r>
      <w:r>
        <w:rPr>
          <w:rFonts w:hint="eastAsia"/>
        </w:rPr>
        <w:t>넷마블의 맞고,</w:t>
      </w:r>
      <w:r>
        <w:t xml:space="preserve"> </w:t>
      </w:r>
      <w:r>
        <w:rPr>
          <w:rFonts w:hint="eastAsia"/>
        </w:rPr>
        <w:t>포커는 엄연한 게임일까?</w:t>
      </w:r>
    </w:p>
    <w:p w14:paraId="66061992" w14:textId="77777777" w:rsidR="003D4254" w:rsidRDefault="00B43E47" w:rsidP="003D4254">
      <w:pPr>
        <w:widowControl/>
        <w:wordWrap/>
        <w:autoSpaceDE/>
        <w:autoSpaceDN/>
        <w:spacing w:after="0"/>
        <w:ind w:firstLineChars="100" w:firstLine="160"/>
        <w:rPr>
          <w:spacing w:val="-20"/>
        </w:rPr>
      </w:pPr>
      <w:r>
        <w:rPr>
          <w:rFonts w:hint="eastAsia"/>
          <w:spacing w:val="-20"/>
        </w:rPr>
        <w:t xml:space="preserve"> </w:t>
      </w:r>
      <w:r>
        <w:rPr>
          <w:spacing w:val="-20"/>
        </w:rPr>
        <w:t xml:space="preserve">  (</w:t>
      </w:r>
      <w:r w:rsidR="003D4254">
        <w:rPr>
          <w:rFonts w:hint="eastAsia"/>
          <w:spacing w:val="-20"/>
        </w:rPr>
        <w:t>사행성의 강함에 따라 분류될 수 있다고 생각한다. 게임 사이트 내에 존재하는 게임은 분명한 게임이고, 게임 돈이 아닌 실제</w:t>
      </w:r>
    </w:p>
    <w:p w14:paraId="54D532C0" w14:textId="77777777" w:rsidR="003D4254" w:rsidRDefault="003D4254" w:rsidP="003D4254">
      <w:pPr>
        <w:widowControl/>
        <w:wordWrap/>
        <w:autoSpaceDE/>
        <w:autoSpaceDN/>
        <w:spacing w:after="0"/>
        <w:ind w:firstLineChars="200" w:firstLine="320"/>
        <w:rPr>
          <w:spacing w:val="-20"/>
        </w:rPr>
      </w:pPr>
      <w:r>
        <w:rPr>
          <w:rFonts w:hint="eastAsia"/>
          <w:spacing w:val="-20"/>
        </w:rPr>
        <w:t xml:space="preserve"> 돈이 오간다는 차이점만 존재한다고 생각한다. 하지만 그 외 사행성이 강하고 오가는 돈의 양이 크고 빠르다면 그것은 게임이</w:t>
      </w:r>
    </w:p>
    <w:p w14:paraId="01389C2D" w14:textId="406ABC5C" w:rsidR="00B43E47" w:rsidRDefault="003D4254" w:rsidP="00772871">
      <w:pPr>
        <w:widowControl/>
        <w:wordWrap/>
        <w:autoSpaceDE/>
        <w:autoSpaceDN/>
        <w:spacing w:after="0"/>
        <w:ind w:firstLineChars="300" w:firstLine="480"/>
        <w:rPr>
          <w:spacing w:val="-20"/>
        </w:rPr>
      </w:pPr>
      <w:r>
        <w:rPr>
          <w:rFonts w:hint="eastAsia"/>
          <w:spacing w:val="-20"/>
        </w:rPr>
        <w:t>아닌 도박이라고 생각한다.</w:t>
      </w:r>
      <w:r w:rsidR="00B43E47">
        <w:rPr>
          <w:spacing w:val="-20"/>
        </w:rPr>
        <w:t>)</w:t>
      </w:r>
    </w:p>
    <w:p w14:paraId="0BA1C5DD" w14:textId="6E042908" w:rsidR="00B43E47" w:rsidRDefault="00B43E47" w:rsidP="00424C80">
      <w:pPr>
        <w:pStyle w:val="a"/>
      </w:pPr>
      <w:r>
        <w:rPr>
          <w:rFonts w:hint="eastAsia"/>
        </w:rPr>
        <w:t>게임이 중독 물질로 분류된다면 인터넷 바둑도 게임도 규제를 해야 할까?</w:t>
      </w:r>
    </w:p>
    <w:p w14:paraId="0D7E4448" w14:textId="77777777" w:rsidR="003D4254" w:rsidRDefault="00B43E47" w:rsidP="003D4254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 </w:t>
      </w:r>
      <w:r>
        <w:rPr>
          <w:spacing w:val="-20"/>
        </w:rPr>
        <w:t xml:space="preserve">  </w:t>
      </w:r>
      <w:r w:rsidR="003D4254">
        <w:rPr>
          <w:rFonts w:hint="eastAsia"/>
          <w:spacing w:val="-20"/>
        </w:rPr>
        <w:t xml:space="preserve">   </w:t>
      </w:r>
      <w:r>
        <w:rPr>
          <w:spacing w:val="-20"/>
        </w:rPr>
        <w:t>(</w:t>
      </w:r>
      <w:r w:rsidR="003D4254">
        <w:rPr>
          <w:rFonts w:hint="eastAsia"/>
          <w:spacing w:val="-20"/>
        </w:rPr>
        <w:t>규제의 기준이 아마 청소년을 기준으로 잡힐 것이라고 생각한다. 즉, 청소년에게 중독위험이 존재하는 게임을 규제를</w:t>
      </w:r>
    </w:p>
    <w:p w14:paraId="02BB435B" w14:textId="1B18A6FF" w:rsidR="00F12F55" w:rsidRDefault="003D4254" w:rsidP="00D9682D">
      <w:pPr>
        <w:widowControl/>
        <w:wordWrap/>
        <w:autoSpaceDE/>
        <w:autoSpaceDN/>
        <w:spacing w:after="0"/>
        <w:ind w:firstLineChars="300" w:firstLine="480"/>
        <w:rPr>
          <w:spacing w:val="-20"/>
        </w:rPr>
      </w:pPr>
      <w:r>
        <w:rPr>
          <w:rFonts w:hint="eastAsia"/>
          <w:spacing w:val="-20"/>
        </w:rPr>
        <w:t>할 테인데, 아마 바둑은 중독과는 거리가 멀어 규제가 없지 않을까 생각한다.</w:t>
      </w:r>
      <w:r w:rsidR="00B43E47">
        <w:rPr>
          <w:spacing w:val="-20"/>
        </w:rPr>
        <w:t>)</w:t>
      </w:r>
      <w:r w:rsidR="00F12F55">
        <w:rPr>
          <w:spacing w:val="-20"/>
        </w:rPr>
        <w:br w:type="page"/>
      </w:r>
    </w:p>
    <w:p w14:paraId="3C90EDFE" w14:textId="04200EF3" w:rsidR="00225709" w:rsidRPr="00F12F55" w:rsidRDefault="00225709" w:rsidP="00F12F55">
      <w:pPr>
        <w:pStyle w:val="1"/>
        <w:ind w:left="200" w:right="200"/>
      </w:pPr>
      <w:r>
        <w:rPr>
          <w:rFonts w:hint="eastAsia"/>
        </w:rPr>
        <w:lastRenderedPageBreak/>
        <w:t>창의적 사고</w:t>
      </w:r>
    </w:p>
    <w:p w14:paraId="68016462" w14:textId="4B7DC636" w:rsidR="00225709" w:rsidRDefault="001C4F01" w:rsidP="00F12F55">
      <w:pPr>
        <w:pStyle w:val="4"/>
        <w:ind w:left="480" w:hanging="480"/>
      </w:pPr>
      <w:r>
        <w:t>“</w:t>
      </w:r>
      <w:r>
        <w:rPr>
          <w:rFonts w:hint="eastAsia"/>
        </w:rPr>
        <w:t>창의성이란?</w:t>
      </w:r>
      <w:r>
        <w:t>”</w:t>
      </w:r>
    </w:p>
    <w:p w14:paraId="3329EB98" w14:textId="229B7688" w:rsidR="001C4F01" w:rsidRDefault="001C4F01" w:rsidP="00424C80">
      <w:pPr>
        <w:pStyle w:val="a"/>
      </w:pPr>
      <w:r>
        <w:rPr>
          <w:rFonts w:hint="eastAsia"/>
        </w:rPr>
        <w:t>새롭고(</w:t>
      </w:r>
      <w:r>
        <w:t xml:space="preserve">New), </w:t>
      </w:r>
      <w:r>
        <w:rPr>
          <w:rFonts w:hint="eastAsia"/>
        </w:rPr>
        <w:t>혁신적</w:t>
      </w:r>
      <w:r>
        <w:t>(Innovative)</w:t>
      </w:r>
      <w:r>
        <w:rPr>
          <w:rFonts w:hint="eastAsia"/>
        </w:rPr>
        <w:t>이며</w:t>
      </w:r>
      <w:r>
        <w:t xml:space="preserve">, </w:t>
      </w:r>
      <w:r>
        <w:rPr>
          <w:rFonts w:hint="eastAsia"/>
        </w:rPr>
        <w:t>유용한(</w:t>
      </w:r>
      <w:r>
        <w:t>Useful)</w:t>
      </w:r>
      <w:r>
        <w:rPr>
          <w:rFonts w:hint="eastAsia"/>
        </w:rPr>
        <w:t>한 결과물을 만들어 낼 수 있는 능력</w:t>
      </w:r>
    </w:p>
    <w:p w14:paraId="012F9CDE" w14:textId="40A3DFF0" w:rsidR="00CC74F9" w:rsidRDefault="005D4E1D" w:rsidP="00B43E47">
      <w:pPr>
        <w:widowControl/>
        <w:wordWrap/>
        <w:autoSpaceDE/>
        <w:autoSpaceDN/>
        <w:spacing w:after="0"/>
        <w:rPr>
          <w:spacing w:val="-20"/>
        </w:rPr>
      </w:pPr>
      <w:r>
        <w:rPr>
          <w:spacing w:val="-20"/>
        </w:rPr>
        <w:t xml:space="preserve">  </w:t>
      </w:r>
    </w:p>
    <w:p w14:paraId="3C5FFCDD" w14:textId="1DD976A4" w:rsidR="0076265F" w:rsidRDefault="0076265F" w:rsidP="00F12F55">
      <w:pPr>
        <w:pStyle w:val="2"/>
      </w:pPr>
      <w:r>
        <w:rPr>
          <w:rFonts w:hint="eastAsia"/>
        </w:rPr>
        <w:t>창의성의 관점</w:t>
      </w:r>
    </w:p>
    <w:p w14:paraId="3AA92C53" w14:textId="32038C5A" w:rsidR="0076265F" w:rsidRDefault="0076265F" w:rsidP="00424C80">
      <w:pPr>
        <w:pStyle w:val="a"/>
      </w:pPr>
      <w:r>
        <w:rPr>
          <w:rFonts w:hint="eastAsia"/>
        </w:rPr>
        <w:t>자신에게 주어진 문제나 처해 있는 상황을 새롭고 혁신적인 관점에서 재해석하고,</w:t>
      </w:r>
      <w:r>
        <w:t xml:space="preserve"> </w:t>
      </w:r>
      <w:r>
        <w:rPr>
          <w:rFonts w:hint="eastAsia"/>
        </w:rPr>
        <w:t>해결책을 제시할 수 있는 인지 능력(</w:t>
      </w:r>
      <w:r>
        <w:t>Cognitive Ability)</w:t>
      </w:r>
      <w:r>
        <w:rPr>
          <w:rFonts w:hint="eastAsia"/>
        </w:rPr>
        <w:t>에 의해 발현</w:t>
      </w:r>
    </w:p>
    <w:p w14:paraId="1E2AF3CA" w14:textId="702D7C8B" w:rsidR="0076265F" w:rsidRDefault="0076265F" w:rsidP="00424C80">
      <w:pPr>
        <w:pStyle w:val="a"/>
      </w:pPr>
      <w:r>
        <w:rPr>
          <w:rFonts w:hint="eastAsia"/>
        </w:rPr>
        <w:t>절차(</w:t>
      </w:r>
      <w:r>
        <w:t>Process)</w:t>
      </w:r>
      <w:r>
        <w:rPr>
          <w:rFonts w:hint="eastAsia"/>
        </w:rPr>
        <w:t>를 중요하게 생각하는 연구 활동에서는 창의성의 발현을 새로운 아이디어나 결과물을 만들어가는 과정(</w:t>
      </w:r>
      <w:r>
        <w:t xml:space="preserve">Innovative ways), </w:t>
      </w:r>
      <w:r>
        <w:rPr>
          <w:rFonts w:hint="eastAsia"/>
        </w:rPr>
        <w:t>즉 방법론이 중요</w:t>
      </w:r>
    </w:p>
    <w:p w14:paraId="27BF5EE6" w14:textId="048D3CCB" w:rsidR="0076265F" w:rsidRDefault="0076265F" w:rsidP="00424C80">
      <w:pPr>
        <w:pStyle w:val="a"/>
      </w:pPr>
      <w:r>
        <w:rPr>
          <w:rFonts w:hint="eastAsia"/>
        </w:rPr>
        <w:t>결과(</w:t>
      </w:r>
      <w:r>
        <w:t>Product)</w:t>
      </w:r>
      <w:r>
        <w:rPr>
          <w:rFonts w:hint="eastAsia"/>
        </w:rPr>
        <w:t>를 중시하는 경우,</w:t>
      </w:r>
      <w:r>
        <w:t xml:space="preserve"> </w:t>
      </w:r>
      <w:r>
        <w:rPr>
          <w:rFonts w:hint="eastAsia"/>
        </w:rPr>
        <w:t>현재의 결과물이 기존의 결과물과 비교하였을 때 얼마나 새롭고,</w:t>
      </w:r>
      <w:r>
        <w:t xml:space="preserve"> </w:t>
      </w:r>
      <w:r>
        <w:rPr>
          <w:rFonts w:hint="eastAsia"/>
        </w:rPr>
        <w:t>혁신적이며,</w:t>
      </w:r>
      <w:r>
        <w:t xml:space="preserve"> </w:t>
      </w:r>
      <w:r>
        <w:rPr>
          <w:rFonts w:hint="eastAsia"/>
        </w:rPr>
        <w:t>유용한 결과물인지</w:t>
      </w:r>
      <w:r>
        <w:t>…</w:t>
      </w:r>
    </w:p>
    <w:p w14:paraId="58081F4A" w14:textId="4AA52CC1" w:rsidR="00A84239" w:rsidRDefault="00A84239" w:rsidP="00B43E47">
      <w:pPr>
        <w:widowControl/>
        <w:wordWrap/>
        <w:autoSpaceDE/>
        <w:autoSpaceDN/>
        <w:spacing w:after="0"/>
        <w:rPr>
          <w:spacing w:val="-20"/>
        </w:rPr>
      </w:pPr>
    </w:p>
    <w:p w14:paraId="3DB2BDE8" w14:textId="5CD0CD2D" w:rsidR="00A84239" w:rsidRDefault="00A84239" w:rsidP="00F12F55">
      <w:pPr>
        <w:pStyle w:val="2"/>
      </w:pPr>
      <w:r>
        <w:rPr>
          <w:rFonts w:hint="eastAsia"/>
        </w:rPr>
        <w:t>창의성의 형태</w:t>
      </w:r>
    </w:p>
    <w:p w14:paraId="515C293D" w14:textId="4125A318" w:rsidR="00A84239" w:rsidRDefault="00A84239" w:rsidP="00424C80">
      <w:pPr>
        <w:pStyle w:val="a"/>
      </w:pPr>
      <w:r>
        <w:rPr>
          <w:rFonts w:hint="eastAsia"/>
        </w:rPr>
        <w:t>혁신적 창의성(</w:t>
      </w:r>
      <w:r>
        <w:t>Revolutionary Creativity)</w:t>
      </w:r>
    </w:p>
    <w:p w14:paraId="74DB5936" w14:textId="3A3D15F4" w:rsidR="00A84239" w:rsidRDefault="00A84239" w:rsidP="00A84239">
      <w:pPr>
        <w:widowControl/>
        <w:wordWrap/>
        <w:autoSpaceDE/>
        <w:autoSpaceDN/>
        <w:spacing w:after="0"/>
        <w:rPr>
          <w:spacing w:val="-20"/>
        </w:rPr>
      </w:pPr>
      <w:r>
        <w:rPr>
          <w:rFonts w:hint="eastAsia"/>
          <w:spacing w:val="-20"/>
        </w:rPr>
        <w:t xml:space="preserve"> </w:t>
      </w:r>
      <w:r w:rsidR="00424C80">
        <w:rPr>
          <w:rFonts w:hint="eastAsia"/>
          <w:spacing w:val="-20"/>
        </w:rPr>
        <w:t xml:space="preserve">   </w:t>
      </w:r>
      <w:r>
        <w:rPr>
          <w:spacing w:val="-20"/>
        </w:rPr>
        <w:t xml:space="preserve">  (</w:t>
      </w:r>
      <w:r>
        <w:rPr>
          <w:rFonts w:hint="eastAsia"/>
          <w:spacing w:val="-20"/>
        </w:rPr>
        <w:t>천동설이 아닌 지동설이 옳다는 과학적 변화</w:t>
      </w:r>
      <w:r>
        <w:rPr>
          <w:spacing w:val="-20"/>
        </w:rPr>
        <w:t xml:space="preserve">, </w:t>
      </w:r>
      <w:r>
        <w:rPr>
          <w:rFonts w:hint="eastAsia"/>
          <w:spacing w:val="-20"/>
        </w:rPr>
        <w:t>전기의 발명 등</w:t>
      </w:r>
      <w:r>
        <w:rPr>
          <w:spacing w:val="-20"/>
        </w:rPr>
        <w:t>)</w:t>
      </w:r>
    </w:p>
    <w:p w14:paraId="09CE6B27" w14:textId="7B1DFC55" w:rsidR="00A84239" w:rsidRDefault="00A84239" w:rsidP="00424C80">
      <w:pPr>
        <w:pStyle w:val="a"/>
      </w:pPr>
      <w:r>
        <w:rPr>
          <w:rFonts w:hint="eastAsia"/>
        </w:rPr>
        <w:t>발전적 창의성(</w:t>
      </w:r>
      <w:proofErr w:type="spellStart"/>
      <w:r>
        <w:rPr>
          <w:rFonts w:hint="eastAsia"/>
        </w:rPr>
        <w:t>E</w:t>
      </w:r>
      <w:r>
        <w:t>evolutionary</w:t>
      </w:r>
      <w:proofErr w:type="spellEnd"/>
      <w:r>
        <w:t xml:space="preserve"> Cr</w:t>
      </w:r>
      <w:r>
        <w:rPr>
          <w:rFonts w:hint="eastAsia"/>
        </w:rPr>
        <w:t>e</w:t>
      </w:r>
      <w:r>
        <w:t>ativity)</w:t>
      </w:r>
    </w:p>
    <w:p w14:paraId="1345D2A5" w14:textId="77777777" w:rsidR="00424C80" w:rsidRDefault="00A84239" w:rsidP="00A84239">
      <w:pPr>
        <w:widowControl/>
        <w:wordWrap/>
        <w:autoSpaceDE/>
        <w:autoSpaceDN/>
        <w:spacing w:after="0"/>
        <w:rPr>
          <w:spacing w:val="-20"/>
        </w:rPr>
      </w:pPr>
      <w:r>
        <w:rPr>
          <w:spacing w:val="-20"/>
        </w:rPr>
        <w:t xml:space="preserve"> </w:t>
      </w:r>
      <w:r w:rsidR="00424C80">
        <w:rPr>
          <w:rFonts w:hint="eastAsia"/>
          <w:spacing w:val="-20"/>
        </w:rPr>
        <w:t xml:space="preserve">   </w:t>
      </w:r>
      <w:r>
        <w:rPr>
          <w:spacing w:val="-20"/>
        </w:rPr>
        <w:t xml:space="preserve">  (</w:t>
      </w:r>
      <w:r>
        <w:rPr>
          <w:rFonts w:hint="eastAsia"/>
          <w:spacing w:val="-20"/>
        </w:rPr>
        <w:t>차량용 엔진을 개선하여 연비 효율을 높이는 기술이나,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 xml:space="preserve">기존의 </w:t>
      </w:r>
      <w:r>
        <w:rPr>
          <w:spacing w:val="-20"/>
        </w:rPr>
        <w:t>MMO</w:t>
      </w:r>
      <w:r>
        <w:rPr>
          <w:rFonts w:hint="eastAsia"/>
          <w:spacing w:val="-20"/>
        </w:rPr>
        <w:t>R</w:t>
      </w:r>
      <w:r>
        <w:rPr>
          <w:spacing w:val="-20"/>
        </w:rPr>
        <w:t>PG</w:t>
      </w:r>
      <w:r>
        <w:rPr>
          <w:rFonts w:hint="eastAsia"/>
          <w:spacing w:val="-20"/>
        </w:rPr>
        <w:t>에 새로운 몬스터나 던전을 추가하여 플레이어에게</w:t>
      </w:r>
    </w:p>
    <w:p w14:paraId="6A950233" w14:textId="78AECD25" w:rsidR="00424C80" w:rsidRDefault="00A84239" w:rsidP="00424C80">
      <w:pPr>
        <w:widowControl/>
        <w:wordWrap/>
        <w:autoSpaceDE/>
        <w:autoSpaceDN/>
        <w:spacing w:after="0"/>
        <w:ind w:firstLineChars="200" w:firstLine="320"/>
        <w:rPr>
          <w:spacing w:val="-20"/>
        </w:rPr>
      </w:pPr>
      <w:r>
        <w:rPr>
          <w:rFonts w:hint="eastAsia"/>
          <w:spacing w:val="-20"/>
        </w:rPr>
        <w:t xml:space="preserve"> 새로운 즐거움을 제공</w:t>
      </w:r>
      <w:r>
        <w:rPr>
          <w:spacing w:val="-20"/>
        </w:rPr>
        <w:t>)</w:t>
      </w:r>
    </w:p>
    <w:p w14:paraId="311C9FD1" w14:textId="7182446D" w:rsidR="00A84239" w:rsidRDefault="00A84239" w:rsidP="002A3B27">
      <w:pPr>
        <w:pStyle w:val="a"/>
      </w:pPr>
      <w:r>
        <w:rPr>
          <w:rFonts w:hint="eastAsia"/>
        </w:rPr>
        <w:t>즉흥적인 창의성(I</w:t>
      </w:r>
      <w:r>
        <w:t>mpromptu)</w:t>
      </w:r>
    </w:p>
    <w:p w14:paraId="7005832D" w14:textId="77777777" w:rsidR="00424C80" w:rsidRDefault="00A84239" w:rsidP="00424C80">
      <w:pPr>
        <w:widowControl/>
        <w:wordWrap/>
        <w:autoSpaceDE/>
        <w:autoSpaceDN/>
        <w:spacing w:after="0"/>
        <w:ind w:firstLineChars="200" w:firstLine="320"/>
        <w:rPr>
          <w:spacing w:val="-20"/>
        </w:rPr>
      </w:pPr>
      <w:r>
        <w:rPr>
          <w:spacing w:val="-20"/>
        </w:rPr>
        <w:t>(</w:t>
      </w:r>
      <w:r>
        <w:rPr>
          <w:rFonts w:hint="eastAsia"/>
          <w:spacing w:val="-20"/>
        </w:rPr>
        <w:t>야구 경기를 관람을 때 쓰레기를 모으기 위해 쓰레기 봉투를</w:t>
      </w:r>
      <w:r>
        <w:rPr>
          <w:spacing w:val="-20"/>
        </w:rPr>
        <w:t xml:space="preserve"> </w:t>
      </w:r>
      <w:r>
        <w:rPr>
          <w:rFonts w:hint="eastAsia"/>
          <w:spacing w:val="-20"/>
        </w:rPr>
        <w:t>가지고 갔다가 야구 경기가 너무나</w:t>
      </w:r>
      <w:r>
        <w:rPr>
          <w:spacing w:val="-20"/>
        </w:rPr>
        <w:t xml:space="preserve"> </w:t>
      </w:r>
      <w:r w:rsidR="00596530">
        <w:rPr>
          <w:rFonts w:hint="eastAsia"/>
          <w:spacing w:val="-20"/>
        </w:rPr>
        <w:t>흥</w:t>
      </w:r>
      <w:r>
        <w:rPr>
          <w:rFonts w:hint="eastAsia"/>
          <w:spacing w:val="-20"/>
        </w:rPr>
        <w:t>미로워 쓰레기</w:t>
      </w:r>
    </w:p>
    <w:p w14:paraId="7956AC4E" w14:textId="1E86437F" w:rsidR="00A84239" w:rsidRDefault="00A84239" w:rsidP="00424C80">
      <w:pPr>
        <w:widowControl/>
        <w:wordWrap/>
        <w:autoSpaceDE/>
        <w:autoSpaceDN/>
        <w:spacing w:after="0"/>
        <w:ind w:firstLineChars="200" w:firstLine="320"/>
        <w:rPr>
          <w:spacing w:val="-20"/>
        </w:rPr>
      </w:pPr>
      <w:r>
        <w:rPr>
          <w:rFonts w:hint="eastAsia"/>
          <w:spacing w:val="-20"/>
        </w:rPr>
        <w:t>봉투를 머리에 쓰고 응원</w:t>
      </w:r>
      <w:r>
        <w:rPr>
          <w:spacing w:val="-20"/>
        </w:rPr>
        <w:t>)</w:t>
      </w:r>
    </w:p>
    <w:p w14:paraId="4833A828" w14:textId="5CEA3B8B" w:rsidR="000F3A3A" w:rsidRDefault="000F3A3A">
      <w:pPr>
        <w:widowControl/>
        <w:wordWrap/>
        <w:autoSpaceDE/>
        <w:autoSpaceDN/>
        <w:rPr>
          <w:spacing w:val="-20"/>
        </w:rPr>
      </w:pPr>
    </w:p>
    <w:p w14:paraId="4EC50EE4" w14:textId="6086B109" w:rsidR="00F00137" w:rsidRDefault="00F00137" w:rsidP="00F12F55">
      <w:pPr>
        <w:pStyle w:val="2"/>
      </w:pPr>
      <w:r>
        <w:rPr>
          <w:rFonts w:hint="eastAsia"/>
        </w:rPr>
        <w:t>창의성에 대한 오해</w:t>
      </w:r>
    </w:p>
    <w:p w14:paraId="10544011" w14:textId="3BD963A6" w:rsidR="00F00137" w:rsidRDefault="00F12F55" w:rsidP="00B66927">
      <w:pPr>
        <w:pStyle w:val="3"/>
        <w:ind w:left="840" w:hanging="440"/>
      </w:pPr>
      <w:r>
        <w:rPr>
          <w:rFonts w:hint="eastAsia"/>
        </w:rPr>
        <w:t>[</w:t>
      </w:r>
      <w:r w:rsidR="00F00137">
        <w:rPr>
          <w:rFonts w:hint="eastAsia"/>
        </w:rPr>
        <w:t>창의성은 기발한 아이디어를 도출하는 것이다</w:t>
      </w:r>
      <w:r>
        <w:rPr>
          <w:rFonts w:hint="eastAsia"/>
        </w:rPr>
        <w:t>]</w:t>
      </w:r>
    </w:p>
    <w:p w14:paraId="37738D9F" w14:textId="66028E7C" w:rsidR="00F00137" w:rsidRDefault="00F00137" w:rsidP="00424C80">
      <w:pPr>
        <w:pStyle w:val="a"/>
      </w:pPr>
      <w:r>
        <w:rPr>
          <w:rFonts w:hint="eastAsia"/>
        </w:rPr>
        <w:t>기발함에만 초점을 맞춰,</w:t>
      </w:r>
      <w:r>
        <w:t xml:space="preserve"> </w:t>
      </w:r>
      <w:r>
        <w:rPr>
          <w:rFonts w:hint="eastAsia"/>
        </w:rPr>
        <w:t>엉뚱하고 색다른 아이디어를 무조건 창의적인 것으로 간주</w:t>
      </w:r>
    </w:p>
    <w:p w14:paraId="2D639850" w14:textId="3C2C0DCB" w:rsidR="00F00137" w:rsidRDefault="00F00137" w:rsidP="00424C80">
      <w:pPr>
        <w:pStyle w:val="a"/>
      </w:pPr>
      <w:r>
        <w:rPr>
          <w:rFonts w:hint="eastAsia"/>
        </w:rPr>
        <w:t>지나치게 허황된 아이디어는 오히려 문제해결을 방해</w:t>
      </w:r>
    </w:p>
    <w:p w14:paraId="15F8EF31" w14:textId="77777777" w:rsidR="000F3A3A" w:rsidRDefault="000F3A3A" w:rsidP="00F00137">
      <w:pPr>
        <w:widowControl/>
        <w:wordWrap/>
        <w:autoSpaceDE/>
        <w:autoSpaceDN/>
        <w:spacing w:after="0"/>
        <w:rPr>
          <w:spacing w:val="-20"/>
        </w:rPr>
      </w:pPr>
    </w:p>
    <w:p w14:paraId="4DAEC2B2" w14:textId="699330D6" w:rsidR="00F00137" w:rsidRDefault="00F12F55" w:rsidP="00B66927">
      <w:pPr>
        <w:pStyle w:val="3"/>
        <w:ind w:left="840" w:hanging="440"/>
      </w:pPr>
      <w:r>
        <w:rPr>
          <w:rFonts w:hint="eastAsia"/>
        </w:rPr>
        <w:t>[</w:t>
      </w:r>
      <w:r w:rsidR="00F00137">
        <w:rPr>
          <w:rFonts w:hint="eastAsia"/>
        </w:rPr>
        <w:t>창의성은 주어진 조건과 현실을 무시해도 된다</w:t>
      </w:r>
      <w:r>
        <w:rPr>
          <w:rFonts w:hint="eastAsia"/>
        </w:rPr>
        <w:t>]</w:t>
      </w:r>
    </w:p>
    <w:p w14:paraId="154BFB02" w14:textId="526553F3" w:rsidR="00F00137" w:rsidRDefault="00F00137" w:rsidP="00424C80">
      <w:pPr>
        <w:pStyle w:val="a"/>
      </w:pPr>
      <w:r>
        <w:rPr>
          <w:rFonts w:hint="eastAsia"/>
        </w:rPr>
        <w:t xml:space="preserve">주어진 조건과 현실에 </w:t>
      </w:r>
      <w:proofErr w:type="gramStart"/>
      <w:r>
        <w:rPr>
          <w:rFonts w:hint="eastAsia"/>
        </w:rPr>
        <w:t>구애 받지</w:t>
      </w:r>
      <w:proofErr w:type="gramEnd"/>
      <w:r>
        <w:rPr>
          <w:rFonts w:hint="eastAsia"/>
        </w:rPr>
        <w:t xml:space="preserve"> 않거나 이를 무시해야만</w:t>
      </w:r>
      <w:r>
        <w:t xml:space="preserve"> </w:t>
      </w:r>
      <w:r>
        <w:rPr>
          <w:rFonts w:hint="eastAsia"/>
        </w:rPr>
        <w:t>창의적인 아이디어가 도출된다고 생각</w:t>
      </w:r>
    </w:p>
    <w:p w14:paraId="58819454" w14:textId="365E0C38" w:rsidR="00F00137" w:rsidRDefault="00F00137" w:rsidP="00424C80">
      <w:pPr>
        <w:pStyle w:val="a"/>
      </w:pPr>
      <w:r>
        <w:rPr>
          <w:rFonts w:hint="eastAsia"/>
        </w:rPr>
        <w:t>조건을 무시한 상태에서 도출된 아이디어는 실현성이 없음</w:t>
      </w:r>
    </w:p>
    <w:p w14:paraId="454F96CF" w14:textId="77777777" w:rsidR="000F3A3A" w:rsidRDefault="000F3A3A" w:rsidP="00F00137">
      <w:pPr>
        <w:widowControl/>
        <w:wordWrap/>
        <w:autoSpaceDE/>
        <w:autoSpaceDN/>
        <w:spacing w:after="0"/>
        <w:rPr>
          <w:spacing w:val="-20"/>
        </w:rPr>
      </w:pPr>
    </w:p>
    <w:p w14:paraId="4F6D8B05" w14:textId="5107891F" w:rsidR="00F00137" w:rsidRDefault="00F12F55" w:rsidP="00B66927">
      <w:pPr>
        <w:pStyle w:val="3"/>
        <w:ind w:left="840" w:hanging="440"/>
      </w:pPr>
      <w:r>
        <w:rPr>
          <w:rFonts w:hint="eastAsia"/>
        </w:rPr>
        <w:t>[</w:t>
      </w:r>
      <w:r w:rsidR="00F00137">
        <w:rPr>
          <w:rFonts w:hint="eastAsia"/>
        </w:rPr>
        <w:t>창의성은 정답을 찾는 것이 아니다</w:t>
      </w:r>
      <w:r>
        <w:rPr>
          <w:rFonts w:hint="eastAsia"/>
        </w:rPr>
        <w:t>]</w:t>
      </w:r>
    </w:p>
    <w:p w14:paraId="2843657D" w14:textId="7E35DBA0" w:rsidR="00F00137" w:rsidRDefault="00F00137" w:rsidP="00424C80">
      <w:pPr>
        <w:pStyle w:val="a"/>
      </w:pPr>
      <w:r>
        <w:rPr>
          <w:rFonts w:hint="eastAsia"/>
        </w:rPr>
        <w:t xml:space="preserve">정답을 찾는 과정을 무시하고 발산적 사고를 통해서 엉뚱한 아이디어를 도출하는 것에만 초점을 </w:t>
      </w:r>
      <w:proofErr w:type="gramStart"/>
      <w:r>
        <w:rPr>
          <w:rFonts w:hint="eastAsia"/>
        </w:rPr>
        <w:t>맞춰</w:t>
      </w:r>
      <w:proofErr w:type="gramEnd"/>
      <w:r>
        <w:rPr>
          <w:rFonts w:hint="eastAsia"/>
        </w:rPr>
        <w:t xml:space="preserve"> 판단을 유보</w:t>
      </w:r>
    </w:p>
    <w:p w14:paraId="3294899B" w14:textId="3490DB7C" w:rsidR="00F12F55" w:rsidRPr="00424C80" w:rsidRDefault="00F00137" w:rsidP="00424C80">
      <w:pPr>
        <w:pStyle w:val="a"/>
        <w:widowControl/>
        <w:wordWrap/>
        <w:autoSpaceDE/>
        <w:autoSpaceDN/>
      </w:pPr>
      <w:r>
        <w:rPr>
          <w:rFonts w:hint="eastAsia"/>
        </w:rPr>
        <w:t>창의성은 문제 해결을 위한 도구이며,</w:t>
      </w:r>
      <w:r>
        <w:t xml:space="preserve"> </w:t>
      </w:r>
      <w:r>
        <w:rPr>
          <w:rFonts w:hint="eastAsia"/>
        </w:rPr>
        <w:t>창의성 그 자체가 목적이 될 수 없음.</w:t>
      </w:r>
      <w:r w:rsidR="00F12F55" w:rsidRPr="00424C80">
        <w:br w:type="page"/>
      </w:r>
    </w:p>
    <w:p w14:paraId="178819D2" w14:textId="12E44319" w:rsidR="000F3A3A" w:rsidRDefault="000F3A3A" w:rsidP="00F12F55">
      <w:pPr>
        <w:pStyle w:val="2"/>
      </w:pPr>
      <w:r>
        <w:rPr>
          <w:rFonts w:hint="eastAsia"/>
        </w:rPr>
        <w:lastRenderedPageBreak/>
        <w:t>창의성에 대한 올바른 이해</w:t>
      </w:r>
    </w:p>
    <w:p w14:paraId="25DF3795" w14:textId="3BB6C217" w:rsidR="000F3A3A" w:rsidRDefault="00F12F55" w:rsidP="00B66927">
      <w:pPr>
        <w:pStyle w:val="3"/>
        <w:ind w:left="840" w:hanging="440"/>
      </w:pPr>
      <w:r>
        <w:rPr>
          <w:rFonts w:hint="eastAsia"/>
        </w:rPr>
        <w:t>[</w:t>
      </w:r>
      <w:r w:rsidR="000F3A3A">
        <w:rPr>
          <w:rFonts w:hint="eastAsia"/>
        </w:rPr>
        <w:t>창의성은 문제 인식 능력이다</w:t>
      </w:r>
      <w:r>
        <w:rPr>
          <w:rFonts w:hint="eastAsia"/>
        </w:rPr>
        <w:t>]</w:t>
      </w:r>
    </w:p>
    <w:p w14:paraId="1F0814D9" w14:textId="303F3A0D" w:rsidR="000F3A3A" w:rsidRDefault="000F3A3A" w:rsidP="00424C80">
      <w:pPr>
        <w:pStyle w:val="a"/>
      </w:pPr>
      <w:r>
        <w:rPr>
          <w:rFonts w:hint="eastAsia"/>
        </w:rPr>
        <w:t>문제 해결의 출발점은 문제 인식이며,</w:t>
      </w:r>
      <w:r>
        <w:t xml:space="preserve"> </w:t>
      </w:r>
      <w:r>
        <w:rPr>
          <w:rFonts w:hint="eastAsia"/>
        </w:rPr>
        <w:t>문제를 인식하지 못하면 문제 해결 자체를 시도할 수 없음</w:t>
      </w:r>
    </w:p>
    <w:p w14:paraId="2EC4DA6D" w14:textId="0BB4ED68" w:rsidR="000F3A3A" w:rsidRDefault="000F3A3A" w:rsidP="00424C80">
      <w:pPr>
        <w:pStyle w:val="a"/>
      </w:pPr>
      <w:r>
        <w:rPr>
          <w:rFonts w:hint="eastAsia"/>
        </w:rPr>
        <w:t>남들은 문제라고 인식하지 못하는 것을 먼저 발견하고 창안하는 능력</w:t>
      </w:r>
    </w:p>
    <w:p w14:paraId="0FAB7738" w14:textId="40094A81" w:rsidR="000F3A3A" w:rsidRDefault="000F3A3A" w:rsidP="00F00137">
      <w:pPr>
        <w:widowControl/>
        <w:wordWrap/>
        <w:autoSpaceDE/>
        <w:autoSpaceDN/>
        <w:spacing w:after="0"/>
        <w:rPr>
          <w:spacing w:val="-20"/>
        </w:rPr>
      </w:pPr>
    </w:p>
    <w:p w14:paraId="06758022" w14:textId="6AC38988" w:rsidR="000F3A3A" w:rsidRDefault="00F12F55" w:rsidP="00B66927">
      <w:pPr>
        <w:pStyle w:val="3"/>
        <w:ind w:left="840" w:hanging="440"/>
      </w:pPr>
      <w:r>
        <w:rPr>
          <w:rFonts w:hint="eastAsia"/>
        </w:rPr>
        <w:t>[</w:t>
      </w:r>
      <w:r w:rsidR="000F3A3A">
        <w:rPr>
          <w:rFonts w:hint="eastAsia"/>
        </w:rPr>
        <w:t>창의성은 문제 정의 능력이다</w:t>
      </w:r>
      <w:r>
        <w:rPr>
          <w:rFonts w:hint="eastAsia"/>
        </w:rPr>
        <w:t>]</w:t>
      </w:r>
    </w:p>
    <w:p w14:paraId="6B40CFA9" w14:textId="2C215160" w:rsidR="000F3A3A" w:rsidRDefault="000F3A3A" w:rsidP="00424C80">
      <w:pPr>
        <w:pStyle w:val="a"/>
      </w:pPr>
      <w:r>
        <w:rPr>
          <w:rFonts w:hint="eastAsia"/>
        </w:rPr>
        <w:t>문제가 인식되어도 사람마다 문제를 서로 다르게 정의하여 문제 해결 방안도 다르게 설정함</w:t>
      </w:r>
    </w:p>
    <w:p w14:paraId="17D837AA" w14:textId="62A9C23F" w:rsidR="000F3A3A" w:rsidRDefault="000F3A3A" w:rsidP="00424C80">
      <w:pPr>
        <w:pStyle w:val="a"/>
      </w:pPr>
      <w:r>
        <w:rPr>
          <w:rFonts w:hint="eastAsia"/>
        </w:rPr>
        <w:t>조건과 관련된 정보를 수집,</w:t>
      </w:r>
      <w:r>
        <w:t xml:space="preserve"> </w:t>
      </w:r>
      <w:r>
        <w:rPr>
          <w:rFonts w:hint="eastAsia"/>
        </w:rPr>
        <w:t>분석하여 문제의 근본 원인을 발견하여 진짜 문제를 정의하는 능력</w:t>
      </w:r>
    </w:p>
    <w:p w14:paraId="6E937E65" w14:textId="2B64DA82" w:rsidR="000F3A3A" w:rsidRDefault="000F3A3A" w:rsidP="00F00137">
      <w:pPr>
        <w:widowControl/>
        <w:wordWrap/>
        <w:autoSpaceDE/>
        <w:autoSpaceDN/>
        <w:spacing w:after="0"/>
        <w:rPr>
          <w:spacing w:val="-20"/>
        </w:rPr>
      </w:pPr>
    </w:p>
    <w:p w14:paraId="571F83C5" w14:textId="4C4E3A48" w:rsidR="000F3A3A" w:rsidRDefault="00F12F55" w:rsidP="00B66927">
      <w:pPr>
        <w:pStyle w:val="3"/>
        <w:ind w:left="840" w:hanging="440"/>
      </w:pPr>
      <w:r>
        <w:rPr>
          <w:rFonts w:hint="eastAsia"/>
        </w:rPr>
        <w:t>[</w:t>
      </w:r>
      <w:r w:rsidR="000F3A3A">
        <w:rPr>
          <w:rFonts w:hint="eastAsia"/>
        </w:rPr>
        <w:t>창의성은 문제 점검 능력이다</w:t>
      </w:r>
      <w:r>
        <w:rPr>
          <w:rFonts w:hint="eastAsia"/>
        </w:rPr>
        <w:t>]</w:t>
      </w:r>
    </w:p>
    <w:p w14:paraId="22F4B12C" w14:textId="7E9B9862" w:rsidR="000F3A3A" w:rsidRDefault="000F3A3A" w:rsidP="00424C80">
      <w:pPr>
        <w:pStyle w:val="a"/>
      </w:pPr>
      <w:r>
        <w:rPr>
          <w:rFonts w:hint="eastAsia"/>
        </w:rPr>
        <w:t>현실적으로 도전해 볼 가치가 있는 문제이며 주어진 제약조건에서 해결할 수 있는 문제인지를 미리 판단</w:t>
      </w:r>
    </w:p>
    <w:p w14:paraId="6BBC886B" w14:textId="3DA80FE7" w:rsidR="00524A63" w:rsidRDefault="000F3A3A" w:rsidP="00424C80">
      <w:pPr>
        <w:pStyle w:val="a"/>
      </w:pPr>
      <w:r>
        <w:rPr>
          <w:rFonts w:hint="eastAsia"/>
        </w:rPr>
        <w:t>분석적 사고력과 과제의 우선 순위를 판단하는 능력도 필요</w:t>
      </w:r>
    </w:p>
    <w:p w14:paraId="2B214F8B" w14:textId="77777777" w:rsidR="00524A63" w:rsidRDefault="00524A63" w:rsidP="00F00137">
      <w:pPr>
        <w:widowControl/>
        <w:wordWrap/>
        <w:autoSpaceDE/>
        <w:autoSpaceDN/>
        <w:spacing w:after="0"/>
        <w:rPr>
          <w:spacing w:val="-20"/>
        </w:rPr>
      </w:pPr>
    </w:p>
    <w:p w14:paraId="7FB7A1CE" w14:textId="5697D29B" w:rsidR="00524A63" w:rsidRDefault="00524A63" w:rsidP="00F12F55">
      <w:pPr>
        <w:pStyle w:val="2"/>
      </w:pPr>
      <w:r>
        <w:rPr>
          <w:rFonts w:hint="eastAsia"/>
        </w:rPr>
        <w:t xml:space="preserve">게임 기획자에게 창의적 </w:t>
      </w:r>
      <w:proofErr w:type="spellStart"/>
      <w:r>
        <w:rPr>
          <w:rFonts w:hint="eastAsia"/>
        </w:rPr>
        <w:t>사고란</w:t>
      </w:r>
      <w:proofErr w:type="spellEnd"/>
      <w:r>
        <w:rPr>
          <w:rFonts w:hint="eastAsia"/>
        </w:rPr>
        <w:t>?</w:t>
      </w:r>
    </w:p>
    <w:p w14:paraId="2065286C" w14:textId="012871A3" w:rsidR="00524A63" w:rsidRDefault="00524A63" w:rsidP="00424C80">
      <w:pPr>
        <w:pStyle w:val="a"/>
      </w:pPr>
      <w:r>
        <w:rPr>
          <w:rFonts w:hint="eastAsia"/>
        </w:rPr>
        <w:t>게임 기획은 기본적으로 창작 활동이기 때문에 당연히 창의력이 중요함</w:t>
      </w:r>
    </w:p>
    <w:p w14:paraId="7C215416" w14:textId="6B1D17E1" w:rsidR="00524A63" w:rsidRDefault="00524A63" w:rsidP="00424C80">
      <w:pPr>
        <w:pStyle w:val="a"/>
      </w:pPr>
      <w:r>
        <w:rPr>
          <w:rFonts w:hint="eastAsia"/>
        </w:rPr>
        <w:t>개발과정에서 지속적으로 다양한 문제를 인식,</w:t>
      </w:r>
      <w:r>
        <w:t xml:space="preserve"> </w:t>
      </w:r>
      <w:r>
        <w:rPr>
          <w:rFonts w:hint="eastAsia"/>
        </w:rPr>
        <w:t>정의,</w:t>
      </w:r>
      <w:r>
        <w:t xml:space="preserve"> </w:t>
      </w:r>
      <w:r>
        <w:rPr>
          <w:rFonts w:hint="eastAsia"/>
        </w:rPr>
        <w:t>점검해야 함</w:t>
      </w:r>
    </w:p>
    <w:p w14:paraId="0C6AC4A6" w14:textId="389C7C7E" w:rsidR="00524A63" w:rsidRDefault="00524A63" w:rsidP="00424C80">
      <w:pPr>
        <w:pStyle w:val="a"/>
      </w:pPr>
      <w:r>
        <w:rPr>
          <w:rFonts w:hint="eastAsia"/>
        </w:rPr>
        <w:t>창의적 사고도 훈련과 교육을 통해 향상될 수 있음</w:t>
      </w:r>
    </w:p>
    <w:p w14:paraId="52C318A2" w14:textId="2B019642" w:rsidR="00524A63" w:rsidRDefault="00524A63" w:rsidP="00424C80">
      <w:pPr>
        <w:pStyle w:val="a"/>
      </w:pPr>
      <w:r>
        <w:t xml:space="preserve"> </w:t>
      </w:r>
      <w:r>
        <w:rPr>
          <w:rFonts w:hint="eastAsia"/>
        </w:rPr>
        <w:t>게임 기획이 창의적 사고를 하는 것도 중요하지만</w:t>
      </w:r>
      <w:r>
        <w:t xml:space="preserve"> </w:t>
      </w:r>
      <w:r>
        <w:rPr>
          <w:rFonts w:hint="eastAsia"/>
        </w:rPr>
        <w:t>팀이 창의력을 발휘할 수 있게 하는 활동도 중요</w:t>
      </w:r>
    </w:p>
    <w:p w14:paraId="5C6C5DF1" w14:textId="511EEF40" w:rsidR="00524A63" w:rsidRDefault="00524A63" w:rsidP="00424C80">
      <w:pPr>
        <w:pStyle w:val="a"/>
      </w:pPr>
      <w:r>
        <w:rPr>
          <w:rFonts w:hint="eastAsia"/>
        </w:rPr>
        <w:t>전문 분야의 창의적 사고는 전문 분야에 대한 이해도와 사전지식,</w:t>
      </w:r>
      <w:r>
        <w:t xml:space="preserve"> </w:t>
      </w:r>
      <w:r>
        <w:rPr>
          <w:rFonts w:hint="eastAsia"/>
        </w:rPr>
        <w:t>정보의 양에 따라 향상됨</w:t>
      </w:r>
    </w:p>
    <w:p w14:paraId="4EC5B7F7" w14:textId="6BA796B8" w:rsidR="00772871" w:rsidRPr="00772871" w:rsidRDefault="005E466C" w:rsidP="00772871">
      <w:pPr>
        <w:pStyle w:val="a"/>
        <w:widowControl/>
        <w:wordWrap/>
        <w:autoSpaceDE/>
        <w:autoSpaceDN/>
      </w:pPr>
      <w:r>
        <w:rPr>
          <w:rFonts w:hint="eastAsia"/>
        </w:rPr>
        <w:t>기획자에게 게</w:t>
      </w:r>
      <w:r w:rsidR="00151EA9">
        <w:rPr>
          <w:rFonts w:hint="eastAsia"/>
        </w:rPr>
        <w:t>임</w:t>
      </w:r>
      <w:r>
        <w:rPr>
          <w:rFonts w:hint="eastAsia"/>
        </w:rPr>
        <w:t>의 모든 기획과 창의력을 맡기는 것이 아니다.</w:t>
      </w:r>
      <w:r>
        <w:t xml:space="preserve"> </w:t>
      </w:r>
      <w:r>
        <w:rPr>
          <w:rFonts w:hint="eastAsia"/>
        </w:rPr>
        <w:t>하나의 주제에 대한 기획을 하고,</w:t>
      </w:r>
      <w:r>
        <w:t xml:space="preserve"> </w:t>
      </w:r>
      <w:r>
        <w:rPr>
          <w:rFonts w:hint="eastAsia"/>
        </w:rPr>
        <w:t>타 팀의 창의력을 발휘할 수 있도록 유도하는 일도 중요하다.</w:t>
      </w:r>
      <w:r w:rsidR="00772871">
        <w:br w:type="page"/>
      </w:r>
    </w:p>
    <w:p w14:paraId="3D9693FA" w14:textId="1AC3C394" w:rsidR="00772871" w:rsidRPr="00DD62B3" w:rsidRDefault="00772871" w:rsidP="00DD62B3">
      <w:pPr>
        <w:pStyle w:val="4"/>
        <w:ind w:left="660" w:hanging="660"/>
        <w:rPr>
          <w:rStyle w:val="a9"/>
        </w:rPr>
      </w:pPr>
      <w:r w:rsidRPr="00DD62B3">
        <w:rPr>
          <w:rStyle w:val="a9"/>
          <w:rFonts w:hint="eastAsia"/>
        </w:rPr>
        <w:lastRenderedPageBreak/>
        <w:t>2</w:t>
      </w:r>
      <w:r w:rsidRPr="00DD62B3">
        <w:rPr>
          <w:rStyle w:val="a9"/>
        </w:rPr>
        <w:t>020</w:t>
      </w:r>
      <w:r w:rsidRPr="00DD62B3">
        <w:rPr>
          <w:rStyle w:val="a9"/>
          <w:rFonts w:hint="eastAsia"/>
        </w:rPr>
        <w:t>.</w:t>
      </w:r>
      <w:r w:rsidRPr="00DD62B3">
        <w:rPr>
          <w:rStyle w:val="a9"/>
        </w:rPr>
        <w:t xml:space="preserve"> 04</w:t>
      </w:r>
      <w:r w:rsidRPr="00DD62B3">
        <w:rPr>
          <w:rStyle w:val="a9"/>
          <w:rFonts w:hint="eastAsia"/>
        </w:rPr>
        <w:t>.</w:t>
      </w:r>
      <w:r w:rsidRPr="00DD62B3">
        <w:rPr>
          <w:rStyle w:val="a9"/>
        </w:rPr>
        <w:t xml:space="preserve"> 17</w:t>
      </w:r>
      <w:r w:rsidR="00DD62B3" w:rsidRPr="00DD62B3">
        <w:rPr>
          <w:rStyle w:val="a9"/>
        </w:rPr>
        <w:t>.</w:t>
      </w:r>
    </w:p>
    <w:p w14:paraId="54B7B5DC" w14:textId="440E7DD8" w:rsidR="00772871" w:rsidRDefault="00DD62B3" w:rsidP="00772871">
      <w:pPr>
        <w:pStyle w:val="2"/>
      </w:pPr>
      <w:r>
        <w:rPr>
          <w:rFonts w:hint="eastAsia"/>
        </w:rPr>
        <w:t>창의성?</w:t>
      </w:r>
      <w:r>
        <w:t xml:space="preserve"> </w:t>
      </w:r>
      <w:r>
        <w:rPr>
          <w:rFonts w:hint="eastAsia"/>
        </w:rPr>
        <w:t>기법?</w:t>
      </w:r>
      <w:r>
        <w:t xml:space="preserve"> </w:t>
      </w:r>
      <w:r>
        <w:rPr>
          <w:rFonts w:hint="eastAsia"/>
        </w:rPr>
        <w:t>방법론?</w:t>
      </w:r>
    </w:p>
    <w:p w14:paraId="552E3197" w14:textId="50FCAAF9" w:rsidR="00DD62B3" w:rsidRDefault="00DD62B3" w:rsidP="00DD62B3">
      <w:pPr>
        <w:pStyle w:val="4"/>
        <w:ind w:left="480" w:hanging="480"/>
        <w:rPr>
          <w:rStyle w:val="a9"/>
          <w:rFonts w:eastAsiaTheme="minorEastAsia"/>
          <w:b/>
          <w:bCs/>
          <w:smallCaps w:val="0"/>
          <w:spacing w:val="0"/>
          <w:sz w:val="24"/>
        </w:rPr>
      </w:pPr>
      <w:r>
        <w:rPr>
          <w:rStyle w:val="a9"/>
          <w:rFonts w:eastAsiaTheme="minorEastAsia"/>
          <w:b/>
          <w:bCs/>
          <w:smallCaps w:val="0"/>
          <w:spacing w:val="0"/>
          <w:sz w:val="24"/>
        </w:rPr>
        <w:t>“</w:t>
      </w:r>
      <w:r>
        <w:rPr>
          <w:rStyle w:val="a9"/>
          <w:rFonts w:eastAsiaTheme="minorEastAsia" w:hint="eastAsia"/>
          <w:b/>
          <w:bCs/>
          <w:smallCaps w:val="0"/>
          <w:spacing w:val="0"/>
          <w:sz w:val="24"/>
        </w:rPr>
        <w:t>게임 개발은 끊임없는 문제 해결 과정</w:t>
      </w:r>
      <w:r>
        <w:rPr>
          <w:rStyle w:val="a9"/>
          <w:rFonts w:eastAsiaTheme="minorEastAsia"/>
          <w:b/>
          <w:bCs/>
          <w:smallCaps w:val="0"/>
          <w:spacing w:val="0"/>
          <w:sz w:val="24"/>
        </w:rPr>
        <w:t>”</w:t>
      </w:r>
    </w:p>
    <w:p w14:paraId="796A54E2" w14:textId="241EA6E0" w:rsidR="00772871" w:rsidRPr="00DD62B3" w:rsidRDefault="00DD62B3" w:rsidP="00DD62B3">
      <w:pPr>
        <w:pStyle w:val="4"/>
        <w:ind w:left="480" w:hanging="480"/>
        <w:rPr>
          <w:rStyle w:val="a9"/>
          <w:rFonts w:eastAsiaTheme="minorEastAsia"/>
          <w:b/>
          <w:bCs/>
          <w:smallCaps w:val="0"/>
          <w:spacing w:val="0"/>
          <w:sz w:val="24"/>
        </w:rPr>
      </w:pPr>
      <w:r w:rsidRPr="00DD62B3">
        <w:rPr>
          <w:rStyle w:val="a9"/>
          <w:rFonts w:eastAsiaTheme="minorEastAsia" w:hint="eastAsia"/>
          <w:b/>
          <w:bCs/>
          <w:smallCaps w:val="0"/>
          <w:spacing w:val="0"/>
          <w:sz w:val="24"/>
        </w:rPr>
        <w:t>I</w:t>
      </w:r>
      <w:r w:rsidRPr="00DD62B3">
        <w:rPr>
          <w:rStyle w:val="a9"/>
          <w:rFonts w:eastAsiaTheme="minorEastAsia"/>
          <w:b/>
          <w:bCs/>
          <w:smallCaps w:val="0"/>
          <w:spacing w:val="0"/>
          <w:sz w:val="24"/>
        </w:rPr>
        <w:t>dea Is Not Game</w:t>
      </w:r>
    </w:p>
    <w:p w14:paraId="33BCA9ED" w14:textId="77777777" w:rsidR="00DD62B3" w:rsidRPr="00DD62B3" w:rsidRDefault="00DD62B3" w:rsidP="00DD62B3">
      <w:pPr>
        <w:pStyle w:val="4"/>
        <w:ind w:left="480" w:hanging="480"/>
        <w:rPr>
          <w:rStyle w:val="a9"/>
          <w:rFonts w:eastAsiaTheme="minorEastAsia"/>
          <w:b/>
          <w:bCs/>
          <w:smallCaps w:val="0"/>
          <w:spacing w:val="0"/>
          <w:sz w:val="24"/>
        </w:rPr>
      </w:pPr>
      <w:r w:rsidRPr="00DD62B3">
        <w:rPr>
          <w:rStyle w:val="a9"/>
          <w:rFonts w:eastAsiaTheme="minorEastAsia" w:hint="eastAsia"/>
          <w:b/>
          <w:bCs/>
          <w:smallCaps w:val="0"/>
          <w:spacing w:val="0"/>
          <w:sz w:val="24"/>
        </w:rPr>
        <w:t>I</w:t>
      </w:r>
      <w:r w:rsidRPr="00DD62B3">
        <w:rPr>
          <w:rStyle w:val="a9"/>
          <w:rFonts w:eastAsiaTheme="minorEastAsia"/>
          <w:b/>
          <w:bCs/>
          <w:smallCaps w:val="0"/>
          <w:spacing w:val="0"/>
          <w:sz w:val="24"/>
        </w:rPr>
        <w:t>dea Is Game Design</w:t>
      </w:r>
    </w:p>
    <w:p w14:paraId="4344B13B" w14:textId="678827FB" w:rsidR="008501AA" w:rsidRPr="008501AA" w:rsidRDefault="00DD62B3" w:rsidP="008501AA">
      <w:pPr>
        <w:pStyle w:val="4"/>
        <w:ind w:left="480" w:hanging="480"/>
        <w:rPr>
          <w:color w:val="FF0000"/>
        </w:rPr>
      </w:pPr>
      <w:r w:rsidRPr="00DD62B3">
        <w:rPr>
          <w:rStyle w:val="a9"/>
          <w:rFonts w:eastAsiaTheme="minorEastAsia"/>
          <w:b/>
          <w:bCs/>
          <w:smallCaps w:val="0"/>
          <w:color w:val="FF0000"/>
          <w:spacing w:val="0"/>
          <w:sz w:val="24"/>
        </w:rPr>
        <w:t>Idea Is Not a Rabbits</w:t>
      </w:r>
    </w:p>
    <w:p w14:paraId="72CAD2CE" w14:textId="0C4E0EF9" w:rsidR="00DD62B3" w:rsidRDefault="00BD5EF1" w:rsidP="00DD62B3">
      <w:pPr>
        <w:pStyle w:val="a"/>
      </w:pPr>
      <w:r>
        <w:rPr>
          <w:rFonts w:hint="eastAsia"/>
        </w:rPr>
        <w:t>게임</w:t>
      </w:r>
      <w:r w:rsidR="00DD62B3">
        <w:t xml:space="preserve"> 개발의 </w:t>
      </w:r>
      <w:r w:rsidR="00DD62B3">
        <w:rPr>
          <w:rFonts w:hint="eastAsia"/>
        </w:rPr>
        <w:t>창의성은 집단적 사유가 필요</w:t>
      </w:r>
    </w:p>
    <w:p w14:paraId="5950DD55" w14:textId="423CC300" w:rsidR="00DD62B3" w:rsidRDefault="00DD62B3" w:rsidP="00DD62B3">
      <w:pPr>
        <w:pStyle w:val="a"/>
      </w:pPr>
      <w:r>
        <w:rPr>
          <w:rFonts w:hint="eastAsia"/>
        </w:rPr>
        <w:t>게임 개발의 창의성은 효율적으로 문제를 해결해야 함</w:t>
      </w:r>
    </w:p>
    <w:p w14:paraId="3011AAFF" w14:textId="73677FF0" w:rsidR="00DD62B3" w:rsidRDefault="00DD62B3" w:rsidP="00DD62B3">
      <w:pPr>
        <w:pStyle w:val="a"/>
      </w:pPr>
      <w:r>
        <w:rPr>
          <w:rFonts w:hint="eastAsia"/>
        </w:rPr>
        <w:t>게임 개발의 창의성은 제반 조건을 감안한 실행을 고려해야 함</w:t>
      </w:r>
    </w:p>
    <w:p w14:paraId="5F3E7DAA" w14:textId="58492DD6" w:rsidR="00DD62B3" w:rsidRDefault="00DD62B3" w:rsidP="00DD62B3"/>
    <w:p w14:paraId="100E9F35" w14:textId="174B1691" w:rsidR="00356F9E" w:rsidRDefault="00356F9E" w:rsidP="00356F9E">
      <w:pPr>
        <w:pStyle w:val="2"/>
      </w:pPr>
      <w:r>
        <w:rPr>
          <w:rFonts w:hint="eastAsia"/>
        </w:rPr>
        <w:t>창의성</w:t>
      </w:r>
      <w:r>
        <w:t xml:space="preserve"> </w:t>
      </w:r>
      <w:r>
        <w:rPr>
          <w:rFonts w:hint="eastAsia"/>
        </w:rPr>
        <w:t>사고에 방법론이 필요한 이유</w:t>
      </w:r>
    </w:p>
    <w:p w14:paraId="01959DFB" w14:textId="18AE210C" w:rsidR="00356F9E" w:rsidRDefault="00356F9E" w:rsidP="00356F9E">
      <w:pPr>
        <w:pStyle w:val="4"/>
        <w:ind w:left="480" w:hanging="480"/>
      </w:pPr>
      <w:r>
        <w:rPr>
          <w:rFonts w:hint="eastAsia"/>
        </w:rPr>
        <w:t xml:space="preserve">리더와 보스의 </w:t>
      </w:r>
      <w:proofErr w:type="gramStart"/>
      <w:r>
        <w:rPr>
          <w:rFonts w:hint="eastAsia"/>
        </w:rPr>
        <w:t xml:space="preserve">차이점 </w:t>
      </w:r>
      <w:r>
        <w:t>:</w:t>
      </w:r>
      <w:proofErr w:type="gramEnd"/>
      <w:r>
        <w:t xml:space="preserve"> </w:t>
      </w:r>
      <w:r>
        <w:rPr>
          <w:rFonts w:hint="eastAsia"/>
        </w:rPr>
        <w:t>리더는 지시하고,</w:t>
      </w:r>
      <w:r>
        <w:t xml:space="preserve"> </w:t>
      </w:r>
      <w:r>
        <w:rPr>
          <w:rFonts w:hint="eastAsia"/>
        </w:rPr>
        <w:t>보스는</w:t>
      </w:r>
      <w:r>
        <w:t xml:space="preserve"> </w:t>
      </w:r>
      <w:r>
        <w:rPr>
          <w:rFonts w:hint="eastAsia"/>
        </w:rPr>
        <w:t>함께 일한다</w:t>
      </w:r>
    </w:p>
    <w:p w14:paraId="58849277" w14:textId="70F3D0BF" w:rsidR="00356F9E" w:rsidRDefault="00356F9E" w:rsidP="00356F9E"/>
    <w:p w14:paraId="549C1058" w14:textId="4388B742" w:rsidR="00356F9E" w:rsidRDefault="007B5429" w:rsidP="007B5429">
      <w:pPr>
        <w:pStyle w:val="2"/>
      </w:pPr>
      <w:proofErr w:type="spellStart"/>
      <w:r>
        <w:rPr>
          <w:rFonts w:hint="eastAsia"/>
        </w:rPr>
        <w:t>델파이</w:t>
      </w:r>
      <w:proofErr w:type="spellEnd"/>
      <w:r>
        <w:rPr>
          <w:rFonts w:hint="eastAsia"/>
        </w:rPr>
        <w:t xml:space="preserve"> 기법</w:t>
      </w:r>
    </w:p>
    <w:p w14:paraId="19BC56ED" w14:textId="6FE40C09" w:rsidR="007B5429" w:rsidRDefault="007B5429" w:rsidP="007B5429">
      <w:pPr>
        <w:pStyle w:val="4"/>
        <w:ind w:left="480" w:hanging="480"/>
      </w:pPr>
      <w:r>
        <w:t>“</w:t>
      </w:r>
      <w:r>
        <w:rPr>
          <w:rFonts w:hint="eastAsia"/>
        </w:rPr>
        <w:t>이 게임은 성공 가능할까?</w:t>
      </w:r>
      <w:r>
        <w:t>”</w:t>
      </w:r>
    </w:p>
    <w:p w14:paraId="2D095FD2" w14:textId="1A068D18" w:rsidR="007B5429" w:rsidRDefault="007B5429" w:rsidP="007B5429">
      <w:pPr>
        <w:pStyle w:val="3"/>
        <w:ind w:left="840" w:hanging="440"/>
      </w:pPr>
      <w:r>
        <w:rPr>
          <w:rFonts w:hint="eastAsia"/>
        </w:rPr>
        <w:t>[정의]</w:t>
      </w:r>
    </w:p>
    <w:p w14:paraId="702EE2A8" w14:textId="117F93F0" w:rsidR="007B5429" w:rsidRDefault="007B5429" w:rsidP="007B5429">
      <w:pPr>
        <w:pStyle w:val="a"/>
      </w:pPr>
      <w:r>
        <w:rPr>
          <w:rFonts w:hint="eastAsia"/>
        </w:rPr>
        <w:t>미래의 특정시점을 예측하는 경우,</w:t>
      </w:r>
      <w:r>
        <w:t xml:space="preserve"> </w:t>
      </w:r>
      <w:r>
        <w:rPr>
          <w:rFonts w:hint="eastAsia"/>
        </w:rPr>
        <w:t>현재의 상태에 대한 일반화,</w:t>
      </w:r>
      <w:r>
        <w:t xml:space="preserve"> </w:t>
      </w:r>
      <w:proofErr w:type="gramStart"/>
      <w:r>
        <w:rPr>
          <w:rFonts w:hint="eastAsia"/>
        </w:rPr>
        <w:t>표준화 된</w:t>
      </w:r>
      <w:proofErr w:type="gramEnd"/>
      <w:r>
        <w:rPr>
          <w:rFonts w:hint="eastAsia"/>
        </w:rPr>
        <w:t xml:space="preserve"> 자료가 부족한 경우,</w:t>
      </w:r>
      <w:r>
        <w:t xml:space="preserve"> </w:t>
      </w:r>
      <w:r>
        <w:rPr>
          <w:rFonts w:hint="eastAsia"/>
        </w:rPr>
        <w:t>직관을 객관화 하는 예측의 방법으로 많이 사용되어지는 기법</w:t>
      </w:r>
    </w:p>
    <w:p w14:paraId="665B176E" w14:textId="77777777" w:rsidR="007B5429" w:rsidRPr="007B5429" w:rsidRDefault="007B5429" w:rsidP="007B54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64"/>
        <w:gridCol w:w="1159"/>
        <w:gridCol w:w="1164"/>
        <w:gridCol w:w="1159"/>
        <w:gridCol w:w="1164"/>
        <w:gridCol w:w="1159"/>
        <w:gridCol w:w="1164"/>
        <w:gridCol w:w="1159"/>
        <w:gridCol w:w="1164"/>
      </w:tblGrid>
      <w:tr w:rsidR="007B5429" w14:paraId="12B3DCA8" w14:textId="77777777" w:rsidTr="007B5429">
        <w:tc>
          <w:tcPr>
            <w:tcW w:w="1184" w:type="dxa"/>
          </w:tcPr>
          <w:p w14:paraId="7EE13DA7" w14:textId="77777777" w:rsidR="007B5429" w:rsidRPr="007B5429" w:rsidRDefault="007B5429" w:rsidP="007B5429">
            <w:pPr>
              <w:jc w:val="center"/>
              <w:rPr>
                <w:b/>
                <w:bCs/>
              </w:rPr>
            </w:pPr>
            <w:r w:rsidRPr="007B5429">
              <w:rPr>
                <w:rFonts w:hint="eastAsia"/>
                <w:b/>
                <w:bCs/>
              </w:rPr>
              <w:t>전문가</w:t>
            </w:r>
          </w:p>
          <w:p w14:paraId="0F21AED2" w14:textId="2B413028" w:rsidR="007B5429" w:rsidRPr="007B5429" w:rsidRDefault="007B5429" w:rsidP="007B5429">
            <w:pPr>
              <w:jc w:val="center"/>
              <w:rPr>
                <w:b/>
                <w:bCs/>
              </w:rPr>
            </w:pPr>
            <w:r w:rsidRPr="007B5429">
              <w:rPr>
                <w:rFonts w:hint="eastAsia"/>
                <w:b/>
                <w:bCs/>
              </w:rPr>
              <w:t>선정</w:t>
            </w:r>
          </w:p>
        </w:tc>
        <w:tc>
          <w:tcPr>
            <w:tcW w:w="1185" w:type="dxa"/>
            <w:tcBorders>
              <w:top w:val="nil"/>
              <w:bottom w:val="nil"/>
            </w:tcBorders>
          </w:tcPr>
          <w:p w14:paraId="1A3C654A" w14:textId="1BE969E1" w:rsidR="007B5429" w:rsidRPr="007B5429" w:rsidRDefault="007B5429" w:rsidP="007B54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25472" behindDoc="0" locked="0" layoutInCell="1" allowOverlap="1" wp14:anchorId="1B776EAE" wp14:editId="4FC4DA6A">
                      <wp:simplePos x="0" y="0"/>
                      <wp:positionH relativeFrom="column">
                        <wp:posOffset>48260</wp:posOffset>
                      </wp:positionH>
                      <wp:positionV relativeFrom="paragraph">
                        <wp:posOffset>36830</wp:posOffset>
                      </wp:positionV>
                      <wp:extent cx="533400" cy="333375"/>
                      <wp:effectExtent l="0" t="19050" r="38100" b="47625"/>
                      <wp:wrapNone/>
                      <wp:docPr id="5" name="화살표: 오른쪽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33337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F2C809" id="화살표: 오른쪽 5" o:spid="_x0000_s1026" type="#_x0000_t13" style="position:absolute;left:0;text-align:left;margin-left:3.8pt;margin-top:2.9pt;width:42pt;height:26.25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" adj="14850" fillcolor="#4472c4 [3204]" strokecolor="#1f3763 [1604]" strokeweight="1pt"/>
                  </w:pict>
                </mc:Fallback>
              </mc:AlternateContent>
            </w:r>
          </w:p>
        </w:tc>
        <w:tc>
          <w:tcPr>
            <w:tcW w:w="1185" w:type="dxa"/>
          </w:tcPr>
          <w:p w14:paraId="1A0687CD" w14:textId="7723675B" w:rsidR="007B5429" w:rsidRPr="007B5429" w:rsidRDefault="007B5429" w:rsidP="007B54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28544" behindDoc="0" locked="0" layoutInCell="1" allowOverlap="1" wp14:anchorId="261FBECB" wp14:editId="4DFBE368">
                      <wp:simplePos x="0" y="0"/>
                      <wp:positionH relativeFrom="column">
                        <wp:posOffset>810260</wp:posOffset>
                      </wp:positionH>
                      <wp:positionV relativeFrom="paragraph">
                        <wp:posOffset>36830</wp:posOffset>
                      </wp:positionV>
                      <wp:extent cx="533400" cy="333375"/>
                      <wp:effectExtent l="0" t="19050" r="38100" b="47625"/>
                      <wp:wrapNone/>
                      <wp:docPr id="13" name="화살표: 오른쪽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33337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0102E8" id="화살표: 오른쪽 13" o:spid="_x0000_s1026" type="#_x0000_t13" style="position:absolute;left:0;text-align:left;margin-left:63.8pt;margin-top:2.9pt;width:42pt;height:26.2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" adj="14850" fillcolor="#4472c4 [3204]" strokecolor="#1f3763 [1604]" strokeweight="1pt"/>
                  </w:pict>
                </mc:Fallback>
              </mc:AlternateContent>
            </w:r>
            <w:r w:rsidRPr="007B5429">
              <w:rPr>
                <w:rFonts w:hint="eastAsia"/>
                <w:b/>
                <w:bCs/>
              </w:rPr>
              <w:t>질문</w:t>
            </w:r>
          </w:p>
        </w:tc>
        <w:tc>
          <w:tcPr>
            <w:tcW w:w="1185" w:type="dxa"/>
            <w:tcBorders>
              <w:top w:val="nil"/>
              <w:bottom w:val="nil"/>
            </w:tcBorders>
          </w:tcPr>
          <w:p w14:paraId="079474A1" w14:textId="20D5CC5A" w:rsidR="007B5429" w:rsidRPr="007B5429" w:rsidRDefault="007B5429" w:rsidP="007B54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72C95C30" wp14:editId="534FF0E2">
                      <wp:simplePos x="0" y="0"/>
                      <wp:positionH relativeFrom="column">
                        <wp:posOffset>200660</wp:posOffset>
                      </wp:positionH>
                      <wp:positionV relativeFrom="paragraph">
                        <wp:posOffset>407670</wp:posOffset>
                      </wp:positionV>
                      <wp:extent cx="3162300" cy="295275"/>
                      <wp:effectExtent l="19050" t="19050" r="19050" b="28575"/>
                      <wp:wrapNone/>
                      <wp:docPr id="16" name="화살표: U자형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 flipV="1">
                                <a:off x="0" y="0"/>
                                <a:ext cx="3162300" cy="295275"/>
                              </a:xfrm>
                              <a:prstGeom prst="uturnArrow">
                                <a:avLst>
                                  <a:gd name="adj1" fmla="val 37904"/>
                                  <a:gd name="adj2" fmla="val 25000"/>
                                  <a:gd name="adj3" fmla="val 28226"/>
                                  <a:gd name="adj4" fmla="val 43750"/>
                                  <a:gd name="adj5" fmla="val 10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D2E707" id="화살표: U자형 16" o:spid="_x0000_s1026" style="position:absolute;left:0;text-align:left;margin-left:15.8pt;margin-top:32.1pt;width:249pt;height:23.25pt;flip:x y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230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" path="m,295275l,129183c,57837,57837,,129183,l3015259,v71346,,129183,57837,129183,129183l3144442,211931r17858,l3088481,295275r-73818,-83344l3032521,211931r,-82748c3032521,119649,3024793,111921,3015259,111921r-2886076,c119649,111921,111921,119649,111921,129183r,166092l,295275xe" fillcolor="#4472c4 [3204]" strokecolor="#1f3763 [1604]" strokeweight="1pt">
                      <v:stroke joinstyle="miter"/>
                      <v:path arrowok="t" o:connecttype="custom" o:connectlocs="0,295275;0,129183;129183,0;3015259,0;3144442,129183;3144442,211931;3162300,211931;3088481,295275;3014663,211931;3032521,211931;3032521,129183;3015259,111921;129183,111921;111921,129183;111921,295275;0,295275" o:connectangles="0,0,0,0,0,0,0,0,0,0,0,0,0,0,0,0"/>
                    </v:shape>
                  </w:pict>
                </mc:Fallback>
              </mc:AlternateContent>
            </w:r>
          </w:p>
        </w:tc>
        <w:tc>
          <w:tcPr>
            <w:tcW w:w="1185" w:type="dxa"/>
          </w:tcPr>
          <w:p w14:paraId="654AFDF5" w14:textId="661D0A38" w:rsidR="007B5429" w:rsidRPr="007B5429" w:rsidRDefault="007B5429" w:rsidP="007B5429">
            <w:pPr>
              <w:jc w:val="center"/>
              <w:rPr>
                <w:b/>
                <w:bCs/>
              </w:rPr>
            </w:pPr>
            <w:r w:rsidRPr="007B5429">
              <w:rPr>
                <w:rFonts w:hint="eastAsia"/>
                <w:b/>
                <w:bCs/>
              </w:rPr>
              <w:t>응답</w:t>
            </w:r>
          </w:p>
        </w:tc>
        <w:tc>
          <w:tcPr>
            <w:tcW w:w="1185" w:type="dxa"/>
            <w:tcBorders>
              <w:top w:val="nil"/>
              <w:bottom w:val="nil"/>
            </w:tcBorders>
          </w:tcPr>
          <w:p w14:paraId="08FD860F" w14:textId="3541F967" w:rsidR="007B5429" w:rsidRPr="007B5429" w:rsidRDefault="007B5429" w:rsidP="007B54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36736" behindDoc="0" locked="0" layoutInCell="1" allowOverlap="1" wp14:anchorId="4E582A67" wp14:editId="3CD901B7">
                      <wp:simplePos x="0" y="0"/>
                      <wp:positionH relativeFrom="column">
                        <wp:posOffset>29210</wp:posOffset>
                      </wp:positionH>
                      <wp:positionV relativeFrom="paragraph">
                        <wp:posOffset>36830</wp:posOffset>
                      </wp:positionV>
                      <wp:extent cx="533400" cy="333375"/>
                      <wp:effectExtent l="0" t="19050" r="38100" b="47625"/>
                      <wp:wrapNone/>
                      <wp:docPr id="14" name="화살표: 오른쪽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33337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CF93C1" id="화살표: 오른쪽 14" o:spid="_x0000_s1026" type="#_x0000_t13" style="position:absolute;left:0;text-align:left;margin-left:2.3pt;margin-top:2.9pt;width:42pt;height:26.25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" adj="14850" fillcolor="#4472c4 [3204]" strokecolor="#1f3763 [1604]" strokeweight="1pt"/>
                  </w:pict>
                </mc:Fallback>
              </mc:AlternateContent>
            </w:r>
          </w:p>
        </w:tc>
        <w:tc>
          <w:tcPr>
            <w:tcW w:w="1185" w:type="dxa"/>
          </w:tcPr>
          <w:p w14:paraId="010CB011" w14:textId="1B2EF4B6" w:rsidR="007B5429" w:rsidRPr="007B5429" w:rsidRDefault="007B5429" w:rsidP="007B5429">
            <w:pPr>
              <w:jc w:val="center"/>
              <w:rPr>
                <w:b/>
                <w:bCs/>
              </w:rPr>
            </w:pPr>
            <w:r w:rsidRPr="007B5429">
              <w:rPr>
                <w:rFonts w:hint="eastAsia"/>
                <w:b/>
                <w:bCs/>
              </w:rPr>
              <w:t xml:space="preserve">결과분석 후 </w:t>
            </w:r>
            <w:proofErr w:type="spellStart"/>
            <w:r w:rsidRPr="007B5429">
              <w:rPr>
                <w:rFonts w:hint="eastAsia"/>
                <w:b/>
                <w:bCs/>
              </w:rPr>
              <w:t>재질문</w:t>
            </w:r>
            <w:proofErr w:type="spellEnd"/>
          </w:p>
        </w:tc>
        <w:tc>
          <w:tcPr>
            <w:tcW w:w="1185" w:type="dxa"/>
            <w:tcBorders>
              <w:top w:val="nil"/>
              <w:bottom w:val="nil"/>
            </w:tcBorders>
          </w:tcPr>
          <w:p w14:paraId="5ECB1BA5" w14:textId="228FB86A" w:rsidR="007B5429" w:rsidRPr="007B5429" w:rsidRDefault="007B5429" w:rsidP="007B54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024" behindDoc="0" locked="0" layoutInCell="1" allowOverlap="1" wp14:anchorId="782326C5" wp14:editId="6C23ADBB">
                      <wp:simplePos x="0" y="0"/>
                      <wp:positionH relativeFrom="column">
                        <wp:posOffset>57785</wp:posOffset>
                      </wp:positionH>
                      <wp:positionV relativeFrom="paragraph">
                        <wp:posOffset>36830</wp:posOffset>
                      </wp:positionV>
                      <wp:extent cx="533400" cy="333375"/>
                      <wp:effectExtent l="0" t="19050" r="38100" b="47625"/>
                      <wp:wrapNone/>
                      <wp:docPr id="15" name="화살표: 오른쪽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33337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AA1ABE" id="화살표: 오른쪽 15" o:spid="_x0000_s1026" type="#_x0000_t13" style="position:absolute;left:0;text-align:left;margin-left:4.55pt;margin-top:2.9pt;width:42pt;height:26.2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" adj="14850" fillcolor="#4472c4 [3204]" strokecolor="#1f3763 [1604]" strokeweight="1pt"/>
                  </w:pict>
                </mc:Fallback>
              </mc:AlternateContent>
            </w:r>
          </w:p>
        </w:tc>
        <w:tc>
          <w:tcPr>
            <w:tcW w:w="1185" w:type="dxa"/>
          </w:tcPr>
          <w:p w14:paraId="30F06DDF" w14:textId="5A1BE465" w:rsidR="007B5429" w:rsidRPr="007B5429" w:rsidRDefault="007B5429" w:rsidP="007B5429">
            <w:pPr>
              <w:jc w:val="center"/>
              <w:rPr>
                <w:b/>
                <w:bCs/>
              </w:rPr>
            </w:pPr>
            <w:r w:rsidRPr="007B5429">
              <w:rPr>
                <w:rFonts w:hint="eastAsia"/>
                <w:b/>
                <w:bCs/>
              </w:rPr>
              <w:t>최종 정리</w:t>
            </w:r>
          </w:p>
        </w:tc>
      </w:tr>
    </w:tbl>
    <w:p w14:paraId="1A63C6EF" w14:textId="77777777" w:rsidR="007B5429" w:rsidRDefault="007B5429" w:rsidP="007B5429"/>
    <w:p w14:paraId="4D69E7E6" w14:textId="6E93F4D5" w:rsidR="007B5429" w:rsidRDefault="007B5429" w:rsidP="007B542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423C9EA9" wp14:editId="2FCCE07C">
                <wp:simplePos x="0" y="0"/>
                <wp:positionH relativeFrom="column">
                  <wp:posOffset>2708275</wp:posOffset>
                </wp:positionH>
                <wp:positionV relativeFrom="paragraph">
                  <wp:posOffset>6350</wp:posOffset>
                </wp:positionV>
                <wp:extent cx="2360930" cy="1404620"/>
                <wp:effectExtent l="0" t="0" r="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2D6EAF" w14:textId="007C3B23" w:rsidR="001B08DF" w:rsidRPr="007B5429" w:rsidRDefault="001B08DF" w:rsidP="007B5429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7B5429">
                              <w:rPr>
                                <w:rFonts w:hint="eastAsia"/>
                                <w:b/>
                                <w:bCs/>
                              </w:rPr>
                              <w:t>수차례 반복</w:t>
                            </w:r>
                          </w:p>
                          <w:p w14:paraId="38F55966" w14:textId="4D103C7D" w:rsidR="001B08DF" w:rsidRPr="007B5429" w:rsidRDefault="001B08DF" w:rsidP="007B5429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7B5429">
                              <w:rPr>
                                <w:rFonts w:hint="eastAsia"/>
                                <w:b/>
                                <w:bCs/>
                              </w:rPr>
                              <w:t>(분석</w:t>
                            </w:r>
                            <w:r w:rsidRPr="007B542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7B5429">
                              <w:rPr>
                                <w:rFonts w:hint="eastAsia"/>
                                <w:b/>
                                <w:bCs/>
                              </w:rPr>
                              <w:t>및 전 회차 응답지 제시)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23C9EA9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31" type="#_x0000_t202" style="position:absolute;left:0;text-align:left;margin-left:213.25pt;margin-top:.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" filled="f" stroked="f">
                <v:textbox style="mso-fit-shape-to-text:t">
                  <w:txbxContent>
                    <w:p w14:paraId="002D6EAF" w14:textId="007C3B23" w:rsidR="001B08DF" w:rsidRPr="007B5429" w:rsidRDefault="001B08DF" w:rsidP="007B5429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 w:rsidRPr="007B5429">
                        <w:rPr>
                          <w:rFonts w:hint="eastAsia"/>
                          <w:b/>
                          <w:bCs/>
                        </w:rPr>
                        <w:t>수차례 반복</w:t>
                      </w:r>
                    </w:p>
                    <w:p w14:paraId="38F55966" w14:textId="4D103C7D" w:rsidR="001B08DF" w:rsidRPr="007B5429" w:rsidRDefault="001B08DF" w:rsidP="007B5429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 w:rsidRPr="007B5429">
                        <w:rPr>
                          <w:rFonts w:hint="eastAsia"/>
                          <w:b/>
                          <w:bCs/>
                        </w:rPr>
                        <w:t>(분석</w:t>
                      </w:r>
                      <w:r w:rsidRPr="007B5429">
                        <w:rPr>
                          <w:b/>
                          <w:bCs/>
                        </w:rPr>
                        <w:t xml:space="preserve"> </w:t>
                      </w:r>
                      <w:r w:rsidRPr="007B5429">
                        <w:rPr>
                          <w:rFonts w:hint="eastAsia"/>
                          <w:b/>
                          <w:bCs/>
                        </w:rPr>
                        <w:t>및 전 회차 응답지 제시)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A1B934" w14:textId="795D324D" w:rsidR="007B5429" w:rsidRDefault="007B5429" w:rsidP="007B5429"/>
    <w:p w14:paraId="455A5407" w14:textId="0530C2FC" w:rsidR="007B5429" w:rsidRDefault="00673F3A" w:rsidP="00673F3A">
      <w:pPr>
        <w:pStyle w:val="a"/>
      </w:pPr>
      <w:r>
        <w:rPr>
          <w:rFonts w:hint="eastAsia"/>
        </w:rPr>
        <w:t>결과 분석에 나온 대답에 대한 새로운 질문을 작성하고 다시 질문한다.</w:t>
      </w:r>
      <w:r>
        <w:t xml:space="preserve"> </w:t>
      </w:r>
      <w:r>
        <w:rPr>
          <w:rFonts w:hint="eastAsia"/>
        </w:rPr>
        <w:t>이 과정을 반복하여 확실한 결과가 정해질 때까지 진행한다.</w:t>
      </w:r>
    </w:p>
    <w:p w14:paraId="4232ED20" w14:textId="62C1484B" w:rsidR="00673F3A" w:rsidRDefault="00673F3A">
      <w:pPr>
        <w:widowControl/>
        <w:wordWrap/>
        <w:autoSpaceDE/>
        <w:autoSpaceDN/>
      </w:pPr>
      <w:r>
        <w:br w:type="page"/>
      </w:r>
    </w:p>
    <w:p w14:paraId="7AF5BE75" w14:textId="248B4C0F" w:rsidR="00673F3A" w:rsidRDefault="00673F3A" w:rsidP="00673F3A">
      <w:pPr>
        <w:pStyle w:val="2"/>
      </w:pPr>
      <w:proofErr w:type="spellStart"/>
      <w:r>
        <w:rPr>
          <w:rFonts w:hint="eastAsia"/>
        </w:rPr>
        <w:lastRenderedPageBreak/>
        <w:t>델파이</w:t>
      </w:r>
      <w:proofErr w:type="spellEnd"/>
      <w:r>
        <w:rPr>
          <w:rFonts w:hint="eastAsia"/>
        </w:rPr>
        <w:t xml:space="preserve"> 기법 세부</w:t>
      </w:r>
    </w:p>
    <w:p w14:paraId="0EF1985F" w14:textId="4C17E197" w:rsidR="00673F3A" w:rsidRDefault="00673F3A" w:rsidP="00673F3A">
      <w:pPr>
        <w:pStyle w:val="a"/>
      </w:pPr>
      <w:proofErr w:type="spellStart"/>
      <w:r>
        <w:rPr>
          <w:rFonts w:hint="eastAsia"/>
        </w:rPr>
        <w:t>델파이</w:t>
      </w:r>
      <w:proofErr w:type="spellEnd"/>
      <w:r>
        <w:rPr>
          <w:rFonts w:hint="eastAsia"/>
        </w:rPr>
        <w:t xml:space="preserve"> 기법은 예측조사 방법의 일종으로 내용이 아직 알려지지 않거나 일정한 합의점에 달하지 못한 내용에 대해 다수의 전문가의 의경을 받고,</w:t>
      </w:r>
      <w:r>
        <w:t xml:space="preserve"> </w:t>
      </w:r>
      <w:r>
        <w:rPr>
          <w:rFonts w:hint="eastAsia"/>
        </w:rPr>
        <w:t>수회에 걸쳐 피드백(</w:t>
      </w:r>
      <w:r>
        <w:t>Feedback)</w:t>
      </w:r>
      <w:r>
        <w:rPr>
          <w:rFonts w:hint="eastAsia"/>
        </w:rPr>
        <w:t>시켜 그들의 의견을 수렴하고 합의된 내용을 얻는 집단적 사고를 통해 체계적으로 접근하는 일종의 예측에 의한 정책 분석 방법이라고 볼 수 있다.</w:t>
      </w:r>
    </w:p>
    <w:p w14:paraId="4B364C60" w14:textId="77777777" w:rsidR="00992812" w:rsidRPr="00992812" w:rsidRDefault="00992812" w:rsidP="00992812"/>
    <w:p w14:paraId="49EB6C39" w14:textId="0DB2C16C" w:rsidR="00673F3A" w:rsidRDefault="00673F3A" w:rsidP="00992812">
      <w:pPr>
        <w:pStyle w:val="4"/>
        <w:ind w:left="480" w:hanging="480"/>
      </w:pPr>
      <w:r>
        <w:t xml:space="preserve">Delphi(사고의 </w:t>
      </w:r>
      <w:r>
        <w:rPr>
          <w:rFonts w:hint="eastAsia"/>
        </w:rPr>
        <w:t>체계적 수렴</w:t>
      </w:r>
      <w:r>
        <w:t>)</w:t>
      </w:r>
    </w:p>
    <w:p w14:paraId="1DB2F36D" w14:textId="7D1CD5A3" w:rsidR="00673F3A" w:rsidRDefault="00673F3A" w:rsidP="00992812">
      <w:pPr>
        <w:pStyle w:val="a"/>
      </w:pPr>
      <w:r>
        <w:rPr>
          <w:rFonts w:hint="eastAsia"/>
        </w:rPr>
        <w:t>집</w:t>
      </w:r>
      <w:r w:rsidR="00272AA2">
        <w:rPr>
          <w:rFonts w:hint="eastAsia"/>
        </w:rPr>
        <w:t>단</w:t>
      </w:r>
      <w:r>
        <w:rPr>
          <w:rFonts w:hint="eastAsia"/>
        </w:rPr>
        <w:t>적 사고를 체계적으로 접근시켜 수렴</w:t>
      </w:r>
      <w:r>
        <w:t>(</w:t>
      </w:r>
      <w:r>
        <w:rPr>
          <w:rFonts w:hint="eastAsia"/>
        </w:rPr>
        <w:t>집단의 의견 일치를 근접시키는 유용</w:t>
      </w:r>
      <w:r>
        <w:t>)</w:t>
      </w:r>
    </w:p>
    <w:p w14:paraId="563CDB74" w14:textId="77BBDA1D" w:rsidR="00992812" w:rsidRDefault="00992812" w:rsidP="00992812"/>
    <w:p w14:paraId="7CAB76BA" w14:textId="78D0D48F" w:rsidR="00992812" w:rsidRDefault="00992812" w:rsidP="00992812">
      <w:pPr>
        <w:pStyle w:val="2"/>
      </w:pPr>
      <w:proofErr w:type="spellStart"/>
      <w:r>
        <w:rPr>
          <w:rFonts w:hint="eastAsia"/>
        </w:rPr>
        <w:t>델파이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기법 </w:t>
      </w:r>
      <w:r>
        <w:t>/</w:t>
      </w:r>
      <w:proofErr w:type="gramEnd"/>
      <w:r>
        <w:t xml:space="preserve"> </w:t>
      </w:r>
      <w:r>
        <w:rPr>
          <w:rFonts w:hint="eastAsia"/>
        </w:rPr>
        <w:t>실행방식</w:t>
      </w:r>
    </w:p>
    <w:p w14:paraId="7E7762C1" w14:textId="3E8B9BFF" w:rsidR="00992812" w:rsidRDefault="00992812" w:rsidP="00992812">
      <w:pPr>
        <w:pStyle w:val="5"/>
        <w:ind w:left="400" w:hanging="400"/>
      </w:pPr>
      <w:r w:rsidRPr="002A3FF5">
        <w:rPr>
          <w:rFonts w:hint="eastAsia"/>
          <w:color w:val="FF0000"/>
        </w:rPr>
        <w:t>복수의 전문가</w:t>
      </w:r>
      <w:r>
        <w:rPr>
          <w:rFonts w:hint="eastAsia"/>
        </w:rPr>
        <w:t>들로 패널을 구성</w:t>
      </w:r>
    </w:p>
    <w:p w14:paraId="0CEC50F1" w14:textId="75830671" w:rsidR="00992812" w:rsidRDefault="00992812" w:rsidP="00992812">
      <w:pPr>
        <w:pStyle w:val="5"/>
        <w:ind w:left="400" w:hanging="400"/>
      </w:pPr>
      <w:r>
        <w:rPr>
          <w:rFonts w:hint="eastAsia"/>
        </w:rPr>
        <w:t xml:space="preserve">각 패널들은 서로 어떤 사람인지 알 수 없도록 </w:t>
      </w:r>
      <w:r w:rsidRPr="002A3FF5">
        <w:rPr>
          <w:rFonts w:hint="eastAsia"/>
          <w:color w:val="FF0000"/>
        </w:rPr>
        <w:t>익명성을 보장</w:t>
      </w:r>
      <w:r>
        <w:rPr>
          <w:rFonts w:hint="eastAsia"/>
        </w:rPr>
        <w:t>해야 함</w:t>
      </w:r>
    </w:p>
    <w:p w14:paraId="3E9B2439" w14:textId="7887E87A" w:rsidR="00992812" w:rsidRDefault="00992812" w:rsidP="00992812">
      <w:pPr>
        <w:pStyle w:val="5"/>
        <w:ind w:left="400" w:hanging="400"/>
      </w:pPr>
      <w:r>
        <w:rPr>
          <w:rFonts w:hint="eastAsia"/>
        </w:rPr>
        <w:t xml:space="preserve">익명성 보장을 위해 </w:t>
      </w:r>
      <w:r w:rsidRPr="002A3FF5">
        <w:rPr>
          <w:rFonts w:hint="eastAsia"/>
          <w:color w:val="FF0000"/>
        </w:rPr>
        <w:t>우편 혹은 이메일로 의사 소통</w:t>
      </w:r>
      <w:r>
        <w:rPr>
          <w:rFonts w:hint="eastAsia"/>
        </w:rPr>
        <w:t>을 진행함</w:t>
      </w:r>
    </w:p>
    <w:p w14:paraId="10EE795F" w14:textId="1665FD58" w:rsidR="00992812" w:rsidRPr="002A3FF5" w:rsidRDefault="00992812" w:rsidP="00992812">
      <w:pPr>
        <w:pStyle w:val="5"/>
        <w:ind w:left="400" w:hanging="400"/>
      </w:pPr>
      <w:r w:rsidRPr="002A3FF5">
        <w:rPr>
          <w:rFonts w:hint="eastAsia"/>
          <w:color w:val="FF0000"/>
        </w:rPr>
        <w:t>답변들을 취합 후 익명으로 패널들에게 피드백</w:t>
      </w:r>
      <w:r>
        <w:rPr>
          <w:rFonts w:hint="eastAsia"/>
        </w:rPr>
        <w:t>을 진</w:t>
      </w:r>
      <w:r w:rsidRPr="002A3FF5">
        <w:rPr>
          <w:rFonts w:hint="eastAsia"/>
        </w:rPr>
        <w:t>행</w:t>
      </w:r>
    </w:p>
    <w:p w14:paraId="61B4D403" w14:textId="008337C3" w:rsidR="00992812" w:rsidRPr="002A3FF5" w:rsidRDefault="00992812" w:rsidP="002A3FF5">
      <w:pPr>
        <w:pStyle w:val="5"/>
        <w:ind w:left="400" w:hanging="400"/>
      </w:pPr>
      <w:r w:rsidRPr="002A3FF5">
        <w:t>패널들은</w:t>
      </w:r>
      <w:r w:rsidRPr="002A3FF5">
        <w:rPr>
          <w:rFonts w:hint="eastAsia"/>
        </w:rPr>
        <w:t xml:space="preserve"> </w:t>
      </w:r>
      <w:r w:rsidRPr="002A3FF5">
        <w:rPr>
          <w:color w:val="FF0000"/>
        </w:rPr>
        <w:t>다른</w:t>
      </w:r>
      <w:r w:rsidRPr="002A3FF5">
        <w:rPr>
          <w:rFonts w:hint="eastAsia"/>
          <w:color w:val="FF0000"/>
        </w:rPr>
        <w:t xml:space="preserve"> </w:t>
      </w:r>
      <w:r w:rsidRPr="002A3FF5">
        <w:rPr>
          <w:color w:val="FF0000"/>
        </w:rPr>
        <w:t>패널의</w:t>
      </w:r>
      <w:r w:rsidRPr="002A3FF5">
        <w:rPr>
          <w:rFonts w:hint="eastAsia"/>
          <w:color w:val="FF0000"/>
        </w:rPr>
        <w:t xml:space="preserve"> </w:t>
      </w:r>
      <w:r w:rsidRPr="002A3FF5">
        <w:rPr>
          <w:color w:val="FF0000"/>
        </w:rPr>
        <w:t>의견을</w:t>
      </w:r>
      <w:r w:rsidRPr="002A3FF5">
        <w:rPr>
          <w:rFonts w:hint="eastAsia"/>
          <w:color w:val="FF0000"/>
        </w:rPr>
        <w:t xml:space="preserve"> </w:t>
      </w:r>
      <w:r w:rsidRPr="002A3FF5">
        <w:rPr>
          <w:color w:val="FF0000"/>
        </w:rPr>
        <w:t>비교</w:t>
      </w:r>
      <w:r w:rsidRPr="002A3FF5">
        <w:rPr>
          <w:rFonts w:hint="eastAsia"/>
          <w:color w:val="FF0000"/>
        </w:rPr>
        <w:t xml:space="preserve"> </w:t>
      </w:r>
      <w:r w:rsidRPr="002A3FF5">
        <w:rPr>
          <w:color w:val="FF0000"/>
        </w:rPr>
        <w:t>분석</w:t>
      </w:r>
      <w:r w:rsidRPr="002A3FF5">
        <w:rPr>
          <w:rFonts w:hint="eastAsia"/>
          <w:color w:val="FF0000"/>
        </w:rPr>
        <w:t xml:space="preserve"> </w:t>
      </w:r>
      <w:r w:rsidRPr="002A3FF5">
        <w:rPr>
          <w:color w:val="FF0000"/>
        </w:rPr>
        <w:t>후</w:t>
      </w:r>
      <w:r w:rsidRPr="002A3FF5">
        <w:rPr>
          <w:rFonts w:hint="eastAsia"/>
          <w:color w:val="FF0000"/>
        </w:rPr>
        <w:t xml:space="preserve"> </w:t>
      </w:r>
      <w:r w:rsidRPr="002A3FF5">
        <w:rPr>
          <w:color w:val="FF0000"/>
        </w:rPr>
        <w:t>다시</w:t>
      </w:r>
      <w:r w:rsidRPr="002A3FF5">
        <w:rPr>
          <w:rFonts w:hint="eastAsia"/>
          <w:color w:val="FF0000"/>
        </w:rPr>
        <w:t xml:space="preserve"> </w:t>
      </w:r>
      <w:r w:rsidRPr="002A3FF5">
        <w:rPr>
          <w:color w:val="FF0000"/>
        </w:rPr>
        <w:t>피드백</w:t>
      </w:r>
    </w:p>
    <w:p w14:paraId="44FEF76D" w14:textId="36EBCCB3" w:rsidR="00992812" w:rsidRDefault="00992812" w:rsidP="002A3FF5">
      <w:pPr>
        <w:pStyle w:val="5"/>
        <w:ind w:left="400" w:hanging="400"/>
        <w:rPr>
          <w:color w:val="FF0000"/>
        </w:rPr>
      </w:pPr>
      <w:r w:rsidRPr="002A3FF5">
        <w:t>위</w:t>
      </w:r>
      <w:r w:rsidRPr="002A3FF5">
        <w:rPr>
          <w:rFonts w:hint="eastAsia"/>
        </w:rPr>
        <w:t xml:space="preserve"> </w:t>
      </w:r>
      <w:r w:rsidRPr="002A3FF5">
        <w:t>내용을</w:t>
      </w:r>
      <w:r>
        <w:rPr>
          <w:rFonts w:hint="eastAsia"/>
        </w:rPr>
        <w:t xml:space="preserve"> </w:t>
      </w:r>
      <w:r w:rsidRPr="002A3FF5">
        <w:rPr>
          <w:rFonts w:hint="eastAsia"/>
          <w:color w:val="FF0000"/>
        </w:rPr>
        <w:t>수 차례 반복한 후 결론을 도출</w:t>
      </w:r>
    </w:p>
    <w:p w14:paraId="0F18C293" w14:textId="43ED492F" w:rsidR="002A3FF5" w:rsidRDefault="002A3FF5" w:rsidP="002A3FF5"/>
    <w:p w14:paraId="011D6A5E" w14:textId="2CFE80A9" w:rsidR="002A3FF5" w:rsidRDefault="006C78BC" w:rsidP="006C78BC">
      <w:pPr>
        <w:pStyle w:val="2"/>
      </w:pPr>
      <w:proofErr w:type="spellStart"/>
      <w:r>
        <w:rPr>
          <w:rFonts w:hint="eastAsia"/>
        </w:rPr>
        <w:t>델파이</w:t>
      </w:r>
      <w:proofErr w:type="spellEnd"/>
      <w:r>
        <w:rPr>
          <w:rFonts w:hint="eastAsia"/>
        </w:rPr>
        <w:t xml:space="preserve"> 기법 활용</w:t>
      </w:r>
    </w:p>
    <w:p w14:paraId="3A9A9FBF" w14:textId="0BCD438A" w:rsidR="006C78BC" w:rsidRDefault="006C78BC" w:rsidP="006C78BC">
      <w:pPr>
        <w:pStyle w:val="3"/>
        <w:ind w:left="840" w:hanging="440"/>
      </w:pPr>
      <w:r>
        <w:rPr>
          <w:rFonts w:hint="eastAsia"/>
        </w:rPr>
        <w:t xml:space="preserve">[대표적인 활용 </w:t>
      </w:r>
      <w:r>
        <w:t xml:space="preserve">– </w:t>
      </w:r>
      <w:r>
        <w:rPr>
          <w:rFonts w:hint="eastAsia"/>
        </w:rPr>
        <w:t>게임 분석]</w:t>
      </w:r>
    </w:p>
    <w:p w14:paraId="5CA4C006" w14:textId="65C948F3" w:rsidR="006C78BC" w:rsidRDefault="006C78BC" w:rsidP="006C78BC">
      <w:pPr>
        <w:pStyle w:val="a"/>
      </w:pPr>
      <w:r>
        <w:rPr>
          <w:rFonts w:hint="eastAsia"/>
        </w:rPr>
        <w:t>몇 레벨?</w:t>
      </w:r>
      <w:r>
        <w:t xml:space="preserve"> </w:t>
      </w:r>
      <w:r>
        <w:rPr>
          <w:rFonts w:hint="eastAsia"/>
        </w:rPr>
        <w:t>몇 시간?</w:t>
      </w:r>
      <w:r>
        <w:t xml:space="preserve"> </w:t>
      </w:r>
      <w:r>
        <w:rPr>
          <w:rFonts w:hint="eastAsia"/>
        </w:rPr>
        <w:t>주로 즐기는 장르?</w:t>
      </w:r>
    </w:p>
    <w:p w14:paraId="76007B06" w14:textId="52AE2F1D" w:rsidR="006C78BC" w:rsidRDefault="006C78BC" w:rsidP="006C78BC">
      <w:pPr>
        <w:pStyle w:val="a"/>
      </w:pPr>
      <w:r>
        <w:rPr>
          <w:rFonts w:hint="eastAsia"/>
        </w:rPr>
        <w:t>특별히 재미있거나 인상 깊었던 부분?</w:t>
      </w:r>
    </w:p>
    <w:p w14:paraId="075285E5" w14:textId="2FAEF341" w:rsidR="006C78BC" w:rsidRDefault="006C78BC" w:rsidP="006C78BC">
      <w:pPr>
        <w:pStyle w:val="a"/>
      </w:pPr>
      <w:r>
        <w:rPr>
          <w:rFonts w:hint="eastAsia"/>
        </w:rPr>
        <w:t xml:space="preserve">새로 </w:t>
      </w:r>
      <w:proofErr w:type="gramStart"/>
      <w:r>
        <w:rPr>
          <w:rFonts w:hint="eastAsia"/>
        </w:rPr>
        <w:t>추가 해야</w:t>
      </w:r>
      <w:proofErr w:type="gramEnd"/>
      <w:r>
        <w:rPr>
          <w:rFonts w:hint="eastAsia"/>
        </w:rPr>
        <w:t xml:space="preserve"> 할 부분?</w:t>
      </w:r>
    </w:p>
    <w:p w14:paraId="0B8F8C3C" w14:textId="313FE5A7" w:rsidR="006C78BC" w:rsidRDefault="006C78BC" w:rsidP="006C78BC">
      <w:pPr>
        <w:pStyle w:val="a"/>
      </w:pPr>
      <w:r>
        <w:rPr>
          <w:rFonts w:hint="eastAsia"/>
        </w:rPr>
        <w:t>특정 시스템의 느낌,</w:t>
      </w:r>
      <w:r>
        <w:t xml:space="preserve"> </w:t>
      </w:r>
      <w:proofErr w:type="spellStart"/>
      <w:r>
        <w:rPr>
          <w:rFonts w:hint="eastAsia"/>
        </w:rPr>
        <w:t>감상평</w:t>
      </w:r>
      <w:proofErr w:type="spellEnd"/>
      <w:r>
        <w:rPr>
          <w:rFonts w:hint="eastAsia"/>
        </w:rPr>
        <w:t>?</w:t>
      </w:r>
    </w:p>
    <w:p w14:paraId="7B59FEFF" w14:textId="685A4091" w:rsidR="006C78BC" w:rsidRDefault="006C78BC" w:rsidP="006C78BC">
      <w:pPr>
        <w:pStyle w:val="a"/>
      </w:pPr>
      <w:r>
        <w:rPr>
          <w:rFonts w:hint="eastAsia"/>
        </w:rPr>
        <w:t>특정 컨텐츠의 느낌,</w:t>
      </w:r>
      <w:r>
        <w:t xml:space="preserve"> </w:t>
      </w:r>
      <w:proofErr w:type="spellStart"/>
      <w:r>
        <w:rPr>
          <w:rFonts w:hint="eastAsia"/>
        </w:rPr>
        <w:t>감상평</w:t>
      </w:r>
      <w:proofErr w:type="spellEnd"/>
      <w:r>
        <w:rPr>
          <w:rFonts w:hint="eastAsia"/>
        </w:rPr>
        <w:t>?</w:t>
      </w:r>
    </w:p>
    <w:p w14:paraId="696BEFA3" w14:textId="6F3852A6" w:rsidR="006C78BC" w:rsidRDefault="006C78BC" w:rsidP="006C78BC">
      <w:pPr>
        <w:pStyle w:val="a"/>
      </w:pPr>
      <w:r>
        <w:rPr>
          <w:rFonts w:hint="eastAsia"/>
        </w:rPr>
        <w:t>유사 장르 게임과의 비교</w:t>
      </w:r>
    </w:p>
    <w:p w14:paraId="5EC794A0" w14:textId="21ACD6B5" w:rsidR="006C78BC" w:rsidRDefault="006C78BC" w:rsidP="006C78BC">
      <w:pPr>
        <w:pStyle w:val="a"/>
      </w:pPr>
      <w:r>
        <w:rPr>
          <w:rFonts w:hint="eastAsia"/>
        </w:rPr>
        <w:t>재미의 수준은 어느 정도?</w:t>
      </w:r>
    </w:p>
    <w:p w14:paraId="7EB59DAA" w14:textId="6850DD67" w:rsidR="006C78BC" w:rsidRDefault="006C78BC" w:rsidP="006C78BC">
      <w:pPr>
        <w:pStyle w:val="a"/>
      </w:pPr>
      <w:r>
        <w:rPr>
          <w:rFonts w:hint="eastAsia"/>
        </w:rPr>
        <w:t>기타</w:t>
      </w:r>
    </w:p>
    <w:p w14:paraId="014AAB10" w14:textId="289134D8" w:rsidR="006C78BC" w:rsidRDefault="006C78BC" w:rsidP="006C78BC"/>
    <w:p w14:paraId="4F962F52" w14:textId="729A6695" w:rsidR="00B01E1A" w:rsidRDefault="006C78BC" w:rsidP="00B01E1A">
      <w:pPr>
        <w:pStyle w:val="4"/>
        <w:ind w:left="480" w:hanging="480"/>
      </w:pPr>
      <w:proofErr w:type="gramStart"/>
      <w:r>
        <w:rPr>
          <w:rFonts w:hint="eastAsia"/>
        </w:rPr>
        <w:t xml:space="preserve">참조 </w:t>
      </w:r>
      <w:r>
        <w:t>:</w:t>
      </w:r>
      <w:proofErr w:type="gramEnd"/>
      <w:r>
        <w:t xml:space="preserve"> FPS </w:t>
      </w:r>
      <w:r>
        <w:rPr>
          <w:rFonts w:hint="eastAsia"/>
        </w:rPr>
        <w:t>게임 구성요소의 중요도 분석방법에 관한 연</w:t>
      </w:r>
      <w:r w:rsidR="00B01E1A">
        <w:rPr>
          <w:rFonts w:hint="eastAsia"/>
        </w:rPr>
        <w:t>구</w:t>
      </w:r>
      <w:r w:rsidR="00B01E1A">
        <w:br w:type="page"/>
      </w:r>
    </w:p>
    <w:p w14:paraId="0E94683C" w14:textId="759E28F5" w:rsidR="006C78BC" w:rsidRDefault="00B01E1A" w:rsidP="00B01E1A">
      <w:pPr>
        <w:pStyle w:val="2"/>
      </w:pPr>
      <w:proofErr w:type="spellStart"/>
      <w:r>
        <w:rPr>
          <w:rFonts w:hint="eastAsia"/>
        </w:rPr>
        <w:lastRenderedPageBreak/>
        <w:t>델파이</w:t>
      </w:r>
      <w:proofErr w:type="spellEnd"/>
      <w:r>
        <w:rPr>
          <w:rFonts w:hint="eastAsia"/>
        </w:rPr>
        <w:t xml:space="preserve"> 기법의 장단점</w:t>
      </w:r>
    </w:p>
    <w:p w14:paraId="5C8F19BF" w14:textId="5F7D204A" w:rsidR="00B01E1A" w:rsidRDefault="00B01E1A" w:rsidP="00B01E1A">
      <w:pPr>
        <w:pStyle w:val="3"/>
        <w:ind w:left="840" w:hanging="440"/>
      </w:pPr>
      <w:r>
        <w:rPr>
          <w:rFonts w:hint="eastAsia"/>
        </w:rPr>
        <w:t>[장점]</w:t>
      </w:r>
    </w:p>
    <w:p w14:paraId="7AEEE515" w14:textId="68CF5846" w:rsidR="00B01E1A" w:rsidRDefault="00B01E1A" w:rsidP="00B01E1A">
      <w:pPr>
        <w:pStyle w:val="a"/>
      </w:pPr>
      <w:r w:rsidRPr="00641768">
        <w:rPr>
          <w:rFonts w:hint="eastAsia"/>
          <w:color w:val="FF0000"/>
        </w:rPr>
        <w:t>편향된 토의</w:t>
      </w:r>
      <w:r>
        <w:rPr>
          <w:rFonts w:hint="eastAsia"/>
        </w:rPr>
        <w:t>에 쏟는 시간과 노력의 낭비를 줄일 수 있다</w:t>
      </w:r>
    </w:p>
    <w:p w14:paraId="757A73C1" w14:textId="3D175CA5" w:rsidR="00B01E1A" w:rsidRDefault="00B01E1A" w:rsidP="00B01E1A">
      <w:pPr>
        <w:pStyle w:val="a"/>
      </w:pPr>
      <w:r>
        <w:rPr>
          <w:rFonts w:hint="eastAsia"/>
        </w:rPr>
        <w:t xml:space="preserve">연구자에 의해 통제되기 때문에 </w:t>
      </w:r>
      <w:r w:rsidRPr="00641768">
        <w:rPr>
          <w:rFonts w:hint="eastAsia"/>
          <w:color w:val="FF0000"/>
        </w:rPr>
        <w:t>초점</w:t>
      </w:r>
      <w:r>
        <w:rPr>
          <w:rFonts w:hint="eastAsia"/>
        </w:rPr>
        <w:t>이 빗나가지 않는다</w:t>
      </w:r>
    </w:p>
    <w:p w14:paraId="444A06D3" w14:textId="52B8B6CA" w:rsidR="00B01E1A" w:rsidRDefault="00B01E1A" w:rsidP="00B01E1A">
      <w:pPr>
        <w:pStyle w:val="a"/>
      </w:pPr>
      <w:r>
        <w:rPr>
          <w:rFonts w:hint="eastAsia"/>
        </w:rPr>
        <w:t>시간적,</w:t>
      </w:r>
      <w:r>
        <w:t xml:space="preserve"> </w:t>
      </w:r>
      <w:r>
        <w:rPr>
          <w:rFonts w:hint="eastAsia"/>
        </w:rPr>
        <w:t>경제적(회의시간,</w:t>
      </w:r>
      <w:r>
        <w:t xml:space="preserve"> </w:t>
      </w:r>
      <w:r>
        <w:rPr>
          <w:rFonts w:hint="eastAsia"/>
        </w:rPr>
        <w:t>커피값</w:t>
      </w:r>
      <w:r>
        <w:t>)</w:t>
      </w:r>
      <w:r>
        <w:rPr>
          <w:rFonts w:hint="eastAsia"/>
        </w:rPr>
        <w:t xml:space="preserve"> 절약이 가능하다.</w:t>
      </w:r>
    </w:p>
    <w:p w14:paraId="13493CB3" w14:textId="3B288420" w:rsidR="00B01E1A" w:rsidRDefault="00B01E1A" w:rsidP="00B01E1A">
      <w:pPr>
        <w:pStyle w:val="a"/>
      </w:pPr>
      <w:r>
        <w:rPr>
          <w:rFonts w:hint="eastAsia"/>
        </w:rPr>
        <w:t xml:space="preserve">익명성과 독립성이 보장되어 </w:t>
      </w:r>
      <w:r w:rsidRPr="00641768">
        <w:rPr>
          <w:rFonts w:hint="eastAsia"/>
          <w:color w:val="FF0000"/>
        </w:rPr>
        <w:t>자유롭고 솔직한 의견</w:t>
      </w:r>
      <w:r>
        <w:rPr>
          <w:rFonts w:hint="eastAsia"/>
        </w:rPr>
        <w:t>을 들을 수 있다</w:t>
      </w:r>
    </w:p>
    <w:p w14:paraId="2F0C827A" w14:textId="5A91C0B5" w:rsidR="00B01E1A" w:rsidRDefault="00B01E1A" w:rsidP="00B01E1A">
      <w:pPr>
        <w:pStyle w:val="3"/>
        <w:ind w:left="840" w:hanging="440"/>
      </w:pPr>
      <w:r>
        <w:rPr>
          <w:rFonts w:hint="eastAsia"/>
        </w:rPr>
        <w:t>[단점]</w:t>
      </w:r>
    </w:p>
    <w:p w14:paraId="66326872" w14:textId="74E9B84B" w:rsidR="00B01E1A" w:rsidRDefault="00B01E1A" w:rsidP="00B01E1A">
      <w:pPr>
        <w:pStyle w:val="a"/>
      </w:pPr>
      <w:r>
        <w:rPr>
          <w:rFonts w:hint="eastAsia"/>
        </w:rPr>
        <w:t xml:space="preserve">연구자의 </w:t>
      </w:r>
      <w:r w:rsidRPr="00641768">
        <w:rPr>
          <w:rFonts w:hint="eastAsia"/>
          <w:color w:val="FF0000"/>
        </w:rPr>
        <w:t>조사 방법에 결함</w:t>
      </w:r>
      <w:r>
        <w:rPr>
          <w:rFonts w:hint="eastAsia"/>
        </w:rPr>
        <w:t>이 있을 경우 큰일 난다.</w:t>
      </w:r>
    </w:p>
    <w:p w14:paraId="45501898" w14:textId="3D71FF2F" w:rsidR="00B01E1A" w:rsidRDefault="00B01E1A" w:rsidP="00B01E1A">
      <w:pPr>
        <w:pStyle w:val="a"/>
      </w:pPr>
      <w:r>
        <w:rPr>
          <w:rFonts w:hint="eastAsia"/>
        </w:rPr>
        <w:t xml:space="preserve">조사가 반복되면서 </w:t>
      </w:r>
      <w:r w:rsidRPr="00641768">
        <w:rPr>
          <w:rFonts w:hint="eastAsia"/>
          <w:color w:val="FF0000"/>
        </w:rPr>
        <w:t>오래 걸리고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회수율이 떨어진다.</w:t>
      </w:r>
    </w:p>
    <w:p w14:paraId="59577ACD" w14:textId="591CF205" w:rsidR="00B01E1A" w:rsidRDefault="00B01E1A" w:rsidP="00B01E1A">
      <w:pPr>
        <w:pStyle w:val="a"/>
      </w:pPr>
      <w:r>
        <w:rPr>
          <w:rFonts w:hint="eastAsia"/>
        </w:rPr>
        <w:t xml:space="preserve">전문가들의 과도한 확신 혹은 </w:t>
      </w:r>
      <w:r w:rsidRPr="00641768">
        <w:rPr>
          <w:rFonts w:hint="eastAsia"/>
          <w:color w:val="FF0000"/>
        </w:rPr>
        <w:t>조작 가능성</w:t>
      </w:r>
      <w:r>
        <w:rPr>
          <w:rFonts w:hint="eastAsia"/>
        </w:rPr>
        <w:t>이 있다.</w:t>
      </w:r>
    </w:p>
    <w:p w14:paraId="467D841B" w14:textId="249ABDA4" w:rsidR="00B01E1A" w:rsidRDefault="00B01E1A" w:rsidP="00B01E1A">
      <w:pPr>
        <w:pStyle w:val="a"/>
      </w:pPr>
      <w:r>
        <w:rPr>
          <w:rFonts w:hint="eastAsia"/>
        </w:rPr>
        <w:t xml:space="preserve">독립적이기 때문에 전문가가 </w:t>
      </w:r>
      <w:r w:rsidRPr="00641768">
        <w:rPr>
          <w:rFonts w:hint="eastAsia"/>
          <w:color w:val="FF0000"/>
        </w:rPr>
        <w:t>전체를 판단</w:t>
      </w:r>
      <w:r>
        <w:rPr>
          <w:rFonts w:hint="eastAsia"/>
        </w:rPr>
        <w:t>하지 못할 수도 있다.</w:t>
      </w:r>
    </w:p>
    <w:p w14:paraId="5F6A06E8" w14:textId="0197D351" w:rsidR="00B01E1A" w:rsidRDefault="00B01E1A" w:rsidP="00B01E1A"/>
    <w:p w14:paraId="38928685" w14:textId="6726FAE0" w:rsidR="00B01E1A" w:rsidRDefault="00E219E2" w:rsidP="00E219E2">
      <w:pPr>
        <w:pStyle w:val="2"/>
      </w:pPr>
      <w:r>
        <w:rPr>
          <w:rFonts w:hint="eastAsia"/>
        </w:rPr>
        <w:t xml:space="preserve">브레인 </w:t>
      </w:r>
      <w:proofErr w:type="spellStart"/>
      <w:r>
        <w:rPr>
          <w:rFonts w:hint="eastAsia"/>
        </w:rPr>
        <w:t>스토밍</w:t>
      </w:r>
      <w:proofErr w:type="spellEnd"/>
    </w:p>
    <w:p w14:paraId="5D734621" w14:textId="05FCFA6A" w:rsidR="00E219E2" w:rsidRDefault="00E219E2" w:rsidP="00E219E2">
      <w:pPr>
        <w:pStyle w:val="a"/>
      </w:pPr>
      <w:r>
        <w:rPr>
          <w:rFonts w:hint="eastAsia"/>
        </w:rPr>
        <w:t>여러 사람의 창의적인 아이디어 도출을 위한 회의 방법</w:t>
      </w:r>
    </w:p>
    <w:p w14:paraId="551F631D" w14:textId="43073FB1" w:rsidR="00E219E2" w:rsidRDefault="00E219E2" w:rsidP="00E219E2">
      <w:pPr>
        <w:pStyle w:val="a"/>
      </w:pPr>
      <w:r>
        <w:rPr>
          <w:rFonts w:hint="eastAsia"/>
        </w:rPr>
        <w:t xml:space="preserve">무의미하게 </w:t>
      </w:r>
      <w:r w:rsidRPr="00E219E2">
        <w:rPr>
          <w:rFonts w:hint="eastAsia"/>
          <w:color w:val="FF0000"/>
        </w:rPr>
        <w:t>버려지는 아이디어</w:t>
      </w:r>
      <w:r>
        <w:rPr>
          <w:rFonts w:hint="eastAsia"/>
        </w:rPr>
        <w:t>가 많이 생산된다는 단점이 있지만,</w:t>
      </w:r>
      <w:r>
        <w:t xml:space="preserve"> </w:t>
      </w:r>
      <w:r w:rsidRPr="00E219E2">
        <w:rPr>
          <w:rFonts w:hint="eastAsia"/>
          <w:color w:val="FF0000"/>
        </w:rPr>
        <w:t>수많은 아이디어를 짧은 시간에 생</w:t>
      </w:r>
      <w:r>
        <w:rPr>
          <w:rFonts w:hint="eastAsia"/>
          <w:color w:val="FF0000"/>
        </w:rPr>
        <w:t>산</w:t>
      </w:r>
      <w:r>
        <w:rPr>
          <w:rFonts w:hint="eastAsia"/>
        </w:rPr>
        <w:t>해 내는데 유효하고,</w:t>
      </w:r>
      <w:r>
        <w:t xml:space="preserve"> </w:t>
      </w:r>
      <w:r>
        <w:rPr>
          <w:rFonts w:hint="eastAsia"/>
        </w:rPr>
        <w:t xml:space="preserve">평소라면 고정관념 때문에 나오지 못할 </w:t>
      </w:r>
      <w:r w:rsidRPr="00E219E2">
        <w:rPr>
          <w:rFonts w:hint="eastAsia"/>
          <w:color w:val="FF0000"/>
        </w:rPr>
        <w:t>기발한 아이디어</w:t>
      </w:r>
      <w:r>
        <w:rPr>
          <w:rFonts w:hint="eastAsia"/>
        </w:rPr>
        <w:t>가 나올 가능성이 있음</w:t>
      </w:r>
    </w:p>
    <w:p w14:paraId="0823362E" w14:textId="085C490F" w:rsidR="0091711D" w:rsidRPr="0091711D" w:rsidRDefault="0091711D" w:rsidP="0091711D"/>
    <w:p w14:paraId="12D2F95B" w14:textId="4195814F" w:rsidR="00E219E2" w:rsidRDefault="00E219E2" w:rsidP="00E219E2">
      <w:pPr>
        <w:pStyle w:val="3"/>
        <w:ind w:left="840" w:hanging="440"/>
      </w:pPr>
      <w:r>
        <w:rPr>
          <w:rFonts w:hint="eastAsia"/>
        </w:rPr>
        <w:t xml:space="preserve">[실패하는 브레인 </w:t>
      </w:r>
      <w:proofErr w:type="spellStart"/>
      <w:r>
        <w:rPr>
          <w:rFonts w:hint="eastAsia"/>
        </w:rPr>
        <w:t>스토밍</w:t>
      </w:r>
      <w:proofErr w:type="spellEnd"/>
      <w:r>
        <w:t>]</w:t>
      </w:r>
    </w:p>
    <w:p w14:paraId="432A248F" w14:textId="5D5A9619" w:rsidR="00E219E2" w:rsidRDefault="00E219E2" w:rsidP="00E219E2">
      <w:pPr>
        <w:pStyle w:val="a"/>
      </w:pPr>
      <w:r>
        <w:rPr>
          <w:rFonts w:hint="eastAsia"/>
        </w:rPr>
        <w:t>대부분의 브레인스토밍은 즉흥적이다.</w:t>
      </w:r>
      <w:r>
        <w:t xml:space="preserve"> </w:t>
      </w:r>
      <w:r>
        <w:rPr>
          <w:rFonts w:hint="eastAsia"/>
        </w:rPr>
        <w:t>사전 정보가 배제된 채 즉흥적으로 진행되면 성과가 없다.</w:t>
      </w:r>
      <w:r>
        <w:t xml:space="preserve"> </w:t>
      </w:r>
      <w:r>
        <w:rPr>
          <w:rFonts w:hint="eastAsia"/>
        </w:rPr>
        <w:t>주제와 사전정보를 충분</w:t>
      </w:r>
      <w:r w:rsidR="009C704C">
        <w:rPr>
          <w:rFonts w:hint="eastAsia"/>
        </w:rPr>
        <w:t>히</w:t>
      </w:r>
      <w:r>
        <w:rPr>
          <w:rFonts w:hint="eastAsia"/>
        </w:rPr>
        <w:t xml:space="preserve"> 전달한 뒤 회의를 시작하면 그보다 나은 결과를 얻을 수 있다</w:t>
      </w:r>
      <w:r>
        <w:t>.</w:t>
      </w:r>
    </w:p>
    <w:p w14:paraId="310BCAB2" w14:textId="50707F99" w:rsidR="00E219E2" w:rsidRDefault="00E219E2" w:rsidP="00E219E2">
      <w:pPr>
        <w:pStyle w:val="a"/>
      </w:pPr>
      <w:r>
        <w:rPr>
          <w:rFonts w:hint="eastAsia"/>
        </w:rPr>
        <w:t>아이디어에 대한 찬</w:t>
      </w:r>
      <w:r>
        <w:t xml:space="preserve">, </w:t>
      </w:r>
      <w:r>
        <w:rPr>
          <w:rFonts w:hint="eastAsia"/>
        </w:rPr>
        <w:t>반을 나누게 되면,</w:t>
      </w:r>
      <w:r>
        <w:t xml:space="preserve"> </w:t>
      </w:r>
      <w:r>
        <w:rPr>
          <w:rFonts w:hint="eastAsia"/>
        </w:rPr>
        <w:t>아이디어에 대한 검증작업이 들어가 브레인스토밍의 의미가 사라진다.</w:t>
      </w:r>
    </w:p>
    <w:p w14:paraId="06DBF584" w14:textId="06B64F91" w:rsidR="00E219E2" w:rsidRDefault="00E219E2" w:rsidP="00E219E2">
      <w:pPr>
        <w:pStyle w:val="a"/>
      </w:pPr>
      <w:r>
        <w:rPr>
          <w:rFonts w:hint="eastAsia"/>
        </w:rPr>
        <w:t>집단의 아이디어 도출을 위해 모든 이들의 발언권을 보장하고,</w:t>
      </w:r>
      <w:r>
        <w:t xml:space="preserve"> </w:t>
      </w:r>
      <w:r>
        <w:rPr>
          <w:rFonts w:hint="eastAsia"/>
        </w:rPr>
        <w:t xml:space="preserve">또한 </w:t>
      </w:r>
      <w:r w:rsidR="009C704C">
        <w:rPr>
          <w:rFonts w:hint="eastAsia"/>
        </w:rPr>
        <w:t xml:space="preserve">과다한 사람은 </w:t>
      </w:r>
      <w:r>
        <w:rPr>
          <w:rFonts w:hint="eastAsia"/>
        </w:rPr>
        <w:t>제한을 두어야 한다.</w:t>
      </w:r>
    </w:p>
    <w:p w14:paraId="56CE0F90" w14:textId="3A37FAED" w:rsidR="00E219E2" w:rsidRDefault="00E219E2" w:rsidP="00E219E2"/>
    <w:p w14:paraId="10A23A5B" w14:textId="70F4FA4D" w:rsidR="00E219E2" w:rsidRDefault="00E219E2" w:rsidP="00E219E2">
      <w:pPr>
        <w:pStyle w:val="2"/>
      </w:pPr>
      <w:r>
        <w:rPr>
          <w:rFonts w:hint="eastAsia"/>
        </w:rPr>
        <w:t xml:space="preserve">브레인 </w:t>
      </w:r>
      <w:proofErr w:type="spellStart"/>
      <w:r>
        <w:rPr>
          <w:rFonts w:hint="eastAsia"/>
        </w:rPr>
        <w:t>스토밍</w:t>
      </w:r>
      <w:proofErr w:type="spellEnd"/>
      <w:r>
        <w:rPr>
          <w:rFonts w:hint="eastAsia"/>
        </w:rPr>
        <w:t xml:space="preserve"> 적용하기</w:t>
      </w:r>
    </w:p>
    <w:p w14:paraId="01333EF5" w14:textId="029BA5E8" w:rsidR="00E219E2" w:rsidRPr="0091711D" w:rsidRDefault="00E219E2" w:rsidP="0091711D">
      <w:pPr>
        <w:pStyle w:val="5"/>
        <w:numPr>
          <w:ilvl w:val="0"/>
          <w:numId w:val="6"/>
        </w:numPr>
        <w:ind w:left="403" w:hanging="403"/>
      </w:pPr>
      <w:r w:rsidRPr="0091711D">
        <w:rPr>
          <w:rFonts w:hint="eastAsia"/>
        </w:rPr>
        <w:t xml:space="preserve">문제에 대해 파악할 시간을 주고 문제에 대한 </w:t>
      </w:r>
      <w:r w:rsidRPr="0091711D">
        <w:rPr>
          <w:rFonts w:hint="eastAsia"/>
          <w:color w:val="FF0000"/>
        </w:rPr>
        <w:t>정보</w:t>
      </w:r>
      <w:r w:rsidRPr="0091711D">
        <w:rPr>
          <w:rFonts w:hint="eastAsia"/>
        </w:rPr>
        <w:t>를 제공</w:t>
      </w:r>
    </w:p>
    <w:p w14:paraId="28385547" w14:textId="45D5C98F" w:rsidR="00E219E2" w:rsidRPr="0091711D" w:rsidRDefault="00E219E2" w:rsidP="0091711D">
      <w:pPr>
        <w:pStyle w:val="5"/>
      </w:pPr>
      <w:r w:rsidRPr="0091711D">
        <w:rPr>
          <w:rFonts w:hint="eastAsia"/>
          <w:color w:val="FF0000"/>
        </w:rPr>
        <w:t xml:space="preserve">비판 </w:t>
      </w:r>
      <w:proofErr w:type="gramStart"/>
      <w:r w:rsidRPr="0091711D">
        <w:rPr>
          <w:rFonts w:hint="eastAsia"/>
          <w:color w:val="FF0000"/>
        </w:rPr>
        <w:t>금지</w:t>
      </w:r>
      <w:r w:rsidRPr="0091711D">
        <w:rPr>
          <w:rFonts w:hint="eastAsia"/>
        </w:rPr>
        <w:t xml:space="preserve"> </w:t>
      </w:r>
      <w:r w:rsidRPr="0091711D">
        <w:t>/</w:t>
      </w:r>
      <w:proofErr w:type="gramEnd"/>
      <w:r w:rsidRPr="0091711D">
        <w:t xml:space="preserve"> </w:t>
      </w:r>
      <w:r w:rsidRPr="0091711D">
        <w:rPr>
          <w:rFonts w:hint="eastAsia"/>
        </w:rPr>
        <w:t>도출된 아이디어에 대한 부정적인 비판이나 판단 금지</w:t>
      </w:r>
    </w:p>
    <w:p w14:paraId="35A25555" w14:textId="1D7C9E88" w:rsidR="00E219E2" w:rsidRPr="0091711D" w:rsidRDefault="00E219E2" w:rsidP="0091711D">
      <w:pPr>
        <w:pStyle w:val="5"/>
      </w:pPr>
      <w:r w:rsidRPr="0091711D">
        <w:rPr>
          <w:rFonts w:hint="eastAsia"/>
          <w:color w:val="FF0000"/>
        </w:rPr>
        <w:t xml:space="preserve">수량 </w:t>
      </w:r>
      <w:proofErr w:type="gramStart"/>
      <w:r w:rsidRPr="0091711D">
        <w:rPr>
          <w:rFonts w:hint="eastAsia"/>
          <w:color w:val="FF0000"/>
        </w:rPr>
        <w:t>추구</w:t>
      </w:r>
      <w:r w:rsidRPr="0091711D">
        <w:rPr>
          <w:rFonts w:hint="eastAsia"/>
        </w:rPr>
        <w:t xml:space="preserve"> </w:t>
      </w:r>
      <w:r w:rsidRPr="0091711D">
        <w:t>/</w:t>
      </w:r>
      <w:proofErr w:type="gramEnd"/>
      <w:r w:rsidRPr="0091711D">
        <w:t xml:space="preserve"> </w:t>
      </w:r>
      <w:r w:rsidRPr="0091711D">
        <w:rPr>
          <w:rFonts w:hint="eastAsia"/>
        </w:rPr>
        <w:t>최대한 많은 아이디어를 내도록 함</w:t>
      </w:r>
    </w:p>
    <w:p w14:paraId="50DA87FE" w14:textId="7D18AE28" w:rsidR="00E219E2" w:rsidRPr="0091711D" w:rsidRDefault="00E219E2" w:rsidP="0091711D">
      <w:pPr>
        <w:pStyle w:val="5"/>
      </w:pPr>
      <w:r w:rsidRPr="0091711D">
        <w:rPr>
          <w:rFonts w:hint="eastAsia"/>
          <w:color w:val="FF0000"/>
        </w:rPr>
        <w:t xml:space="preserve">결합 </w:t>
      </w:r>
      <w:proofErr w:type="gramStart"/>
      <w:r w:rsidRPr="0091711D">
        <w:rPr>
          <w:rFonts w:hint="eastAsia"/>
          <w:color w:val="FF0000"/>
        </w:rPr>
        <w:t>개선</w:t>
      </w:r>
      <w:r w:rsidRPr="0091711D">
        <w:rPr>
          <w:rFonts w:hint="eastAsia"/>
        </w:rPr>
        <w:t xml:space="preserve"> </w:t>
      </w:r>
      <w:r w:rsidRPr="0091711D">
        <w:t>/</w:t>
      </w:r>
      <w:proofErr w:type="gramEnd"/>
      <w:r w:rsidRPr="0091711D">
        <w:t xml:space="preserve"> </w:t>
      </w:r>
      <w:r w:rsidRPr="0091711D">
        <w:rPr>
          <w:rFonts w:hint="eastAsia"/>
        </w:rPr>
        <w:t>다른 사람의 아이디어를 더 좋은 아이디어로 바꾸거나</w:t>
      </w:r>
      <w:r w:rsidRPr="0091711D">
        <w:t xml:space="preserve"> </w:t>
      </w:r>
      <w:r w:rsidRPr="0091711D">
        <w:rPr>
          <w:rFonts w:hint="eastAsia"/>
        </w:rPr>
        <w:t>두 세개의 아이디어를 결합</w:t>
      </w:r>
    </w:p>
    <w:p w14:paraId="36DE3662" w14:textId="74C25992" w:rsidR="00E219E2" w:rsidRPr="0091711D" w:rsidRDefault="00E219E2" w:rsidP="0091711D">
      <w:pPr>
        <w:pStyle w:val="5"/>
      </w:pPr>
      <w:r w:rsidRPr="0091711D">
        <w:rPr>
          <w:rFonts w:hint="eastAsia"/>
        </w:rPr>
        <w:t xml:space="preserve">모든 아이디어를 </w:t>
      </w:r>
      <w:r w:rsidRPr="0091711D">
        <w:rPr>
          <w:rFonts w:hint="eastAsia"/>
          <w:color w:val="FF0000"/>
        </w:rPr>
        <w:t>기록</w:t>
      </w:r>
      <w:r w:rsidRPr="0091711D">
        <w:rPr>
          <w:rFonts w:hint="eastAsia"/>
        </w:rPr>
        <w:t>함</w:t>
      </w:r>
    </w:p>
    <w:p w14:paraId="5EF33903" w14:textId="742D5F31" w:rsidR="0091711D" w:rsidRPr="0091711D" w:rsidRDefault="0091711D" w:rsidP="0091711D">
      <w:pPr>
        <w:pStyle w:val="5"/>
      </w:pPr>
      <w:r w:rsidRPr="0091711D">
        <w:rPr>
          <w:color w:val="FF0000"/>
        </w:rPr>
        <w:t>시간</w:t>
      </w:r>
      <w:r w:rsidRPr="0091711D">
        <w:rPr>
          <w:rFonts w:hint="eastAsia"/>
          <w:color w:val="FF0000"/>
        </w:rPr>
        <w:t xml:space="preserve"> </w:t>
      </w:r>
      <w:r w:rsidRPr="0091711D">
        <w:rPr>
          <w:color w:val="FF0000"/>
        </w:rPr>
        <w:t>제한</w:t>
      </w:r>
      <w:r w:rsidRPr="0091711D">
        <w:t>을</w:t>
      </w:r>
      <w:r w:rsidRPr="0091711D">
        <w:rPr>
          <w:rFonts w:hint="eastAsia"/>
        </w:rPr>
        <w:t xml:space="preserve"> </w:t>
      </w:r>
      <w:r w:rsidRPr="0091711D">
        <w:t>두어</w:t>
      </w:r>
      <w:r w:rsidRPr="0091711D">
        <w:rPr>
          <w:rFonts w:hint="eastAsia"/>
        </w:rPr>
        <w:t xml:space="preserve"> </w:t>
      </w:r>
      <w:r w:rsidRPr="0091711D">
        <w:t>아이디어를</w:t>
      </w:r>
      <w:r w:rsidRPr="0091711D">
        <w:rPr>
          <w:rFonts w:hint="eastAsia"/>
        </w:rPr>
        <w:t xml:space="preserve"> </w:t>
      </w:r>
      <w:r w:rsidRPr="0091711D">
        <w:t>냄</w:t>
      </w:r>
    </w:p>
    <w:p w14:paraId="1B4CB844" w14:textId="333DCE77" w:rsidR="00E219E2" w:rsidRDefault="00E219E2" w:rsidP="0091711D">
      <w:pPr>
        <w:pStyle w:val="5"/>
      </w:pPr>
      <w:r w:rsidRPr="0091711D">
        <w:rPr>
          <w:rFonts w:hint="eastAsia"/>
        </w:rPr>
        <w:t xml:space="preserve">시간이 끝나면 아이디어를 </w:t>
      </w:r>
      <w:r w:rsidRPr="0091711D">
        <w:rPr>
          <w:rFonts w:hint="eastAsia"/>
          <w:color w:val="FF0000"/>
        </w:rPr>
        <w:t>정리,</w:t>
      </w:r>
      <w:r w:rsidRPr="0091711D">
        <w:rPr>
          <w:color w:val="FF0000"/>
        </w:rPr>
        <w:t xml:space="preserve"> </w:t>
      </w:r>
      <w:r w:rsidRPr="0091711D">
        <w:rPr>
          <w:rFonts w:hint="eastAsia"/>
          <w:color w:val="FF0000"/>
        </w:rPr>
        <w:t>분류,</w:t>
      </w:r>
      <w:r w:rsidRPr="0091711D">
        <w:rPr>
          <w:color w:val="FF0000"/>
        </w:rPr>
        <w:t xml:space="preserve"> </w:t>
      </w:r>
      <w:proofErr w:type="gramStart"/>
      <w:r w:rsidRPr="0091711D">
        <w:rPr>
          <w:rFonts w:hint="eastAsia"/>
          <w:color w:val="FF0000"/>
        </w:rPr>
        <w:t>평가</w:t>
      </w:r>
      <w:r w:rsidRPr="0091711D">
        <w:rPr>
          <w:rFonts w:hint="eastAsia"/>
        </w:rPr>
        <w:t xml:space="preserve"> 함</w:t>
      </w:r>
      <w:proofErr w:type="gramEnd"/>
    </w:p>
    <w:p w14:paraId="65268165" w14:textId="113EFB8D" w:rsidR="00105A6B" w:rsidRDefault="00105A6B" w:rsidP="00105A6B"/>
    <w:p w14:paraId="6A3CDF1C" w14:textId="3C482F61" w:rsidR="00105A6B" w:rsidRDefault="00105A6B" w:rsidP="00105A6B">
      <w:pPr>
        <w:pStyle w:val="4"/>
        <w:ind w:left="480" w:hanging="480"/>
        <w:rPr>
          <w:b w:val="0"/>
          <w:bCs w:val="0"/>
        </w:rPr>
      </w:pPr>
      <w:r>
        <w:t>“</w:t>
      </w:r>
      <w:r>
        <w:rPr>
          <w:rFonts w:hint="eastAsia"/>
        </w:rPr>
        <w:t xml:space="preserve">유능한 기획자라면 모인 아이디어를 </w:t>
      </w:r>
      <w:r w:rsidRPr="00105A6B">
        <w:rPr>
          <w:rFonts w:hint="eastAsia"/>
          <w:color w:val="FF0000"/>
        </w:rPr>
        <w:t>결합하고 개선</w:t>
      </w:r>
      <w:r>
        <w:rPr>
          <w:rFonts w:hint="eastAsia"/>
        </w:rPr>
        <w:t>하는 능력에 탁월해야 한다.</w:t>
      </w:r>
      <w:r>
        <w:t>“</w:t>
      </w:r>
      <w:r>
        <w:br w:type="page"/>
      </w:r>
    </w:p>
    <w:p w14:paraId="102F9DE3" w14:textId="0CB2BDBE" w:rsidR="00105A6B" w:rsidRDefault="00F56FCD" w:rsidP="00F56FCD">
      <w:pPr>
        <w:pStyle w:val="2"/>
      </w:pPr>
      <w:proofErr w:type="spellStart"/>
      <w:r>
        <w:rPr>
          <w:rFonts w:hint="eastAsia"/>
        </w:rPr>
        <w:lastRenderedPageBreak/>
        <w:t>오스본</w:t>
      </w:r>
      <w:proofErr w:type="spellEnd"/>
      <w:r>
        <w:rPr>
          <w:rFonts w:hint="eastAsia"/>
        </w:rPr>
        <w:t xml:space="preserve"> 체크리스트</w:t>
      </w:r>
    </w:p>
    <w:p w14:paraId="4025E04A" w14:textId="3D82CFBD" w:rsidR="00F56FCD" w:rsidRDefault="00F56FCD" w:rsidP="00B90D79">
      <w:pPr>
        <w:pStyle w:val="a"/>
      </w:pPr>
      <w:r>
        <w:rPr>
          <w:rFonts w:hint="eastAsia"/>
        </w:rPr>
        <w:t>문제를 바르게 인식하거나 대안 또는 아이디어를 얻기 위해 사용</w:t>
      </w:r>
    </w:p>
    <w:p w14:paraId="5E68498B" w14:textId="721382FF" w:rsidR="00F56FCD" w:rsidRDefault="00F56FCD" w:rsidP="00B90D79">
      <w:pPr>
        <w:pStyle w:val="a"/>
      </w:pPr>
      <w:r>
        <w:rPr>
          <w:rFonts w:hint="eastAsia"/>
        </w:rPr>
        <w:t xml:space="preserve">브레인 </w:t>
      </w:r>
      <w:proofErr w:type="spellStart"/>
      <w:r>
        <w:rPr>
          <w:rFonts w:hint="eastAsia"/>
        </w:rPr>
        <w:t>스토밍은</w:t>
      </w:r>
      <w:proofErr w:type="spellEnd"/>
      <w:r>
        <w:rPr>
          <w:rFonts w:hint="eastAsia"/>
        </w:rPr>
        <w:t xml:space="preserve"> </w:t>
      </w:r>
      <w:proofErr w:type="spellStart"/>
      <w:r w:rsidRPr="00FB2271">
        <w:rPr>
          <w:rFonts w:hint="eastAsia"/>
          <w:color w:val="FF0000"/>
        </w:rPr>
        <w:t>오스본</w:t>
      </w:r>
      <w:proofErr w:type="spellEnd"/>
      <w:r w:rsidRPr="00FB2271">
        <w:rPr>
          <w:rFonts w:hint="eastAsia"/>
          <w:color w:val="FF0000"/>
        </w:rPr>
        <w:t xml:space="preserve"> 체크리스트</w:t>
      </w:r>
      <w:r>
        <w:rPr>
          <w:rFonts w:hint="eastAsia"/>
        </w:rPr>
        <w:t>와 많이 쓰임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43"/>
        <w:gridCol w:w="7113"/>
      </w:tblGrid>
      <w:tr w:rsidR="00F56FCD" w14:paraId="41E0C93C" w14:textId="77777777" w:rsidTr="00075185">
        <w:tc>
          <w:tcPr>
            <w:tcW w:w="3369" w:type="dxa"/>
          </w:tcPr>
          <w:p w14:paraId="68610A69" w14:textId="2FF7DB7D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전용(div</w:t>
            </w:r>
            <w:r w:rsidRPr="00123ECB">
              <w:rPr>
                <w:sz w:val="32"/>
                <w:szCs w:val="32"/>
              </w:rPr>
              <w:t>ersion)</w:t>
            </w:r>
          </w:p>
        </w:tc>
        <w:tc>
          <w:tcPr>
            <w:tcW w:w="7295" w:type="dxa"/>
          </w:tcPr>
          <w:p w14:paraId="6DD93C07" w14:textId="221F33B1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다른 방법으로 사용할 수 없을까?</w:t>
            </w:r>
          </w:p>
        </w:tc>
      </w:tr>
      <w:tr w:rsidR="00F56FCD" w14:paraId="379ED55C" w14:textId="77777777" w:rsidTr="00075185">
        <w:tc>
          <w:tcPr>
            <w:tcW w:w="3369" w:type="dxa"/>
          </w:tcPr>
          <w:p w14:paraId="6794E3D4" w14:textId="5C25D838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sz w:val="32"/>
                <w:szCs w:val="32"/>
              </w:rPr>
              <w:t>차용(borrowing)</w:t>
            </w:r>
          </w:p>
        </w:tc>
        <w:tc>
          <w:tcPr>
            <w:tcW w:w="7295" w:type="dxa"/>
          </w:tcPr>
          <w:p w14:paraId="55F51E78" w14:textId="4FDA993B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무언가 흉내 낼 것은 없는가</w:t>
            </w:r>
          </w:p>
        </w:tc>
      </w:tr>
      <w:tr w:rsidR="00F56FCD" w14:paraId="145702EE" w14:textId="77777777" w:rsidTr="00075185">
        <w:tc>
          <w:tcPr>
            <w:tcW w:w="3369" w:type="dxa"/>
          </w:tcPr>
          <w:p w14:paraId="636BF63F" w14:textId="26E06793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변경</w:t>
            </w:r>
            <w:r w:rsidRPr="00123ECB">
              <w:rPr>
                <w:sz w:val="32"/>
                <w:szCs w:val="32"/>
              </w:rPr>
              <w:t>(change)</w:t>
            </w:r>
          </w:p>
        </w:tc>
        <w:tc>
          <w:tcPr>
            <w:tcW w:w="7295" w:type="dxa"/>
          </w:tcPr>
          <w:p w14:paraId="3FD2C832" w14:textId="550F1E13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다르게 변경해 보면 어떨까?</w:t>
            </w:r>
          </w:p>
        </w:tc>
      </w:tr>
      <w:tr w:rsidR="00F56FCD" w14:paraId="41543B87" w14:textId="77777777" w:rsidTr="00075185">
        <w:tc>
          <w:tcPr>
            <w:tcW w:w="3369" w:type="dxa"/>
          </w:tcPr>
          <w:p w14:paraId="691812FD" w14:textId="791AC453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확대</w:t>
            </w:r>
            <w:r w:rsidRPr="00123ECB">
              <w:rPr>
                <w:sz w:val="32"/>
                <w:szCs w:val="32"/>
              </w:rPr>
              <w:t>(magnification)</w:t>
            </w:r>
          </w:p>
        </w:tc>
        <w:tc>
          <w:tcPr>
            <w:tcW w:w="7295" w:type="dxa"/>
          </w:tcPr>
          <w:p w14:paraId="5B9D6C65" w14:textId="33EC2FF7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확대해 보면 어떨까?</w:t>
            </w:r>
          </w:p>
        </w:tc>
      </w:tr>
      <w:tr w:rsidR="00F56FCD" w14:paraId="65011E5D" w14:textId="77777777" w:rsidTr="00075185">
        <w:tc>
          <w:tcPr>
            <w:tcW w:w="3369" w:type="dxa"/>
          </w:tcPr>
          <w:p w14:paraId="577C85E7" w14:textId="21262FA0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축소</w:t>
            </w:r>
            <w:r w:rsidRPr="00123ECB">
              <w:rPr>
                <w:sz w:val="32"/>
                <w:szCs w:val="32"/>
              </w:rPr>
              <w:t>(reduction)</w:t>
            </w:r>
          </w:p>
        </w:tc>
        <w:tc>
          <w:tcPr>
            <w:tcW w:w="7295" w:type="dxa"/>
          </w:tcPr>
          <w:p w14:paraId="5F29E348" w14:textId="0D292CB4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축소시켜 보면 어떨까?</w:t>
            </w:r>
          </w:p>
        </w:tc>
      </w:tr>
      <w:tr w:rsidR="00F56FCD" w14:paraId="74E113DA" w14:textId="77777777" w:rsidTr="00075185">
        <w:tc>
          <w:tcPr>
            <w:tcW w:w="3369" w:type="dxa"/>
          </w:tcPr>
          <w:p w14:paraId="76F6D47C" w14:textId="2635F8A0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대용</w:t>
            </w:r>
            <w:r w:rsidRPr="00123ECB">
              <w:rPr>
                <w:sz w:val="32"/>
                <w:szCs w:val="32"/>
              </w:rPr>
              <w:t>(substitution)</w:t>
            </w:r>
          </w:p>
        </w:tc>
        <w:tc>
          <w:tcPr>
            <w:tcW w:w="7295" w:type="dxa"/>
          </w:tcPr>
          <w:p w14:paraId="76429F2A" w14:textId="2605D77C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다른 것으로 대용이 가능할까?</w:t>
            </w:r>
          </w:p>
        </w:tc>
      </w:tr>
      <w:tr w:rsidR="00F56FCD" w14:paraId="40E08C57" w14:textId="77777777" w:rsidTr="00075185">
        <w:tc>
          <w:tcPr>
            <w:tcW w:w="3369" w:type="dxa"/>
          </w:tcPr>
          <w:p w14:paraId="79C38D4D" w14:textId="0ADEA226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대체</w:t>
            </w:r>
            <w:r w:rsidRPr="00123ECB">
              <w:rPr>
                <w:sz w:val="32"/>
                <w:szCs w:val="32"/>
              </w:rPr>
              <w:t>(</w:t>
            </w:r>
            <w:proofErr w:type="spellStart"/>
            <w:r w:rsidRPr="00123ECB">
              <w:rPr>
                <w:sz w:val="32"/>
                <w:szCs w:val="32"/>
              </w:rPr>
              <w:t>altenation</w:t>
            </w:r>
            <w:proofErr w:type="spellEnd"/>
            <w:r w:rsidRPr="00123ECB">
              <w:rPr>
                <w:sz w:val="32"/>
                <w:szCs w:val="32"/>
              </w:rPr>
              <w:t>)</w:t>
            </w:r>
          </w:p>
        </w:tc>
        <w:tc>
          <w:tcPr>
            <w:tcW w:w="7295" w:type="dxa"/>
          </w:tcPr>
          <w:p w14:paraId="5E10AD98" w14:textId="1205B1F7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다른 것으로 대체해 보면 어떨까?</w:t>
            </w:r>
          </w:p>
        </w:tc>
      </w:tr>
      <w:tr w:rsidR="00F56FCD" w14:paraId="6D04C75E" w14:textId="77777777" w:rsidTr="00075185">
        <w:tc>
          <w:tcPr>
            <w:tcW w:w="3369" w:type="dxa"/>
          </w:tcPr>
          <w:p w14:paraId="0174C392" w14:textId="0E3B4EAB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역전</w:t>
            </w:r>
            <w:r w:rsidRPr="00123ECB">
              <w:rPr>
                <w:sz w:val="32"/>
                <w:szCs w:val="32"/>
              </w:rPr>
              <w:t>(reversion)</w:t>
            </w:r>
          </w:p>
        </w:tc>
        <w:tc>
          <w:tcPr>
            <w:tcW w:w="7295" w:type="dxa"/>
          </w:tcPr>
          <w:p w14:paraId="777F62F8" w14:textId="083530EF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거꾸로 해보면 어떨까?</w:t>
            </w:r>
          </w:p>
        </w:tc>
      </w:tr>
      <w:tr w:rsidR="00F56FCD" w14:paraId="094A7F73" w14:textId="77777777" w:rsidTr="00075185">
        <w:tc>
          <w:tcPr>
            <w:tcW w:w="3369" w:type="dxa"/>
          </w:tcPr>
          <w:p w14:paraId="68DBDC81" w14:textId="52AB66A4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결합</w:t>
            </w:r>
            <w:r w:rsidRPr="00123ECB">
              <w:rPr>
                <w:sz w:val="32"/>
                <w:szCs w:val="32"/>
              </w:rPr>
              <w:t>(</w:t>
            </w:r>
            <w:proofErr w:type="spellStart"/>
            <w:r w:rsidRPr="00123ECB">
              <w:rPr>
                <w:sz w:val="32"/>
                <w:szCs w:val="32"/>
              </w:rPr>
              <w:t>compuonding</w:t>
            </w:r>
            <w:proofErr w:type="spellEnd"/>
            <w:r w:rsidRPr="00123ECB">
              <w:rPr>
                <w:sz w:val="32"/>
                <w:szCs w:val="32"/>
              </w:rPr>
              <w:t>)</w:t>
            </w:r>
          </w:p>
        </w:tc>
        <w:tc>
          <w:tcPr>
            <w:tcW w:w="7295" w:type="dxa"/>
          </w:tcPr>
          <w:p w14:paraId="55A72BDC" w14:textId="084FB48D" w:rsidR="00F56FCD" w:rsidRPr="00123ECB" w:rsidRDefault="00F56FCD" w:rsidP="00F56FCD">
            <w:pPr>
              <w:rPr>
                <w:sz w:val="32"/>
                <w:szCs w:val="32"/>
              </w:rPr>
            </w:pPr>
            <w:r w:rsidRPr="00123ECB">
              <w:rPr>
                <w:rFonts w:hint="eastAsia"/>
                <w:sz w:val="32"/>
                <w:szCs w:val="32"/>
              </w:rPr>
              <w:t>다른 것들과 결합시켜 보면 어떨까?</w:t>
            </w:r>
          </w:p>
        </w:tc>
      </w:tr>
    </w:tbl>
    <w:p w14:paraId="71956A64" w14:textId="0C85316D" w:rsidR="00F56FCD" w:rsidRDefault="00F56FCD" w:rsidP="00F56FCD"/>
    <w:p w14:paraId="6CC5CC68" w14:textId="795CA583" w:rsidR="006459DB" w:rsidRDefault="006459DB" w:rsidP="006459DB">
      <w:pPr>
        <w:pStyle w:val="2"/>
      </w:pPr>
      <w:r>
        <w:rPr>
          <w:rFonts w:hint="eastAsia"/>
        </w:rPr>
        <w:t>S</w:t>
      </w:r>
      <w:r>
        <w:t>CAMPER</w:t>
      </w:r>
    </w:p>
    <w:p w14:paraId="724687B3" w14:textId="1649DF74" w:rsidR="006459DB" w:rsidRDefault="006459DB" w:rsidP="00F56FCD">
      <w:proofErr w:type="spellStart"/>
      <w:r>
        <w:t>오스본의</w:t>
      </w:r>
      <w:proofErr w:type="spellEnd"/>
      <w:r>
        <w:t xml:space="preserve"> </w:t>
      </w:r>
      <w:r>
        <w:rPr>
          <w:rFonts w:hint="eastAsia"/>
        </w:rPr>
        <w:t xml:space="preserve">체크리스트를 밥 </w:t>
      </w:r>
      <w:proofErr w:type="spellStart"/>
      <w:r>
        <w:rPr>
          <w:rFonts w:hint="eastAsia"/>
        </w:rPr>
        <w:t>에버럴이</w:t>
      </w:r>
      <w:proofErr w:type="spellEnd"/>
      <w:r>
        <w:rPr>
          <w:rFonts w:hint="eastAsia"/>
        </w:rPr>
        <w:t xml:space="preserve"> 개량한 것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20"/>
        <w:gridCol w:w="7136"/>
      </w:tblGrid>
      <w:tr w:rsidR="006459DB" w:rsidRPr="00075185" w14:paraId="30AF6F90" w14:textId="77777777" w:rsidTr="00712FEA">
        <w:tc>
          <w:tcPr>
            <w:tcW w:w="3369" w:type="dxa"/>
          </w:tcPr>
          <w:p w14:paraId="561E03CF" w14:textId="77777777" w:rsidR="006459DB" w:rsidRPr="008A6A1D" w:rsidRDefault="006459DB" w:rsidP="00712FEA">
            <w:pPr>
              <w:rPr>
                <w:sz w:val="24"/>
                <w:szCs w:val="24"/>
              </w:rPr>
            </w:pPr>
            <w:proofErr w:type="gramStart"/>
            <w:r w:rsidRPr="008A6A1D">
              <w:rPr>
                <w:rFonts w:hint="eastAsia"/>
                <w:sz w:val="24"/>
                <w:szCs w:val="24"/>
              </w:rPr>
              <w:t>S</w:t>
            </w:r>
            <w:r w:rsidRPr="008A6A1D">
              <w:rPr>
                <w:sz w:val="24"/>
                <w:szCs w:val="24"/>
              </w:rPr>
              <w:t xml:space="preserve"> :</w:t>
            </w:r>
            <w:proofErr w:type="gramEnd"/>
            <w:r w:rsidRPr="008A6A1D">
              <w:rPr>
                <w:sz w:val="24"/>
                <w:szCs w:val="24"/>
              </w:rPr>
              <w:t xml:space="preserve"> 대체하면</w:t>
            </w:r>
            <w:r w:rsidRPr="008A6A1D">
              <w:rPr>
                <w:rFonts w:hint="eastAsia"/>
                <w:sz w:val="24"/>
                <w:szCs w:val="24"/>
              </w:rPr>
              <w:t>?</w:t>
            </w:r>
          </w:p>
          <w:p w14:paraId="52C16616" w14:textId="48778140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S</w:t>
            </w:r>
            <w:r w:rsidRPr="008A6A1D">
              <w:rPr>
                <w:sz w:val="24"/>
                <w:szCs w:val="24"/>
              </w:rPr>
              <w:t>ubstitute</w:t>
            </w:r>
          </w:p>
        </w:tc>
        <w:tc>
          <w:tcPr>
            <w:tcW w:w="7295" w:type="dxa"/>
          </w:tcPr>
          <w:p w14:paraId="44651B1F" w14:textId="77777777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sz w:val="24"/>
                <w:szCs w:val="24"/>
              </w:rPr>
              <w:t xml:space="preserve">다른 </w:t>
            </w:r>
            <w:r w:rsidRPr="008A6A1D">
              <w:rPr>
                <w:rFonts w:hint="eastAsia"/>
                <w:sz w:val="24"/>
                <w:szCs w:val="24"/>
              </w:rPr>
              <w:t>것을 써보면 어떨까?</w:t>
            </w:r>
          </w:p>
          <w:p w14:paraId="60762D29" w14:textId="4196FC19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 xml:space="preserve">A대신 </w:t>
            </w:r>
            <w:r w:rsidRPr="008A6A1D">
              <w:rPr>
                <w:sz w:val="24"/>
                <w:szCs w:val="24"/>
              </w:rPr>
              <w:t>B</w:t>
            </w:r>
            <w:r w:rsidRPr="008A6A1D">
              <w:rPr>
                <w:rFonts w:hint="eastAsia"/>
                <w:sz w:val="24"/>
                <w:szCs w:val="24"/>
              </w:rPr>
              <w:t>를 쓰면?</w:t>
            </w:r>
          </w:p>
        </w:tc>
      </w:tr>
      <w:tr w:rsidR="006459DB" w:rsidRPr="00075185" w14:paraId="7EE472C0" w14:textId="77777777" w:rsidTr="00712FEA">
        <w:tc>
          <w:tcPr>
            <w:tcW w:w="3369" w:type="dxa"/>
          </w:tcPr>
          <w:p w14:paraId="282541F9" w14:textId="77777777" w:rsidR="006459DB" w:rsidRPr="008A6A1D" w:rsidRDefault="006459DB" w:rsidP="00712FEA">
            <w:pPr>
              <w:rPr>
                <w:sz w:val="24"/>
                <w:szCs w:val="24"/>
              </w:rPr>
            </w:pPr>
            <w:proofErr w:type="gramStart"/>
            <w:r w:rsidRPr="008A6A1D">
              <w:rPr>
                <w:rFonts w:hint="eastAsia"/>
                <w:sz w:val="24"/>
                <w:szCs w:val="24"/>
              </w:rPr>
              <w:t>C</w:t>
            </w:r>
            <w:r w:rsidRPr="008A6A1D">
              <w:rPr>
                <w:sz w:val="24"/>
                <w:szCs w:val="24"/>
              </w:rPr>
              <w:t xml:space="preserve"> :</w:t>
            </w:r>
            <w:proofErr w:type="gramEnd"/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결합하면?</w:t>
            </w:r>
          </w:p>
          <w:p w14:paraId="5557AFD8" w14:textId="2DFA4105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C</w:t>
            </w:r>
            <w:r w:rsidRPr="008A6A1D">
              <w:rPr>
                <w:sz w:val="24"/>
                <w:szCs w:val="24"/>
              </w:rPr>
              <w:t>ombine</w:t>
            </w:r>
          </w:p>
        </w:tc>
        <w:tc>
          <w:tcPr>
            <w:tcW w:w="7295" w:type="dxa"/>
          </w:tcPr>
          <w:p w14:paraId="2001C4B7" w14:textId="15BBA05A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합체 혹은 섞어보면 어떨까?</w:t>
            </w:r>
          </w:p>
        </w:tc>
      </w:tr>
      <w:tr w:rsidR="006459DB" w:rsidRPr="00075185" w14:paraId="2CB0EA98" w14:textId="77777777" w:rsidTr="00712FEA">
        <w:tc>
          <w:tcPr>
            <w:tcW w:w="3369" w:type="dxa"/>
          </w:tcPr>
          <w:p w14:paraId="63498260" w14:textId="77777777" w:rsidR="006459DB" w:rsidRDefault="006459DB" w:rsidP="00712FEA">
            <w:pPr>
              <w:rPr>
                <w:sz w:val="24"/>
                <w:szCs w:val="24"/>
              </w:rPr>
            </w:pPr>
            <w:proofErr w:type="gramStart"/>
            <w:r w:rsidRPr="008A6A1D">
              <w:rPr>
                <w:rFonts w:hint="eastAsia"/>
                <w:sz w:val="24"/>
                <w:szCs w:val="24"/>
              </w:rPr>
              <w:t>A</w:t>
            </w:r>
            <w:r w:rsidRPr="008A6A1D">
              <w:rPr>
                <w:sz w:val="24"/>
                <w:szCs w:val="24"/>
              </w:rPr>
              <w:t xml:space="preserve"> :</w:t>
            </w:r>
            <w:proofErr w:type="gramEnd"/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응용하면</w:t>
            </w:r>
          </w:p>
          <w:p w14:paraId="1D131A86" w14:textId="0B8C955E" w:rsidR="008A6A1D" w:rsidRPr="008A6A1D" w:rsidRDefault="008A6A1D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A</w:t>
            </w:r>
            <w:r w:rsidRPr="008A6A1D">
              <w:rPr>
                <w:sz w:val="24"/>
                <w:szCs w:val="24"/>
              </w:rPr>
              <w:t>dapt</w:t>
            </w:r>
          </w:p>
        </w:tc>
        <w:tc>
          <w:tcPr>
            <w:tcW w:w="7295" w:type="dxa"/>
          </w:tcPr>
          <w:p w14:paraId="6E2494B0" w14:textId="77777777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다른 아이디어를 반영할 수 없을까?</w:t>
            </w:r>
          </w:p>
          <w:p w14:paraId="00ED5A61" w14:textId="46BD06E0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뭔가 따라해 볼 것은 없을까?</w:t>
            </w:r>
          </w:p>
        </w:tc>
      </w:tr>
      <w:tr w:rsidR="006459DB" w:rsidRPr="00075185" w14:paraId="1149DE2D" w14:textId="77777777" w:rsidTr="00712FEA">
        <w:tc>
          <w:tcPr>
            <w:tcW w:w="3369" w:type="dxa"/>
          </w:tcPr>
          <w:p w14:paraId="5548780A" w14:textId="77777777" w:rsidR="006459DB" w:rsidRPr="008A6A1D" w:rsidRDefault="006459DB" w:rsidP="00712FEA">
            <w:pPr>
              <w:rPr>
                <w:sz w:val="24"/>
                <w:szCs w:val="24"/>
              </w:rPr>
            </w:pPr>
            <w:proofErr w:type="gramStart"/>
            <w:r w:rsidRPr="008A6A1D">
              <w:rPr>
                <w:rFonts w:hint="eastAsia"/>
                <w:sz w:val="24"/>
                <w:szCs w:val="24"/>
              </w:rPr>
              <w:t>M</w:t>
            </w:r>
            <w:r w:rsidRPr="008A6A1D">
              <w:rPr>
                <w:sz w:val="24"/>
                <w:szCs w:val="24"/>
              </w:rPr>
              <w:t xml:space="preserve"> :</w:t>
            </w:r>
            <w:proofErr w:type="gramEnd"/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변형,</w:t>
            </w:r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확대,</w:t>
            </w:r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축소하면?</w:t>
            </w:r>
          </w:p>
          <w:p w14:paraId="1A249B45" w14:textId="13A44E3F" w:rsidR="006459DB" w:rsidRPr="008A6A1D" w:rsidRDefault="008A6A1D" w:rsidP="00712FE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odify, Magnify</w:t>
            </w:r>
          </w:p>
        </w:tc>
        <w:tc>
          <w:tcPr>
            <w:tcW w:w="7295" w:type="dxa"/>
          </w:tcPr>
          <w:p w14:paraId="76CB3104" w14:textId="77777777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의미,</w:t>
            </w:r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색,</w:t>
            </w:r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소리,</w:t>
            </w:r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모양 등을 바꿔보면 어떨까?</w:t>
            </w:r>
          </w:p>
          <w:p w14:paraId="09656113" w14:textId="38DED3F3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더욱 크고 두껍게 만들면 어떨까?</w:t>
            </w:r>
          </w:p>
        </w:tc>
      </w:tr>
      <w:tr w:rsidR="006459DB" w:rsidRPr="00075185" w14:paraId="2C1DE2CD" w14:textId="77777777" w:rsidTr="00712FEA">
        <w:tc>
          <w:tcPr>
            <w:tcW w:w="3369" w:type="dxa"/>
          </w:tcPr>
          <w:p w14:paraId="4ECF0EC3" w14:textId="77777777" w:rsidR="006459DB" w:rsidRPr="008A6A1D" w:rsidRDefault="006459DB" w:rsidP="00712FEA">
            <w:pPr>
              <w:rPr>
                <w:sz w:val="24"/>
                <w:szCs w:val="24"/>
              </w:rPr>
            </w:pPr>
            <w:proofErr w:type="gramStart"/>
            <w:r w:rsidRPr="008A6A1D">
              <w:rPr>
                <w:rFonts w:hint="eastAsia"/>
                <w:sz w:val="24"/>
                <w:szCs w:val="24"/>
              </w:rPr>
              <w:t>P</w:t>
            </w:r>
            <w:r w:rsidRPr="008A6A1D">
              <w:rPr>
                <w:sz w:val="24"/>
                <w:szCs w:val="24"/>
              </w:rPr>
              <w:t xml:space="preserve"> :</w:t>
            </w:r>
            <w:proofErr w:type="gramEnd"/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다른 용도로 하면?</w:t>
            </w:r>
          </w:p>
          <w:p w14:paraId="59DD0C05" w14:textId="03532D9D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P</w:t>
            </w:r>
            <w:r w:rsidRPr="008A6A1D">
              <w:rPr>
                <w:sz w:val="24"/>
                <w:szCs w:val="24"/>
              </w:rPr>
              <w:t>ut to other use</w:t>
            </w:r>
          </w:p>
        </w:tc>
        <w:tc>
          <w:tcPr>
            <w:tcW w:w="7295" w:type="dxa"/>
          </w:tcPr>
          <w:p w14:paraId="2F7D22C2" w14:textId="77777777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변경 없이 새로운 용도로 쓸 수 있을까?</w:t>
            </w:r>
          </w:p>
          <w:p w14:paraId="10230FB2" w14:textId="1D39103F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다른 곳에도 사용 가능할까?</w:t>
            </w:r>
          </w:p>
        </w:tc>
      </w:tr>
      <w:tr w:rsidR="006459DB" w:rsidRPr="00075185" w14:paraId="67AFF5AE" w14:textId="77777777" w:rsidTr="00712FEA">
        <w:tc>
          <w:tcPr>
            <w:tcW w:w="3369" w:type="dxa"/>
          </w:tcPr>
          <w:p w14:paraId="6FD4559B" w14:textId="77777777" w:rsidR="006459DB" w:rsidRPr="008A6A1D" w:rsidRDefault="006459DB" w:rsidP="00712FEA">
            <w:pPr>
              <w:rPr>
                <w:sz w:val="24"/>
                <w:szCs w:val="24"/>
              </w:rPr>
            </w:pPr>
            <w:proofErr w:type="gramStart"/>
            <w:r w:rsidRPr="008A6A1D">
              <w:rPr>
                <w:rFonts w:hint="eastAsia"/>
                <w:sz w:val="24"/>
                <w:szCs w:val="24"/>
              </w:rPr>
              <w:t>E</w:t>
            </w:r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:</w:t>
            </w:r>
            <w:proofErr w:type="gramEnd"/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제거하면?</w:t>
            </w:r>
          </w:p>
          <w:p w14:paraId="1192A2B9" w14:textId="0E189E95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E</w:t>
            </w:r>
            <w:r w:rsidRPr="008A6A1D">
              <w:rPr>
                <w:sz w:val="24"/>
                <w:szCs w:val="24"/>
              </w:rPr>
              <w:t>liminate</w:t>
            </w:r>
          </w:p>
        </w:tc>
        <w:tc>
          <w:tcPr>
            <w:tcW w:w="7295" w:type="dxa"/>
          </w:tcPr>
          <w:p w14:paraId="41795B4A" w14:textId="5473B997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제품 구성 요소 중에 하나를 빼 보면 어떨까?</w:t>
            </w:r>
          </w:p>
        </w:tc>
      </w:tr>
      <w:tr w:rsidR="006459DB" w:rsidRPr="00075185" w14:paraId="13EEC70C" w14:textId="77777777" w:rsidTr="00712FEA">
        <w:tc>
          <w:tcPr>
            <w:tcW w:w="3369" w:type="dxa"/>
          </w:tcPr>
          <w:p w14:paraId="4BC1AF62" w14:textId="2B3FBC72" w:rsidR="006459DB" w:rsidRPr="008A6A1D" w:rsidRDefault="006459DB" w:rsidP="00712FEA">
            <w:pPr>
              <w:rPr>
                <w:sz w:val="24"/>
                <w:szCs w:val="24"/>
              </w:rPr>
            </w:pPr>
            <w:proofErr w:type="gramStart"/>
            <w:r w:rsidRPr="008A6A1D">
              <w:rPr>
                <w:rFonts w:hint="eastAsia"/>
                <w:sz w:val="24"/>
                <w:szCs w:val="24"/>
              </w:rPr>
              <w:t>R</w:t>
            </w:r>
            <w:r w:rsidRPr="008A6A1D">
              <w:rPr>
                <w:sz w:val="24"/>
                <w:szCs w:val="24"/>
              </w:rPr>
              <w:t xml:space="preserve"> :</w:t>
            </w:r>
            <w:proofErr w:type="gramEnd"/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뒤집기,</w:t>
            </w:r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재배열하면</w:t>
            </w:r>
          </w:p>
          <w:p w14:paraId="6470FF35" w14:textId="11D2F023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sz w:val="24"/>
                <w:szCs w:val="24"/>
              </w:rPr>
              <w:t>Reverse, rearrange</w:t>
            </w:r>
          </w:p>
        </w:tc>
        <w:tc>
          <w:tcPr>
            <w:tcW w:w="7295" w:type="dxa"/>
          </w:tcPr>
          <w:p w14:paraId="1EA33D95" w14:textId="77777777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역할을 바꾸거나 상하좌우를 바꿔보면 어떨까?</w:t>
            </w:r>
          </w:p>
          <w:p w14:paraId="5DFB7CC7" w14:textId="0ADBB06F" w:rsidR="006459DB" w:rsidRPr="008A6A1D" w:rsidRDefault="006459DB" w:rsidP="00712FEA">
            <w:pPr>
              <w:rPr>
                <w:sz w:val="24"/>
                <w:szCs w:val="24"/>
              </w:rPr>
            </w:pPr>
            <w:r w:rsidRPr="008A6A1D">
              <w:rPr>
                <w:rFonts w:hint="eastAsia"/>
                <w:sz w:val="24"/>
                <w:szCs w:val="24"/>
              </w:rPr>
              <w:t>요소나 순서,</w:t>
            </w:r>
            <w:r w:rsidRPr="008A6A1D">
              <w:rPr>
                <w:sz w:val="24"/>
                <w:szCs w:val="24"/>
              </w:rPr>
              <w:t xml:space="preserve"> </w:t>
            </w:r>
            <w:r w:rsidRPr="008A6A1D">
              <w:rPr>
                <w:rFonts w:hint="eastAsia"/>
                <w:sz w:val="24"/>
                <w:szCs w:val="24"/>
              </w:rPr>
              <w:t>레이아웃을 바꿔보면 어떨까?</w:t>
            </w:r>
          </w:p>
        </w:tc>
      </w:tr>
    </w:tbl>
    <w:p w14:paraId="78944889" w14:textId="77777777" w:rsidR="00123ECB" w:rsidRDefault="00123ECB">
      <w:pPr>
        <w:widowControl/>
        <w:wordWrap/>
        <w:autoSpaceDE/>
        <w:autoSpaceDN/>
      </w:pPr>
      <w:r>
        <w:br w:type="page"/>
      </w:r>
    </w:p>
    <w:p w14:paraId="22471025" w14:textId="75E55406" w:rsidR="00123ECB" w:rsidRDefault="00123ECB" w:rsidP="00123ECB">
      <w:pPr>
        <w:pStyle w:val="2"/>
      </w:pPr>
      <w:r>
        <w:rPr>
          <w:rFonts w:hint="eastAsia"/>
        </w:rPr>
        <w:lastRenderedPageBreak/>
        <w:t>S</w:t>
      </w:r>
      <w:r>
        <w:t xml:space="preserve">CAMPER </w:t>
      </w:r>
      <w:r>
        <w:rPr>
          <w:rFonts w:hint="eastAsia"/>
        </w:rPr>
        <w:t>활용</w:t>
      </w:r>
    </w:p>
    <w:p w14:paraId="4D9F6375" w14:textId="6B08268E" w:rsidR="00123ECB" w:rsidRDefault="00123ECB" w:rsidP="00123ECB">
      <w:pPr>
        <w:pStyle w:val="a"/>
      </w:pPr>
      <w:r>
        <w:rPr>
          <w:rFonts w:hint="eastAsia"/>
        </w:rPr>
        <w:t>립스틱을 만들어야 한다</w:t>
      </w:r>
    </w:p>
    <w:p w14:paraId="6F952DBF" w14:textId="741CF429" w:rsidR="00105365" w:rsidRPr="00105365" w:rsidRDefault="00123ECB" w:rsidP="00105365">
      <w:pPr>
        <w:widowControl/>
        <w:wordWrap/>
        <w:autoSpaceDE/>
        <w:autoSpaceDN/>
        <w:ind w:firstLineChars="300" w:firstLine="660"/>
        <w:rPr>
          <w:rFonts w:asciiTheme="majorHAnsi" w:eastAsiaTheme="majorEastAsia" w:hAnsiTheme="majorHAnsi" w:cstheme="majorBidi"/>
          <w:b/>
          <w:color w:val="FF0000"/>
          <w:sz w:val="22"/>
        </w:rPr>
      </w:pPr>
      <w:r w:rsidRPr="00123ECB">
        <w:rPr>
          <w:rStyle w:val="3Char"/>
        </w:rPr>
        <w:t>[예시]</w:t>
      </w:r>
    </w:p>
    <w:p w14:paraId="79D56E80" w14:textId="15CFB731" w:rsidR="00123ECB" w:rsidRDefault="00123ECB" w:rsidP="001053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8A51BA4" wp14:editId="61CCD122">
            <wp:extent cx="3752850" cy="278473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8" t="14123" r="12103" b="9653"/>
                    <a:stretch/>
                  </pic:blipFill>
                  <pic:spPr bwMode="auto">
                    <a:xfrm>
                      <a:off x="0" y="0"/>
                      <a:ext cx="3807877" cy="282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3D0A0" w14:textId="23DF534A" w:rsidR="00105365" w:rsidRDefault="00105365" w:rsidP="00105365">
      <w:pPr>
        <w:widowControl/>
        <w:wordWrap/>
        <w:autoSpaceDE/>
        <w:autoSpaceDN/>
      </w:pPr>
    </w:p>
    <w:p w14:paraId="498AF927" w14:textId="5E912995" w:rsidR="002F2D5B" w:rsidRDefault="002F2D5B" w:rsidP="002F2D5B">
      <w:pPr>
        <w:pStyle w:val="2"/>
      </w:pPr>
      <w:r>
        <w:rPr>
          <w:rFonts w:hint="eastAsia"/>
        </w:rPr>
        <w:t xml:space="preserve">브레인 </w:t>
      </w:r>
      <w:proofErr w:type="spellStart"/>
      <w:r>
        <w:rPr>
          <w:rFonts w:hint="eastAsia"/>
        </w:rPr>
        <w:t>라이팅</w:t>
      </w:r>
      <w:proofErr w:type="spellEnd"/>
    </w:p>
    <w:p w14:paraId="01F52F13" w14:textId="297810A9" w:rsidR="002F2D5B" w:rsidRDefault="002F2D5B" w:rsidP="002F2D5B">
      <w:pPr>
        <w:pStyle w:val="5"/>
        <w:numPr>
          <w:ilvl w:val="0"/>
          <w:numId w:val="7"/>
        </w:numPr>
        <w:ind w:left="403" w:hanging="403"/>
      </w:pPr>
      <w:r>
        <w:rPr>
          <w:rFonts w:hint="eastAsia"/>
        </w:rPr>
        <w:t>참가자들이 내성적이거나 표현하기 주저할 때</w:t>
      </w:r>
      <w:r>
        <w:t xml:space="preserve"> </w:t>
      </w:r>
      <w:r>
        <w:rPr>
          <w:rFonts w:hint="eastAsia"/>
        </w:rPr>
        <w:t>사용하는 회의 참가 방법</w:t>
      </w:r>
    </w:p>
    <w:p w14:paraId="7E23FE5B" w14:textId="2CF9E912" w:rsidR="002F2D5B" w:rsidRDefault="002F2D5B" w:rsidP="002F2D5B">
      <w:pPr>
        <w:pStyle w:val="5"/>
      </w:pPr>
      <w:r>
        <w:rPr>
          <w:rFonts w:hint="eastAsia"/>
        </w:rPr>
        <w:t xml:space="preserve">참가자들에게 양식을 나누어 주고 한 사람당 </w:t>
      </w:r>
      <w:r>
        <w:t>3</w:t>
      </w:r>
      <w:r>
        <w:rPr>
          <w:rFonts w:hint="eastAsia"/>
        </w:rPr>
        <w:t>가지 아이디어 제안</w:t>
      </w:r>
    </w:p>
    <w:p w14:paraId="0A6F1B0E" w14:textId="0762994F" w:rsidR="002F2D5B" w:rsidRDefault="002F2D5B" w:rsidP="002F2D5B">
      <w:pPr>
        <w:pStyle w:val="5"/>
      </w:pPr>
      <w:r>
        <w:rPr>
          <w:rFonts w:hint="eastAsia"/>
        </w:rPr>
        <w:t xml:space="preserve">그 종이를 다른 사람에게 전달하여 다음 사람이 다시 </w:t>
      </w:r>
      <w:r>
        <w:t>3</w:t>
      </w:r>
      <w:r>
        <w:rPr>
          <w:rFonts w:hint="eastAsia"/>
        </w:rPr>
        <w:t>가지 아이디어 추가</w:t>
      </w:r>
    </w:p>
    <w:p w14:paraId="6CA032A7" w14:textId="15885AEC" w:rsidR="002F2D5B" w:rsidRDefault="002F2D5B" w:rsidP="002F2D5B">
      <w:pPr>
        <w:pStyle w:val="5"/>
      </w:pPr>
      <w:r>
        <w:rPr>
          <w:rFonts w:hint="eastAsia"/>
        </w:rPr>
        <w:t xml:space="preserve">원칙은 </w:t>
      </w:r>
      <w:r>
        <w:t xml:space="preserve">6, 3, 5 </w:t>
      </w:r>
      <w:r>
        <w:rPr>
          <w:rFonts w:hint="eastAsia"/>
        </w:rPr>
        <w:t>원칙(</w:t>
      </w:r>
      <w:r>
        <w:t>6</w:t>
      </w:r>
      <w:r>
        <w:rPr>
          <w:rFonts w:hint="eastAsia"/>
        </w:rPr>
        <w:t>명,</w:t>
      </w:r>
      <w:r>
        <w:t xml:space="preserve"> 3</w:t>
      </w:r>
      <w:r>
        <w:rPr>
          <w:rFonts w:hint="eastAsia"/>
        </w:rPr>
        <w:t>개 아이디어,</w:t>
      </w:r>
      <w:r>
        <w:t xml:space="preserve"> 5</w:t>
      </w:r>
      <w:r>
        <w:rPr>
          <w:rFonts w:hint="eastAsia"/>
        </w:rPr>
        <w:t>분 간 쓴 후 전달</w:t>
      </w:r>
      <w:r>
        <w:t>)</w:t>
      </w:r>
    </w:p>
    <w:p w14:paraId="2B14CF93" w14:textId="586C0AF3" w:rsidR="002F2D5B" w:rsidRDefault="002F2D5B" w:rsidP="00105365">
      <w:pPr>
        <w:widowControl/>
        <w:wordWrap/>
        <w:autoSpaceDE/>
        <w:autoSpaceDN/>
      </w:pPr>
    </w:p>
    <w:p w14:paraId="43ECF03B" w14:textId="3D7EC67D" w:rsidR="002F2D5B" w:rsidRDefault="002F2D5B" w:rsidP="002F2D5B">
      <w:pPr>
        <w:pStyle w:val="3"/>
        <w:ind w:left="840" w:hanging="440"/>
      </w:pPr>
      <w:r>
        <w:rPr>
          <w:rFonts w:hint="eastAsia"/>
        </w:rPr>
        <w:t>[장점]</w:t>
      </w:r>
    </w:p>
    <w:p w14:paraId="38879599" w14:textId="5E3874DD" w:rsidR="002F2D5B" w:rsidRDefault="002F2D5B" w:rsidP="002F2D5B">
      <w:pPr>
        <w:pStyle w:val="a"/>
      </w:pPr>
      <w:r>
        <w:rPr>
          <w:rFonts w:hint="eastAsia"/>
        </w:rPr>
        <w:t>모두에게 평등한 의견 제시 기회</w:t>
      </w:r>
    </w:p>
    <w:p w14:paraId="36E8233E" w14:textId="5850EDAE" w:rsidR="002F2D5B" w:rsidRDefault="002F2D5B" w:rsidP="002F2D5B">
      <w:pPr>
        <w:pStyle w:val="a"/>
      </w:pPr>
      <w:r>
        <w:rPr>
          <w:rFonts w:hint="eastAsia"/>
        </w:rPr>
        <w:t>침묵 유지로 편안한 분위기 조성</w:t>
      </w:r>
    </w:p>
    <w:p w14:paraId="33BB1ABB" w14:textId="77777777" w:rsidR="002F2D5B" w:rsidRDefault="002F2D5B" w:rsidP="00105365">
      <w:pPr>
        <w:widowControl/>
        <w:wordWrap/>
        <w:autoSpaceDE/>
        <w:autoSpaceDN/>
      </w:pPr>
    </w:p>
    <w:p w14:paraId="3E669F66" w14:textId="4122B763" w:rsidR="002F2D5B" w:rsidRDefault="002F2D5B" w:rsidP="002F2D5B">
      <w:pPr>
        <w:pStyle w:val="3"/>
        <w:ind w:left="840" w:hanging="440"/>
      </w:pPr>
      <w:r>
        <w:rPr>
          <w:rFonts w:hint="eastAsia"/>
        </w:rPr>
        <w:t>[단점]</w:t>
      </w:r>
    </w:p>
    <w:p w14:paraId="3166EEFD" w14:textId="7E07DA07" w:rsidR="002F2D5B" w:rsidRDefault="002F2D5B" w:rsidP="002F2D5B">
      <w:pPr>
        <w:pStyle w:val="a"/>
      </w:pPr>
      <w:r>
        <w:rPr>
          <w:rFonts w:hint="eastAsia"/>
        </w:rPr>
        <w:t>전체적인 흐름을 보기 어려움</w:t>
      </w:r>
    </w:p>
    <w:p w14:paraId="0E44348F" w14:textId="2D43BAF0" w:rsidR="002F2D5B" w:rsidRDefault="002F2D5B" w:rsidP="002F2D5B">
      <w:pPr>
        <w:pStyle w:val="a"/>
      </w:pPr>
      <w:r>
        <w:rPr>
          <w:rFonts w:hint="eastAsia"/>
        </w:rPr>
        <w:t xml:space="preserve">분위기가 </w:t>
      </w:r>
      <w:proofErr w:type="gramStart"/>
      <w:r w:rsidR="009367E1">
        <w:rPr>
          <w:rFonts w:hint="eastAsia"/>
        </w:rPr>
        <w:t>침</w:t>
      </w:r>
      <w:r>
        <w:rPr>
          <w:rFonts w:hint="eastAsia"/>
        </w:rPr>
        <w:t>체 될</w:t>
      </w:r>
      <w:proofErr w:type="gramEnd"/>
      <w:r>
        <w:rPr>
          <w:rFonts w:hint="eastAsia"/>
        </w:rPr>
        <w:t xml:space="preserve"> 수 있음</w:t>
      </w:r>
    </w:p>
    <w:p w14:paraId="1A67444F" w14:textId="06B44A3E" w:rsidR="009367E1" w:rsidRDefault="009367E1" w:rsidP="009367E1"/>
    <w:p w14:paraId="2542B436" w14:textId="77777777" w:rsidR="009367E1" w:rsidRDefault="009367E1">
      <w:pPr>
        <w:widowControl/>
        <w:wordWrap/>
        <w:autoSpaceDE/>
        <w:autoSpaceDN/>
      </w:pPr>
      <w:r>
        <w:br w:type="page"/>
      </w:r>
    </w:p>
    <w:p w14:paraId="4D90E133" w14:textId="3CD3D297" w:rsidR="009367E1" w:rsidRDefault="009367E1" w:rsidP="009367E1">
      <w:r>
        <w:rPr>
          <w:rFonts w:hint="eastAsia"/>
        </w:rPr>
        <w:lastRenderedPageBreak/>
        <w:t xml:space="preserve">브레인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사례</w:t>
      </w:r>
    </w:p>
    <w:p w14:paraId="53F9FAD2" w14:textId="2470E628" w:rsidR="009367E1" w:rsidRDefault="009367E1" w:rsidP="009367E1">
      <w:pPr>
        <w:pStyle w:val="a"/>
      </w:pPr>
      <w:r>
        <w:rPr>
          <w:rFonts w:hint="eastAsia"/>
        </w:rPr>
        <w:t xml:space="preserve">어떻게 </w:t>
      </w:r>
      <w:r>
        <w:t>A</w:t>
      </w:r>
      <w:r>
        <w:rPr>
          <w:rFonts w:hint="eastAsia"/>
        </w:rPr>
        <w:t>를 편리하게 사용할 수 있을까?</w:t>
      </w:r>
    </w:p>
    <w:p w14:paraId="1A3A434E" w14:textId="054521CF" w:rsidR="009367E1" w:rsidRDefault="009367E1" w:rsidP="009367E1">
      <w:pPr>
        <w:pStyle w:val="3"/>
        <w:ind w:left="840" w:hanging="440"/>
      </w:pPr>
      <w:r>
        <w:rPr>
          <w:rFonts w:hint="eastAsia"/>
        </w:rPr>
        <w:t>[예시]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84"/>
        <w:gridCol w:w="3486"/>
        <w:gridCol w:w="3486"/>
      </w:tblGrid>
      <w:tr w:rsidR="009367E1" w14:paraId="41930510" w14:textId="77777777" w:rsidTr="009367E1">
        <w:tc>
          <w:tcPr>
            <w:tcW w:w="3554" w:type="dxa"/>
          </w:tcPr>
          <w:p w14:paraId="3AD2B574" w14:textId="5CD6E132" w:rsidR="009367E1" w:rsidRDefault="009367E1" w:rsidP="009367E1">
            <w:r>
              <w:rPr>
                <w:rFonts w:hint="eastAsia"/>
              </w:rPr>
              <w:t>사람1</w:t>
            </w:r>
          </w:p>
        </w:tc>
        <w:tc>
          <w:tcPr>
            <w:tcW w:w="3555" w:type="dxa"/>
          </w:tcPr>
          <w:p w14:paraId="4088067F" w14:textId="5F4A24FA" w:rsidR="009367E1" w:rsidRDefault="009367E1" w:rsidP="009367E1">
            <w:r>
              <w:rPr>
                <w:rFonts w:hint="eastAsia"/>
              </w:rPr>
              <w:t>사람2</w:t>
            </w:r>
          </w:p>
        </w:tc>
        <w:tc>
          <w:tcPr>
            <w:tcW w:w="3555" w:type="dxa"/>
          </w:tcPr>
          <w:p w14:paraId="3D6E0A6E" w14:textId="6275BDC3" w:rsidR="009367E1" w:rsidRDefault="009367E1" w:rsidP="009367E1">
            <w:r>
              <w:rPr>
                <w:rFonts w:hint="eastAsia"/>
              </w:rPr>
              <w:t>사람3</w:t>
            </w:r>
          </w:p>
        </w:tc>
      </w:tr>
      <w:tr w:rsidR="009367E1" w14:paraId="78590072" w14:textId="77777777" w:rsidTr="009367E1">
        <w:tc>
          <w:tcPr>
            <w:tcW w:w="3554" w:type="dxa"/>
          </w:tcPr>
          <w:p w14:paraId="40360E41" w14:textId="70984903" w:rsidR="009367E1" w:rsidRDefault="009367E1" w:rsidP="009367E1">
            <w:r>
              <w:rPr>
                <w:rFonts w:hint="eastAsia"/>
              </w:rPr>
              <w:t>자동으로 작동</w:t>
            </w:r>
          </w:p>
        </w:tc>
        <w:tc>
          <w:tcPr>
            <w:tcW w:w="3555" w:type="dxa"/>
          </w:tcPr>
          <w:p w14:paraId="74CDAC7A" w14:textId="21EF8B00" w:rsidR="009367E1" w:rsidRDefault="009367E1" w:rsidP="009367E1">
            <w:r>
              <w:t>…</w:t>
            </w:r>
          </w:p>
        </w:tc>
        <w:tc>
          <w:tcPr>
            <w:tcW w:w="3555" w:type="dxa"/>
          </w:tcPr>
          <w:p w14:paraId="115EAE7F" w14:textId="4668A563" w:rsidR="009367E1" w:rsidRDefault="009367E1" w:rsidP="009367E1">
            <w:r>
              <w:t>…</w:t>
            </w:r>
          </w:p>
        </w:tc>
      </w:tr>
      <w:tr w:rsidR="009367E1" w14:paraId="04AE4DF0" w14:textId="77777777" w:rsidTr="009367E1">
        <w:tc>
          <w:tcPr>
            <w:tcW w:w="3554" w:type="dxa"/>
          </w:tcPr>
          <w:p w14:paraId="09730C1B" w14:textId="6F336335" w:rsidR="009367E1" w:rsidRDefault="009367E1" w:rsidP="009367E1">
            <w:r>
              <w:rPr>
                <w:rFonts w:hint="eastAsia"/>
              </w:rPr>
              <w:t>버튼 하나로 사용</w:t>
            </w:r>
          </w:p>
        </w:tc>
        <w:tc>
          <w:tcPr>
            <w:tcW w:w="3555" w:type="dxa"/>
          </w:tcPr>
          <w:p w14:paraId="1DA4107F" w14:textId="55B3E860" w:rsidR="009367E1" w:rsidRDefault="009367E1" w:rsidP="009367E1">
            <w:r>
              <w:t>…</w:t>
            </w:r>
          </w:p>
        </w:tc>
        <w:tc>
          <w:tcPr>
            <w:tcW w:w="3555" w:type="dxa"/>
          </w:tcPr>
          <w:p w14:paraId="3A19A3D1" w14:textId="035DF40F" w:rsidR="009367E1" w:rsidRDefault="009367E1" w:rsidP="009367E1">
            <w:r>
              <w:t>…</w:t>
            </w:r>
          </w:p>
        </w:tc>
      </w:tr>
      <w:tr w:rsidR="009367E1" w14:paraId="0445EC23" w14:textId="77777777" w:rsidTr="009367E1">
        <w:tc>
          <w:tcPr>
            <w:tcW w:w="3554" w:type="dxa"/>
          </w:tcPr>
          <w:p w14:paraId="2DF0AED4" w14:textId="3C1F13AD" w:rsidR="009367E1" w:rsidRDefault="009367E1" w:rsidP="009367E1">
            <w:r>
              <w:rPr>
                <w:rFonts w:hint="eastAsia"/>
              </w:rPr>
              <w:t>아주 작게</w:t>
            </w:r>
          </w:p>
        </w:tc>
        <w:tc>
          <w:tcPr>
            <w:tcW w:w="3555" w:type="dxa"/>
          </w:tcPr>
          <w:p w14:paraId="056FCF2A" w14:textId="71E68888" w:rsidR="009367E1" w:rsidRDefault="009367E1" w:rsidP="009367E1">
            <w:r>
              <w:t>…</w:t>
            </w:r>
          </w:p>
        </w:tc>
        <w:tc>
          <w:tcPr>
            <w:tcW w:w="3555" w:type="dxa"/>
          </w:tcPr>
          <w:p w14:paraId="2D6B3110" w14:textId="3410CB8F" w:rsidR="009367E1" w:rsidRDefault="009367E1" w:rsidP="009367E1">
            <w:r>
              <w:t>…</w:t>
            </w:r>
          </w:p>
        </w:tc>
      </w:tr>
    </w:tbl>
    <w:p w14:paraId="2C943533" w14:textId="0F42A0E1" w:rsidR="009367E1" w:rsidRDefault="009367E1" w:rsidP="009367E1"/>
    <w:p w14:paraId="0A2280BA" w14:textId="406A3D23" w:rsidR="009367E1" w:rsidRDefault="009367E1" w:rsidP="009367E1">
      <w:pPr>
        <w:pStyle w:val="3"/>
        <w:ind w:left="840" w:hanging="440"/>
      </w:pPr>
      <w:r>
        <w:rPr>
          <w:rFonts w:hint="eastAsia"/>
        </w:rPr>
        <w:t>[기록된 아이디어 분류]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90"/>
        <w:gridCol w:w="3480"/>
        <w:gridCol w:w="3486"/>
      </w:tblGrid>
      <w:tr w:rsidR="009367E1" w14:paraId="772A986B" w14:textId="77777777" w:rsidTr="009367E1">
        <w:tc>
          <w:tcPr>
            <w:tcW w:w="3554" w:type="dxa"/>
          </w:tcPr>
          <w:p w14:paraId="1B657BEE" w14:textId="7AB35E2B" w:rsidR="009367E1" w:rsidRPr="009367E1" w:rsidRDefault="009367E1" w:rsidP="009367E1">
            <w:pPr>
              <w:jc w:val="center"/>
              <w:rPr>
                <w:sz w:val="32"/>
                <w:szCs w:val="34"/>
              </w:rPr>
            </w:pPr>
            <w:r w:rsidRPr="009367E1">
              <w:rPr>
                <w:rFonts w:hint="eastAsia"/>
                <w:sz w:val="32"/>
                <w:szCs w:val="34"/>
              </w:rPr>
              <w:t>F</w:t>
            </w:r>
            <w:r w:rsidRPr="009367E1">
              <w:rPr>
                <w:sz w:val="32"/>
                <w:szCs w:val="34"/>
              </w:rPr>
              <w:t>unction</w:t>
            </w:r>
          </w:p>
        </w:tc>
        <w:tc>
          <w:tcPr>
            <w:tcW w:w="3555" w:type="dxa"/>
          </w:tcPr>
          <w:p w14:paraId="1F5028F6" w14:textId="488FB6AB" w:rsidR="009367E1" w:rsidRPr="009367E1" w:rsidRDefault="009367E1" w:rsidP="009367E1">
            <w:pPr>
              <w:jc w:val="center"/>
              <w:rPr>
                <w:sz w:val="32"/>
                <w:szCs w:val="34"/>
              </w:rPr>
            </w:pPr>
            <w:r w:rsidRPr="009367E1">
              <w:rPr>
                <w:rFonts w:hint="eastAsia"/>
                <w:sz w:val="32"/>
                <w:szCs w:val="34"/>
              </w:rPr>
              <w:t>S</w:t>
            </w:r>
            <w:r w:rsidRPr="009367E1">
              <w:rPr>
                <w:sz w:val="32"/>
                <w:szCs w:val="34"/>
              </w:rPr>
              <w:t>hape</w:t>
            </w:r>
          </w:p>
        </w:tc>
        <w:tc>
          <w:tcPr>
            <w:tcW w:w="3555" w:type="dxa"/>
          </w:tcPr>
          <w:p w14:paraId="6140347D" w14:textId="5508098E" w:rsidR="009367E1" w:rsidRPr="009367E1" w:rsidRDefault="009367E1" w:rsidP="009367E1">
            <w:pPr>
              <w:jc w:val="center"/>
              <w:rPr>
                <w:sz w:val="32"/>
                <w:szCs w:val="34"/>
              </w:rPr>
            </w:pPr>
            <w:proofErr w:type="spellStart"/>
            <w:r w:rsidRPr="009367E1">
              <w:rPr>
                <w:rFonts w:hint="eastAsia"/>
                <w:sz w:val="32"/>
                <w:szCs w:val="34"/>
              </w:rPr>
              <w:t>C</w:t>
            </w:r>
            <w:r w:rsidRPr="009367E1">
              <w:rPr>
                <w:sz w:val="32"/>
                <w:szCs w:val="34"/>
              </w:rPr>
              <w:t>incept</w:t>
            </w:r>
            <w:proofErr w:type="spellEnd"/>
          </w:p>
        </w:tc>
      </w:tr>
      <w:tr w:rsidR="009367E1" w14:paraId="6AB4D93B" w14:textId="77777777" w:rsidTr="009367E1">
        <w:tc>
          <w:tcPr>
            <w:tcW w:w="3554" w:type="dxa"/>
          </w:tcPr>
          <w:p w14:paraId="23024F47" w14:textId="1030B61B" w:rsidR="009367E1" w:rsidRDefault="009367E1" w:rsidP="009367E1">
            <w:pPr>
              <w:jc w:val="center"/>
            </w:pPr>
            <w:r>
              <w:t>칼라</w:t>
            </w:r>
          </w:p>
          <w:p w14:paraId="462ACF4F" w14:textId="77777777" w:rsidR="009367E1" w:rsidRDefault="009367E1" w:rsidP="009367E1">
            <w:pPr>
              <w:jc w:val="center"/>
            </w:pPr>
            <w:r>
              <w:rPr>
                <w:rFonts w:hint="eastAsia"/>
              </w:rPr>
              <w:t>음성인식</w:t>
            </w:r>
          </w:p>
          <w:p w14:paraId="6CDBCF76" w14:textId="77777777" w:rsidR="009367E1" w:rsidRDefault="009367E1" w:rsidP="009367E1">
            <w:pPr>
              <w:jc w:val="center"/>
            </w:pPr>
            <w:r>
              <w:rPr>
                <w:rFonts w:hint="eastAsia"/>
              </w:rPr>
              <w:t>화면인식</w:t>
            </w:r>
          </w:p>
          <w:p w14:paraId="2B9DDC8C" w14:textId="77777777" w:rsidR="009367E1" w:rsidRDefault="009367E1" w:rsidP="009367E1">
            <w:pPr>
              <w:jc w:val="center"/>
            </w:pPr>
            <w:r>
              <w:rPr>
                <w:rFonts w:hint="eastAsia"/>
              </w:rPr>
              <w:t>타이머</w:t>
            </w:r>
          </w:p>
          <w:p w14:paraId="38262820" w14:textId="240CD0FA" w:rsidR="009367E1" w:rsidRDefault="009367E1" w:rsidP="009367E1">
            <w:pPr>
              <w:jc w:val="center"/>
            </w:pPr>
            <w:r>
              <w:rPr>
                <w:rFonts w:hint="eastAsia"/>
              </w:rPr>
              <w:t>빛</w:t>
            </w:r>
          </w:p>
        </w:tc>
        <w:tc>
          <w:tcPr>
            <w:tcW w:w="3555" w:type="dxa"/>
          </w:tcPr>
          <w:p w14:paraId="20E92071" w14:textId="77777777" w:rsidR="009367E1" w:rsidRDefault="009367E1" w:rsidP="009367E1">
            <w:pPr>
              <w:jc w:val="center"/>
            </w:pPr>
            <w:r>
              <w:rPr>
                <w:rFonts w:hint="eastAsia"/>
              </w:rPr>
              <w:t>얇다</w:t>
            </w:r>
          </w:p>
          <w:p w14:paraId="2ADE12CB" w14:textId="4D2CA7DA" w:rsidR="009367E1" w:rsidRDefault="009367E1" w:rsidP="009367E1">
            <w:pPr>
              <w:jc w:val="center"/>
            </w:pPr>
            <w:r>
              <w:rPr>
                <w:rFonts w:hint="eastAsia"/>
              </w:rPr>
              <w:t>가볍다</w:t>
            </w:r>
          </w:p>
        </w:tc>
        <w:tc>
          <w:tcPr>
            <w:tcW w:w="3555" w:type="dxa"/>
          </w:tcPr>
          <w:p w14:paraId="54F71547" w14:textId="77777777" w:rsidR="009367E1" w:rsidRDefault="009367E1" w:rsidP="009367E1">
            <w:pPr>
              <w:jc w:val="center"/>
            </w:pPr>
            <w:r>
              <w:rPr>
                <w:rFonts w:hint="eastAsia"/>
              </w:rPr>
              <w:t>다양한 기능</w:t>
            </w:r>
          </w:p>
          <w:p w14:paraId="3990C8F9" w14:textId="77777777" w:rsidR="009367E1" w:rsidRDefault="009367E1" w:rsidP="009367E1">
            <w:pPr>
              <w:jc w:val="center"/>
            </w:pPr>
            <w:r>
              <w:rPr>
                <w:rFonts w:hint="eastAsia"/>
              </w:rPr>
              <w:t>결합</w:t>
            </w:r>
          </w:p>
          <w:p w14:paraId="730DDCD6" w14:textId="77777777" w:rsidR="009367E1" w:rsidRDefault="009367E1" w:rsidP="009367E1">
            <w:pPr>
              <w:jc w:val="center"/>
            </w:pPr>
            <w:r>
              <w:rPr>
                <w:rFonts w:hint="eastAsia"/>
              </w:rPr>
              <w:t>교육용</w:t>
            </w:r>
          </w:p>
          <w:p w14:paraId="2483ADF2" w14:textId="325E50B0" w:rsidR="009367E1" w:rsidRDefault="009367E1" w:rsidP="009367E1">
            <w:pPr>
              <w:jc w:val="center"/>
            </w:pPr>
            <w:r>
              <w:rPr>
                <w:rFonts w:hint="eastAsia"/>
              </w:rPr>
              <w:t>재미도 추구</w:t>
            </w:r>
          </w:p>
        </w:tc>
      </w:tr>
    </w:tbl>
    <w:p w14:paraId="3F168EAF" w14:textId="46B831BE" w:rsidR="009367E1" w:rsidRDefault="009367E1" w:rsidP="009367E1"/>
    <w:p w14:paraId="2359318C" w14:textId="20C84CFA" w:rsidR="009367E1" w:rsidRDefault="009367E1" w:rsidP="009367E1">
      <w:pPr>
        <w:pStyle w:val="2"/>
      </w:pPr>
      <w:r>
        <w:t xml:space="preserve">GR </w:t>
      </w:r>
      <w:r>
        <w:rPr>
          <w:rFonts w:hint="eastAsia"/>
        </w:rPr>
        <w:t>미팅</w:t>
      </w:r>
    </w:p>
    <w:p w14:paraId="3F3DCA7E" w14:textId="6274CD6D" w:rsidR="009367E1" w:rsidRDefault="009367E1" w:rsidP="009367E1">
      <w:pPr>
        <w:pStyle w:val="a"/>
      </w:pPr>
      <w:r>
        <w:rPr>
          <w:rFonts w:hint="eastAsia"/>
        </w:rPr>
        <w:t>자유로운 아이디어 개진을 위한 회의 방법</w:t>
      </w:r>
    </w:p>
    <w:p w14:paraId="35F9C2D0" w14:textId="7C51C7AE" w:rsidR="009367E1" w:rsidRDefault="009367E1" w:rsidP="009367E1">
      <w:pPr>
        <w:pStyle w:val="a"/>
      </w:pPr>
      <w:r>
        <w:rPr>
          <w:rFonts w:hint="eastAsia"/>
        </w:rPr>
        <w:t>긍정적 사고 타임과 비판적 사고 타임을 나누어 회의를 한다</w:t>
      </w:r>
    </w:p>
    <w:p w14:paraId="2B402689" w14:textId="5CF999BB" w:rsidR="009367E1" w:rsidRDefault="009367E1" w:rsidP="009367E1">
      <w:pPr>
        <w:pStyle w:val="a"/>
      </w:pPr>
      <w:r>
        <w:rPr>
          <w:rFonts w:hint="eastAsia"/>
        </w:rPr>
        <w:t>브레인스토밍의 아이디어 산출에 비판적 사고를 통한 검증의 과정을 더함</w:t>
      </w:r>
    </w:p>
    <w:p w14:paraId="6E8B7E23" w14:textId="77777777" w:rsidR="00930E94" w:rsidRPr="00930E94" w:rsidRDefault="00930E94" w:rsidP="00930E94"/>
    <w:p w14:paraId="123C51B5" w14:textId="022E575C" w:rsidR="009367E1" w:rsidRPr="009367E1" w:rsidRDefault="009367E1" w:rsidP="009367E1">
      <w:pPr>
        <w:pStyle w:val="3"/>
        <w:ind w:left="840" w:hanging="440"/>
        <w:rPr>
          <w:color w:val="00B050"/>
        </w:rPr>
      </w:pPr>
      <w:r w:rsidRPr="009367E1">
        <w:rPr>
          <w:color w:val="00B050"/>
        </w:rPr>
        <w:t>[</w:t>
      </w:r>
      <w:r w:rsidRPr="009367E1">
        <w:rPr>
          <w:rFonts w:hint="eastAsia"/>
          <w:color w:val="00B050"/>
        </w:rPr>
        <w:t>G</w:t>
      </w:r>
      <w:r w:rsidRPr="009367E1">
        <w:rPr>
          <w:color w:val="00B050"/>
        </w:rPr>
        <w:t>reen Time]</w:t>
      </w:r>
    </w:p>
    <w:p w14:paraId="341C39E9" w14:textId="6E3E782A" w:rsidR="009367E1" w:rsidRDefault="009367E1" w:rsidP="009367E1">
      <w:pPr>
        <w:pStyle w:val="a"/>
      </w:pPr>
      <w:r>
        <w:rPr>
          <w:rFonts w:hint="eastAsia"/>
        </w:rPr>
        <w:t>어떤 의견이든 자유롭게 말하고,</w:t>
      </w:r>
      <w:r>
        <w:t xml:space="preserve"> </w:t>
      </w:r>
      <w:r>
        <w:rPr>
          <w:rFonts w:hint="eastAsia"/>
        </w:rPr>
        <w:t>누구도 그것에 대해 비판하지 않는다.</w:t>
      </w:r>
    </w:p>
    <w:p w14:paraId="49036B83" w14:textId="0664B585" w:rsidR="009367E1" w:rsidRDefault="009367E1" w:rsidP="009367E1">
      <w:pPr>
        <w:pStyle w:val="a"/>
      </w:pPr>
      <w:r>
        <w:rPr>
          <w:rFonts w:hint="eastAsia"/>
        </w:rPr>
        <w:t>회의의 전반부에 진행.</w:t>
      </w:r>
    </w:p>
    <w:p w14:paraId="6094541B" w14:textId="77777777" w:rsidR="00930E94" w:rsidRPr="00930E94" w:rsidRDefault="00930E94" w:rsidP="00930E94"/>
    <w:p w14:paraId="776C9909" w14:textId="7369C3A9" w:rsidR="009367E1" w:rsidRDefault="009367E1" w:rsidP="009367E1">
      <w:pPr>
        <w:pStyle w:val="3"/>
        <w:ind w:left="840" w:hanging="440"/>
      </w:pPr>
      <w:r>
        <w:t>[</w:t>
      </w:r>
      <w:r>
        <w:rPr>
          <w:rFonts w:hint="eastAsia"/>
        </w:rPr>
        <w:t>R</w:t>
      </w:r>
      <w:r>
        <w:t>ed Time]</w:t>
      </w:r>
    </w:p>
    <w:p w14:paraId="742EF26C" w14:textId="25BDD04D" w:rsidR="009367E1" w:rsidRDefault="009367E1" w:rsidP="009367E1">
      <w:pPr>
        <w:pStyle w:val="a"/>
      </w:pPr>
      <w:r>
        <w:rPr>
          <w:rFonts w:hint="eastAsia"/>
        </w:rPr>
        <w:t xml:space="preserve">비판적 시각으로 </w:t>
      </w:r>
      <w:r>
        <w:t>Green Time</w:t>
      </w:r>
      <w:r>
        <w:rPr>
          <w:rFonts w:hint="eastAsia"/>
        </w:rPr>
        <w:t>에 나왔던 아이디어의 타당성을 검토한다.</w:t>
      </w:r>
    </w:p>
    <w:p w14:paraId="7DECD46A" w14:textId="0DDC8032" w:rsidR="009367E1" w:rsidRDefault="009367E1" w:rsidP="009367E1">
      <w:pPr>
        <w:pStyle w:val="a"/>
      </w:pPr>
      <w:r>
        <w:rPr>
          <w:rFonts w:hint="eastAsia"/>
        </w:rPr>
        <w:t>R</w:t>
      </w:r>
      <w:r>
        <w:t>ed Time</w:t>
      </w:r>
      <w:r>
        <w:rPr>
          <w:rFonts w:hint="eastAsia"/>
        </w:rPr>
        <w:t xml:space="preserve">에는 </w:t>
      </w:r>
      <w:r>
        <w:t>Green Time</w:t>
      </w:r>
      <w:r>
        <w:rPr>
          <w:rFonts w:hint="eastAsia"/>
        </w:rPr>
        <w:t>에 자신이 낸 의견도 비판해야 하므로 억지로 방어논리를 펴는 것을 방지한다.</w:t>
      </w:r>
    </w:p>
    <w:p w14:paraId="5F2EABCB" w14:textId="1C817C57" w:rsidR="009367E1" w:rsidRDefault="009367E1" w:rsidP="009367E1"/>
    <w:p w14:paraId="4EA42449" w14:textId="77777777" w:rsidR="00A24FDF" w:rsidRDefault="00A24FD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2E8BD72B" w14:textId="31DEE280" w:rsidR="009367E1" w:rsidRDefault="00930E94" w:rsidP="00930E94">
      <w:pPr>
        <w:pStyle w:val="2"/>
      </w:pPr>
      <w:r>
        <w:rPr>
          <w:rFonts w:hint="eastAsia"/>
        </w:rPr>
        <w:lastRenderedPageBreak/>
        <w:t>여섯 색깔 모자</w:t>
      </w:r>
    </w:p>
    <w:p w14:paraId="3C51C8E0" w14:textId="52DA6ED5" w:rsidR="00930E94" w:rsidRDefault="00930E94" w:rsidP="00930E94">
      <w:pPr>
        <w:pStyle w:val="a"/>
      </w:pPr>
      <w:r>
        <w:t xml:space="preserve">GR </w:t>
      </w:r>
      <w:r>
        <w:rPr>
          <w:rFonts w:hint="eastAsia"/>
        </w:rPr>
        <w:t>미팅의 발전된 형태</w:t>
      </w:r>
      <w:r>
        <w:t xml:space="preserve">. </w:t>
      </w:r>
      <w:r>
        <w:rPr>
          <w:rFonts w:hint="eastAsia"/>
        </w:rPr>
        <w:t>여섯 가지 형태로 입장을 바꾸어 사고를 하도록 유도함</w:t>
      </w:r>
    </w:p>
    <w:p w14:paraId="652B2E08" w14:textId="1C35BF61" w:rsidR="00A24FDF" w:rsidRDefault="00930E94" w:rsidP="00930E94">
      <w:pPr>
        <w:pStyle w:val="a"/>
      </w:pPr>
      <w:r>
        <w:rPr>
          <w:rFonts w:hint="eastAsia"/>
        </w:rPr>
        <w:t>불필요한 논쟁의 방지,</w:t>
      </w:r>
      <w:r>
        <w:t xml:space="preserve"> </w:t>
      </w:r>
      <w:r>
        <w:rPr>
          <w:rFonts w:hint="eastAsia"/>
        </w:rPr>
        <w:t>지나친 방어 논리나 공격 논리의 방지,</w:t>
      </w:r>
      <w:r>
        <w:t xml:space="preserve"> </w:t>
      </w:r>
      <w:r>
        <w:rPr>
          <w:rFonts w:hint="eastAsia"/>
        </w:rPr>
        <w:t>이슈를 다양한 관점에서 파악</w:t>
      </w:r>
    </w:p>
    <w:p w14:paraId="29E50EFD" w14:textId="18166F78" w:rsidR="00C63E0E" w:rsidRDefault="00A24FDF" w:rsidP="00930E94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2602157A" wp14:editId="097FE843">
                <wp:simplePos x="0" y="0"/>
                <wp:positionH relativeFrom="column">
                  <wp:posOffset>4905374</wp:posOffset>
                </wp:positionH>
                <wp:positionV relativeFrom="paragraph">
                  <wp:posOffset>4381500</wp:posOffset>
                </wp:positionV>
                <wp:extent cx="1590675" cy="400050"/>
                <wp:effectExtent l="0" t="0" r="9525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4000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0E4DD3" w14:textId="19D0BFEE" w:rsidR="001B08DF" w:rsidRPr="00C63E0E" w:rsidRDefault="001B08DF" w:rsidP="00A24FDF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  <w:szCs w:val="28"/>
                              </w:rPr>
                            </w:pPr>
                            <w:r w:rsidRPr="00C63E0E">
                              <w:rPr>
                                <w:rFonts w:hint="eastAsia"/>
                                <w:color w:val="000000" w:themeColor="text1"/>
                                <w:sz w:val="26"/>
                                <w:szCs w:val="28"/>
                              </w:rPr>
                              <w:t>햇빛</w:t>
                            </w:r>
                            <w:r w:rsidRPr="00C63E0E">
                              <w:rPr>
                                <w:color w:val="000000" w:themeColor="text1"/>
                                <w:sz w:val="26"/>
                                <w:szCs w:val="28"/>
                              </w:rPr>
                              <w:t>,</w:t>
                            </w:r>
                            <w:r w:rsidRPr="00C63E0E">
                              <w:rPr>
                                <w:rFonts w:hint="eastAsia"/>
                                <w:color w:val="000000" w:themeColor="text1"/>
                                <w:sz w:val="26"/>
                                <w:szCs w:val="28"/>
                              </w:rPr>
                              <w:t xml:space="preserve"> 긍정,</w:t>
                            </w:r>
                            <w:r w:rsidRPr="00C63E0E">
                              <w:rPr>
                                <w:color w:val="000000" w:themeColor="text1"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C63E0E">
                              <w:rPr>
                                <w:rFonts w:hint="eastAsia"/>
                                <w:color w:val="000000" w:themeColor="text1"/>
                                <w:sz w:val="26"/>
                                <w:szCs w:val="28"/>
                              </w:rPr>
                              <w:t>낙관적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2157A" id="직사각형 19" o:spid="_x0000_s1032" style="position:absolute;left:0;text-align:left;margin-left:386.25pt;margin-top:345pt;width:125.25pt;height:31.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" fillcolor="yellow" stroked="f" strokeweight="1pt">
                <v:textbox>
                  <w:txbxContent>
                    <w:p w14:paraId="530E4DD3" w14:textId="19D0BFEE" w:rsidR="001B08DF" w:rsidRPr="00C63E0E" w:rsidRDefault="001B08DF" w:rsidP="00A24FDF">
                      <w:pPr>
                        <w:jc w:val="center"/>
                        <w:rPr>
                          <w:color w:val="000000" w:themeColor="text1"/>
                          <w:sz w:val="26"/>
                          <w:szCs w:val="28"/>
                        </w:rPr>
                      </w:pPr>
                      <w:r w:rsidRPr="00C63E0E">
                        <w:rPr>
                          <w:rFonts w:hint="eastAsia"/>
                          <w:color w:val="000000" w:themeColor="text1"/>
                          <w:sz w:val="26"/>
                          <w:szCs w:val="28"/>
                        </w:rPr>
                        <w:t>햇빛</w:t>
                      </w:r>
                      <w:r w:rsidRPr="00C63E0E">
                        <w:rPr>
                          <w:color w:val="000000" w:themeColor="text1"/>
                          <w:sz w:val="26"/>
                          <w:szCs w:val="28"/>
                        </w:rPr>
                        <w:t>,</w:t>
                      </w:r>
                      <w:r w:rsidRPr="00C63E0E">
                        <w:rPr>
                          <w:rFonts w:hint="eastAsia"/>
                          <w:color w:val="000000" w:themeColor="text1"/>
                          <w:sz w:val="26"/>
                          <w:szCs w:val="28"/>
                        </w:rPr>
                        <w:t xml:space="preserve"> 긍정,</w:t>
                      </w:r>
                      <w:r w:rsidRPr="00C63E0E">
                        <w:rPr>
                          <w:color w:val="000000" w:themeColor="text1"/>
                          <w:sz w:val="26"/>
                          <w:szCs w:val="28"/>
                        </w:rPr>
                        <w:t xml:space="preserve"> </w:t>
                      </w:r>
                      <w:r w:rsidRPr="00C63E0E">
                        <w:rPr>
                          <w:rFonts w:hint="eastAsia"/>
                          <w:color w:val="000000" w:themeColor="text1"/>
                          <w:sz w:val="26"/>
                          <w:szCs w:val="28"/>
                        </w:rPr>
                        <w:t>낙관적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8DB3852" wp14:editId="0AFDFCD4">
            <wp:extent cx="6629802" cy="484822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" r="4338" b="11451"/>
                    <a:stretch/>
                  </pic:blipFill>
                  <pic:spPr bwMode="auto">
                    <a:xfrm>
                      <a:off x="0" y="0"/>
                      <a:ext cx="6659812" cy="487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A129B" w14:textId="5B786872" w:rsidR="00C63E0E" w:rsidRDefault="00C63E0E" w:rsidP="00316927">
      <w:pPr>
        <w:pStyle w:val="2"/>
      </w:pPr>
      <w:r>
        <w:rPr>
          <w:rFonts w:hint="eastAsia"/>
        </w:rPr>
        <w:t>여섯 색깔 모자 적용하기</w:t>
      </w:r>
    </w:p>
    <w:p w14:paraId="354BC5DD" w14:textId="4607FFC0" w:rsidR="00C63E0E" w:rsidRDefault="00C63E0E" w:rsidP="00316927">
      <w:pPr>
        <w:pStyle w:val="a"/>
      </w:pPr>
      <w:r>
        <w:rPr>
          <w:rFonts w:hint="eastAsia"/>
        </w:rPr>
        <w:t xml:space="preserve">회의 주제들이 </w:t>
      </w:r>
      <w:r>
        <w:t>6</w:t>
      </w:r>
      <w:r>
        <w:rPr>
          <w:rFonts w:hint="eastAsia"/>
        </w:rPr>
        <w:t>개의 가상의 모자를 가지고 있다고 설정하고 각 모자 별로 시간을 설정</w:t>
      </w:r>
    </w:p>
    <w:p w14:paraId="3BEB2FEF" w14:textId="3E6C2D96" w:rsidR="00C63E0E" w:rsidRDefault="00C63E0E" w:rsidP="00316927">
      <w:pPr>
        <w:pStyle w:val="a"/>
      </w:pPr>
      <w:r>
        <w:rPr>
          <w:rFonts w:hint="eastAsia"/>
        </w:rPr>
        <w:t>시간이 되면 모자를 바꾸어 쓰면서 모자에 맞는 회의를 전개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19"/>
        <w:gridCol w:w="8537"/>
      </w:tblGrid>
      <w:tr w:rsidR="00C63E0E" w14:paraId="2158FFB3" w14:textId="77777777" w:rsidTr="00C63E0E">
        <w:tc>
          <w:tcPr>
            <w:tcW w:w="1951" w:type="dxa"/>
          </w:tcPr>
          <w:p w14:paraId="3770C8D5" w14:textId="2434DC99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파란 모자</w:t>
            </w:r>
          </w:p>
        </w:tc>
        <w:tc>
          <w:tcPr>
            <w:tcW w:w="8713" w:type="dxa"/>
          </w:tcPr>
          <w:p w14:paraId="7CD5638C" w14:textId="01693982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문제를 정의하고 생각의 초점을 설정함</w:t>
            </w:r>
          </w:p>
        </w:tc>
      </w:tr>
      <w:tr w:rsidR="00C63E0E" w14:paraId="03BDE4B6" w14:textId="77777777" w:rsidTr="00C63E0E">
        <w:tc>
          <w:tcPr>
            <w:tcW w:w="1951" w:type="dxa"/>
          </w:tcPr>
          <w:p w14:paraId="6E564A05" w14:textId="6745E339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하얀 모자</w:t>
            </w:r>
          </w:p>
        </w:tc>
        <w:tc>
          <w:tcPr>
            <w:tcW w:w="8713" w:type="dxa"/>
          </w:tcPr>
          <w:p w14:paraId="7F629367" w14:textId="40C769C0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객관적인 사실 및 정보(혹은 정보 수집 방안 논의</w:t>
            </w:r>
            <w:r w:rsidRPr="00C63E0E">
              <w:rPr>
                <w:sz w:val="28"/>
                <w:szCs w:val="28"/>
              </w:rPr>
              <w:t>)</w:t>
            </w:r>
          </w:p>
        </w:tc>
      </w:tr>
      <w:tr w:rsidR="00C63E0E" w14:paraId="6BECF4B7" w14:textId="77777777" w:rsidTr="00C63E0E">
        <w:tc>
          <w:tcPr>
            <w:tcW w:w="1951" w:type="dxa"/>
          </w:tcPr>
          <w:p w14:paraId="26FBCB32" w14:textId="1B3DABF8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녹색 모자</w:t>
            </w:r>
          </w:p>
        </w:tc>
        <w:tc>
          <w:tcPr>
            <w:tcW w:w="8713" w:type="dxa"/>
          </w:tcPr>
          <w:p w14:paraId="24AF1608" w14:textId="0349352F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새롭고 창조적인 아이디어를 제안</w:t>
            </w:r>
          </w:p>
        </w:tc>
      </w:tr>
      <w:tr w:rsidR="00C63E0E" w14:paraId="27FC8DCB" w14:textId="77777777" w:rsidTr="00C63E0E">
        <w:tc>
          <w:tcPr>
            <w:tcW w:w="1951" w:type="dxa"/>
          </w:tcPr>
          <w:p w14:paraId="7C74F914" w14:textId="43571F50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빨간 모자</w:t>
            </w:r>
          </w:p>
        </w:tc>
        <w:tc>
          <w:tcPr>
            <w:tcW w:w="8713" w:type="dxa"/>
          </w:tcPr>
          <w:p w14:paraId="2E8463FC" w14:textId="69598F9F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아이디어에 대한 감정,</w:t>
            </w:r>
            <w:r w:rsidRPr="00C63E0E">
              <w:rPr>
                <w:sz w:val="28"/>
                <w:szCs w:val="28"/>
              </w:rPr>
              <w:t xml:space="preserve"> </w:t>
            </w:r>
            <w:r w:rsidRPr="00C63E0E">
              <w:rPr>
                <w:rFonts w:hint="eastAsia"/>
                <w:sz w:val="28"/>
                <w:szCs w:val="28"/>
              </w:rPr>
              <w:t>느낌 등 비이성적 측면의 의견</w:t>
            </w:r>
          </w:p>
        </w:tc>
      </w:tr>
      <w:tr w:rsidR="00C63E0E" w14:paraId="4166E7B1" w14:textId="77777777" w:rsidTr="00C63E0E">
        <w:tc>
          <w:tcPr>
            <w:tcW w:w="1951" w:type="dxa"/>
          </w:tcPr>
          <w:p w14:paraId="1ED87705" w14:textId="06FB8951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노란 모자</w:t>
            </w:r>
          </w:p>
        </w:tc>
        <w:tc>
          <w:tcPr>
            <w:tcW w:w="8713" w:type="dxa"/>
          </w:tcPr>
          <w:p w14:paraId="715ABF39" w14:textId="24DA7D60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아이디어에서 긍정적 가치들을 도출</w:t>
            </w:r>
          </w:p>
        </w:tc>
      </w:tr>
      <w:tr w:rsidR="00C63E0E" w14:paraId="785AE851" w14:textId="77777777" w:rsidTr="00C63E0E">
        <w:tc>
          <w:tcPr>
            <w:tcW w:w="1951" w:type="dxa"/>
          </w:tcPr>
          <w:p w14:paraId="23D3400D" w14:textId="2FFD9781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검은 모자</w:t>
            </w:r>
          </w:p>
        </w:tc>
        <w:tc>
          <w:tcPr>
            <w:tcW w:w="8713" w:type="dxa"/>
          </w:tcPr>
          <w:p w14:paraId="7A4D08E3" w14:textId="17C5CA8B" w:rsidR="00C63E0E" w:rsidRPr="00C63E0E" w:rsidRDefault="00C63E0E" w:rsidP="00930E94">
            <w:pPr>
              <w:rPr>
                <w:sz w:val="28"/>
                <w:szCs w:val="28"/>
              </w:rPr>
            </w:pPr>
            <w:r w:rsidRPr="00C63E0E">
              <w:rPr>
                <w:rFonts w:hint="eastAsia"/>
                <w:sz w:val="28"/>
                <w:szCs w:val="28"/>
              </w:rPr>
              <w:t>아이디어를 비판적 시각에서 검토</w:t>
            </w:r>
          </w:p>
        </w:tc>
      </w:tr>
    </w:tbl>
    <w:p w14:paraId="17CBE998" w14:textId="77777777" w:rsidR="002E0A88" w:rsidRDefault="002E0A88">
      <w:pPr>
        <w:widowControl/>
        <w:wordWrap/>
        <w:autoSpaceDE/>
        <w:autoSpaceDN/>
      </w:pPr>
      <w:r>
        <w:br w:type="page"/>
      </w:r>
    </w:p>
    <w:p w14:paraId="78245D77" w14:textId="3C9DA9F7" w:rsidR="00C63E0E" w:rsidRDefault="002E0A88" w:rsidP="002E0A88">
      <w:pPr>
        <w:pStyle w:val="2"/>
      </w:pPr>
      <w:r>
        <w:rPr>
          <w:rFonts w:hint="eastAsia"/>
        </w:rPr>
        <w:lastRenderedPageBreak/>
        <w:t>마인드 맵</w:t>
      </w:r>
    </w:p>
    <w:p w14:paraId="34EC43E6" w14:textId="51B08A9F" w:rsidR="002E0A88" w:rsidRDefault="002E0A88" w:rsidP="002E0A88">
      <w:pPr>
        <w:pStyle w:val="a"/>
      </w:pPr>
      <w:r>
        <w:rPr>
          <w:rFonts w:hint="eastAsia"/>
        </w:rPr>
        <w:t xml:space="preserve">토니 </w:t>
      </w:r>
      <w:proofErr w:type="spellStart"/>
      <w:r>
        <w:rPr>
          <w:rFonts w:hint="eastAsia"/>
        </w:rPr>
        <w:t>부잔이</w:t>
      </w:r>
      <w:proofErr w:type="spellEnd"/>
      <w:r>
        <w:rPr>
          <w:rFonts w:hint="eastAsia"/>
        </w:rPr>
        <w:t xml:space="preserve"> </w:t>
      </w:r>
      <w:r>
        <w:t>1971</w:t>
      </w:r>
      <w:r>
        <w:rPr>
          <w:rFonts w:hint="eastAsia"/>
        </w:rPr>
        <w:t>년 제창한 생각의 체계적인 정리 및 도표화를 위한 방법</w:t>
      </w:r>
    </w:p>
    <w:p w14:paraId="5804FFBB" w14:textId="5BDC6E00" w:rsidR="002E0A88" w:rsidRDefault="002E0A88" w:rsidP="002E0A88">
      <w:r>
        <w:rPr>
          <w:noProof/>
        </w:rPr>
        <w:drawing>
          <wp:inline distT="0" distB="0" distL="0" distR="0" wp14:anchorId="667DF0FB" wp14:editId="4CD9041E">
            <wp:extent cx="6638925" cy="501015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3FD28" w14:textId="1C97BDA1" w:rsidR="002E0A88" w:rsidRDefault="002E0A88" w:rsidP="002E0A88">
      <w:pPr>
        <w:pStyle w:val="2"/>
      </w:pPr>
      <w:r>
        <w:rPr>
          <w:rFonts w:hint="eastAsia"/>
        </w:rPr>
        <w:t xml:space="preserve">마인드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활용</w:t>
      </w:r>
    </w:p>
    <w:p w14:paraId="04529B77" w14:textId="4D718C0B" w:rsidR="002E0A88" w:rsidRDefault="002E0A88" w:rsidP="002E0A88">
      <w:pPr>
        <w:pStyle w:val="a"/>
      </w:pPr>
      <w:r>
        <w:rPr>
          <w:rFonts w:hint="eastAsia"/>
        </w:rPr>
        <w:t>생각의 체계적인 정리 및 추가가 가능(핵심어,</w:t>
      </w:r>
      <w:r>
        <w:t xml:space="preserve"> </w:t>
      </w:r>
      <w:r>
        <w:rPr>
          <w:rFonts w:hint="eastAsia"/>
        </w:rPr>
        <w:t>이미지,</w:t>
      </w:r>
      <w:r>
        <w:t xml:space="preserve"> </w:t>
      </w:r>
      <w:r>
        <w:rPr>
          <w:rFonts w:hint="eastAsia"/>
        </w:rPr>
        <w:t>색상</w:t>
      </w:r>
      <w:r>
        <w:t>)</w:t>
      </w:r>
    </w:p>
    <w:p w14:paraId="39932BAD" w14:textId="3F6CD370" w:rsidR="002E0A88" w:rsidRDefault="002E0A88" w:rsidP="002E0A88">
      <w:pPr>
        <w:pStyle w:val="a"/>
      </w:pPr>
      <w:r>
        <w:rPr>
          <w:rFonts w:hint="eastAsia"/>
        </w:rPr>
        <w:t>전체적인 구조 파악이 용이해 복잡한 정보나 개념 등을 요약,</w:t>
      </w:r>
      <w:r>
        <w:t xml:space="preserve"> </w:t>
      </w:r>
      <w:r>
        <w:rPr>
          <w:rFonts w:hint="eastAsia"/>
        </w:rPr>
        <w:t>정리 가능</w:t>
      </w:r>
    </w:p>
    <w:p w14:paraId="4CF85883" w14:textId="3274CD38" w:rsidR="002E0A88" w:rsidRDefault="002E0A88" w:rsidP="002E0A88">
      <w:pPr>
        <w:pStyle w:val="a"/>
      </w:pPr>
      <w:r>
        <w:rPr>
          <w:rFonts w:hint="eastAsia"/>
        </w:rPr>
        <w:t>이미지와 텍스트를 동시에 활용,</w:t>
      </w:r>
      <w:r>
        <w:t xml:space="preserve"> </w:t>
      </w:r>
      <w:r>
        <w:rPr>
          <w:rFonts w:hint="eastAsia"/>
        </w:rPr>
        <w:t>우뇌와 좌뇌가 동시에 정보를 인지</w:t>
      </w:r>
    </w:p>
    <w:p w14:paraId="45F1A14E" w14:textId="61C5FD82" w:rsidR="002E0A88" w:rsidRDefault="002E0A88" w:rsidP="002E0A88"/>
    <w:p w14:paraId="039B4BB5" w14:textId="7C6BE8ED" w:rsidR="002E0A88" w:rsidRDefault="001D3424" w:rsidP="001D3424">
      <w:pPr>
        <w:pStyle w:val="2"/>
      </w:pPr>
      <w:r>
        <w:rPr>
          <w:rFonts w:hint="eastAsia"/>
        </w:rPr>
        <w:t>마인드 맵 작성 방법</w:t>
      </w:r>
    </w:p>
    <w:p w14:paraId="414B5B0F" w14:textId="72D33D34" w:rsidR="001D3424" w:rsidRDefault="001D3424" w:rsidP="001D3424">
      <w:pPr>
        <w:pStyle w:val="a"/>
      </w:pPr>
      <w:r>
        <w:rPr>
          <w:rFonts w:hint="eastAsia"/>
        </w:rPr>
        <w:t>정중앙에 이미지와 텍스트를 활용해 중심 주제(</w:t>
      </w:r>
      <w:r>
        <w:t>Central Topic)</w:t>
      </w:r>
      <w:r>
        <w:rPr>
          <w:rFonts w:hint="eastAsia"/>
        </w:rPr>
        <w:t>를 설정</w:t>
      </w:r>
    </w:p>
    <w:p w14:paraId="195AD8EA" w14:textId="7989B159" w:rsidR="001D3424" w:rsidRDefault="001D3424" w:rsidP="001D3424">
      <w:pPr>
        <w:pStyle w:val="a"/>
      </w:pPr>
      <w:r>
        <w:rPr>
          <w:rFonts w:hint="eastAsia"/>
        </w:rPr>
        <w:t>주가지</w:t>
      </w:r>
      <w:r>
        <w:t>(Main Topic)</w:t>
      </w:r>
      <w:r>
        <w:rPr>
          <w:rFonts w:hint="eastAsia"/>
        </w:rPr>
        <w:t>를 제작</w:t>
      </w:r>
    </w:p>
    <w:p w14:paraId="47D5168B" w14:textId="69959DBB" w:rsidR="00712FEA" w:rsidRPr="00712FEA" w:rsidRDefault="001D3424" w:rsidP="00712FEA">
      <w:pPr>
        <w:pStyle w:val="a"/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7B72DEBC" wp14:editId="3C7FC818">
                <wp:simplePos x="0" y="0"/>
                <wp:positionH relativeFrom="column">
                  <wp:posOffset>5048250</wp:posOffset>
                </wp:positionH>
                <wp:positionV relativeFrom="paragraph">
                  <wp:posOffset>600710</wp:posOffset>
                </wp:positionV>
                <wp:extent cx="619125" cy="257175"/>
                <wp:effectExtent l="0" t="0" r="28575" b="28575"/>
                <wp:wrapNone/>
                <wp:docPr id="193" name="직선 연결선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5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0E41B9" id="직선 연결선 193" o:spid="_x0000_s1026" style="position:absolute;left:0;text-align:left;flip:x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7.5pt,47.3pt" to="446.25pt,6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06604D5" wp14:editId="0D2C085B">
                <wp:simplePos x="0" y="0"/>
                <wp:positionH relativeFrom="column">
                  <wp:posOffset>5095875</wp:posOffset>
                </wp:positionH>
                <wp:positionV relativeFrom="paragraph">
                  <wp:posOffset>867410</wp:posOffset>
                </wp:positionV>
                <wp:extent cx="571500" cy="257175"/>
                <wp:effectExtent l="0" t="0" r="19050" b="28575"/>
                <wp:wrapNone/>
                <wp:docPr id="194" name="직선 연결선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A61481" id="직선 연결선 194" o:spid="_x0000_s1026" style="position:absolute;left:0;text-align:left;flip:x y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1.25pt,68.3pt" to="446.25pt,8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DA0483" wp14:editId="6D49310B">
                <wp:simplePos x="0" y="0"/>
                <wp:positionH relativeFrom="column">
                  <wp:posOffset>3876040</wp:posOffset>
                </wp:positionH>
                <wp:positionV relativeFrom="paragraph">
                  <wp:posOffset>867410</wp:posOffset>
                </wp:positionV>
                <wp:extent cx="447675" cy="0"/>
                <wp:effectExtent l="0" t="0" r="0" b="0"/>
                <wp:wrapNone/>
                <wp:docPr id="192" name="직선 연결선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8B5CF1" id="직선 연결선 192" o:spid="_x0000_s1026" style="position:absolute;left:0;text-align:lef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2pt,68.3pt" to="340.45pt,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8FCDC3A" wp14:editId="2BEB76B9">
                <wp:simplePos x="0" y="0"/>
                <wp:positionH relativeFrom="column">
                  <wp:posOffset>2294890</wp:posOffset>
                </wp:positionH>
                <wp:positionV relativeFrom="paragraph">
                  <wp:posOffset>867410</wp:posOffset>
                </wp:positionV>
                <wp:extent cx="447675" cy="0"/>
                <wp:effectExtent l="0" t="0" r="0" b="0"/>
                <wp:wrapNone/>
                <wp:docPr id="31" name="직선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EAF630" id="직선 연결선 31" o:spid="_x0000_s1026" style="position:absolute;left:0;text-align:left;flip: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7pt,68.3pt" to="215.95pt,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70C3CB5E" wp14:editId="03365746">
                <wp:simplePos x="0" y="0"/>
                <wp:positionH relativeFrom="column">
                  <wp:posOffset>952500</wp:posOffset>
                </wp:positionH>
                <wp:positionV relativeFrom="paragraph">
                  <wp:posOffset>867410</wp:posOffset>
                </wp:positionV>
                <wp:extent cx="571500" cy="257175"/>
                <wp:effectExtent l="0" t="0" r="19050" b="28575"/>
                <wp:wrapNone/>
                <wp:docPr id="30" name="직선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D08CBD" id="직선 연결선 30" o:spid="_x0000_s1026" style="position:absolute;left:0;text-align:left;flip:y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pt,68.3pt" to="120pt,8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548F40D9" wp14:editId="56BED785">
                <wp:simplePos x="0" y="0"/>
                <wp:positionH relativeFrom="column">
                  <wp:posOffset>904875</wp:posOffset>
                </wp:positionH>
                <wp:positionV relativeFrom="paragraph">
                  <wp:posOffset>600710</wp:posOffset>
                </wp:positionV>
                <wp:extent cx="619125" cy="257175"/>
                <wp:effectExtent l="0" t="0" r="28575" b="2857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9125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ABD515" id="직선 연결선 29" o:spid="_x0000_s1026" style="position:absolute;left:0;text-align:lef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25pt,47.3pt" to="120pt,6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BB5D3E" wp14:editId="725EE0E8">
                <wp:simplePos x="0" y="0"/>
                <wp:positionH relativeFrom="column">
                  <wp:posOffset>123825</wp:posOffset>
                </wp:positionH>
                <wp:positionV relativeFrom="paragraph">
                  <wp:posOffset>915035</wp:posOffset>
                </wp:positionV>
                <wp:extent cx="809625" cy="381000"/>
                <wp:effectExtent l="0" t="0" r="28575" b="1905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18F691" w14:textId="77777777" w:rsidR="001B08DF" w:rsidRDefault="001B08DF" w:rsidP="001D342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부가지</w:t>
                            </w:r>
                          </w:p>
                          <w:p w14:paraId="3C0B672F" w14:textId="3083D1EB" w:rsidR="001B08DF" w:rsidRDefault="001B08DF" w:rsidP="001D34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B5D3E" id="직사각형 28" o:spid="_x0000_s1033" style="position:absolute;left:0;text-align:left;margin-left:9.75pt;margin-top:72.05pt;width:63.75pt;height:3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" fillcolor="#4472c4 [3204]" strokecolor="#1f3763 [1604]" strokeweight="1pt">
                <v:fill opacity="39321f"/>
                <v:textbox>
                  <w:txbxContent>
                    <w:p w14:paraId="4C18F691" w14:textId="77777777" w:rsidR="001B08DF" w:rsidRDefault="001B08DF" w:rsidP="001D342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부가지</w:t>
                      </w:r>
                    </w:p>
                    <w:p w14:paraId="3C0B672F" w14:textId="3083D1EB" w:rsidR="001B08DF" w:rsidRDefault="001B08DF" w:rsidP="001D342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2DAE32" wp14:editId="3CE72216">
                <wp:simplePos x="0" y="0"/>
                <wp:positionH relativeFrom="column">
                  <wp:posOffset>123825</wp:posOffset>
                </wp:positionH>
                <wp:positionV relativeFrom="paragraph">
                  <wp:posOffset>438785</wp:posOffset>
                </wp:positionV>
                <wp:extent cx="809625" cy="381000"/>
                <wp:effectExtent l="0" t="0" r="28575" b="1905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57488" w14:textId="36FC6EEB" w:rsidR="001B08DF" w:rsidRDefault="001B08DF" w:rsidP="001D342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부가지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DAE32" id="직사각형 27" o:spid="_x0000_s1034" style="position:absolute;left:0;text-align:left;margin-left:9.75pt;margin-top:34.55pt;width:63.75pt;height:3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" fillcolor="#4472c4 [3204]" strokecolor="#1f3763 [1604]" strokeweight="1pt">
                <v:fill opacity="39321f"/>
                <v:textbox>
                  <w:txbxContent>
                    <w:p w14:paraId="3A257488" w14:textId="36FC6EEB" w:rsidR="001B08DF" w:rsidRDefault="001B08DF" w:rsidP="001D342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부가지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DF3DA7" wp14:editId="0A137EF0">
                <wp:simplePos x="0" y="0"/>
                <wp:positionH relativeFrom="column">
                  <wp:posOffset>5657850</wp:posOffset>
                </wp:positionH>
                <wp:positionV relativeFrom="paragraph">
                  <wp:posOffset>915035</wp:posOffset>
                </wp:positionV>
                <wp:extent cx="809625" cy="381000"/>
                <wp:effectExtent l="0" t="0" r="28575" b="19050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B0A305" w14:textId="77777777" w:rsidR="001B08DF" w:rsidRDefault="001B08DF" w:rsidP="001D342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부가지</w:t>
                            </w:r>
                          </w:p>
                          <w:p w14:paraId="3C5BA9D8" w14:textId="175E6E0D" w:rsidR="001B08DF" w:rsidRDefault="001B08DF" w:rsidP="001D34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F3DA7" id="직사각형 26" o:spid="_x0000_s1035" style="position:absolute;left:0;text-align:left;margin-left:445.5pt;margin-top:72.05pt;width:63.75pt;height:3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" fillcolor="#4472c4 [3204]" strokecolor="#1f3763 [1604]" strokeweight="1pt">
                <v:fill opacity="39321f"/>
                <v:textbox>
                  <w:txbxContent>
                    <w:p w14:paraId="1CB0A305" w14:textId="77777777" w:rsidR="001B08DF" w:rsidRDefault="001B08DF" w:rsidP="001D342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부가지</w:t>
                      </w:r>
                    </w:p>
                    <w:p w14:paraId="3C5BA9D8" w14:textId="175E6E0D" w:rsidR="001B08DF" w:rsidRDefault="001B08DF" w:rsidP="001D342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5F4209" wp14:editId="28F9619B">
                <wp:simplePos x="0" y="0"/>
                <wp:positionH relativeFrom="column">
                  <wp:posOffset>5657850</wp:posOffset>
                </wp:positionH>
                <wp:positionV relativeFrom="paragraph">
                  <wp:posOffset>438785</wp:posOffset>
                </wp:positionV>
                <wp:extent cx="809625" cy="381000"/>
                <wp:effectExtent l="0" t="0" r="28575" b="19050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DD26D" w14:textId="77777777" w:rsidR="001B08DF" w:rsidRDefault="001B08DF" w:rsidP="001D342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부가지</w:t>
                            </w:r>
                          </w:p>
                          <w:p w14:paraId="373EFE9C" w14:textId="74B7FC7A" w:rsidR="001B08DF" w:rsidRDefault="001B08DF" w:rsidP="001D34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F4209" id="직사각형 25" o:spid="_x0000_s1036" style="position:absolute;left:0;text-align:left;margin-left:445.5pt;margin-top:34.55pt;width:63.75pt;height:3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" fillcolor="#4472c4 [3204]" strokecolor="#1f3763 [1604]" strokeweight="1pt">
                <v:fill opacity="39321f"/>
                <v:textbox>
                  <w:txbxContent>
                    <w:p w14:paraId="515DD26D" w14:textId="77777777" w:rsidR="001B08DF" w:rsidRDefault="001B08DF" w:rsidP="001D342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부가지</w:t>
                      </w:r>
                    </w:p>
                    <w:p w14:paraId="373EFE9C" w14:textId="74B7FC7A" w:rsidR="001B08DF" w:rsidRDefault="001B08DF" w:rsidP="001D342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BCD5D0" wp14:editId="0222356E">
                <wp:simplePos x="0" y="0"/>
                <wp:positionH relativeFrom="column">
                  <wp:posOffset>4314825</wp:posOffset>
                </wp:positionH>
                <wp:positionV relativeFrom="paragraph">
                  <wp:posOffset>676910</wp:posOffset>
                </wp:positionV>
                <wp:extent cx="809625" cy="381000"/>
                <wp:effectExtent l="0" t="0" r="28575" b="1905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A31FAD" w14:textId="2FD2EDF4" w:rsidR="001B08DF" w:rsidRDefault="001B08DF" w:rsidP="001D342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주가지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CD5D0" id="직사각형 24" o:spid="_x0000_s1037" style="position:absolute;left:0;text-align:left;margin-left:339.75pt;margin-top:53.3pt;width:63.75pt;height:3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" fillcolor="#4472c4 [3204]" strokecolor="#1f3763 [1604]" strokeweight="1pt">
                <v:fill opacity="52428f"/>
                <v:textbox>
                  <w:txbxContent>
                    <w:p w14:paraId="0AA31FAD" w14:textId="2FD2EDF4" w:rsidR="001B08DF" w:rsidRDefault="001B08DF" w:rsidP="001D342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주가지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F6535D" wp14:editId="75686053">
                <wp:simplePos x="0" y="0"/>
                <wp:positionH relativeFrom="column">
                  <wp:posOffset>1524000</wp:posOffset>
                </wp:positionH>
                <wp:positionV relativeFrom="paragraph">
                  <wp:posOffset>676910</wp:posOffset>
                </wp:positionV>
                <wp:extent cx="809625" cy="381000"/>
                <wp:effectExtent l="0" t="0" r="28575" b="1905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666219" w14:textId="7090DA44" w:rsidR="001B08DF" w:rsidRDefault="001B08DF" w:rsidP="001D342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주가지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6535D" id="직사각형 23" o:spid="_x0000_s1038" style="position:absolute;left:0;text-align:left;margin-left:120pt;margin-top:53.3pt;width:63.75pt;height:3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" fillcolor="#4472c4 [3204]" strokecolor="#1f3763 [1604]" strokeweight="1pt">
                <v:fill opacity="52428f"/>
                <v:textbox>
                  <w:txbxContent>
                    <w:p w14:paraId="18666219" w14:textId="7090DA44" w:rsidR="001B08DF" w:rsidRDefault="001B08DF" w:rsidP="001D342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주가지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0F242C" wp14:editId="4044462B">
                <wp:simplePos x="0" y="0"/>
                <wp:positionH relativeFrom="column">
                  <wp:posOffset>2705100</wp:posOffset>
                </wp:positionH>
                <wp:positionV relativeFrom="paragraph">
                  <wp:posOffset>648335</wp:posOffset>
                </wp:positionV>
                <wp:extent cx="1209675" cy="438150"/>
                <wp:effectExtent l="0" t="0" r="28575" b="1905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6DC632" w14:textId="1BC94508" w:rsidR="001B08DF" w:rsidRDefault="001B08DF" w:rsidP="001D342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중심 주제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F242C" id="직사각형 22" o:spid="_x0000_s1039" style="position:absolute;left:0;text-align:left;margin-left:213pt;margin-top:51.05pt;width:95.25pt;height:3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" fillcolor="#4472c4 [3204]" strokecolor="#1f3763 [1604]" strokeweight="1pt">
                <v:textbox>
                  <w:txbxContent>
                    <w:p w14:paraId="256DC632" w14:textId="1BC94508" w:rsidR="001B08DF" w:rsidRDefault="001B08DF" w:rsidP="001D342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중심 주제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부가지를 제작</w:t>
      </w:r>
      <w:r w:rsidR="00712FEA">
        <w:br w:type="page"/>
      </w:r>
    </w:p>
    <w:p w14:paraId="14FF7AB2" w14:textId="43C7A92E" w:rsidR="00A16751" w:rsidRDefault="00A16751" w:rsidP="00A16751">
      <w:pPr>
        <w:pStyle w:val="2"/>
      </w:pPr>
      <w:r>
        <w:rPr>
          <w:rFonts w:hint="eastAsia"/>
        </w:rPr>
        <w:lastRenderedPageBreak/>
        <w:t xml:space="preserve">마인드맵의 </w:t>
      </w:r>
      <w:r>
        <w:t>3</w:t>
      </w:r>
      <w:r>
        <w:rPr>
          <w:rFonts w:hint="eastAsia"/>
        </w:rPr>
        <w:t>요소</w:t>
      </w:r>
    </w:p>
    <w:p w14:paraId="5DB21862" w14:textId="33D9BED1" w:rsidR="00A16751" w:rsidRDefault="00A16751" w:rsidP="00A16751">
      <w:pPr>
        <w:pStyle w:val="3"/>
        <w:ind w:left="840" w:hanging="440"/>
      </w:pPr>
      <w:r>
        <w:rPr>
          <w:rFonts w:hint="eastAsia"/>
        </w:rPr>
        <w:t>[</w:t>
      </w:r>
      <w:proofErr w:type="gramStart"/>
      <w:r>
        <w:rPr>
          <w:rFonts w:hint="eastAsia"/>
        </w:rPr>
        <w:t xml:space="preserve">강조 </w:t>
      </w:r>
      <w:r>
        <w:t>/</w:t>
      </w:r>
      <w:proofErr w:type="gramEnd"/>
      <w:r>
        <w:t xml:space="preserve"> </w:t>
      </w:r>
      <w:r>
        <w:rPr>
          <w:rFonts w:hint="eastAsia"/>
        </w:rPr>
        <w:t>이미지와 색상을 사용해 내용을 강조]</w:t>
      </w:r>
    </w:p>
    <w:p w14:paraId="6487B9BB" w14:textId="67756A9B" w:rsidR="00A16751" w:rsidRDefault="00A16751" w:rsidP="00A16751">
      <w:pPr>
        <w:pStyle w:val="a"/>
      </w:pPr>
      <w:r>
        <w:rPr>
          <w:rFonts w:hint="eastAsia"/>
        </w:rPr>
        <w:t>우뇌를 통해 감각적,</w:t>
      </w:r>
      <w:r>
        <w:t xml:space="preserve"> </w:t>
      </w:r>
      <w:r>
        <w:rPr>
          <w:rFonts w:hint="eastAsia"/>
        </w:rPr>
        <w:t>직관적으로 전체를 통찰</w:t>
      </w:r>
    </w:p>
    <w:p w14:paraId="1E87B83E" w14:textId="77777777" w:rsidR="00A16751" w:rsidRPr="00A16751" w:rsidRDefault="00A16751" w:rsidP="00A16751"/>
    <w:p w14:paraId="5F28A649" w14:textId="41E81CF8" w:rsidR="00A16751" w:rsidRDefault="00A16751" w:rsidP="00A16751">
      <w:pPr>
        <w:pStyle w:val="3"/>
        <w:ind w:left="840" w:hanging="440"/>
      </w:pPr>
      <w:r>
        <w:rPr>
          <w:rFonts w:hint="eastAsia"/>
        </w:rPr>
        <w:t>[</w:t>
      </w:r>
      <w:proofErr w:type="gramStart"/>
      <w:r>
        <w:rPr>
          <w:rFonts w:hint="eastAsia"/>
        </w:rPr>
        <w:t xml:space="preserve">명료화 </w:t>
      </w:r>
      <w:r>
        <w:t>/</w:t>
      </w:r>
      <w:proofErr w:type="gramEnd"/>
      <w:r>
        <w:t xml:space="preserve"> </w:t>
      </w:r>
      <w:r>
        <w:rPr>
          <w:rFonts w:hint="eastAsia"/>
        </w:rPr>
        <w:t>문자,</w:t>
      </w:r>
      <w:r>
        <w:t xml:space="preserve"> </w:t>
      </w:r>
      <w:r>
        <w:rPr>
          <w:rFonts w:hint="eastAsia"/>
        </w:rPr>
        <w:t>숫자,</w:t>
      </w:r>
      <w:r>
        <w:t xml:space="preserve"> </w:t>
      </w:r>
      <w:r>
        <w:rPr>
          <w:rFonts w:hint="eastAsia"/>
        </w:rPr>
        <w:t>상하구조,</w:t>
      </w:r>
      <w:r>
        <w:t xml:space="preserve"> </w:t>
      </w:r>
      <w:r>
        <w:rPr>
          <w:rFonts w:hint="eastAsia"/>
        </w:rPr>
        <w:t>목록 등을 구조적,</w:t>
      </w:r>
      <w:r>
        <w:t xml:space="preserve"> </w:t>
      </w:r>
      <w:r>
        <w:rPr>
          <w:rFonts w:hint="eastAsia"/>
        </w:rPr>
        <w:t>체계적으로 정리]</w:t>
      </w:r>
    </w:p>
    <w:p w14:paraId="693CE437" w14:textId="57B3E6A2" w:rsidR="00A16751" w:rsidRDefault="00A16751" w:rsidP="00A16751">
      <w:pPr>
        <w:pStyle w:val="a"/>
      </w:pPr>
      <w:r>
        <w:rPr>
          <w:rFonts w:hint="eastAsia"/>
        </w:rPr>
        <w:t>좌뇌를 통해 분석적,</w:t>
      </w:r>
      <w:r>
        <w:t xml:space="preserve"> </w:t>
      </w:r>
      <w:r>
        <w:rPr>
          <w:rFonts w:hint="eastAsia"/>
        </w:rPr>
        <w:t>논리적으로 부분을 처리</w:t>
      </w:r>
    </w:p>
    <w:p w14:paraId="2BA3B2F7" w14:textId="77777777" w:rsidR="00A16751" w:rsidRPr="00A16751" w:rsidRDefault="00A16751" w:rsidP="00A16751"/>
    <w:p w14:paraId="5797C93F" w14:textId="240BD745" w:rsidR="00A16751" w:rsidRDefault="00A16751" w:rsidP="00A16751">
      <w:pPr>
        <w:pStyle w:val="3"/>
        <w:ind w:left="840" w:hanging="440"/>
      </w:pPr>
      <w:r>
        <w:rPr>
          <w:rFonts w:hint="eastAsia"/>
        </w:rPr>
        <w:t>[</w:t>
      </w:r>
      <w:proofErr w:type="gramStart"/>
      <w:r>
        <w:rPr>
          <w:rFonts w:hint="eastAsia"/>
        </w:rPr>
        <w:t xml:space="preserve">연결 </w:t>
      </w:r>
      <w:r>
        <w:t>/</w:t>
      </w:r>
      <w:proofErr w:type="gramEnd"/>
      <w:r>
        <w:t xml:space="preserve"> </w:t>
      </w:r>
      <w:r>
        <w:rPr>
          <w:rFonts w:hint="eastAsia"/>
        </w:rPr>
        <w:t>각 요소 간을 화살표로 연결]</w:t>
      </w:r>
    </w:p>
    <w:p w14:paraId="576ED46C" w14:textId="77777777" w:rsidR="00A16751" w:rsidRPr="00A16751" w:rsidRDefault="00A16751" w:rsidP="00A16751"/>
    <w:p w14:paraId="2243F3A3" w14:textId="31A4A693" w:rsidR="00A16751" w:rsidRDefault="00A16751" w:rsidP="00A16751">
      <w:pPr>
        <w:pStyle w:val="4"/>
        <w:ind w:left="480" w:hanging="480"/>
      </w:pPr>
      <w:r>
        <w:rPr>
          <w:rFonts w:hint="eastAsia"/>
        </w:rPr>
        <w:t>사람은 정보를 받아들일 때 시각의 정보를 항상 먼저 받아들인다.</w:t>
      </w:r>
    </w:p>
    <w:p w14:paraId="69D20646" w14:textId="07EF4CFC" w:rsidR="00A16751" w:rsidRDefault="00A16751" w:rsidP="00A16751">
      <w:pPr>
        <w:pStyle w:val="4"/>
        <w:ind w:left="480" w:hanging="480"/>
      </w:pPr>
      <w:r>
        <w:rPr>
          <w:rFonts w:hint="eastAsia"/>
        </w:rPr>
        <w:t>그렇기에 시각적인 정보가 확실하게 보일 수 있도록 작성해야 하며,</w:t>
      </w:r>
    </w:p>
    <w:p w14:paraId="4F6972CD" w14:textId="736BBBD1" w:rsidR="00A16751" w:rsidRDefault="00A16751" w:rsidP="00A16751">
      <w:pPr>
        <w:pStyle w:val="4"/>
        <w:ind w:left="480" w:hanging="480"/>
      </w:pPr>
      <w:r>
        <w:rPr>
          <w:rFonts w:hint="eastAsia"/>
        </w:rPr>
        <w:t>그 순서는 색깔,</w:t>
      </w:r>
      <w:r>
        <w:t xml:space="preserve"> </w:t>
      </w:r>
      <w:r>
        <w:rPr>
          <w:rFonts w:hint="eastAsia"/>
        </w:rPr>
        <w:t>형태,</w:t>
      </w:r>
      <w:r>
        <w:t xml:space="preserve"> </w:t>
      </w:r>
      <w:r>
        <w:rPr>
          <w:rFonts w:hint="eastAsia"/>
        </w:rPr>
        <w:t>글자 순으로 보게 된다.</w:t>
      </w:r>
    </w:p>
    <w:p w14:paraId="07113A3D" w14:textId="3AF3ECA2" w:rsidR="00A16751" w:rsidRDefault="00A16751" w:rsidP="00A16751"/>
    <w:p w14:paraId="3AC9DEB7" w14:textId="3613D90A" w:rsidR="00A16751" w:rsidRDefault="00A16751" w:rsidP="00A16751">
      <w:pPr>
        <w:pStyle w:val="2"/>
      </w:pPr>
      <w:r>
        <w:rPr>
          <w:rFonts w:hint="eastAsia"/>
        </w:rPr>
        <w:t>마인드 맵 사용 시 유의점</w:t>
      </w:r>
    </w:p>
    <w:p w14:paraId="327A23E8" w14:textId="5CDBBC8C" w:rsidR="00A16751" w:rsidRDefault="005E0787" w:rsidP="00A16751">
      <w:pPr>
        <w:pStyle w:val="3"/>
        <w:ind w:left="840" w:hanging="440"/>
      </w:pPr>
      <w:r>
        <w:rPr>
          <w:rFonts w:hint="eastAsia"/>
        </w:rPr>
        <w:t>[</w:t>
      </w:r>
      <w:r w:rsidR="00A16751">
        <w:rPr>
          <w:rFonts w:hint="eastAsia"/>
        </w:rPr>
        <w:t>될 수 있으면 문장이 아닌 단어 형식으로 제작</w:t>
      </w:r>
      <w:r>
        <w:rPr>
          <w:rFonts w:hint="eastAsia"/>
        </w:rPr>
        <w:t>]</w:t>
      </w:r>
    </w:p>
    <w:p w14:paraId="0B4A55BB" w14:textId="002C5517" w:rsidR="00A16751" w:rsidRDefault="00A16751" w:rsidP="00A16751">
      <w:pPr>
        <w:pStyle w:val="a"/>
      </w:pPr>
      <w:r w:rsidRPr="00A16751">
        <w:rPr>
          <w:rStyle w:val="Char1"/>
        </w:rPr>
        <w:t>뜻이</w:t>
      </w:r>
      <w:r w:rsidRPr="00A16751">
        <w:rPr>
          <w:rStyle w:val="Char1"/>
          <w:rFonts w:hint="eastAsia"/>
        </w:rPr>
        <w:t xml:space="preserve"> </w:t>
      </w:r>
      <w:r w:rsidRPr="00A16751">
        <w:rPr>
          <w:rStyle w:val="Char1"/>
        </w:rPr>
        <w:t>갇히게</w:t>
      </w:r>
      <w:r w:rsidRPr="00A16751">
        <w:rPr>
          <w:rStyle w:val="Char1"/>
          <w:rFonts w:hint="eastAsia"/>
        </w:rPr>
        <w:t xml:space="preserve"> </w:t>
      </w:r>
      <w:r w:rsidRPr="00A16751">
        <w:rPr>
          <w:rStyle w:val="Char1"/>
        </w:rPr>
        <w:t>되어</w:t>
      </w:r>
      <w:r w:rsidRPr="00A16751">
        <w:rPr>
          <w:rStyle w:val="Char1"/>
          <w:rFonts w:hint="eastAsia"/>
        </w:rPr>
        <w:t xml:space="preserve"> </w:t>
      </w:r>
      <w:r w:rsidRPr="00A16751">
        <w:rPr>
          <w:rStyle w:val="Char1"/>
        </w:rPr>
        <w:t>더</w:t>
      </w:r>
      <w:r w:rsidRPr="00A16751">
        <w:rPr>
          <w:rStyle w:val="Char1"/>
          <w:rFonts w:hint="eastAsia"/>
        </w:rPr>
        <w:t xml:space="preserve"> </w:t>
      </w:r>
      <w:r w:rsidRPr="00A16751">
        <w:rPr>
          <w:rStyle w:val="Char1"/>
        </w:rPr>
        <w:t>이상</w:t>
      </w:r>
      <w:r w:rsidRPr="00A16751">
        <w:rPr>
          <w:rStyle w:val="Char1"/>
          <w:rFonts w:hint="eastAsia"/>
        </w:rPr>
        <w:t xml:space="preserve"> </w:t>
      </w:r>
      <w:r w:rsidRPr="00A16751">
        <w:rPr>
          <w:rStyle w:val="Char1"/>
        </w:rPr>
        <w:t>생각이</w:t>
      </w:r>
      <w:r w:rsidRPr="00A16751">
        <w:rPr>
          <w:rStyle w:val="Char1"/>
          <w:rFonts w:hint="eastAsia"/>
        </w:rPr>
        <w:t xml:space="preserve"> </w:t>
      </w:r>
      <w:r w:rsidRPr="00A16751">
        <w:rPr>
          <w:rStyle w:val="Char1"/>
        </w:rPr>
        <w:t>뻗</w:t>
      </w:r>
      <w:r>
        <w:rPr>
          <w:rFonts w:hint="eastAsia"/>
        </w:rPr>
        <w:t>어 나가지 않음</w:t>
      </w:r>
    </w:p>
    <w:p w14:paraId="329C5D5C" w14:textId="536953A6" w:rsidR="00A16751" w:rsidRDefault="005E0787" w:rsidP="005E0787">
      <w:pPr>
        <w:pStyle w:val="a"/>
      </w:pPr>
      <w:r>
        <w:rPr>
          <w:rFonts w:hint="eastAsia"/>
        </w:rPr>
        <w:t>반드시 단어 형식일 필요는 없음,</w:t>
      </w:r>
      <w:r>
        <w:t xml:space="preserve"> </w:t>
      </w:r>
      <w:r>
        <w:rPr>
          <w:rFonts w:hint="eastAsia"/>
        </w:rPr>
        <w:t>실력이 부족하다면 문장으로 해도 괜찮다.</w:t>
      </w:r>
    </w:p>
    <w:p w14:paraId="2238B47B" w14:textId="77777777" w:rsidR="005E0787" w:rsidRPr="005E0787" w:rsidRDefault="005E0787" w:rsidP="005E0787"/>
    <w:p w14:paraId="3FC90D6D" w14:textId="65A61D62" w:rsidR="00A16751" w:rsidRDefault="005E0787" w:rsidP="00A16751">
      <w:pPr>
        <w:pStyle w:val="3"/>
        <w:ind w:left="840" w:hanging="440"/>
      </w:pPr>
      <w:r>
        <w:rPr>
          <w:rFonts w:hint="eastAsia"/>
        </w:rPr>
        <w:t>[</w:t>
      </w:r>
      <w:r w:rsidR="00A16751">
        <w:rPr>
          <w:rFonts w:hint="eastAsia"/>
        </w:rPr>
        <w:t>완결된 요소의 경우 박스로 표시</w:t>
      </w:r>
      <w:r>
        <w:rPr>
          <w:rFonts w:hint="eastAsia"/>
        </w:rPr>
        <w:t>]</w:t>
      </w:r>
    </w:p>
    <w:p w14:paraId="4F8CCCCA" w14:textId="77777777" w:rsidR="00E978C8" w:rsidRDefault="00A16751" w:rsidP="00E978C8">
      <w:pPr>
        <w:pStyle w:val="a"/>
        <w:widowControl/>
        <w:wordWrap/>
        <w:autoSpaceDE/>
        <w:autoSpaceDN/>
      </w:pPr>
      <w:r>
        <w:rPr>
          <w:rFonts w:hint="eastAsia"/>
        </w:rPr>
        <w:t>미 완결된 부분을 박스 표시할 경우 사고의 발전이 되지 않음</w:t>
      </w:r>
    </w:p>
    <w:p w14:paraId="7E703522" w14:textId="77777777" w:rsidR="00E978C8" w:rsidRDefault="00E978C8" w:rsidP="00E978C8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1E50077F" w14:textId="32CAD2F5" w:rsidR="00712FEA" w:rsidRDefault="00A16751" w:rsidP="00E978C8">
      <w:pPr>
        <w:pStyle w:val="2"/>
      </w:pPr>
      <w:r>
        <w:rPr>
          <w:rFonts w:hint="eastAsia"/>
        </w:rPr>
        <w:t xml:space="preserve">기획자로서 아이디어 </w:t>
      </w:r>
      <w:proofErr w:type="spellStart"/>
      <w:r>
        <w:rPr>
          <w:rFonts w:hint="eastAsia"/>
        </w:rPr>
        <w:t>구상법</w:t>
      </w:r>
      <w:proofErr w:type="spellEnd"/>
    </w:p>
    <w:p w14:paraId="5A6FCD34" w14:textId="2067C9B7" w:rsidR="00A16751" w:rsidRPr="00E978C8" w:rsidRDefault="00A16751" w:rsidP="00E978C8">
      <w:pPr>
        <w:pStyle w:val="5"/>
        <w:numPr>
          <w:ilvl w:val="0"/>
          <w:numId w:val="11"/>
        </w:numPr>
        <w:ind w:left="403" w:hanging="403"/>
      </w:pPr>
      <w:r w:rsidRPr="00E978C8">
        <w:rPr>
          <w:rFonts w:hint="eastAsia"/>
        </w:rPr>
        <w:t>생각을 빠르게 속기하자.</w:t>
      </w:r>
      <w:r w:rsidRPr="00E978C8">
        <w:t xml:space="preserve"> </w:t>
      </w:r>
      <w:r w:rsidRPr="00E978C8">
        <w:rPr>
          <w:rFonts w:hint="eastAsia"/>
        </w:rPr>
        <w:t xml:space="preserve">이후 제한된 시간이 지나면 아이디어를 </w:t>
      </w:r>
      <w:proofErr w:type="spellStart"/>
      <w:r w:rsidRPr="00E978C8">
        <w:rPr>
          <w:rFonts w:hint="eastAsia"/>
        </w:rPr>
        <w:t>단문화시켜</w:t>
      </w:r>
      <w:proofErr w:type="spellEnd"/>
      <w:r w:rsidRPr="00E978C8">
        <w:rPr>
          <w:rFonts w:hint="eastAsia"/>
        </w:rPr>
        <w:t xml:space="preserve"> 규격에 맞춰보는</w:t>
      </w:r>
      <w:r w:rsidRPr="00E978C8">
        <w:t xml:space="preserve"> </w:t>
      </w:r>
      <w:r w:rsidRPr="00E978C8">
        <w:rPr>
          <w:rFonts w:hint="eastAsia"/>
        </w:rPr>
        <w:t>것이 좋다.</w:t>
      </w:r>
    </w:p>
    <w:p w14:paraId="0426D262" w14:textId="1F0C2A74" w:rsidR="00521AD4" w:rsidRPr="00E978C8" w:rsidRDefault="00521AD4" w:rsidP="00E978C8">
      <w:pPr>
        <w:pStyle w:val="5"/>
      </w:pPr>
      <w:r w:rsidRPr="00E978C8">
        <w:rPr>
          <w:rFonts w:hint="eastAsia"/>
        </w:rPr>
        <w:t>사람은 생각을 감에 의존한다.</w:t>
      </w:r>
      <w:r w:rsidRPr="00E978C8">
        <w:t xml:space="preserve"> </w:t>
      </w:r>
      <w:r w:rsidRPr="00E978C8">
        <w:rPr>
          <w:rFonts w:hint="eastAsia"/>
        </w:rPr>
        <w:t>확증편향에 의해 대충 생각하는 것에 그치기에,</w:t>
      </w:r>
      <w:r w:rsidRPr="00E978C8">
        <w:t xml:space="preserve"> </w:t>
      </w:r>
      <w:r w:rsidRPr="00E978C8">
        <w:rPr>
          <w:rFonts w:hint="eastAsia"/>
        </w:rPr>
        <w:t>논리적으로 이것이 맞는지에 대한 판단을 할 필요가 있다.</w:t>
      </w:r>
    </w:p>
    <w:p w14:paraId="08311FFB" w14:textId="13F359ED" w:rsidR="001F798C" w:rsidRPr="00E978C8" w:rsidRDefault="00521AD4" w:rsidP="00E978C8">
      <w:pPr>
        <w:pStyle w:val="5"/>
      </w:pPr>
      <w:r w:rsidRPr="00E978C8">
        <w:rPr>
          <w:rFonts w:hint="eastAsia"/>
        </w:rPr>
        <w:t xml:space="preserve">목차 </w:t>
      </w:r>
      <w:proofErr w:type="gramStart"/>
      <w:r w:rsidRPr="00E978C8">
        <w:rPr>
          <w:rFonts w:hint="eastAsia"/>
        </w:rPr>
        <w:t>쓰기</w:t>
      </w:r>
      <w:r w:rsidRPr="00E978C8">
        <w:t xml:space="preserve"> :</w:t>
      </w:r>
      <w:proofErr w:type="gramEnd"/>
      <w:r w:rsidRPr="00E978C8">
        <w:t xml:space="preserve"> </w:t>
      </w:r>
      <w:proofErr w:type="spellStart"/>
      <w:r w:rsidRPr="00E978C8">
        <w:rPr>
          <w:rFonts w:hint="eastAsia"/>
        </w:rPr>
        <w:t>서술화된</w:t>
      </w:r>
      <w:proofErr w:type="spellEnd"/>
      <w:r w:rsidRPr="00E978C8">
        <w:rPr>
          <w:rFonts w:hint="eastAsia"/>
        </w:rPr>
        <w:t xml:space="preserve"> 생각을 단문화로 변경하면 내용이 구체적으로 변한다.</w:t>
      </w:r>
      <w:r w:rsidRPr="00E978C8">
        <w:t xml:space="preserve"> </w:t>
      </w:r>
      <w:r w:rsidRPr="00E978C8">
        <w:rPr>
          <w:rFonts w:hint="eastAsia"/>
        </w:rPr>
        <w:t>이후 내용에 대한 분류를 할 수</w:t>
      </w:r>
      <w:r w:rsidR="00E978C8" w:rsidRPr="00E978C8">
        <w:rPr>
          <w:rFonts w:hint="eastAsia"/>
        </w:rPr>
        <w:t xml:space="preserve"> </w:t>
      </w:r>
      <w:r w:rsidRPr="00E978C8">
        <w:rPr>
          <w:rFonts w:hint="eastAsia"/>
        </w:rPr>
        <w:t>있고,</w:t>
      </w:r>
      <w:r w:rsidRPr="00E978C8">
        <w:t xml:space="preserve"> </w:t>
      </w:r>
      <w:r w:rsidRPr="00E978C8">
        <w:rPr>
          <w:rFonts w:hint="eastAsia"/>
        </w:rPr>
        <w:t>분류된 내용이 그대로 목차가 되는 것이다.</w:t>
      </w:r>
      <w:r w:rsidRPr="00E978C8">
        <w:t xml:space="preserve"> </w:t>
      </w:r>
      <w:r w:rsidRPr="00E978C8">
        <w:rPr>
          <w:rFonts w:hint="eastAsia"/>
        </w:rPr>
        <w:t>이후 만</w:t>
      </w:r>
      <w:r w:rsidR="00E978C8">
        <w:rPr>
          <w:rFonts w:hint="eastAsia"/>
        </w:rPr>
        <w:t>들</w:t>
      </w:r>
      <w:r w:rsidRPr="00E978C8">
        <w:rPr>
          <w:rFonts w:hint="eastAsia"/>
        </w:rPr>
        <w:t>어진 내용에 따라 규격에 맞는</w:t>
      </w:r>
      <w:r w:rsidR="00E978C8">
        <w:rPr>
          <w:rFonts w:hint="eastAsia"/>
        </w:rPr>
        <w:t xml:space="preserve"> </w:t>
      </w:r>
      <w:r w:rsidRPr="00E978C8">
        <w:rPr>
          <w:rFonts w:hint="eastAsia"/>
        </w:rPr>
        <w:t>규격화를 진행한다.</w:t>
      </w:r>
    </w:p>
    <w:p w14:paraId="28FA9ED7" w14:textId="77777777" w:rsidR="001F798C" w:rsidRDefault="001F798C">
      <w:pPr>
        <w:widowControl/>
        <w:wordWrap/>
        <w:autoSpaceDE/>
        <w:autoSpaceDN/>
      </w:pPr>
      <w:r>
        <w:br w:type="page"/>
      </w:r>
    </w:p>
    <w:p w14:paraId="0C0E9276" w14:textId="61248A87" w:rsidR="001F798C" w:rsidRPr="001F798C" w:rsidRDefault="001F798C" w:rsidP="001F798C">
      <w:pPr>
        <w:rPr>
          <w:rStyle w:val="a9"/>
        </w:rPr>
      </w:pPr>
      <w:r w:rsidRPr="001F798C">
        <w:rPr>
          <w:rStyle w:val="a9"/>
          <w:rFonts w:hint="eastAsia"/>
        </w:rPr>
        <w:lastRenderedPageBreak/>
        <w:t>2</w:t>
      </w:r>
      <w:r w:rsidRPr="001F798C">
        <w:rPr>
          <w:rStyle w:val="a9"/>
        </w:rPr>
        <w:t>020. 04. 20.</w:t>
      </w:r>
    </w:p>
    <w:p w14:paraId="7F6F7235" w14:textId="733591B6" w:rsidR="001F798C" w:rsidRDefault="001F798C" w:rsidP="001F798C">
      <w:pPr>
        <w:pStyle w:val="1"/>
        <w:ind w:left="200" w:right="200"/>
      </w:pPr>
      <w:r>
        <w:rPr>
          <w:rFonts w:hint="eastAsia"/>
        </w:rPr>
        <w:t>논리적 사고</w:t>
      </w:r>
    </w:p>
    <w:p w14:paraId="0086C358" w14:textId="5D430A5A" w:rsidR="001F798C" w:rsidRDefault="001F798C" w:rsidP="001F798C">
      <w:pPr>
        <w:pStyle w:val="4"/>
        <w:ind w:left="199" w:hangingChars="83" w:hanging="199"/>
      </w:pPr>
      <w:r>
        <w:t>“</w:t>
      </w:r>
      <w:r>
        <w:rPr>
          <w:rFonts w:hint="eastAsia"/>
        </w:rPr>
        <w:t>생각하는 방법도 배워야 하나요?</w:t>
      </w:r>
      <w:r>
        <w:t>”</w:t>
      </w:r>
    </w:p>
    <w:p w14:paraId="6FF1148E" w14:textId="0EAE8114" w:rsidR="001F798C" w:rsidRPr="001F798C" w:rsidRDefault="001F798C" w:rsidP="001F798C"/>
    <w:p w14:paraId="480F5374" w14:textId="163EB4A4" w:rsidR="001F798C" w:rsidRDefault="001F798C" w:rsidP="001F798C">
      <w:pPr>
        <w:pStyle w:val="2"/>
      </w:pPr>
      <w:r>
        <w:rPr>
          <w:rFonts w:hint="eastAsia"/>
        </w:rPr>
        <w:t>게임 기획에 생각하는 방법이 중요한 이유</w:t>
      </w:r>
    </w:p>
    <w:p w14:paraId="7EA4AE7F" w14:textId="411C6CEC" w:rsidR="001F798C" w:rsidRDefault="001F798C" w:rsidP="001F798C">
      <w:pPr>
        <w:pStyle w:val="a"/>
      </w:pPr>
      <w:r>
        <w:rPr>
          <w:rFonts w:hint="eastAsia"/>
        </w:rPr>
        <w:t xml:space="preserve">게임 기획에서 마주치는 많은 문제들은 </w:t>
      </w:r>
      <w:r w:rsidRPr="001F798C">
        <w:rPr>
          <w:rFonts w:hint="eastAsia"/>
          <w:color w:val="FF0000"/>
        </w:rPr>
        <w:t>기출문제</w:t>
      </w:r>
      <w:r>
        <w:rPr>
          <w:rFonts w:hint="eastAsia"/>
        </w:rPr>
        <w:t>가 아님</w:t>
      </w:r>
    </w:p>
    <w:p w14:paraId="7A8B7046" w14:textId="5E40E740" w:rsidR="001F798C" w:rsidRDefault="001F798C" w:rsidP="001F798C">
      <w:pPr>
        <w:pStyle w:val="a"/>
      </w:pPr>
      <w:r>
        <w:rPr>
          <w:rFonts w:hint="eastAsia"/>
        </w:rPr>
        <w:t xml:space="preserve">게임 </w:t>
      </w:r>
      <w:r>
        <w:t>Producing</w:t>
      </w:r>
      <w:r>
        <w:rPr>
          <w:rFonts w:hint="eastAsia"/>
        </w:rPr>
        <w:t xml:space="preserve">은 </w:t>
      </w:r>
      <w:r w:rsidRPr="001F798C">
        <w:rPr>
          <w:rFonts w:hint="eastAsia"/>
          <w:color w:val="FF0000"/>
        </w:rPr>
        <w:t>생각</w:t>
      </w:r>
      <w:r>
        <w:rPr>
          <w:rFonts w:hint="eastAsia"/>
        </w:rPr>
        <w:t xml:space="preserve">보다 </w:t>
      </w:r>
      <w:proofErr w:type="spellStart"/>
      <w:r w:rsidRPr="001F798C">
        <w:rPr>
          <w:rFonts w:hint="eastAsia"/>
          <w:color w:val="FF0000"/>
        </w:rPr>
        <w:t>연구개발</w:t>
      </w:r>
      <w:r>
        <w:rPr>
          <w:rFonts w:hint="eastAsia"/>
        </w:rPr>
        <w:t>쪽에</w:t>
      </w:r>
      <w:proofErr w:type="spellEnd"/>
      <w:r>
        <w:rPr>
          <w:rFonts w:hint="eastAsia"/>
        </w:rPr>
        <w:t xml:space="preserve"> 가깝기 때문</w:t>
      </w:r>
    </w:p>
    <w:p w14:paraId="7AF46EE5" w14:textId="3C2451BE" w:rsidR="001F798C" w:rsidRDefault="001F798C" w:rsidP="001F798C">
      <w:pPr>
        <w:pStyle w:val="a"/>
      </w:pPr>
      <w:r>
        <w:rPr>
          <w:rFonts w:hint="eastAsia"/>
        </w:rPr>
        <w:t xml:space="preserve">똑같은 상황이란 매우 희귀하며 </w:t>
      </w:r>
      <w:r w:rsidRPr="001F798C">
        <w:rPr>
          <w:rFonts w:hint="eastAsia"/>
          <w:color w:val="FF0000"/>
        </w:rPr>
        <w:t>무엇</w:t>
      </w:r>
      <w:r>
        <w:rPr>
          <w:rFonts w:hint="eastAsia"/>
        </w:rPr>
        <w:t xml:space="preserve">보다 </w:t>
      </w:r>
      <w:r>
        <w:t>‘</w:t>
      </w:r>
      <w:r w:rsidRPr="001F798C">
        <w:rPr>
          <w:rFonts w:hint="eastAsia"/>
          <w:color w:val="FF0000"/>
        </w:rPr>
        <w:t>어떻게</w:t>
      </w:r>
      <w:r>
        <w:t>’</w:t>
      </w:r>
      <w:r>
        <w:rPr>
          <w:rFonts w:hint="eastAsia"/>
        </w:rPr>
        <w:t>가 많은 부분을 차지</w:t>
      </w:r>
    </w:p>
    <w:p w14:paraId="5860B4EC" w14:textId="215A218B" w:rsidR="001F798C" w:rsidRDefault="001F798C" w:rsidP="001F798C">
      <w:pPr>
        <w:pStyle w:val="a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수많은 내부,</w:t>
      </w:r>
      <w:r>
        <w:t xml:space="preserve"> </w:t>
      </w:r>
      <w:r>
        <w:rPr>
          <w:rFonts w:hint="eastAsia"/>
        </w:rPr>
        <w:t xml:space="preserve">외부 상황에 따라 문제의 양상이 달라지기 때문에 필승법이나 왕도가 존재하기 힘들어 </w:t>
      </w:r>
      <w:r w:rsidRPr="001F798C">
        <w:rPr>
          <w:rFonts w:hint="eastAsia"/>
          <w:color w:val="FF0000"/>
        </w:rPr>
        <w:t>상황에 대한 정확한 분석</w:t>
      </w:r>
      <w:r>
        <w:rPr>
          <w:rFonts w:hint="eastAsia"/>
        </w:rPr>
        <w:t xml:space="preserve">과 </w:t>
      </w:r>
      <w:r w:rsidRPr="001F798C">
        <w:rPr>
          <w:rFonts w:hint="eastAsia"/>
          <w:color w:val="FF0000"/>
        </w:rPr>
        <w:t>최선의 해결책을 도출하는 판단</w:t>
      </w:r>
      <w:r>
        <w:rPr>
          <w:rFonts w:hint="eastAsia"/>
        </w:rPr>
        <w:t>이 매우 중요</w:t>
      </w:r>
    </w:p>
    <w:p w14:paraId="2298E8FD" w14:textId="77777777" w:rsidR="00E978C8" w:rsidRDefault="00E978C8" w:rsidP="00E978C8">
      <w:pPr>
        <w:pStyle w:val="4"/>
        <w:ind w:left="480" w:hanging="480"/>
      </w:pPr>
    </w:p>
    <w:p w14:paraId="5DBC1364" w14:textId="776DDE12" w:rsidR="00E978C8" w:rsidRPr="00E978C8" w:rsidRDefault="00E978C8" w:rsidP="00E978C8">
      <w:pPr>
        <w:pStyle w:val="4"/>
      </w:pPr>
      <w:r>
        <w:rPr>
          <w:rFonts w:hint="eastAsia"/>
        </w:rPr>
        <w:t>기획력이란 시시각각 변동하는 게임 시장에 맞춰 규격을 맞추고,</w:t>
      </w:r>
      <w:r>
        <w:t xml:space="preserve"> </w:t>
      </w:r>
      <w:r>
        <w:rPr>
          <w:rFonts w:hint="eastAsia"/>
        </w:rPr>
        <w:t>매번 과거 결과물의 개선을 추구해야만 한다. 그렇기에 게임 기획은 필승법이 존재하지 않는다.</w:t>
      </w:r>
    </w:p>
    <w:p w14:paraId="691F5209" w14:textId="719B05B9" w:rsidR="00E978C8" w:rsidRDefault="00E978C8" w:rsidP="00E978C8"/>
    <w:p w14:paraId="63377DF8" w14:textId="18E6AA82" w:rsidR="00E978C8" w:rsidRDefault="00E978C8" w:rsidP="00E978C8">
      <w:pPr>
        <w:pStyle w:val="2"/>
      </w:pPr>
      <w:r>
        <w:rPr>
          <w:rFonts w:hint="eastAsia"/>
        </w:rPr>
        <w:t>논리적 사고를 위한 준비</w:t>
      </w:r>
    </w:p>
    <w:p w14:paraId="642802E8" w14:textId="56AA1B3B" w:rsidR="00E978C8" w:rsidRDefault="00E978C8" w:rsidP="00E978C8">
      <w:pPr>
        <w:pStyle w:val="a"/>
      </w:pPr>
      <w:r>
        <w:rPr>
          <w:rFonts w:hint="eastAsia"/>
        </w:rPr>
        <w:t>전달할 내용을</w:t>
      </w:r>
      <w:r>
        <w:t xml:space="preserve"> </w:t>
      </w:r>
      <w:r>
        <w:rPr>
          <w:rFonts w:hint="eastAsia"/>
        </w:rPr>
        <w:t>갑작스럽게 생각하지 않는다</w:t>
      </w:r>
    </w:p>
    <w:p w14:paraId="56E396FA" w14:textId="1D6B0252" w:rsidR="00E978C8" w:rsidRDefault="00E978C8" w:rsidP="00E978C8">
      <w:pPr>
        <w:pStyle w:val="a"/>
      </w:pPr>
      <w:r>
        <w:rPr>
          <w:rFonts w:hint="eastAsia"/>
        </w:rPr>
        <w:t>정확한 문제의 파악</w:t>
      </w:r>
    </w:p>
    <w:p w14:paraId="2D44C727" w14:textId="0ED68238" w:rsidR="00E978C8" w:rsidRDefault="00E978C8" w:rsidP="00E978C8">
      <w:pPr>
        <w:pStyle w:val="a"/>
      </w:pPr>
      <w:r>
        <w:rPr>
          <w:rFonts w:hint="eastAsia"/>
        </w:rPr>
        <w:t>반응을 확인하는 습관</w:t>
      </w:r>
    </w:p>
    <w:p w14:paraId="564E5F61" w14:textId="19029F61" w:rsidR="00E978C8" w:rsidRDefault="00E978C8" w:rsidP="00E978C8">
      <w:pPr>
        <w:pStyle w:val="a"/>
      </w:pPr>
      <w:r>
        <w:rPr>
          <w:rFonts w:hint="eastAsia"/>
        </w:rPr>
        <w:t>결론이 타당한가</w:t>
      </w:r>
      <w:r>
        <w:t xml:space="preserve">? </w:t>
      </w:r>
      <w:r>
        <w:rPr>
          <w:rFonts w:hint="eastAsia"/>
        </w:rPr>
        <w:t>실행 방법이 포함되어 있는지?</w:t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점검한다</w:t>
      </w:r>
    </w:p>
    <w:p w14:paraId="14A9051D" w14:textId="3335D7D8" w:rsidR="001A1CCD" w:rsidRDefault="001A1CCD" w:rsidP="001A1CCD"/>
    <w:p w14:paraId="33A636B0" w14:textId="25BF0947" w:rsidR="001A1CCD" w:rsidRDefault="001A1CCD" w:rsidP="001A1CCD">
      <w:pPr>
        <w:pStyle w:val="2"/>
      </w:pPr>
      <w:r>
        <w:rPr>
          <w:rFonts w:hint="eastAsia"/>
        </w:rPr>
        <w:t>발생할 수 있는 오류</w:t>
      </w:r>
    </w:p>
    <w:p w14:paraId="2CD3A7BC" w14:textId="6FE8F367" w:rsidR="001A1CCD" w:rsidRDefault="001A1CCD" w:rsidP="001A1CCD">
      <w:pPr>
        <w:pStyle w:val="a"/>
      </w:pPr>
      <w:r>
        <w:rPr>
          <w:rFonts w:hint="eastAsia"/>
        </w:rPr>
        <w:t>과학의 언어로 말한다고 과학은 아니다</w:t>
      </w:r>
    </w:p>
    <w:p w14:paraId="56CE9B32" w14:textId="69428B09" w:rsidR="001A1CCD" w:rsidRDefault="001A1CCD" w:rsidP="001A1CCD">
      <w:pPr>
        <w:pStyle w:val="a"/>
      </w:pPr>
      <w:r>
        <w:rPr>
          <w:rFonts w:hint="eastAsia"/>
        </w:rPr>
        <w:t>사후 추론의 오류</w:t>
      </w:r>
    </w:p>
    <w:p w14:paraId="38DCB51B" w14:textId="4F10F875" w:rsidR="001A1CCD" w:rsidRPr="001A1CCD" w:rsidRDefault="001A1CCD" w:rsidP="001A1CCD">
      <w:pPr>
        <w:pStyle w:val="a"/>
        <w:rPr>
          <w:color w:val="000000" w:themeColor="text1"/>
        </w:rPr>
      </w:pPr>
      <w:r>
        <w:rPr>
          <w:rFonts w:hint="eastAsia"/>
        </w:rPr>
        <w:t>어쨌든 기획자라면 논리적으로!</w:t>
      </w:r>
      <w:r>
        <w:t>!!</w:t>
      </w:r>
    </w:p>
    <w:p w14:paraId="5918814F" w14:textId="2F3ECF54" w:rsidR="001A1CCD" w:rsidRDefault="001A1CCD" w:rsidP="001A1CCD">
      <w:pPr>
        <w:pStyle w:val="a"/>
        <w:rPr>
          <w:color w:val="FF0000"/>
        </w:rPr>
      </w:pPr>
      <w:r w:rsidRPr="001A1CCD">
        <w:rPr>
          <w:rFonts w:hint="eastAsia"/>
          <w:color w:val="FF0000"/>
        </w:rPr>
        <w:t>기획자는 재미를 입증하고 검증하는 전문가가 되어야 한다</w:t>
      </w:r>
    </w:p>
    <w:p w14:paraId="79690D7C" w14:textId="4E37548B" w:rsidR="001A1CCD" w:rsidRPr="001A1CCD" w:rsidRDefault="001A1CCD" w:rsidP="001A1CCD">
      <w:pPr>
        <w:pStyle w:val="a"/>
        <w:numPr>
          <w:ilvl w:val="0"/>
          <w:numId w:val="0"/>
        </w:numPr>
        <w:ind w:left="403" w:hanging="403"/>
        <w:rPr>
          <w:color w:val="000000" w:themeColor="text1"/>
        </w:rPr>
      </w:pPr>
    </w:p>
    <w:p w14:paraId="236629B5" w14:textId="306EB6F6" w:rsidR="009C172A" w:rsidRPr="009C172A" w:rsidRDefault="009C172A" w:rsidP="009C172A">
      <w:pPr>
        <w:pStyle w:val="a0"/>
        <w:widowControl/>
        <w:wordWrap/>
        <w:autoSpaceDE/>
        <w:autoSpaceDN/>
      </w:pPr>
      <w:r>
        <w:rPr>
          <w:rFonts w:hint="eastAsia"/>
        </w:rPr>
        <w:t>논리 오류의 유형</w:t>
      </w:r>
      <w:r>
        <w:t>(</w:t>
      </w:r>
      <w:r>
        <w:rPr>
          <w:rFonts w:hint="eastAsia"/>
        </w:rPr>
        <w:t>유튜브</w:t>
      </w:r>
      <w:r>
        <w:t>)</w:t>
      </w:r>
      <w:r>
        <w:br w:type="page"/>
      </w:r>
    </w:p>
    <w:p w14:paraId="77481423" w14:textId="5AB731A1" w:rsidR="009C172A" w:rsidRDefault="009C172A" w:rsidP="009C172A">
      <w:pPr>
        <w:pStyle w:val="4"/>
      </w:pPr>
      <w:r>
        <w:lastRenderedPageBreak/>
        <w:t>“</w:t>
      </w:r>
      <w:r>
        <w:rPr>
          <w:rFonts w:hint="eastAsia"/>
        </w:rPr>
        <w:t>논리적 사고를 위한 방법은?</w:t>
      </w:r>
      <w:r>
        <w:t>”</w:t>
      </w:r>
    </w:p>
    <w:p w14:paraId="40F7C1B5" w14:textId="7BCF1CE2" w:rsidR="009C172A" w:rsidRPr="008F03CA" w:rsidRDefault="009C172A" w:rsidP="009C172A">
      <w:pPr>
        <w:pStyle w:val="a"/>
        <w:numPr>
          <w:ilvl w:val="0"/>
          <w:numId w:val="0"/>
        </w:numPr>
        <w:ind w:left="-50"/>
      </w:pPr>
    </w:p>
    <w:p w14:paraId="53940C07" w14:textId="2E25D4A1" w:rsidR="009C172A" w:rsidRDefault="008F03CA" w:rsidP="008F03CA">
      <w:pPr>
        <w:pStyle w:val="2"/>
      </w:pPr>
      <w:r>
        <w:rPr>
          <w:rFonts w:hint="eastAsia"/>
        </w:rPr>
        <w:t>M</w:t>
      </w:r>
      <w:r>
        <w:t>ECE</w:t>
      </w:r>
      <w:r>
        <w:rPr>
          <w:rFonts w:hint="eastAsia"/>
        </w:rPr>
        <w:t>란?</w:t>
      </w:r>
    </w:p>
    <w:p w14:paraId="7C5AE96B" w14:textId="53F0C951" w:rsidR="008F03CA" w:rsidRDefault="008F03CA" w:rsidP="008F03CA">
      <w:pPr>
        <w:pStyle w:val="a"/>
      </w:pPr>
      <w:r w:rsidRPr="008F03CA">
        <w:rPr>
          <w:rFonts w:hint="eastAsia"/>
          <w:color w:val="FF0000"/>
        </w:rPr>
        <w:t>M</w:t>
      </w:r>
      <w:r>
        <w:t xml:space="preserve">utually </w:t>
      </w:r>
      <w:r w:rsidRPr="008F03CA">
        <w:rPr>
          <w:color w:val="FF0000"/>
        </w:rPr>
        <w:t>E</w:t>
      </w:r>
      <w:r>
        <w:t xml:space="preserve">xclusive </w:t>
      </w:r>
      <w:r w:rsidRPr="008F03CA">
        <w:rPr>
          <w:color w:val="FF0000"/>
        </w:rPr>
        <w:t>C</w:t>
      </w:r>
      <w:r>
        <w:t xml:space="preserve">ollectively </w:t>
      </w:r>
      <w:r w:rsidRPr="008F03CA">
        <w:rPr>
          <w:color w:val="FF0000"/>
        </w:rPr>
        <w:t>E</w:t>
      </w:r>
      <w:r>
        <w:t>xhaustive</w:t>
      </w:r>
    </w:p>
    <w:p w14:paraId="57681D9D" w14:textId="50DC402F" w:rsidR="008F03CA" w:rsidRDefault="008F03CA" w:rsidP="008F03CA">
      <w:pPr>
        <w:pStyle w:val="a"/>
      </w:pPr>
      <w:r>
        <w:rPr>
          <w:rFonts w:hint="eastAsia"/>
        </w:rPr>
        <w:t>M</w:t>
      </w:r>
      <w:r>
        <w:t>E (</w:t>
      </w:r>
      <w:r>
        <w:rPr>
          <w:rFonts w:hint="eastAsia"/>
        </w:rPr>
        <w:t xml:space="preserve">상호 </w:t>
      </w:r>
      <w:proofErr w:type="gramStart"/>
      <w:r>
        <w:rPr>
          <w:rFonts w:hint="eastAsia"/>
        </w:rPr>
        <w:t>배타적이고</w:t>
      </w:r>
      <w:r>
        <w:t xml:space="preserve"> :</w:t>
      </w:r>
      <w:proofErr w:type="gramEnd"/>
      <w:r>
        <w:t xml:space="preserve"> </w:t>
      </w:r>
      <w:r w:rsidRPr="008F03CA">
        <w:rPr>
          <w:rFonts w:hint="eastAsia"/>
          <w:color w:val="FF0000"/>
        </w:rPr>
        <w:t>서로 중복이 없고</w:t>
      </w:r>
      <w:r>
        <w:t>)</w:t>
      </w:r>
    </w:p>
    <w:p w14:paraId="0DA308BE" w14:textId="657DB907" w:rsidR="008F03CA" w:rsidRDefault="008F03CA" w:rsidP="008F03CA">
      <w:pPr>
        <w:pStyle w:val="a"/>
      </w:pPr>
      <w:r>
        <w:t>CE (</w:t>
      </w:r>
      <w:r>
        <w:rPr>
          <w:rFonts w:hint="eastAsia"/>
        </w:rPr>
        <w:t>집합</w:t>
      </w:r>
      <w:r w:rsidR="000F464F">
        <w:rPr>
          <w:rFonts w:hint="eastAsia"/>
        </w:rPr>
        <w:t>적</w:t>
      </w:r>
      <w:r>
        <w:rPr>
          <w:rFonts w:hint="eastAsia"/>
        </w:rPr>
        <w:t xml:space="preserve">으로 </w:t>
      </w:r>
      <w:proofErr w:type="gramStart"/>
      <w:r>
        <w:rPr>
          <w:rFonts w:hint="eastAsia"/>
        </w:rPr>
        <w:t xml:space="preserve">철저한 </w:t>
      </w:r>
      <w:r>
        <w:t>:</w:t>
      </w:r>
      <w:proofErr w:type="gramEnd"/>
      <w:r>
        <w:t xml:space="preserve"> </w:t>
      </w:r>
      <w:r w:rsidRPr="008F03CA">
        <w:rPr>
          <w:rFonts w:hint="eastAsia"/>
          <w:color w:val="FF0000"/>
        </w:rPr>
        <w:t>전체적으로 누락이 없</w:t>
      </w:r>
      <w:r>
        <w:rPr>
          <w:rFonts w:hint="eastAsia"/>
          <w:color w:val="FF0000"/>
        </w:rPr>
        <w:t>는</w:t>
      </w:r>
      <w:r>
        <w:rPr>
          <w:rFonts w:hint="eastAsia"/>
        </w:rPr>
        <w:t>)</w:t>
      </w:r>
    </w:p>
    <w:p w14:paraId="2C971987" w14:textId="0C480827" w:rsidR="008F03CA" w:rsidRDefault="008F03CA" w:rsidP="008F03CA">
      <w:pPr>
        <w:pStyle w:val="a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어떤 사항을 중복되지 않고,</w:t>
      </w:r>
      <w:r>
        <w:t xml:space="preserve"> </w:t>
      </w:r>
      <w:proofErr w:type="gramStart"/>
      <w:r>
        <w:rPr>
          <w:rFonts w:hint="eastAsia"/>
        </w:rPr>
        <w:t>누락 되지도</w:t>
      </w:r>
      <w:proofErr w:type="gramEnd"/>
      <w:r>
        <w:rPr>
          <w:rFonts w:hint="eastAsia"/>
        </w:rPr>
        <w:t xml:space="preserve"> 않게 하여 부분으로 전체를 파악하는 거</w:t>
      </w:r>
    </w:p>
    <w:p w14:paraId="0D93C401" w14:textId="35DA2391" w:rsidR="008F03CA" w:rsidRPr="008F03CA" w:rsidRDefault="008F03CA" w:rsidP="008F03CA">
      <w:pPr>
        <w:pStyle w:val="a"/>
      </w:pPr>
      <w:r>
        <w:rPr>
          <w:rFonts w:hint="eastAsia"/>
        </w:rPr>
        <w:t>상호 의존적으로 독점적이며 종합적으로 완벽한 메시지 전달 및 사고 분류(중복과 누락이 없는 효율적인 구분</w:t>
      </w:r>
      <w:r>
        <w:t>)</w:t>
      </w:r>
    </w:p>
    <w:p w14:paraId="0646E0D9" w14:textId="77777777" w:rsidR="008F03CA" w:rsidRDefault="008F03CA" w:rsidP="009C172A">
      <w:pPr>
        <w:pStyle w:val="a"/>
        <w:numPr>
          <w:ilvl w:val="0"/>
          <w:numId w:val="0"/>
        </w:numPr>
        <w:ind w:left="-50"/>
      </w:pPr>
    </w:p>
    <w:p w14:paraId="23A4E6B8" w14:textId="54A73D5C" w:rsidR="008F03CA" w:rsidRDefault="008F03CA" w:rsidP="008F03CA">
      <w:pPr>
        <w:pStyle w:val="a0"/>
      </w:pPr>
      <w:r>
        <w:rPr>
          <w:rFonts w:hint="eastAsia"/>
        </w:rPr>
        <w:t xml:space="preserve">논리적 </w:t>
      </w:r>
      <w:proofErr w:type="gramStart"/>
      <w:r>
        <w:rPr>
          <w:rFonts w:hint="eastAsia"/>
        </w:rPr>
        <w:t xml:space="preserve">사고 </w:t>
      </w:r>
      <w:r>
        <w:t>:</w:t>
      </w:r>
      <w:proofErr w:type="gramEnd"/>
      <w:r>
        <w:t xml:space="preserve"> </w:t>
      </w:r>
      <w:r>
        <w:rPr>
          <w:rFonts w:hint="eastAsia"/>
        </w:rPr>
        <w:t>논리적 근거에 의거해서 접근하는 사고</w:t>
      </w:r>
    </w:p>
    <w:p w14:paraId="4203AEDD" w14:textId="77777777" w:rsidR="00DC44FF" w:rsidRDefault="00DC44FF" w:rsidP="00DC44FF">
      <w:pPr>
        <w:pStyle w:val="a0"/>
        <w:numPr>
          <w:ilvl w:val="0"/>
          <w:numId w:val="0"/>
        </w:numPr>
      </w:pPr>
    </w:p>
    <w:p w14:paraId="2EE9C598" w14:textId="5BBC02CD" w:rsidR="00DC44FF" w:rsidRDefault="00DC44FF" w:rsidP="00DC44FF">
      <w:pPr>
        <w:pStyle w:val="2"/>
      </w:pPr>
      <w:r>
        <w:rPr>
          <w:rFonts w:hint="eastAsia"/>
        </w:rPr>
        <w:t>M</w:t>
      </w:r>
      <w:r>
        <w:t xml:space="preserve">ECE 분석은 </w:t>
      </w:r>
      <w:r>
        <w:rPr>
          <w:rFonts w:hint="eastAsia"/>
        </w:rPr>
        <w:t>모든 프로젝트에 유효</w:t>
      </w:r>
    </w:p>
    <w:p w14:paraId="428DF9FC" w14:textId="60B77DA6" w:rsidR="00DC44FF" w:rsidRDefault="00DC44FF" w:rsidP="00DC44FF">
      <w:pPr>
        <w:pStyle w:val="a"/>
      </w:pPr>
      <w:r>
        <w:rPr>
          <w:rFonts w:hint="eastAsia"/>
        </w:rPr>
        <w:t>집은 어떻게 지을까</w:t>
      </w:r>
      <w:r>
        <w:t>?</w:t>
      </w:r>
    </w:p>
    <w:p w14:paraId="42C40ED8" w14:textId="34BF9B23" w:rsidR="00DC44FF" w:rsidRDefault="00DC44FF" w:rsidP="00DC44FF">
      <w:pPr>
        <w:pStyle w:val="a"/>
      </w:pPr>
      <w:r>
        <w:rPr>
          <w:rFonts w:hint="eastAsia"/>
        </w:rPr>
        <w:t>식당을 어떻게 차릴까?</w:t>
      </w:r>
    </w:p>
    <w:p w14:paraId="35AF59B2" w14:textId="73B8597B" w:rsidR="00DC44FF" w:rsidRDefault="00DC44FF" w:rsidP="00DC44FF">
      <w:pPr>
        <w:pStyle w:val="a"/>
      </w:pPr>
      <w:r>
        <w:rPr>
          <w:rFonts w:hint="eastAsia"/>
        </w:rPr>
        <w:t>게임을 어떻게 만들까?</w:t>
      </w:r>
    </w:p>
    <w:p w14:paraId="024DC204" w14:textId="77777777" w:rsidR="008C0130" w:rsidRDefault="008C0130" w:rsidP="008C0130">
      <w:pPr>
        <w:pStyle w:val="a"/>
        <w:numPr>
          <w:ilvl w:val="0"/>
          <w:numId w:val="0"/>
        </w:numPr>
      </w:pPr>
    </w:p>
    <w:p w14:paraId="3EE7AFA5" w14:textId="530E912D" w:rsidR="008C0130" w:rsidRDefault="008C0130" w:rsidP="008C0130">
      <w:pPr>
        <w:pStyle w:val="4"/>
      </w:pPr>
      <w:r>
        <w:t xml:space="preserve">MECE </w:t>
      </w:r>
      <w:r>
        <w:rPr>
          <w:rFonts w:hint="eastAsia"/>
        </w:rPr>
        <w:t>과정에 충실하지 못한 게임은 제작 과정에서 결함이 발생하기에,</w:t>
      </w:r>
      <w:r>
        <w:t xml:space="preserve"> </w:t>
      </w:r>
      <w:r>
        <w:rPr>
          <w:rFonts w:hint="eastAsia"/>
        </w:rPr>
        <w:t xml:space="preserve">결과에 도달하기 </w:t>
      </w:r>
      <w:proofErr w:type="spellStart"/>
      <w:r>
        <w:rPr>
          <w:rFonts w:hint="eastAsia"/>
        </w:rPr>
        <w:t>힘듬</w:t>
      </w:r>
      <w:proofErr w:type="spellEnd"/>
    </w:p>
    <w:p w14:paraId="767F6E21" w14:textId="0CDEC2E3" w:rsidR="00FF25F6" w:rsidRPr="008C0130" w:rsidRDefault="00FF25F6" w:rsidP="00FF25F6">
      <w:pPr>
        <w:pStyle w:val="a"/>
        <w:numPr>
          <w:ilvl w:val="0"/>
          <w:numId w:val="0"/>
        </w:numPr>
      </w:pPr>
    </w:p>
    <w:p w14:paraId="58E72594" w14:textId="69A2FBCE" w:rsidR="00FF25F6" w:rsidRDefault="00A63A88" w:rsidP="00A63A88">
      <w:pPr>
        <w:pStyle w:val="2"/>
      </w:pPr>
      <w:r>
        <w:rPr>
          <w:rFonts w:hint="eastAsia"/>
        </w:rPr>
        <w:t>M</w:t>
      </w:r>
      <w:r>
        <w:t xml:space="preserve">ECE </w:t>
      </w:r>
      <w:r>
        <w:rPr>
          <w:rFonts w:hint="eastAsia"/>
        </w:rPr>
        <w:t>분석 단계</w:t>
      </w:r>
    </w:p>
    <w:p w14:paraId="2CA30473" w14:textId="3FB2B3C2" w:rsidR="00A63A88" w:rsidRDefault="00A63A88" w:rsidP="00A63A88">
      <w:pPr>
        <w:pStyle w:val="a"/>
      </w:pPr>
      <w:r>
        <w:rPr>
          <w:rFonts w:hint="eastAsia"/>
        </w:rPr>
        <w:t>M</w:t>
      </w:r>
      <w:r>
        <w:t>ECE</w:t>
      </w:r>
      <w:r>
        <w:rPr>
          <w:rFonts w:hint="eastAsia"/>
        </w:rPr>
        <w:t xml:space="preserve">로 파악하는 </w:t>
      </w:r>
      <w:r w:rsidRPr="00A63A88">
        <w:rPr>
          <w:rFonts w:hint="eastAsia"/>
          <w:color w:val="FF0000"/>
        </w:rPr>
        <w:t>목적</w:t>
      </w:r>
      <w:r>
        <w:rPr>
          <w:rFonts w:hint="eastAsia"/>
        </w:rPr>
        <w:t>은?</w:t>
      </w:r>
    </w:p>
    <w:p w14:paraId="45A6FC02" w14:textId="12D9689C" w:rsidR="00A63A88" w:rsidRDefault="00A63A88" w:rsidP="00A63A88">
      <w:pPr>
        <w:pStyle w:val="a"/>
      </w:pPr>
      <w:r w:rsidRPr="00A63A88">
        <w:rPr>
          <w:rFonts w:hint="eastAsia"/>
          <w:color w:val="FF0000"/>
        </w:rPr>
        <w:t>분류 기준</w:t>
      </w:r>
      <w:r>
        <w:rPr>
          <w:rFonts w:hint="eastAsia"/>
        </w:rPr>
        <w:t>은?</w:t>
      </w:r>
    </w:p>
    <w:p w14:paraId="398EEE6E" w14:textId="324B2BF3" w:rsidR="00A63A88" w:rsidRDefault="00A63A88" w:rsidP="00A63A88">
      <w:pPr>
        <w:pStyle w:val="a"/>
      </w:pPr>
      <w:r>
        <w:rPr>
          <w:rFonts w:hint="eastAsia"/>
        </w:rPr>
        <w:t>누락한 사항이 있는가?</w:t>
      </w:r>
      <w:r>
        <w:t xml:space="preserve"> </w:t>
      </w:r>
      <w:r w:rsidRPr="00A63A88">
        <w:rPr>
          <w:rFonts w:hint="eastAsia"/>
          <w:color w:val="FF0000"/>
        </w:rPr>
        <w:t>중복된 사항</w:t>
      </w:r>
      <w:r>
        <w:rPr>
          <w:rFonts w:hint="eastAsia"/>
        </w:rPr>
        <w:t xml:space="preserve">이 </w:t>
      </w:r>
      <w:proofErr w:type="gramStart"/>
      <w:r>
        <w:rPr>
          <w:rFonts w:hint="eastAsia"/>
        </w:rPr>
        <w:t>있는가?</w:t>
      </w:r>
      <w:r>
        <w:t>(</w:t>
      </w:r>
      <w:proofErr w:type="gramEnd"/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전체 집합이 성립되는가?</w:t>
      </w:r>
      <w:r>
        <w:t>)</w:t>
      </w:r>
    </w:p>
    <w:p w14:paraId="08E1C84C" w14:textId="68AC84F8" w:rsidR="00A63A88" w:rsidRDefault="00A63A88" w:rsidP="00A63A88">
      <w:pPr>
        <w:pStyle w:val="a"/>
      </w:pPr>
      <w:r>
        <w:rPr>
          <w:rFonts w:hint="eastAsia"/>
        </w:rPr>
        <w:t xml:space="preserve">분류의 단계를 더 </w:t>
      </w:r>
      <w:r w:rsidRPr="00A63A88">
        <w:rPr>
          <w:rFonts w:hint="eastAsia"/>
          <w:color w:val="FF0000"/>
        </w:rPr>
        <w:t>세분화</w:t>
      </w:r>
      <w:r>
        <w:rPr>
          <w:rFonts w:hint="eastAsia"/>
        </w:rPr>
        <w:t xml:space="preserve"> 시킬 수 </w:t>
      </w:r>
      <w:proofErr w:type="gramStart"/>
      <w:r>
        <w:rPr>
          <w:rFonts w:hint="eastAsia"/>
        </w:rPr>
        <w:t>있는가?</w:t>
      </w:r>
      <w:r>
        <w:t>(</w:t>
      </w:r>
      <w:proofErr w:type="gramEnd"/>
      <w:r>
        <w:rPr>
          <w:rFonts w:hint="eastAsia"/>
        </w:rPr>
        <w:t>대분류,</w:t>
      </w:r>
      <w:r>
        <w:t xml:space="preserve"> </w:t>
      </w:r>
      <w:r>
        <w:rPr>
          <w:rFonts w:hint="eastAsia"/>
        </w:rPr>
        <w:t>중분류,</w:t>
      </w:r>
      <w:r>
        <w:t xml:space="preserve"> </w:t>
      </w:r>
      <w:r>
        <w:rPr>
          <w:rFonts w:hint="eastAsia"/>
        </w:rPr>
        <w:t xml:space="preserve">소분류 </w:t>
      </w:r>
      <w:proofErr w:type="spellStart"/>
      <w:r>
        <w:t>etc</w:t>
      </w:r>
      <w:proofErr w:type="spellEnd"/>
      <w:r>
        <w:t>)</w:t>
      </w:r>
    </w:p>
    <w:p w14:paraId="3D7600B3" w14:textId="003E6678" w:rsidR="00A63A88" w:rsidRPr="00A63A88" w:rsidRDefault="00A63A88" w:rsidP="00A63A88">
      <w:pPr>
        <w:pStyle w:val="a"/>
      </w:pPr>
      <w:r>
        <w:rPr>
          <w:rFonts w:hint="eastAsia"/>
        </w:rPr>
        <w:t xml:space="preserve">상 하위 분류 간의 </w:t>
      </w:r>
      <w:proofErr w:type="gramStart"/>
      <w:r w:rsidRPr="00A63A88">
        <w:rPr>
          <w:rFonts w:hint="eastAsia"/>
          <w:color w:val="FF0000"/>
        </w:rPr>
        <w:t>연관성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동일 선상의 분류 간의 </w:t>
      </w:r>
      <w:r w:rsidRPr="00A63A88">
        <w:rPr>
          <w:rFonts w:hint="eastAsia"/>
          <w:color w:val="FF0000"/>
        </w:rPr>
        <w:t>일관성</w:t>
      </w:r>
    </w:p>
    <w:p w14:paraId="74EDAAB6" w14:textId="5CBAECE5" w:rsidR="00A63A88" w:rsidRDefault="00A63A88" w:rsidP="00A63A88">
      <w:pPr>
        <w:pStyle w:val="a"/>
        <w:numPr>
          <w:ilvl w:val="0"/>
          <w:numId w:val="0"/>
        </w:numPr>
        <w:ind w:left="403" w:hanging="403"/>
        <w:rPr>
          <w:color w:val="FF0000"/>
        </w:rPr>
      </w:pPr>
    </w:p>
    <w:p w14:paraId="63E59FE3" w14:textId="0C7676E5" w:rsidR="00A63A88" w:rsidRDefault="00A63A88" w:rsidP="00A63A88">
      <w:pPr>
        <w:pStyle w:val="2"/>
      </w:pPr>
      <w:r>
        <w:rPr>
          <w:rFonts w:hint="eastAsia"/>
        </w:rPr>
        <w:t>M</w:t>
      </w:r>
      <w:r>
        <w:t>ECE</w:t>
      </w:r>
      <w:r>
        <w:rPr>
          <w:rFonts w:hint="eastAsia"/>
        </w:rPr>
        <w:t>를 잘 활용하려면</w:t>
      </w:r>
    </w:p>
    <w:p w14:paraId="37BBEE95" w14:textId="6DA85455" w:rsidR="00A63A88" w:rsidRDefault="00A63A88" w:rsidP="00A63A88">
      <w:pPr>
        <w:pStyle w:val="4"/>
      </w:pPr>
      <w:r>
        <w:t>“</w:t>
      </w:r>
      <w:proofErr w:type="spellStart"/>
      <w:r>
        <w:rPr>
          <w:rFonts w:hint="eastAsia"/>
        </w:rPr>
        <w:t>그룹핑</w:t>
      </w:r>
      <w:proofErr w:type="spellEnd"/>
      <w:r>
        <w:t>(Grouping)</w:t>
      </w:r>
      <w:r>
        <w:rPr>
          <w:rFonts w:hint="eastAsia"/>
        </w:rPr>
        <w:t>에 강해지자</w:t>
      </w:r>
      <w:r>
        <w:t>”</w:t>
      </w:r>
    </w:p>
    <w:p w14:paraId="6DB835B1" w14:textId="77777777" w:rsidR="00A63A88" w:rsidRPr="00A63A88" w:rsidRDefault="00A63A88" w:rsidP="00A63A88">
      <w:pPr>
        <w:pStyle w:val="a"/>
        <w:numPr>
          <w:ilvl w:val="0"/>
          <w:numId w:val="0"/>
        </w:numPr>
        <w:ind w:left="403" w:hanging="403"/>
      </w:pPr>
    </w:p>
    <w:p w14:paraId="5BF874E0" w14:textId="31CDAB26" w:rsidR="00A63A88" w:rsidRDefault="002B360B" w:rsidP="00A63A88">
      <w:pPr>
        <w:pStyle w:val="3"/>
        <w:ind w:left="840" w:hanging="440"/>
      </w:pPr>
      <w:r>
        <w:rPr>
          <w:rFonts w:hint="eastAsia"/>
        </w:rPr>
        <w:t>[</w:t>
      </w:r>
      <w:proofErr w:type="spellStart"/>
      <w:r w:rsidR="00A63A88">
        <w:rPr>
          <w:rFonts w:hint="eastAsia"/>
        </w:rPr>
        <w:t>그룹핑이란</w:t>
      </w:r>
      <w:proofErr w:type="spellEnd"/>
      <w:r w:rsidR="00A63A88">
        <w:rPr>
          <w:rFonts w:hint="eastAsia"/>
        </w:rPr>
        <w:t xml:space="preserve"> 누락,</w:t>
      </w:r>
      <w:r w:rsidR="00A63A88">
        <w:t xml:space="preserve"> </w:t>
      </w:r>
      <w:r w:rsidR="00A63A88">
        <w:rPr>
          <w:rFonts w:hint="eastAsia"/>
        </w:rPr>
        <w:t>중복 없는 부분 집합을 만드는 듯</w:t>
      </w:r>
      <w:r>
        <w:rPr>
          <w:rFonts w:hint="eastAsia"/>
        </w:rPr>
        <w:t>]</w:t>
      </w:r>
    </w:p>
    <w:p w14:paraId="252B8FDF" w14:textId="577BF2F2" w:rsidR="00A63A88" w:rsidRDefault="00A63A88" w:rsidP="00A63A88">
      <w:pPr>
        <w:pStyle w:val="a"/>
      </w:pPr>
      <w:r>
        <w:rPr>
          <w:rFonts w:hint="eastAsia"/>
        </w:rPr>
        <w:t xml:space="preserve">정보를 단순히 나누는 것이 아니라 나눈 그룹들이 </w:t>
      </w:r>
      <w:r>
        <w:t>MECE</w:t>
      </w:r>
      <w:r>
        <w:rPr>
          <w:rFonts w:hint="eastAsia"/>
        </w:rPr>
        <w:t>적 관계에 있는가?</w:t>
      </w:r>
    </w:p>
    <w:p w14:paraId="492400B6" w14:textId="0848BE5B" w:rsidR="00A63A88" w:rsidRDefault="00A63A88" w:rsidP="00A63A88">
      <w:pPr>
        <w:pStyle w:val="a"/>
      </w:pPr>
      <w:r>
        <w:rPr>
          <w:rFonts w:hint="eastAsia"/>
        </w:rPr>
        <w:t xml:space="preserve">우선 크게 묶고서 거기에 타이틀을 붙여 전체가 잘 </w:t>
      </w:r>
      <w:proofErr w:type="gramStart"/>
      <w:r>
        <w:rPr>
          <w:rFonts w:hint="eastAsia"/>
        </w:rPr>
        <w:t>파악 되는지</w:t>
      </w:r>
      <w:proofErr w:type="gramEnd"/>
      <w:r>
        <w:rPr>
          <w:rFonts w:hint="eastAsia"/>
        </w:rPr>
        <w:t xml:space="preserve"> 점검</w:t>
      </w:r>
    </w:p>
    <w:p w14:paraId="69BB5471" w14:textId="31FBD648" w:rsidR="00A63A88" w:rsidRDefault="00A63A88" w:rsidP="00A63A88">
      <w:pPr>
        <w:pStyle w:val="a"/>
      </w:pPr>
      <w:r>
        <w:rPr>
          <w:rFonts w:hint="eastAsia"/>
        </w:rPr>
        <w:t>이름이 잘 붙여지지 않는다면 다른 정보가 포함되어 있는 경우</w:t>
      </w:r>
    </w:p>
    <w:p w14:paraId="25586778" w14:textId="14A8AB81" w:rsidR="00A63A88" w:rsidRDefault="00A63A88" w:rsidP="00A63A88">
      <w:pPr>
        <w:pStyle w:val="a"/>
      </w:pPr>
      <w:r>
        <w:rPr>
          <w:rFonts w:hint="eastAsia"/>
        </w:rPr>
        <w:t>가급적 그룹 간 밸런스를 맞출 것</w:t>
      </w:r>
    </w:p>
    <w:p w14:paraId="25C8435D" w14:textId="48B62905" w:rsidR="00253B77" w:rsidRDefault="00A63A88" w:rsidP="00A63A88">
      <w:pPr>
        <w:pStyle w:val="a"/>
      </w:pPr>
      <w:r>
        <w:rPr>
          <w:rFonts w:hint="eastAsia"/>
        </w:rPr>
        <w:t>시장정보,</w:t>
      </w:r>
      <w:r>
        <w:t xml:space="preserve"> </w:t>
      </w:r>
      <w:r>
        <w:rPr>
          <w:rFonts w:hint="eastAsia"/>
        </w:rPr>
        <w:t>경쟁정보,</w:t>
      </w:r>
      <w:r>
        <w:t xml:space="preserve"> </w:t>
      </w:r>
      <w:r>
        <w:rPr>
          <w:rFonts w:hint="eastAsia"/>
        </w:rPr>
        <w:t>상품정보로 나누는 경우?</w:t>
      </w:r>
    </w:p>
    <w:p w14:paraId="0F50797D" w14:textId="77777777" w:rsidR="00253B77" w:rsidRDefault="00253B77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5C5F225D" w14:textId="248989BA" w:rsidR="00A63A88" w:rsidRDefault="00253B77" w:rsidP="00253B77">
      <w:pPr>
        <w:pStyle w:val="2"/>
      </w:pPr>
      <w:proofErr w:type="spellStart"/>
      <w:r>
        <w:rPr>
          <w:rFonts w:hint="eastAsia"/>
        </w:rPr>
        <w:lastRenderedPageBreak/>
        <w:t>그룹핑</w:t>
      </w:r>
      <w:proofErr w:type="spellEnd"/>
      <w:r>
        <w:rPr>
          <w:rFonts w:hint="eastAsia"/>
        </w:rPr>
        <w:t xml:space="preserve"> 예시</w:t>
      </w:r>
    </w:p>
    <w:p w14:paraId="3419E1A4" w14:textId="100C26F1" w:rsidR="00EC34ED" w:rsidRPr="00EC34ED" w:rsidRDefault="00253B77" w:rsidP="00EC34ED">
      <w:pPr>
        <w:pStyle w:val="4"/>
      </w:pPr>
      <w:r>
        <w:t>“</w:t>
      </w:r>
      <w:r>
        <w:rPr>
          <w:rFonts w:hint="eastAsia"/>
        </w:rPr>
        <w:t>어느 은행 지점 앞 고객의 소리함</w:t>
      </w:r>
      <w:r>
        <w:t>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53B77" w14:paraId="541CB175" w14:textId="77777777" w:rsidTr="00253B77">
        <w:tc>
          <w:tcPr>
            <w:tcW w:w="5332" w:type="dxa"/>
          </w:tcPr>
          <w:p w14:paraId="43ACEE1B" w14:textId="7B26BAC3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안내가 활기 있어 좋다</w:t>
            </w:r>
          </w:p>
        </w:tc>
        <w:tc>
          <w:tcPr>
            <w:tcW w:w="5332" w:type="dxa"/>
          </w:tcPr>
          <w:p w14:paraId="5C3764A3" w14:textId="2E4FCC33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전화를 건 후 장시간 기다려야 한다</w:t>
            </w:r>
          </w:p>
        </w:tc>
      </w:tr>
      <w:tr w:rsidR="00253B77" w14:paraId="228ADF81" w14:textId="77777777" w:rsidTr="00253B77">
        <w:tc>
          <w:tcPr>
            <w:tcW w:w="5332" w:type="dxa"/>
          </w:tcPr>
          <w:p w14:paraId="6BD0B316" w14:textId="0F92CA3A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구비된 잡지가 오래 되었다</w:t>
            </w:r>
          </w:p>
        </w:tc>
        <w:tc>
          <w:tcPr>
            <w:tcW w:w="5332" w:type="dxa"/>
          </w:tcPr>
          <w:p w14:paraId="40734E2D" w14:textId="534664A1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A</w:t>
            </w:r>
            <w:r>
              <w:t>TM</w:t>
            </w:r>
            <w:r>
              <w:rPr>
                <w:rFonts w:hint="eastAsia"/>
              </w:rPr>
              <w:t>을 기다리는 시간이 짧아서 좋다</w:t>
            </w:r>
          </w:p>
        </w:tc>
      </w:tr>
      <w:tr w:rsidR="00253B77" w14:paraId="181BFACC" w14:textId="77777777" w:rsidTr="00253B77">
        <w:tc>
          <w:tcPr>
            <w:tcW w:w="5332" w:type="dxa"/>
          </w:tcPr>
          <w:p w14:paraId="44AD1275" w14:textId="60127C4B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창구 여직원 설명이 명확하다</w:t>
            </w:r>
          </w:p>
        </w:tc>
        <w:tc>
          <w:tcPr>
            <w:tcW w:w="5332" w:type="dxa"/>
          </w:tcPr>
          <w:p w14:paraId="3EA9EDFE" w14:textId="2443BAFE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주차장이 넓어 편리하다</w:t>
            </w:r>
          </w:p>
        </w:tc>
      </w:tr>
      <w:tr w:rsidR="00253B77" w14:paraId="2FF82CA9" w14:textId="77777777" w:rsidTr="00253B77">
        <w:tc>
          <w:tcPr>
            <w:tcW w:w="5332" w:type="dxa"/>
          </w:tcPr>
          <w:p w14:paraId="04712F91" w14:textId="3CF023F4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고객 창구가 적어서 상담하러 가면 많이 기다린다</w:t>
            </w:r>
          </w:p>
        </w:tc>
        <w:tc>
          <w:tcPr>
            <w:tcW w:w="5332" w:type="dxa"/>
          </w:tcPr>
          <w:p w14:paraId="053A7DC9" w14:textId="7A260F6C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말끝마다 확인하는 게 너무 많다</w:t>
            </w:r>
          </w:p>
        </w:tc>
      </w:tr>
      <w:tr w:rsidR="00253B77" w14:paraId="252894EF" w14:textId="77777777" w:rsidTr="00253B77">
        <w:tc>
          <w:tcPr>
            <w:tcW w:w="5332" w:type="dxa"/>
          </w:tcPr>
          <w:p w14:paraId="5ED6226A" w14:textId="64756EB0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지점 소파가 더럽다</w:t>
            </w:r>
          </w:p>
        </w:tc>
        <w:tc>
          <w:tcPr>
            <w:tcW w:w="5332" w:type="dxa"/>
          </w:tcPr>
          <w:p w14:paraId="57F3203C" w14:textId="6565B3CB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proofErr w:type="spellStart"/>
            <w:r>
              <w:rPr>
                <w:rFonts w:hint="eastAsia"/>
              </w:rPr>
              <w:t>건네받은</w:t>
            </w:r>
            <w:proofErr w:type="spellEnd"/>
            <w:r>
              <w:rPr>
                <w:rFonts w:hint="eastAsia"/>
              </w:rPr>
              <w:t xml:space="preserve"> 서류에 누락이 있었다</w:t>
            </w:r>
          </w:p>
        </w:tc>
      </w:tr>
      <w:tr w:rsidR="00253B77" w14:paraId="76566910" w14:textId="77777777" w:rsidTr="00253B77">
        <w:tc>
          <w:tcPr>
            <w:tcW w:w="5332" w:type="dxa"/>
          </w:tcPr>
          <w:p w14:paraId="20E66753" w14:textId="584F6E10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캐릭터가 귀엽다</w:t>
            </w:r>
          </w:p>
        </w:tc>
        <w:tc>
          <w:tcPr>
            <w:tcW w:w="5332" w:type="dxa"/>
          </w:tcPr>
          <w:p w14:paraId="42168E1B" w14:textId="33F04173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상품의 독자성이 없다</w:t>
            </w:r>
          </w:p>
        </w:tc>
      </w:tr>
      <w:tr w:rsidR="00253B77" w14:paraId="762D40C9" w14:textId="77777777" w:rsidTr="00253B77">
        <w:tc>
          <w:tcPr>
            <w:tcW w:w="5332" w:type="dxa"/>
          </w:tcPr>
          <w:p w14:paraId="35D3BA4F" w14:textId="1E0B6F48" w:rsidR="00253B77" w:rsidRDefault="00253B77" w:rsidP="00253B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A</w:t>
            </w:r>
            <w:r>
              <w:t xml:space="preserve">TM </w:t>
            </w:r>
            <w:r>
              <w:rPr>
                <w:rFonts w:hint="eastAsia"/>
              </w:rPr>
              <w:t>기종이 낡았다.</w:t>
            </w:r>
          </w:p>
        </w:tc>
        <w:tc>
          <w:tcPr>
            <w:tcW w:w="5332" w:type="dxa"/>
          </w:tcPr>
          <w:p w14:paraId="169F3E7F" w14:textId="77777777" w:rsidR="00253B77" w:rsidRDefault="00253B77" w:rsidP="00253B77">
            <w:pPr>
              <w:pStyle w:val="a"/>
              <w:numPr>
                <w:ilvl w:val="0"/>
                <w:numId w:val="0"/>
              </w:numPr>
            </w:pPr>
          </w:p>
        </w:tc>
      </w:tr>
    </w:tbl>
    <w:p w14:paraId="49958D8F" w14:textId="5C8D44B0" w:rsidR="00EC34ED" w:rsidRDefault="00EC34ED" w:rsidP="00253B77">
      <w:pPr>
        <w:pStyle w:val="a"/>
        <w:numPr>
          <w:ilvl w:val="0"/>
          <w:numId w:val="0"/>
        </w:numPr>
      </w:pPr>
      <w:r>
        <w:rPr>
          <w:rFonts w:hint="eastAsia"/>
        </w:rPr>
        <w:t>다양한 기준으로 분류할 수 있지만,</w:t>
      </w:r>
      <w:r>
        <w:t xml:space="preserve"> </w:t>
      </w:r>
      <w:r>
        <w:rPr>
          <w:rFonts w:hint="eastAsia"/>
        </w:rPr>
        <w:t>자신의 목적에 따라 기준을 정하고,</w:t>
      </w:r>
      <w:r>
        <w:t xml:space="preserve"> </w:t>
      </w:r>
      <w:r>
        <w:rPr>
          <w:rFonts w:hint="eastAsia"/>
        </w:rPr>
        <w:t>이후 기준에 따라 분류를 진행한다.</w:t>
      </w:r>
    </w:p>
    <w:p w14:paraId="3595CEE4" w14:textId="77777777" w:rsidR="00EC34ED" w:rsidRDefault="00EC34ED" w:rsidP="00253B77">
      <w:pPr>
        <w:pStyle w:val="a"/>
        <w:numPr>
          <w:ilvl w:val="0"/>
          <w:numId w:val="0"/>
        </w:numPr>
      </w:pPr>
    </w:p>
    <w:p w14:paraId="2B69D30A" w14:textId="0788925B" w:rsidR="00EC34ED" w:rsidRDefault="00EC34ED" w:rsidP="00EC34ED">
      <w:pPr>
        <w:pStyle w:val="2"/>
      </w:pPr>
      <w:r>
        <w:rPr>
          <w:rFonts w:hint="eastAsia"/>
        </w:rPr>
        <w:t>M</w:t>
      </w:r>
      <w:r>
        <w:t xml:space="preserve">ECE </w:t>
      </w:r>
      <w:r>
        <w:rPr>
          <w:rFonts w:hint="eastAsia"/>
        </w:rPr>
        <w:t>활용 예시</w:t>
      </w:r>
    </w:p>
    <w:p w14:paraId="1D636C05" w14:textId="787E4E88" w:rsidR="00EC34ED" w:rsidRPr="00EC34ED" w:rsidRDefault="00EC34ED" w:rsidP="00EC34ED">
      <w:pPr>
        <w:pStyle w:val="a"/>
      </w:pPr>
      <w:r>
        <w:rPr>
          <w:rFonts w:hint="eastAsia"/>
        </w:rPr>
        <w:t>작은 농촌 마을에서 전 주민 단합대회 목적으로 어린이날 운동회를 준비합니다.</w:t>
      </w:r>
      <w:r>
        <w:t xml:space="preserve"> </w:t>
      </w:r>
      <w:r>
        <w:rPr>
          <w:rFonts w:hint="eastAsia"/>
        </w:rPr>
        <w:t>당신은 운동회의 유니폼 티셔츠를 주문해야 하는 임무를 받았습니다.</w:t>
      </w:r>
    </w:p>
    <w:p w14:paraId="18581E21" w14:textId="329108E7" w:rsidR="00EC34ED" w:rsidRDefault="00EC34ED" w:rsidP="00253B77">
      <w:pPr>
        <w:pStyle w:val="a"/>
        <w:numPr>
          <w:ilvl w:val="0"/>
          <w:numId w:val="0"/>
        </w:numPr>
      </w:pPr>
    </w:p>
    <w:p w14:paraId="7CCA335B" w14:textId="42498CB9" w:rsidR="00EC34ED" w:rsidRDefault="00F35070" w:rsidP="00EC34ED">
      <w:pPr>
        <w:pStyle w:val="2"/>
      </w:pPr>
      <w:r>
        <w:rPr>
          <w:rFonts w:hint="eastAsia"/>
        </w:rPr>
        <w:t>분류 기준은</w:t>
      </w:r>
      <w:r w:rsidR="00EC34ED">
        <w:rPr>
          <w:rFonts w:hint="eastAsia"/>
        </w:rPr>
        <w:t>?</w:t>
      </w:r>
    </w:p>
    <w:p w14:paraId="4D62042F" w14:textId="3263E96F" w:rsidR="00EC34ED" w:rsidRDefault="00E61A22" w:rsidP="00EC34ED">
      <w:pPr>
        <w:pStyle w:val="4"/>
      </w:pPr>
      <w:r>
        <w:t>“</w:t>
      </w:r>
      <w:r>
        <w:rPr>
          <w:rFonts w:hint="eastAsia"/>
        </w:rPr>
        <w:t>목적을 고려해서 분류 기준 선정</w:t>
      </w:r>
      <w:r w:rsidR="00EC34ED">
        <w:t>”</w:t>
      </w:r>
    </w:p>
    <w:p w14:paraId="028BA7D6" w14:textId="781DE43E" w:rsidR="00EC34ED" w:rsidRDefault="00EC34ED" w:rsidP="00EC34ED">
      <w:pPr>
        <w:pStyle w:val="a"/>
      </w:pPr>
      <w:r>
        <w:rPr>
          <w:rFonts w:hint="eastAsia"/>
        </w:rPr>
        <w:t>운동회에서 유니폼을 입는 사람들은 어떻게 분류될까?</w:t>
      </w:r>
    </w:p>
    <w:p w14:paraId="2DCA12F7" w14:textId="2671AE0D" w:rsidR="00EC34ED" w:rsidRDefault="00EC34ED" w:rsidP="00EC34ED">
      <w:pPr>
        <w:pStyle w:val="a"/>
      </w:pPr>
      <w:r>
        <w:rPr>
          <w:rFonts w:hint="eastAsia"/>
        </w:rPr>
        <w:t>경제 사정?</w:t>
      </w:r>
      <w:r>
        <w:t xml:space="preserve"> </w:t>
      </w:r>
      <w:r>
        <w:rPr>
          <w:rFonts w:hint="eastAsia"/>
        </w:rPr>
        <w:t>그럼 가격 별로 분류해서 주문할까?</w:t>
      </w:r>
      <w:r>
        <w:t xml:space="preserve"> </w:t>
      </w:r>
      <w:r>
        <w:rPr>
          <w:rFonts w:hint="eastAsia"/>
        </w:rPr>
        <w:t>보급형,</w:t>
      </w:r>
      <w:r>
        <w:t xml:space="preserve"> </w:t>
      </w:r>
      <w:r>
        <w:rPr>
          <w:rFonts w:hint="eastAsia"/>
        </w:rPr>
        <w:t>고급형</w:t>
      </w:r>
      <w:r>
        <w:t xml:space="preserve">… -&gt; </w:t>
      </w:r>
      <w:r>
        <w:rPr>
          <w:rFonts w:hint="eastAsia"/>
        </w:rPr>
        <w:t>단합이라는 목적에 부합되지 않아 탈락</w:t>
      </w:r>
    </w:p>
    <w:p w14:paraId="722EE8B5" w14:textId="5AE53607" w:rsidR="00EC34ED" w:rsidRDefault="00EC34ED" w:rsidP="00EC34ED">
      <w:pPr>
        <w:pStyle w:val="a"/>
      </w:pPr>
      <w:r>
        <w:rPr>
          <w:rFonts w:hint="eastAsia"/>
        </w:rPr>
        <w:t>성별로 분류할까?</w:t>
      </w:r>
      <w:r>
        <w:t xml:space="preserve"> </w:t>
      </w:r>
      <w:r>
        <w:rPr>
          <w:rFonts w:hint="eastAsia"/>
        </w:rPr>
        <w:t>재작년에도 아주머니들이 남자 옷이라고 입기 싫어하셨으니까</w:t>
      </w:r>
      <w:r>
        <w:t>…</w:t>
      </w:r>
    </w:p>
    <w:p w14:paraId="265685CF" w14:textId="633F5554" w:rsidR="00EC34ED" w:rsidRDefault="00EC34ED" w:rsidP="00EC34ED">
      <w:pPr>
        <w:pStyle w:val="a"/>
      </w:pPr>
      <w:r>
        <w:rPr>
          <w:rFonts w:hint="eastAsia"/>
        </w:rPr>
        <w:t>사이즈 별로도 분류를 해야 하겠지?</w:t>
      </w:r>
    </w:p>
    <w:p w14:paraId="0FB95BA0" w14:textId="1AA859FE" w:rsidR="00EC34ED" w:rsidRDefault="00EC34ED" w:rsidP="00EC34ED">
      <w:pPr>
        <w:pStyle w:val="a"/>
      </w:pPr>
      <w:r>
        <w:rPr>
          <w:rFonts w:hint="eastAsia"/>
        </w:rPr>
        <w:t xml:space="preserve">성인 옷과 어린이 옷은 사이즈 분류 이전에 재료 자체가 달라 더 상위 단계에서 분류를 해야 </w:t>
      </w:r>
      <w:proofErr w:type="spellStart"/>
      <w:r>
        <w:rPr>
          <w:rFonts w:hint="eastAsia"/>
        </w:rPr>
        <w:t>하는군</w:t>
      </w:r>
      <w:proofErr w:type="spellEnd"/>
      <w:r>
        <w:rPr>
          <w:rFonts w:hint="eastAsia"/>
        </w:rPr>
        <w:t>.</w:t>
      </w:r>
    </w:p>
    <w:p w14:paraId="4791355F" w14:textId="697864CE" w:rsidR="00F35070" w:rsidRDefault="00F35070" w:rsidP="00F35070">
      <w:pPr>
        <w:pStyle w:val="a"/>
        <w:numPr>
          <w:ilvl w:val="0"/>
          <w:numId w:val="0"/>
        </w:numPr>
        <w:ind w:left="403" w:hanging="403"/>
      </w:pPr>
    </w:p>
    <w:p w14:paraId="4AC02267" w14:textId="3809041E" w:rsidR="00F35070" w:rsidRDefault="00746B33" w:rsidP="00F35070">
      <w:pPr>
        <w:pStyle w:val="2"/>
      </w:pPr>
      <w:r>
        <w:rPr>
          <w:rFonts w:hint="eastAsia"/>
        </w:rPr>
        <w:t>추가 분류기준</w:t>
      </w:r>
    </w:p>
    <w:p w14:paraId="19EB42F8" w14:textId="60253EA5" w:rsidR="00746B33" w:rsidRDefault="00746B33" w:rsidP="00746B33">
      <w:pPr>
        <w:pStyle w:val="3"/>
        <w:ind w:left="840" w:hanging="440"/>
      </w:pPr>
      <w:r>
        <w:rPr>
          <w:rFonts w:hint="eastAsia"/>
        </w:rPr>
        <w:t>[누락되거나 중복된 사항]</w:t>
      </w:r>
    </w:p>
    <w:p w14:paraId="7222627E" w14:textId="34F678A7" w:rsidR="00F35070" w:rsidRDefault="00F35070" w:rsidP="00F35070">
      <w:pPr>
        <w:pStyle w:val="a"/>
      </w:pPr>
      <w:r>
        <w:rPr>
          <w:rFonts w:hint="eastAsia"/>
        </w:rPr>
        <w:t>아차,</w:t>
      </w:r>
      <w:r>
        <w:t xml:space="preserve"> </w:t>
      </w:r>
      <w:r>
        <w:rPr>
          <w:rFonts w:hint="eastAsia"/>
        </w:rPr>
        <w:t>심판!</w:t>
      </w:r>
      <w:r>
        <w:t xml:space="preserve"> </w:t>
      </w:r>
      <w:r>
        <w:rPr>
          <w:rFonts w:hint="eastAsia"/>
        </w:rPr>
        <w:t xml:space="preserve">예전에도 별도의 심판 유니폼이 없어 축구시합 때 실수로 심판에게 패스하곤 </w:t>
      </w:r>
      <w:proofErr w:type="spellStart"/>
      <w:r>
        <w:rPr>
          <w:rFonts w:hint="eastAsia"/>
        </w:rPr>
        <w:t>했었지</w:t>
      </w:r>
      <w:proofErr w:type="spellEnd"/>
      <w:r w:rsidR="00746B33">
        <w:rPr>
          <w:rFonts w:hint="eastAsia"/>
        </w:rPr>
        <w:t>.</w:t>
      </w:r>
      <w:r>
        <w:t xml:space="preserve"> </w:t>
      </w:r>
      <w:r>
        <w:rPr>
          <w:rFonts w:hint="eastAsia"/>
        </w:rPr>
        <w:t>주최측과 참가자를 구분해야 하겠군.</w:t>
      </w:r>
    </w:p>
    <w:p w14:paraId="6E7F6852" w14:textId="7DC00B19" w:rsidR="00746B33" w:rsidRDefault="00746B33" w:rsidP="00746B33">
      <w:pPr>
        <w:pStyle w:val="3"/>
        <w:ind w:left="840" w:hanging="440"/>
      </w:pPr>
      <w:r>
        <w:rPr>
          <w:rFonts w:hint="eastAsia"/>
        </w:rPr>
        <w:t>[분류의 단계를 더 세분화할 수 있을까?</w:t>
      </w:r>
      <w:r>
        <w:t>)]</w:t>
      </w:r>
    </w:p>
    <w:p w14:paraId="180151FA" w14:textId="1ADCC64B" w:rsidR="00746B33" w:rsidRDefault="00746B33" w:rsidP="00F35070">
      <w:pPr>
        <w:pStyle w:val="a"/>
      </w:pPr>
      <w:proofErr w:type="spellStart"/>
      <w:r>
        <w:rPr>
          <w:rFonts w:hint="eastAsia"/>
        </w:rPr>
        <w:t>운동회니까</w:t>
      </w:r>
      <w:proofErr w:type="spellEnd"/>
      <w:r>
        <w:rPr>
          <w:rFonts w:hint="eastAsia"/>
        </w:rPr>
        <w:t xml:space="preserve"> 당연히 유니폼에서 팀 구분부터 </w:t>
      </w:r>
      <w:proofErr w:type="spellStart"/>
      <w:r>
        <w:rPr>
          <w:rFonts w:hint="eastAsia"/>
        </w:rPr>
        <w:t>되어야겠지</w:t>
      </w:r>
      <w:proofErr w:type="spellEnd"/>
      <w:r>
        <w:rPr>
          <w:rFonts w:hint="eastAsia"/>
        </w:rPr>
        <w:t>.</w:t>
      </w:r>
    </w:p>
    <w:p w14:paraId="22AFDB94" w14:textId="4F87764F" w:rsidR="00746B33" w:rsidRDefault="00746B33" w:rsidP="00746B33">
      <w:pPr>
        <w:pStyle w:val="a"/>
        <w:numPr>
          <w:ilvl w:val="0"/>
          <w:numId w:val="0"/>
        </w:numPr>
        <w:ind w:left="403" w:hanging="403"/>
      </w:pPr>
    </w:p>
    <w:p w14:paraId="1AD2A1B9" w14:textId="5D1F845B" w:rsidR="00746B33" w:rsidRDefault="00746B33" w:rsidP="00746B33">
      <w:pPr>
        <w:pStyle w:val="2"/>
      </w:pPr>
      <w:r>
        <w:rPr>
          <w:rFonts w:hint="eastAsia"/>
        </w:rPr>
        <w:t>연관성과 일관성</w:t>
      </w:r>
    </w:p>
    <w:p w14:paraId="1D2590F8" w14:textId="5764401D" w:rsidR="00746B33" w:rsidRDefault="00746B33" w:rsidP="00746B33">
      <w:pPr>
        <w:pStyle w:val="a"/>
      </w:pPr>
      <w:r>
        <w:rPr>
          <w:rFonts w:hint="eastAsia"/>
        </w:rPr>
        <w:t>상위 분류의 합이 전체 집합을 이루는가?</w:t>
      </w:r>
    </w:p>
    <w:p w14:paraId="097CDF5A" w14:textId="77777777" w:rsidR="0005357A" w:rsidRDefault="00746B33" w:rsidP="0005357A">
      <w:pPr>
        <w:pStyle w:val="a"/>
        <w:widowControl/>
        <w:wordWrap/>
        <w:autoSpaceDE/>
        <w:autoSpaceDN/>
      </w:pPr>
      <w:r>
        <w:rPr>
          <w:rFonts w:hint="eastAsia"/>
        </w:rPr>
        <w:t>하위 분류의 합이 전체 집합을 이루는가?</w:t>
      </w:r>
    </w:p>
    <w:p w14:paraId="5B95CE75" w14:textId="77777777" w:rsidR="0005357A" w:rsidRDefault="0005357A" w:rsidP="0005357A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1B90A99C" w14:textId="17C7977F" w:rsidR="0005357A" w:rsidRDefault="00746B33" w:rsidP="0005357A">
      <w:pPr>
        <w:pStyle w:val="4"/>
        <w:rPr>
          <w:rFonts w:asciiTheme="majorHAnsi" w:eastAsiaTheme="majorEastAsia" w:hAnsiTheme="majorHAnsi" w:cstheme="majorBidi"/>
          <w:spacing w:val="-20"/>
          <w:szCs w:val="24"/>
        </w:rPr>
      </w:pPr>
      <w:r>
        <w:t>“</w:t>
      </w:r>
      <w:r>
        <w:rPr>
          <w:rFonts w:hint="eastAsia"/>
        </w:rPr>
        <w:t>쉽게 말하자면 잘 쪼개는 것</w:t>
      </w:r>
      <w:r>
        <w:t>”</w:t>
      </w:r>
      <w:r w:rsidR="0005357A">
        <w:br w:type="page"/>
      </w:r>
    </w:p>
    <w:p w14:paraId="58C14834" w14:textId="79637784" w:rsidR="008271EA" w:rsidRDefault="00AF2A1F" w:rsidP="00AF2A1F">
      <w:pPr>
        <w:pStyle w:val="2"/>
      </w:pPr>
      <w:r>
        <w:rPr>
          <w:rFonts w:hint="eastAsia"/>
        </w:rPr>
        <w:lastRenderedPageBreak/>
        <w:t>이슈 트리</w:t>
      </w:r>
    </w:p>
    <w:p w14:paraId="77ECFE48" w14:textId="0636DDFC" w:rsidR="00AF2A1F" w:rsidRDefault="00AF2A1F" w:rsidP="00AF2A1F">
      <w:pPr>
        <w:pStyle w:val="a"/>
      </w:pPr>
      <w:r>
        <w:rPr>
          <w:rFonts w:hint="eastAsia"/>
        </w:rPr>
        <w:t xml:space="preserve">주요 과제의 원인이나 해경책을 </w:t>
      </w:r>
      <w:r>
        <w:t>MECE</w:t>
      </w:r>
      <w:r>
        <w:rPr>
          <w:rFonts w:hint="eastAsia"/>
        </w:rPr>
        <w:t>적 사고 방식에 기초하여 트리 모양으로 논리적으로 분해해 정리하는 프레임</w:t>
      </w:r>
      <w:r w:rsidR="004C3D24">
        <w:rPr>
          <w:rFonts w:hint="eastAsia"/>
        </w:rPr>
        <w:t>.</w:t>
      </w:r>
    </w:p>
    <w:p w14:paraId="78983276" w14:textId="01EEC8DE" w:rsidR="00AF2A1F" w:rsidRDefault="00AF2A1F" w:rsidP="00AF2A1F">
      <w:pPr>
        <w:pStyle w:val="a"/>
      </w:pPr>
      <w:r>
        <w:rPr>
          <w:rFonts w:hint="eastAsia"/>
        </w:rPr>
        <w:t>L</w:t>
      </w:r>
      <w:r>
        <w:t>ogic Tree</w:t>
      </w:r>
      <w:r>
        <w:rPr>
          <w:rFonts w:hint="eastAsia"/>
        </w:rPr>
        <w:t>라고도 한다</w:t>
      </w:r>
      <w:r w:rsidR="004C3D24">
        <w:t>.</w:t>
      </w:r>
    </w:p>
    <w:p w14:paraId="77FABAA5" w14:textId="68D73B6F" w:rsidR="004C3D24" w:rsidRDefault="004C3D24" w:rsidP="004C3D24">
      <w:pPr>
        <w:pStyle w:val="a"/>
        <w:numPr>
          <w:ilvl w:val="0"/>
          <w:numId w:val="0"/>
        </w:numPr>
      </w:pPr>
    </w:p>
    <w:p w14:paraId="240FF5F4" w14:textId="52ADF738" w:rsidR="004C3D24" w:rsidRDefault="004C3D24" w:rsidP="004C3D24">
      <w:pPr>
        <w:pStyle w:val="2"/>
      </w:pPr>
      <w:r>
        <w:rPr>
          <w:rFonts w:hint="eastAsia"/>
        </w:rPr>
        <w:t>이슈 트리를 이용한 문제 해결 방법</w:t>
      </w:r>
    </w:p>
    <w:p w14:paraId="76F21414" w14:textId="003FD51E" w:rsidR="004C3D24" w:rsidRDefault="004C3D24" w:rsidP="004C3D24">
      <w:pPr>
        <w:pStyle w:val="a"/>
      </w:pPr>
      <w:r>
        <w:rPr>
          <w:rFonts w:hint="eastAsia"/>
        </w:rPr>
        <w:t>이슈(주요과제</w:t>
      </w:r>
      <w:r>
        <w:t>)</w:t>
      </w:r>
      <w:r>
        <w:rPr>
          <w:rFonts w:hint="eastAsia"/>
        </w:rPr>
        <w:t>가 무엇인지를 확인한다.</w:t>
      </w:r>
    </w:p>
    <w:p w14:paraId="72C7C917" w14:textId="77777777" w:rsidR="004C3D24" w:rsidRDefault="004C3D24" w:rsidP="004C3D24">
      <w:pPr>
        <w:pStyle w:val="a"/>
      </w:pPr>
      <w:r>
        <w:rPr>
          <w:rFonts w:hint="eastAsia"/>
        </w:rPr>
        <w:t>W</w:t>
      </w:r>
      <w:r>
        <w:t xml:space="preserve">hy? </w:t>
      </w:r>
      <w:r>
        <w:rPr>
          <w:rFonts w:hint="eastAsia"/>
        </w:rPr>
        <w:t xml:space="preserve">란 질문을 계속하여 </w:t>
      </w:r>
      <w:r>
        <w:t>MECE</w:t>
      </w:r>
      <w:r>
        <w:rPr>
          <w:rFonts w:hint="eastAsia"/>
        </w:rPr>
        <w:t>를 근거로 원인 트리를 만든다.</w:t>
      </w:r>
    </w:p>
    <w:p w14:paraId="3C70CDC2" w14:textId="5A9DCCD4" w:rsidR="004C3D24" w:rsidRPr="004C3D24" w:rsidRDefault="004C3D24" w:rsidP="004C3D24">
      <w:pPr>
        <w:pStyle w:val="7"/>
        <w:ind w:left="400"/>
      </w:pPr>
      <w:r w:rsidRPr="004C3D24">
        <w:rPr>
          <w:rFonts w:hint="eastAsia"/>
        </w:rPr>
        <w:t>가지고 있는 정보와 재료로 설명할 수 있는 것</w:t>
      </w:r>
    </w:p>
    <w:p w14:paraId="302BCD1B" w14:textId="3D28184F" w:rsidR="004C3D24" w:rsidRDefault="004C3D24" w:rsidP="004C3D24">
      <w:pPr>
        <w:pStyle w:val="a"/>
      </w:pPr>
      <w:r>
        <w:rPr>
          <w:rFonts w:hint="eastAsia"/>
        </w:rPr>
        <w:t xml:space="preserve">찾아낸 원인들을 어떻게 해결할 것인지 </w:t>
      </w:r>
      <w:r>
        <w:t xml:space="preserve">So What? </w:t>
      </w:r>
      <w:r>
        <w:rPr>
          <w:rFonts w:hint="eastAsia"/>
        </w:rPr>
        <w:t xml:space="preserve">이라는 질문을 계속하여 </w:t>
      </w:r>
      <w:r w:rsidRPr="001C5357">
        <w:rPr>
          <w:rFonts w:hint="eastAsia"/>
          <w:color w:val="FF0000"/>
        </w:rPr>
        <w:t>결론 트리</w:t>
      </w:r>
      <w:r>
        <w:rPr>
          <w:rFonts w:hint="eastAsia"/>
        </w:rPr>
        <w:t>를 만든다</w:t>
      </w:r>
    </w:p>
    <w:p w14:paraId="46397414" w14:textId="1C77D134" w:rsidR="004C3D24" w:rsidRDefault="004C3D24" w:rsidP="004C3D24">
      <w:pPr>
        <w:pStyle w:val="7"/>
        <w:ind w:left="400"/>
      </w:pPr>
      <w:r>
        <w:rPr>
          <w:rFonts w:hint="eastAsia"/>
        </w:rPr>
        <w:t>이슈에 대해 대답할 수 있는 엑기스 추출</w:t>
      </w:r>
    </w:p>
    <w:p w14:paraId="3BA1842B" w14:textId="6DEDD7AF" w:rsidR="004C3D24" w:rsidRDefault="004C3D24" w:rsidP="004C3D24"/>
    <w:p w14:paraId="5646AE4A" w14:textId="4F66CEB7" w:rsidR="00981F75" w:rsidRDefault="00981F75" w:rsidP="00981F75">
      <w:pPr>
        <w:pStyle w:val="2"/>
      </w:pPr>
      <w:r>
        <w:t xml:space="preserve">So What? / So Why? </w:t>
      </w:r>
      <w:r>
        <w:rPr>
          <w:rFonts w:hint="eastAsia"/>
        </w:rPr>
        <w:t>에 강해지자</w:t>
      </w:r>
    </w:p>
    <w:p w14:paraId="3615234A" w14:textId="2D9E484E" w:rsidR="00981F75" w:rsidRDefault="00981F75" w:rsidP="00981F75">
      <w:pPr>
        <w:pStyle w:val="a"/>
      </w:pPr>
      <w:r>
        <w:rPr>
          <w:rFonts w:hint="eastAsia"/>
        </w:rPr>
        <w:t>결론적으로 무엇을 말하는지?</w:t>
      </w:r>
      <w:r>
        <w:t xml:space="preserve"> </w:t>
      </w:r>
      <w:r>
        <w:rPr>
          <w:rFonts w:hint="eastAsia"/>
        </w:rPr>
        <w:t>결론적으로 여기서 중요한 것은 무엇인지?</w:t>
      </w:r>
    </w:p>
    <w:p w14:paraId="2C48B5C6" w14:textId="1FEEBA4D" w:rsidR="00981F75" w:rsidRDefault="00981F75" w:rsidP="00981F75">
      <w:pPr>
        <w:pStyle w:val="a"/>
      </w:pPr>
      <w:r>
        <w:rPr>
          <w:rFonts w:hint="eastAsia"/>
        </w:rPr>
        <w:t xml:space="preserve">결론적으로 </w:t>
      </w:r>
      <w:r w:rsidR="00264415">
        <w:rPr>
          <w:rFonts w:hint="eastAsia"/>
        </w:rPr>
        <w:t>착</w:t>
      </w:r>
      <w:r>
        <w:rPr>
          <w:rFonts w:hint="eastAsia"/>
        </w:rPr>
        <w:t xml:space="preserve">오가 있는 </w:t>
      </w:r>
      <w:proofErr w:type="gramStart"/>
      <w:r>
        <w:rPr>
          <w:rFonts w:hint="eastAsia"/>
        </w:rPr>
        <w:t xml:space="preserve">경우 </w:t>
      </w:r>
      <w:r>
        <w:t>/</w:t>
      </w:r>
      <w:proofErr w:type="gramEnd"/>
      <w:r>
        <w:t xml:space="preserve"> So What?, So Why? </w:t>
      </w:r>
      <w:r>
        <w:rPr>
          <w:rFonts w:hint="eastAsia"/>
        </w:rPr>
        <w:t xml:space="preserve">가 명확하지 않을 </w:t>
      </w:r>
      <w:proofErr w:type="spellStart"/>
      <w:r>
        <w:rPr>
          <w:rFonts w:hint="eastAsia"/>
        </w:rPr>
        <w:t>떄</w:t>
      </w:r>
      <w:proofErr w:type="spellEnd"/>
    </w:p>
    <w:p w14:paraId="5036E5DB" w14:textId="09655BFB" w:rsidR="00981F75" w:rsidRPr="00981F75" w:rsidRDefault="00981F75" w:rsidP="00981F75">
      <w:pPr>
        <w:pStyle w:val="a"/>
        <w:rPr>
          <w:color w:val="FF0000"/>
        </w:rPr>
      </w:pPr>
      <w:r w:rsidRPr="00981F75">
        <w:rPr>
          <w:rFonts w:hint="eastAsia"/>
          <w:color w:val="FF0000"/>
        </w:rPr>
        <w:t xml:space="preserve">관찰의 </w:t>
      </w:r>
      <w:r w:rsidRPr="00981F75">
        <w:rPr>
          <w:color w:val="FF0000"/>
        </w:rPr>
        <w:t>So What? / So Why?</w:t>
      </w:r>
    </w:p>
    <w:p w14:paraId="1086553F" w14:textId="4F450F29" w:rsidR="00981F75" w:rsidRDefault="00981F75" w:rsidP="00981F75">
      <w:pPr>
        <w:pStyle w:val="a"/>
        <w:rPr>
          <w:color w:val="FF0000"/>
        </w:rPr>
      </w:pPr>
      <w:r w:rsidRPr="00981F75">
        <w:rPr>
          <w:rFonts w:hint="eastAsia"/>
          <w:color w:val="FF0000"/>
        </w:rPr>
        <w:t>통찰의</w:t>
      </w:r>
      <w:r w:rsidRPr="00981F75">
        <w:rPr>
          <w:color w:val="FF0000"/>
        </w:rPr>
        <w:t xml:space="preserve"> So What? / So Why?</w:t>
      </w:r>
    </w:p>
    <w:p w14:paraId="27637B67" w14:textId="77777777" w:rsidR="00981F75" w:rsidRPr="00981F75" w:rsidRDefault="00981F75" w:rsidP="00981F75">
      <w:pPr>
        <w:pStyle w:val="a"/>
        <w:numPr>
          <w:ilvl w:val="0"/>
          <w:numId w:val="0"/>
        </w:numPr>
        <w:rPr>
          <w:color w:val="FF0000"/>
        </w:rPr>
      </w:pPr>
    </w:p>
    <w:tbl>
      <w:tblPr>
        <w:tblStyle w:val="a8"/>
        <w:tblW w:w="0" w:type="auto"/>
        <w:tblInd w:w="403" w:type="dxa"/>
        <w:tblLook w:val="04A0" w:firstRow="1" w:lastRow="0" w:firstColumn="1" w:lastColumn="0" w:noHBand="0" w:noVBand="1"/>
      </w:tblPr>
      <w:tblGrid>
        <w:gridCol w:w="1437"/>
        <w:gridCol w:w="1433"/>
        <w:gridCol w:w="1439"/>
        <w:gridCol w:w="1433"/>
        <w:gridCol w:w="1439"/>
        <w:gridCol w:w="1433"/>
        <w:gridCol w:w="1439"/>
      </w:tblGrid>
      <w:tr w:rsidR="00981F75" w14:paraId="7F32A36D" w14:textId="77777777" w:rsidTr="00981F75">
        <w:trPr>
          <w:trHeight w:val="601"/>
        </w:trPr>
        <w:tc>
          <w:tcPr>
            <w:tcW w:w="1461" w:type="dxa"/>
          </w:tcPr>
          <w:p w14:paraId="721D21B8" w14:textId="46A00161" w:rsidR="00981F75" w:rsidRPr="00981F75" w:rsidRDefault="00981F75" w:rsidP="00981F75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>
              <w:rPr>
                <w:rFonts w:hint="eastAsia"/>
                <w:noProof/>
                <w:sz w:val="30"/>
                <w:szCs w:val="34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361BE6F" wp14:editId="1644AD53">
                      <wp:simplePos x="0" y="0"/>
                      <wp:positionH relativeFrom="column">
                        <wp:posOffset>906145</wp:posOffset>
                      </wp:positionH>
                      <wp:positionV relativeFrom="paragraph">
                        <wp:posOffset>82550</wp:posOffset>
                      </wp:positionV>
                      <wp:extent cx="809626" cy="209550"/>
                      <wp:effectExtent l="0" t="19050" r="47625" b="38100"/>
                      <wp:wrapNone/>
                      <wp:docPr id="20" name="화살표: 오른쪽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9626" cy="2095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F7D18" id="화살표: 오른쪽 20" o:spid="_x0000_s1026" type="#_x0000_t13" style="position:absolute;left:0;text-align:left;margin-left:71.35pt;margin-top:6.5pt;width:63.75pt;height:1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" adj="18805" fillcolor="#4472c4 [3204]" strokecolor="#1f3763 [1604]" strokeweight="1pt"/>
                  </w:pict>
                </mc:Fallback>
              </mc:AlternateContent>
            </w:r>
            <w:r w:rsidRPr="00981F75">
              <w:rPr>
                <w:rFonts w:hint="eastAsia"/>
                <w:sz w:val="30"/>
                <w:szCs w:val="34"/>
              </w:rPr>
              <w:t>관찰</w:t>
            </w:r>
          </w:p>
        </w:tc>
        <w:tc>
          <w:tcPr>
            <w:tcW w:w="1463" w:type="dxa"/>
            <w:tcBorders>
              <w:top w:val="nil"/>
              <w:bottom w:val="nil"/>
            </w:tcBorders>
          </w:tcPr>
          <w:p w14:paraId="62A3937E" w14:textId="3A9B7494" w:rsidR="00981F75" w:rsidRPr="00981F75" w:rsidRDefault="00981F75" w:rsidP="00981F75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</w:p>
        </w:tc>
        <w:tc>
          <w:tcPr>
            <w:tcW w:w="1463" w:type="dxa"/>
          </w:tcPr>
          <w:p w14:paraId="5AC852F5" w14:textId="3E917B2A" w:rsidR="00981F75" w:rsidRPr="00981F75" w:rsidRDefault="00097E00" w:rsidP="00981F75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>
              <w:rPr>
                <w:rFonts w:hint="eastAsia"/>
                <w:noProof/>
                <w:sz w:val="30"/>
                <w:szCs w:val="34"/>
              </w:rPr>
              <mc:AlternateContent>
                <mc:Choice Requires="wps">
                  <w:drawing>
                    <wp:anchor distT="0" distB="0" distL="114300" distR="114300" simplePos="0" relativeHeight="251614208" behindDoc="0" locked="0" layoutInCell="1" allowOverlap="1" wp14:anchorId="646CB5D5" wp14:editId="63BA0A7D">
                      <wp:simplePos x="0" y="0"/>
                      <wp:positionH relativeFrom="column">
                        <wp:posOffset>916305</wp:posOffset>
                      </wp:positionH>
                      <wp:positionV relativeFrom="paragraph">
                        <wp:posOffset>82550</wp:posOffset>
                      </wp:positionV>
                      <wp:extent cx="809626" cy="209550"/>
                      <wp:effectExtent l="0" t="19050" r="47625" b="38100"/>
                      <wp:wrapNone/>
                      <wp:docPr id="195" name="화살표: 오른쪽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9626" cy="2095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A08D3E" id="화살표: 오른쪽 195" o:spid="_x0000_s1026" type="#_x0000_t13" style="position:absolute;left:0;text-align:left;margin-left:72.15pt;margin-top:6.5pt;width:63.75pt;height:16.5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" adj="18805" fillcolor="#4472c4 [3204]" strokecolor="#1f3763 [1604]" strokeweight="1pt"/>
                  </w:pict>
                </mc:Fallback>
              </mc:AlternateContent>
            </w:r>
            <w:r w:rsidR="00981F75" w:rsidRPr="00981F75">
              <w:rPr>
                <w:rFonts w:hint="eastAsia"/>
                <w:sz w:val="30"/>
                <w:szCs w:val="34"/>
              </w:rPr>
              <w:t>발견</w:t>
            </w:r>
          </w:p>
        </w:tc>
        <w:tc>
          <w:tcPr>
            <w:tcW w:w="1463" w:type="dxa"/>
            <w:tcBorders>
              <w:top w:val="nil"/>
              <w:bottom w:val="nil"/>
            </w:tcBorders>
          </w:tcPr>
          <w:p w14:paraId="385E2828" w14:textId="64E4B30A" w:rsidR="00981F75" w:rsidRPr="00981F75" w:rsidRDefault="00981F75" w:rsidP="00981F75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</w:p>
        </w:tc>
        <w:tc>
          <w:tcPr>
            <w:tcW w:w="1463" w:type="dxa"/>
          </w:tcPr>
          <w:p w14:paraId="0F376924" w14:textId="45E01C62" w:rsidR="00981F75" w:rsidRPr="00981F75" w:rsidRDefault="00097E00" w:rsidP="00981F75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>
              <w:rPr>
                <w:rFonts w:hint="eastAsia"/>
                <w:noProof/>
                <w:sz w:val="30"/>
                <w:szCs w:val="34"/>
              </w:rPr>
              <mc:AlternateContent>
                <mc:Choice Requires="wps">
                  <w:drawing>
                    <wp:anchor distT="0" distB="0" distL="114300" distR="114300" simplePos="0" relativeHeight="251615232" behindDoc="0" locked="0" layoutInCell="1" allowOverlap="1" wp14:anchorId="2AE16DA2" wp14:editId="7331463B">
                      <wp:simplePos x="0" y="0"/>
                      <wp:positionH relativeFrom="column">
                        <wp:posOffset>915670</wp:posOffset>
                      </wp:positionH>
                      <wp:positionV relativeFrom="paragraph">
                        <wp:posOffset>82550</wp:posOffset>
                      </wp:positionV>
                      <wp:extent cx="809626" cy="209550"/>
                      <wp:effectExtent l="0" t="19050" r="47625" b="38100"/>
                      <wp:wrapNone/>
                      <wp:docPr id="196" name="화살표: 오른쪽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9626" cy="2095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C4721A" id="화살표: 오른쪽 196" o:spid="_x0000_s1026" type="#_x0000_t13" style="position:absolute;left:0;text-align:left;margin-left:72.1pt;margin-top:6.5pt;width:63.75pt;height:16.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" adj="18805" fillcolor="#4472c4 [3204]" strokecolor="#1f3763 [1604]" strokeweight="1pt"/>
                  </w:pict>
                </mc:Fallback>
              </mc:AlternateContent>
            </w:r>
            <w:r w:rsidR="00981F75">
              <w:rPr>
                <w:rFonts w:hint="eastAsia"/>
                <w:sz w:val="30"/>
                <w:szCs w:val="34"/>
              </w:rPr>
              <w:t>깨</w:t>
            </w:r>
            <w:r w:rsidR="00981F75" w:rsidRPr="00981F75">
              <w:rPr>
                <w:rFonts w:hint="eastAsia"/>
                <w:sz w:val="30"/>
                <w:szCs w:val="34"/>
              </w:rPr>
              <w:t>달음</w:t>
            </w:r>
          </w:p>
        </w:tc>
        <w:tc>
          <w:tcPr>
            <w:tcW w:w="1463" w:type="dxa"/>
            <w:tcBorders>
              <w:top w:val="nil"/>
              <w:bottom w:val="nil"/>
            </w:tcBorders>
          </w:tcPr>
          <w:p w14:paraId="5BC93F0D" w14:textId="421BF704" w:rsidR="00981F75" w:rsidRPr="00981F75" w:rsidRDefault="00981F75" w:rsidP="00981F75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</w:p>
        </w:tc>
        <w:tc>
          <w:tcPr>
            <w:tcW w:w="1463" w:type="dxa"/>
          </w:tcPr>
          <w:p w14:paraId="5284BFAC" w14:textId="39EE2A0F" w:rsidR="00981F75" w:rsidRPr="00981F75" w:rsidRDefault="00981F75" w:rsidP="00981F75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 w:rsidRPr="00981F75">
              <w:rPr>
                <w:rFonts w:hint="eastAsia"/>
                <w:sz w:val="30"/>
                <w:szCs w:val="34"/>
              </w:rPr>
              <w:t>개선</w:t>
            </w:r>
          </w:p>
        </w:tc>
      </w:tr>
    </w:tbl>
    <w:p w14:paraId="3C2F9883" w14:textId="587AADEF" w:rsidR="00981F75" w:rsidRDefault="00097E00" w:rsidP="00981F75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6F9FE9" wp14:editId="44604A0F">
                <wp:simplePos x="0" y="0"/>
                <wp:positionH relativeFrom="column">
                  <wp:posOffset>552450</wp:posOffset>
                </wp:positionH>
                <wp:positionV relativeFrom="paragraph">
                  <wp:posOffset>18415</wp:posOffset>
                </wp:positionV>
                <wp:extent cx="3886200" cy="333375"/>
                <wp:effectExtent l="19050" t="19050" r="19050" b="28575"/>
                <wp:wrapNone/>
                <wp:docPr id="197" name="화살표: U자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86200" cy="333375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2369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69A9" id="화살표: U자형 197" o:spid="_x0000_s1026" style="position:absolute;left:0;text-align:left;margin-left:43.5pt;margin-top:1.45pt;width:306pt;height:26.25pt;rotation:180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886200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" path="m,333375l,145852c,65300,65300,,145852,l3698677,v80552,,145852,65300,145852,145852c3844529,183502,3844528,221152,3844528,258802r41672,l3802856,333375r-83343,-74573l3761184,258802r,-112950c3761184,111330,3733198,83344,3698676,83344r-3552824,c111330,83344,83344,111330,83344,145852r,187523l,333375xe" fillcolor="#4472c4 [3204]" strokecolor="#1f3763 [1604]" strokeweight="1pt">
                <v:stroke joinstyle="miter"/>
                <v:path arrowok="t" o:connecttype="custom" o:connectlocs="0,333375;0,145852;145852,0;3698677,0;3844529,145852;3844528,258802;3886200,258802;3802856,333375;3719513,258802;3761184,258802;3761184,145852;3698676,83344;145852,83344;83344,145852;83344,333375;0,333375" o:connectangles="0,0,0,0,0,0,0,0,0,0,0,0,0,0,0,0"/>
              </v:shape>
            </w:pict>
          </mc:Fallback>
        </mc:AlternateContent>
      </w:r>
    </w:p>
    <w:p w14:paraId="3D3249C3" w14:textId="4D4497D4" w:rsidR="00097E00" w:rsidRDefault="00097E00" w:rsidP="00097E00">
      <w:pPr>
        <w:pStyle w:val="a"/>
        <w:numPr>
          <w:ilvl w:val="0"/>
          <w:numId w:val="0"/>
        </w:numPr>
      </w:pPr>
    </w:p>
    <w:p w14:paraId="5B817F9F" w14:textId="77777777" w:rsidR="00097E00" w:rsidRDefault="00097E00" w:rsidP="00097E00">
      <w:pPr>
        <w:pStyle w:val="a"/>
        <w:numPr>
          <w:ilvl w:val="0"/>
          <w:numId w:val="0"/>
        </w:numPr>
      </w:pPr>
    </w:p>
    <w:p w14:paraId="137A1655" w14:textId="5E5A8E86" w:rsidR="00981F75" w:rsidRPr="00097E00" w:rsidRDefault="00981F75" w:rsidP="00097E00">
      <w:pPr>
        <w:pStyle w:val="a"/>
        <w:rPr>
          <w:color w:val="FF0000"/>
        </w:rPr>
      </w:pPr>
      <w:r w:rsidRPr="00097E00">
        <w:rPr>
          <w:color w:val="FF0000"/>
        </w:rPr>
        <w:t>통찰은</w:t>
      </w:r>
      <w:r w:rsidRPr="00097E00">
        <w:rPr>
          <w:rFonts w:hint="eastAsia"/>
          <w:color w:val="FF0000"/>
        </w:rPr>
        <w:t xml:space="preserve"> </w:t>
      </w:r>
      <w:r w:rsidRPr="00097E00">
        <w:rPr>
          <w:color w:val="FF0000"/>
        </w:rPr>
        <w:t>관찰</w:t>
      </w:r>
      <w:r w:rsidRPr="00097E00">
        <w:rPr>
          <w:rFonts w:hint="eastAsia"/>
          <w:color w:val="FF0000"/>
        </w:rPr>
        <w:t xml:space="preserve"> </w:t>
      </w:r>
      <w:r w:rsidRPr="00097E00">
        <w:rPr>
          <w:color w:val="FF0000"/>
        </w:rPr>
        <w:t>없이는</w:t>
      </w:r>
      <w:r w:rsidRPr="00097E00">
        <w:rPr>
          <w:rFonts w:hint="eastAsia"/>
          <w:color w:val="FF0000"/>
        </w:rPr>
        <w:t xml:space="preserve"> </w:t>
      </w:r>
      <w:r w:rsidRPr="00097E00">
        <w:rPr>
          <w:color w:val="FF0000"/>
        </w:rPr>
        <w:t>안</w:t>
      </w:r>
      <w:r w:rsidRPr="00097E00">
        <w:rPr>
          <w:rFonts w:hint="eastAsia"/>
          <w:color w:val="FF0000"/>
        </w:rPr>
        <w:t xml:space="preserve"> </w:t>
      </w:r>
      <w:r w:rsidRPr="00097E00">
        <w:rPr>
          <w:color w:val="FF0000"/>
        </w:rPr>
        <w:t>된다</w:t>
      </w:r>
      <w:r w:rsidRPr="00097E00">
        <w:rPr>
          <w:rFonts w:hint="eastAsia"/>
          <w:color w:val="FF0000"/>
        </w:rPr>
        <w:t>.</w:t>
      </w:r>
    </w:p>
    <w:p w14:paraId="531AA21D" w14:textId="1209EE47" w:rsidR="00981F75" w:rsidRDefault="00981F75" w:rsidP="00981F75">
      <w:pPr>
        <w:pStyle w:val="a"/>
        <w:numPr>
          <w:ilvl w:val="0"/>
          <w:numId w:val="0"/>
        </w:numPr>
        <w:ind w:left="403" w:hanging="403"/>
      </w:pPr>
    </w:p>
    <w:p w14:paraId="70252FA3" w14:textId="77777777" w:rsidR="00895047" w:rsidRDefault="0089504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2206C268" w14:textId="5412CBE7" w:rsidR="00097E00" w:rsidRDefault="00086ABE" w:rsidP="00086ABE">
      <w:pPr>
        <w:pStyle w:val="2"/>
      </w:pPr>
      <w:r>
        <w:rPr>
          <w:rFonts w:hint="eastAsia"/>
        </w:rPr>
        <w:lastRenderedPageBreak/>
        <w:t>이슈 트리 활용 예시</w:t>
      </w:r>
    </w:p>
    <w:p w14:paraId="4D0132EA" w14:textId="4AE0919F" w:rsidR="00086ABE" w:rsidRDefault="00086ABE" w:rsidP="00086ABE">
      <w:pPr>
        <w:pStyle w:val="4"/>
      </w:pPr>
      <w:r>
        <w:t>“</w:t>
      </w:r>
      <w:r>
        <w:rPr>
          <w:rFonts w:hint="eastAsia"/>
        </w:rPr>
        <w:t>개발 인력이 부족한데 어떻게 할까?</w:t>
      </w:r>
      <w:r>
        <w:t>”</w:t>
      </w:r>
    </w:p>
    <w:p w14:paraId="0D427C15" w14:textId="58FAB89F" w:rsidR="00086ABE" w:rsidRDefault="00086ABE" w:rsidP="00086ABE">
      <w:pPr>
        <w:pStyle w:val="a"/>
      </w:pPr>
      <w:r>
        <w:rPr>
          <w:rFonts w:hint="eastAsia"/>
        </w:rPr>
        <w:t>이슈 트리를 만들 때는 반드시 제로 베이스에서 시작</w:t>
      </w:r>
    </w:p>
    <w:p w14:paraId="25898441" w14:textId="2D45BFFD" w:rsidR="00086ABE" w:rsidRDefault="00086ABE" w:rsidP="00086ABE">
      <w:pPr>
        <w:pStyle w:val="7"/>
        <w:ind w:left="400"/>
      </w:pPr>
      <w:r>
        <w:rPr>
          <w:rFonts w:hint="eastAsia"/>
        </w:rPr>
        <w:t>기존의 틀에서 벗어나 백지 상태에서 생각하는 사고법</w:t>
      </w:r>
    </w:p>
    <w:p w14:paraId="158DEB4A" w14:textId="77777777" w:rsidR="00895047" w:rsidRDefault="00895047" w:rsidP="00895047">
      <w:pPr>
        <w:pStyle w:val="3"/>
        <w:ind w:leftChars="100" w:left="398" w:hangingChars="90" w:hanging="198"/>
      </w:pPr>
    </w:p>
    <w:p w14:paraId="67E31A4F" w14:textId="219CC067" w:rsidR="00086ABE" w:rsidRDefault="000E4979" w:rsidP="00895047">
      <w:pPr>
        <w:pStyle w:val="3"/>
        <w:ind w:left="840" w:hanging="440"/>
      </w:pPr>
      <w:r>
        <w:rPr>
          <w:rFonts w:hint="eastAsia"/>
        </w:rPr>
        <w:t>[</w:t>
      </w:r>
      <w:r w:rsidR="00086ABE">
        <w:rPr>
          <w:rFonts w:hint="eastAsia"/>
        </w:rPr>
        <w:t>관찰의 접근법</w:t>
      </w:r>
      <w:r>
        <w:rPr>
          <w:rFonts w:hint="eastAsia"/>
        </w:rPr>
        <w:t>]</w:t>
      </w:r>
    </w:p>
    <w:p w14:paraId="1D78B53E" w14:textId="3361CE72" w:rsidR="00937EE0" w:rsidRPr="00086ABE" w:rsidRDefault="00937EE0" w:rsidP="00937EE0">
      <w:pPr>
        <w:pStyle w:val="a"/>
        <w:numPr>
          <w:ilvl w:val="0"/>
          <w:numId w:val="0"/>
        </w:num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A14870" wp14:editId="3D05E868">
                <wp:simplePos x="0" y="0"/>
                <wp:positionH relativeFrom="column">
                  <wp:posOffset>4695825</wp:posOffset>
                </wp:positionH>
                <wp:positionV relativeFrom="paragraph">
                  <wp:posOffset>232410</wp:posOffset>
                </wp:positionV>
                <wp:extent cx="0" cy="485775"/>
                <wp:effectExtent l="0" t="0" r="38100" b="28575"/>
                <wp:wrapNone/>
                <wp:docPr id="219" name="직선 연결선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73E68C" id="직선 연결선 219" o:spid="_x0000_s1026" style="position:absolute;left:0;text-align:lef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9.75pt,18.3pt" to="369.75pt,5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ACDDB66" wp14:editId="26B1B826">
                <wp:simplePos x="0" y="0"/>
                <wp:positionH relativeFrom="column">
                  <wp:posOffset>4456430</wp:posOffset>
                </wp:positionH>
                <wp:positionV relativeFrom="paragraph">
                  <wp:posOffset>1393190</wp:posOffset>
                </wp:positionV>
                <wp:extent cx="238125" cy="0"/>
                <wp:effectExtent l="0" t="0" r="0" b="0"/>
                <wp:wrapNone/>
                <wp:docPr id="215" name="직선 연결선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2ADC60" id="직선 연결선 215" o:spid="_x0000_s1026" style="position:absolute;left:0;text-align:lef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109.7pt" to="369.65pt,10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A45168D" wp14:editId="0AF23F88">
                <wp:simplePos x="0" y="0"/>
                <wp:positionH relativeFrom="column">
                  <wp:posOffset>1981199</wp:posOffset>
                </wp:positionH>
                <wp:positionV relativeFrom="paragraph">
                  <wp:posOffset>888365</wp:posOffset>
                </wp:positionV>
                <wp:extent cx="371475" cy="0"/>
                <wp:effectExtent l="0" t="0" r="0" b="0"/>
                <wp:wrapNone/>
                <wp:docPr id="208" name="직선 연결선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DEC129D" id="직선 연결선 208" o:spid="_x0000_s1026" style="position:absolute;left:0;text-align:left;z-index:251639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6pt,69.95pt" to="185.25pt,6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7D329CA" wp14:editId="0A7C00F4">
                <wp:simplePos x="0" y="0"/>
                <wp:positionH relativeFrom="column">
                  <wp:posOffset>2343150</wp:posOffset>
                </wp:positionH>
                <wp:positionV relativeFrom="paragraph">
                  <wp:posOffset>469265</wp:posOffset>
                </wp:positionV>
                <wp:extent cx="0" cy="914400"/>
                <wp:effectExtent l="0" t="0" r="38100" b="19050"/>
                <wp:wrapNone/>
                <wp:docPr id="218" name="직선 연결선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BB6457" id="직선 연결선 218" o:spid="_x0000_s1026" style="position:absolute;left:0;text-align:lef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5pt,36.95pt" to="184.5pt,1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B2018CC" wp14:editId="523D3B20">
                <wp:simplePos x="0" y="0"/>
                <wp:positionH relativeFrom="column">
                  <wp:posOffset>4465955</wp:posOffset>
                </wp:positionH>
                <wp:positionV relativeFrom="paragraph">
                  <wp:posOffset>450215</wp:posOffset>
                </wp:positionV>
                <wp:extent cx="238125" cy="0"/>
                <wp:effectExtent l="0" t="0" r="0" b="0"/>
                <wp:wrapNone/>
                <wp:docPr id="216" name="직선 연결선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A44EED" id="직선 연결선 216" o:spid="_x0000_s1026" style="position:absolute;left:0;text-align:lef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65pt,35.45pt" to="370.4pt,3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858673D" wp14:editId="12121418">
                <wp:simplePos x="0" y="0"/>
                <wp:positionH relativeFrom="column">
                  <wp:posOffset>4704715</wp:posOffset>
                </wp:positionH>
                <wp:positionV relativeFrom="paragraph">
                  <wp:posOffset>1612265</wp:posOffset>
                </wp:positionV>
                <wp:extent cx="238125" cy="0"/>
                <wp:effectExtent l="0" t="0" r="0" b="0"/>
                <wp:wrapNone/>
                <wp:docPr id="214" name="직선 연결선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06A11D" id="직선 연결선 214" o:spid="_x0000_s1026" style="position:absolute;left:0;text-align:lef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45pt,126.95pt" to="389.2pt,1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176C810" wp14:editId="5A998B8C">
                <wp:simplePos x="0" y="0"/>
                <wp:positionH relativeFrom="column">
                  <wp:posOffset>4704715</wp:posOffset>
                </wp:positionH>
                <wp:positionV relativeFrom="paragraph">
                  <wp:posOffset>1136015</wp:posOffset>
                </wp:positionV>
                <wp:extent cx="238125" cy="0"/>
                <wp:effectExtent l="0" t="0" r="0" b="0"/>
                <wp:wrapNone/>
                <wp:docPr id="213" name="직선 연결선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D25BAD" id="직선 연결선 213" o:spid="_x0000_s1026" style="position:absolute;left:0;text-align:lef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45pt,89.45pt" to="389.2pt,8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C57AF83" wp14:editId="4F8B67DA">
                <wp:simplePos x="0" y="0"/>
                <wp:positionH relativeFrom="column">
                  <wp:posOffset>4704715</wp:posOffset>
                </wp:positionH>
                <wp:positionV relativeFrom="paragraph">
                  <wp:posOffset>697865</wp:posOffset>
                </wp:positionV>
                <wp:extent cx="238125" cy="0"/>
                <wp:effectExtent l="0" t="0" r="0" b="0"/>
                <wp:wrapNone/>
                <wp:docPr id="212" name="직선 연결선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D4EC62" id="직선 연결선 212" o:spid="_x0000_s1026" style="position:absolute;left:0;text-align:lef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45pt,54.95pt" to="389.2pt,5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7B5B270" wp14:editId="321C08E9">
                <wp:simplePos x="0" y="0"/>
                <wp:positionH relativeFrom="column">
                  <wp:posOffset>4705349</wp:posOffset>
                </wp:positionH>
                <wp:positionV relativeFrom="paragraph">
                  <wp:posOffset>231140</wp:posOffset>
                </wp:positionV>
                <wp:extent cx="238125" cy="0"/>
                <wp:effectExtent l="0" t="0" r="0" b="0"/>
                <wp:wrapNone/>
                <wp:docPr id="211" name="직선 연결선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9D385C" id="직선 연결선 211" o:spid="_x0000_s1026" style="position:absolute;left:0;text-align:lef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5pt,18.2pt" to="389.25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538C1EB7" wp14:editId="788EB001">
                <wp:simplePos x="0" y="0"/>
                <wp:positionH relativeFrom="column">
                  <wp:posOffset>2343150</wp:posOffset>
                </wp:positionH>
                <wp:positionV relativeFrom="paragraph">
                  <wp:posOffset>1374140</wp:posOffset>
                </wp:positionV>
                <wp:extent cx="285750" cy="0"/>
                <wp:effectExtent l="0" t="0" r="0" b="0"/>
                <wp:wrapNone/>
                <wp:docPr id="210" name="직선 연결선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57F12F" id="직선 연결선 210" o:spid="_x0000_s1026" style="position:absolute;left:0;text-align:lef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5pt,108.2pt" to="207pt,10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2B7DB65" wp14:editId="1502FCA5">
                <wp:simplePos x="0" y="0"/>
                <wp:positionH relativeFrom="column">
                  <wp:posOffset>2343150</wp:posOffset>
                </wp:positionH>
                <wp:positionV relativeFrom="paragraph">
                  <wp:posOffset>478790</wp:posOffset>
                </wp:positionV>
                <wp:extent cx="285750" cy="0"/>
                <wp:effectExtent l="0" t="0" r="0" b="0"/>
                <wp:wrapNone/>
                <wp:docPr id="209" name="직선 연결선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C17983" id="직선 연결선 209" o:spid="_x0000_s1026" style="position:absolute;left:0;text-align:lef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5pt,37.7pt" to="207pt,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3A32534" wp14:editId="2EA2F72C">
                <wp:simplePos x="0" y="0"/>
                <wp:positionH relativeFrom="column">
                  <wp:posOffset>2590800</wp:posOffset>
                </wp:positionH>
                <wp:positionV relativeFrom="paragraph">
                  <wp:posOffset>1174115</wp:posOffset>
                </wp:positionV>
                <wp:extent cx="1913890" cy="390525"/>
                <wp:effectExtent l="0" t="0" r="10160" b="28575"/>
                <wp:wrapNone/>
                <wp:docPr id="206" name="직사각형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8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5C277" w14:textId="77777777" w:rsidR="001B08DF" w:rsidRPr="00086ABE" w:rsidRDefault="001B08DF" w:rsidP="00937EE0">
                            <w:pPr>
                              <w:jc w:val="center"/>
                              <w:rPr>
                                <w:sz w:val="38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인력 채용이 안된다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32534" id="직사각형 206" o:spid="_x0000_s1040" style="position:absolute;left:0;text-align:left;margin-left:204pt;margin-top:92.45pt;width:150.7pt;height:30.7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" fillcolor="#4472c4 [3204]" strokecolor="#1f3763 [1604]" strokeweight="1pt">
                <v:textbox>
                  <w:txbxContent>
                    <w:p w14:paraId="0905C277" w14:textId="77777777" w:rsidR="001B08DF" w:rsidRPr="00086ABE" w:rsidRDefault="001B08DF" w:rsidP="00937EE0">
                      <w:pPr>
                        <w:jc w:val="center"/>
                        <w:rPr>
                          <w:sz w:val="38"/>
                          <w:szCs w:val="40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인력 채용이 안된다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28C2EB9E" wp14:editId="3CF1136C">
                <wp:simplePos x="0" y="0"/>
                <wp:positionH relativeFrom="column">
                  <wp:posOffset>152400</wp:posOffset>
                </wp:positionH>
                <wp:positionV relativeFrom="paragraph">
                  <wp:posOffset>688340</wp:posOffset>
                </wp:positionV>
                <wp:extent cx="1837690" cy="390525"/>
                <wp:effectExtent l="0" t="0" r="10160" b="28575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0203D5" w14:textId="77777777" w:rsidR="001B08DF" w:rsidRPr="00086ABE" w:rsidRDefault="001B08DF" w:rsidP="00937EE0">
                            <w:pPr>
                              <w:jc w:val="center"/>
                              <w:rPr>
                                <w:sz w:val="38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개발 인력 부족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2EB9E" id="직사각형 207" o:spid="_x0000_s1041" style="position:absolute;left:0;text-align:left;margin-left:12pt;margin-top:54.2pt;width:144.7pt;height:30.7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" fillcolor="#4472c4 [3204]" strokecolor="#1f3763 [1604]" strokeweight="1pt">
                <v:textbox>
                  <w:txbxContent>
                    <w:p w14:paraId="3D0203D5" w14:textId="77777777" w:rsidR="001B08DF" w:rsidRPr="00086ABE" w:rsidRDefault="001B08DF" w:rsidP="00937EE0">
                      <w:pPr>
                        <w:jc w:val="center"/>
                        <w:rPr>
                          <w:sz w:val="38"/>
                          <w:szCs w:val="40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개발 인력 부족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1FA9B273" wp14:editId="0782F82B">
                <wp:simplePos x="0" y="0"/>
                <wp:positionH relativeFrom="column">
                  <wp:posOffset>2628900</wp:posOffset>
                </wp:positionH>
                <wp:positionV relativeFrom="paragraph">
                  <wp:posOffset>278765</wp:posOffset>
                </wp:positionV>
                <wp:extent cx="1837690" cy="390525"/>
                <wp:effectExtent l="0" t="0" r="10160" b="2857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9C97D" w14:textId="77777777" w:rsidR="001B08DF" w:rsidRPr="00086ABE" w:rsidRDefault="001B08DF" w:rsidP="00937EE0">
                            <w:pPr>
                              <w:jc w:val="center"/>
                              <w:rPr>
                                <w:sz w:val="38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개발 스펙이 크다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9B273" id="직사각형 205" o:spid="_x0000_s1042" style="position:absolute;left:0;text-align:left;margin-left:207pt;margin-top:21.95pt;width:144.7pt;height:30.7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" fillcolor="#4472c4 [3204]" strokecolor="#1f3763 [1604]" strokeweight="1pt">
                <v:textbox>
                  <w:txbxContent>
                    <w:p w14:paraId="1159C97D" w14:textId="77777777" w:rsidR="001B08DF" w:rsidRPr="00086ABE" w:rsidRDefault="001B08DF" w:rsidP="00937EE0">
                      <w:pPr>
                        <w:jc w:val="center"/>
                        <w:rPr>
                          <w:sz w:val="38"/>
                          <w:szCs w:val="40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개발 스펙이 크다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9D1FBE1" wp14:editId="46774C9B">
                <wp:simplePos x="0" y="0"/>
                <wp:positionH relativeFrom="column">
                  <wp:posOffset>4933950</wp:posOffset>
                </wp:positionH>
                <wp:positionV relativeFrom="paragraph">
                  <wp:posOffset>31115</wp:posOffset>
                </wp:positionV>
                <wp:extent cx="1837690" cy="390525"/>
                <wp:effectExtent l="0" t="0" r="10160" b="28575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38259" w14:textId="77777777" w:rsidR="001B08DF" w:rsidRPr="00086ABE" w:rsidRDefault="001B08DF" w:rsidP="00937EE0">
                            <w:pPr>
                              <w:jc w:val="center"/>
                              <w:rPr>
                                <w:sz w:val="38"/>
                                <w:szCs w:val="40"/>
                              </w:rPr>
                            </w:pPr>
                            <w:r w:rsidRPr="00086ABE"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과도한 복합 장르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1FBE1" id="직사각형 198" o:spid="_x0000_s1043" style="position:absolute;left:0;text-align:left;margin-left:388.5pt;margin-top:2.45pt;width:144.7pt;height:30.7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" fillcolor="#4472c4 [3204]" strokecolor="#1f3763 [1604]" strokeweight="1pt">
                <v:textbox>
                  <w:txbxContent>
                    <w:p w14:paraId="3C938259" w14:textId="77777777" w:rsidR="001B08DF" w:rsidRPr="00086ABE" w:rsidRDefault="001B08DF" w:rsidP="00937EE0">
                      <w:pPr>
                        <w:jc w:val="center"/>
                        <w:rPr>
                          <w:sz w:val="38"/>
                          <w:szCs w:val="40"/>
                        </w:rPr>
                      </w:pPr>
                      <w:r w:rsidRPr="00086ABE">
                        <w:rPr>
                          <w:rFonts w:hint="eastAsia"/>
                          <w:sz w:val="30"/>
                          <w:szCs w:val="32"/>
                        </w:rPr>
                        <w:t>과도한 복합 장르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5C95F0D" wp14:editId="69C2BEFB">
                <wp:simplePos x="0" y="0"/>
                <wp:positionH relativeFrom="column">
                  <wp:posOffset>4933950</wp:posOffset>
                </wp:positionH>
                <wp:positionV relativeFrom="paragraph">
                  <wp:posOffset>497840</wp:posOffset>
                </wp:positionV>
                <wp:extent cx="1837690" cy="390525"/>
                <wp:effectExtent l="0" t="0" r="10160" b="28575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FC642E" w14:textId="77777777" w:rsidR="001B08DF" w:rsidRPr="00086ABE" w:rsidRDefault="001B08DF" w:rsidP="00937EE0">
                            <w:pPr>
                              <w:jc w:val="center"/>
                              <w:rPr>
                                <w:sz w:val="38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컨텐츠가 방대하다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95F0D" id="직사각형 199" o:spid="_x0000_s1044" style="position:absolute;left:0;text-align:left;margin-left:388.5pt;margin-top:39.2pt;width:144.7pt;height:30.7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" fillcolor="#4472c4 [3204]" strokecolor="#1f3763 [1604]" strokeweight="1pt">
                <v:textbox>
                  <w:txbxContent>
                    <w:p w14:paraId="01FC642E" w14:textId="77777777" w:rsidR="001B08DF" w:rsidRPr="00086ABE" w:rsidRDefault="001B08DF" w:rsidP="00937EE0">
                      <w:pPr>
                        <w:jc w:val="center"/>
                        <w:rPr>
                          <w:sz w:val="38"/>
                          <w:szCs w:val="40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컨텐츠가 방대하다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671D8F19" wp14:editId="6F2599DE">
                <wp:simplePos x="0" y="0"/>
                <wp:positionH relativeFrom="column">
                  <wp:posOffset>4933950</wp:posOffset>
                </wp:positionH>
                <wp:positionV relativeFrom="paragraph">
                  <wp:posOffset>964565</wp:posOffset>
                </wp:positionV>
                <wp:extent cx="1837690" cy="390525"/>
                <wp:effectExtent l="0" t="0" r="10160" b="28575"/>
                <wp:wrapNone/>
                <wp:docPr id="200" name="직사각형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BF601" w14:textId="77777777" w:rsidR="001B08DF" w:rsidRPr="00086ABE" w:rsidRDefault="001B08DF" w:rsidP="00937EE0">
                            <w:pPr>
                              <w:jc w:val="center"/>
                              <w:rPr>
                                <w:sz w:val="38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모집공고를 안한다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D8F19" id="직사각형 200" o:spid="_x0000_s1045" style="position:absolute;left:0;text-align:left;margin-left:388.5pt;margin-top:75.95pt;width:144.7pt;height:30.7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" fillcolor="#4472c4 [3204]" strokecolor="#1f3763 [1604]" strokeweight="1pt">
                <v:textbox>
                  <w:txbxContent>
                    <w:p w14:paraId="4A9BF601" w14:textId="77777777" w:rsidR="001B08DF" w:rsidRPr="00086ABE" w:rsidRDefault="001B08DF" w:rsidP="00937EE0">
                      <w:pPr>
                        <w:jc w:val="center"/>
                        <w:rPr>
                          <w:sz w:val="38"/>
                          <w:szCs w:val="40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모집공고를 안한다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629DB6BD" wp14:editId="108CCF10">
                <wp:simplePos x="0" y="0"/>
                <wp:positionH relativeFrom="column">
                  <wp:posOffset>4933950</wp:posOffset>
                </wp:positionH>
                <wp:positionV relativeFrom="paragraph">
                  <wp:posOffset>1431290</wp:posOffset>
                </wp:positionV>
                <wp:extent cx="1838324" cy="390525"/>
                <wp:effectExtent l="0" t="0" r="10160" b="28575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4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394E2B" w14:textId="77777777" w:rsidR="001B08DF" w:rsidRPr="00086ABE" w:rsidRDefault="001B08DF" w:rsidP="00937EE0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 w:rsidRPr="00086ABE">
                              <w:rPr>
                                <w:rFonts w:hint="eastAsia"/>
                                <w:sz w:val="22"/>
                                <w:szCs w:val="24"/>
                              </w:rPr>
                              <w:t>회사 이미지가 좋지 않다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DB6BD" id="직사각형 202" o:spid="_x0000_s1046" style="position:absolute;left:0;text-align:left;margin-left:388.5pt;margin-top:112.7pt;width:144.75pt;height:30.7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" fillcolor="#4472c4 [3204]" strokecolor="#1f3763 [1604]" strokeweight="1pt">
                <v:textbox>
                  <w:txbxContent>
                    <w:p w14:paraId="5C394E2B" w14:textId="77777777" w:rsidR="001B08DF" w:rsidRPr="00086ABE" w:rsidRDefault="001B08DF" w:rsidP="00937EE0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 w:rsidRPr="00086ABE">
                        <w:rPr>
                          <w:rFonts w:hint="eastAsia"/>
                          <w:sz w:val="22"/>
                          <w:szCs w:val="24"/>
                        </w:rPr>
                        <w:t>회사 이미지가 좋지 않다</w:t>
                      </w:r>
                    </w:p>
                  </w:txbxContent>
                </v:textbox>
              </v:rect>
            </w:pict>
          </mc:Fallback>
        </mc:AlternateContent>
      </w:r>
    </w:p>
    <w:p w14:paraId="1A45FA00" w14:textId="64A9D5A0" w:rsidR="00895047" w:rsidRDefault="00895047" w:rsidP="00895047">
      <w:pPr>
        <w:pStyle w:val="3"/>
        <w:ind w:leftChars="98" w:left="394" w:hangingChars="90" w:hanging="198"/>
      </w:pPr>
    </w:p>
    <w:p w14:paraId="233B9AB3" w14:textId="77777777" w:rsidR="00895047" w:rsidRDefault="00895047" w:rsidP="00895047">
      <w:pPr>
        <w:pStyle w:val="3"/>
        <w:ind w:leftChars="98" w:left="394" w:hangingChars="90" w:hanging="198"/>
      </w:pPr>
    </w:p>
    <w:p w14:paraId="6978A088" w14:textId="0BE30E0F" w:rsidR="00895047" w:rsidRDefault="00895047" w:rsidP="00895047">
      <w:pPr>
        <w:pStyle w:val="3"/>
        <w:ind w:leftChars="98" w:left="394" w:hangingChars="90" w:hanging="198"/>
      </w:pPr>
    </w:p>
    <w:p w14:paraId="23220D2A" w14:textId="62754B84" w:rsidR="00895047" w:rsidRDefault="00895047" w:rsidP="00895047">
      <w:pPr>
        <w:pStyle w:val="3"/>
        <w:ind w:leftChars="98" w:left="394" w:hangingChars="90" w:hanging="198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F58245" wp14:editId="04F06492">
                <wp:simplePos x="0" y="0"/>
                <wp:positionH relativeFrom="column">
                  <wp:posOffset>4695825</wp:posOffset>
                </wp:positionH>
                <wp:positionV relativeFrom="paragraph">
                  <wp:posOffset>118745</wp:posOffset>
                </wp:positionV>
                <wp:extent cx="0" cy="485775"/>
                <wp:effectExtent l="0" t="0" r="38100" b="28575"/>
                <wp:wrapNone/>
                <wp:docPr id="220" name="직선 연결선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8A5E5E" id="직선 연결선 220" o:spid="_x0000_s1026" style="position:absolute;left:0;text-align:lef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9.75pt,9.35pt" to="369.75pt,4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" strokecolor="#4472c4 [3204]" strokeweight=".5pt">
                <v:stroke joinstyle="miter"/>
              </v:line>
            </w:pict>
          </mc:Fallback>
        </mc:AlternateContent>
      </w:r>
    </w:p>
    <w:p w14:paraId="3106E2BA" w14:textId="77777777" w:rsidR="00895047" w:rsidRDefault="00895047" w:rsidP="00895047">
      <w:pPr>
        <w:pStyle w:val="3"/>
        <w:ind w:leftChars="98" w:left="394" w:hangingChars="90" w:hanging="198"/>
      </w:pPr>
    </w:p>
    <w:p w14:paraId="32D654E4" w14:textId="77777777" w:rsidR="00895047" w:rsidRDefault="00895047" w:rsidP="00895047">
      <w:pPr>
        <w:pStyle w:val="3"/>
        <w:ind w:leftChars="98" w:left="394" w:hangingChars="90" w:hanging="198"/>
      </w:pPr>
    </w:p>
    <w:p w14:paraId="4602721B" w14:textId="77777777" w:rsidR="00895047" w:rsidRDefault="00895047" w:rsidP="00895047">
      <w:pPr>
        <w:pStyle w:val="3"/>
        <w:ind w:leftChars="98" w:left="394" w:hangingChars="90" w:hanging="198"/>
      </w:pPr>
    </w:p>
    <w:p w14:paraId="66D85B75" w14:textId="51893BB2" w:rsidR="00895047" w:rsidRDefault="000E4979" w:rsidP="00895047">
      <w:pPr>
        <w:pStyle w:val="3"/>
        <w:ind w:left="840" w:hanging="440"/>
      </w:pPr>
      <w:r>
        <w:t>[</w:t>
      </w:r>
      <w:r>
        <w:rPr>
          <w:rFonts w:hint="eastAsia"/>
        </w:rPr>
        <w:t>통찰의 접근법]</w:t>
      </w:r>
    </w:p>
    <w:p w14:paraId="63B97B13" w14:textId="72B9DC3D" w:rsidR="00895047" w:rsidRDefault="00895047" w:rsidP="00895047">
      <w:pPr>
        <w:pStyle w:val="a"/>
        <w:numPr>
          <w:ilvl w:val="0"/>
          <w:numId w:val="0"/>
        </w:num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B3761F" wp14:editId="154EDAA8">
                <wp:simplePos x="0" y="0"/>
                <wp:positionH relativeFrom="column">
                  <wp:posOffset>4695825</wp:posOffset>
                </wp:positionH>
                <wp:positionV relativeFrom="paragraph">
                  <wp:posOffset>232410</wp:posOffset>
                </wp:positionV>
                <wp:extent cx="0" cy="485775"/>
                <wp:effectExtent l="0" t="0" r="38100" b="28575"/>
                <wp:wrapNone/>
                <wp:docPr id="221" name="직선 연결선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813CF5" id="직선 연결선 221" o:spid="_x0000_s1026" style="position:absolute;left:0;text-align:lef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9.75pt,18.3pt" to="369.75pt,5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681351" wp14:editId="0D27198E">
                <wp:simplePos x="0" y="0"/>
                <wp:positionH relativeFrom="column">
                  <wp:posOffset>4456430</wp:posOffset>
                </wp:positionH>
                <wp:positionV relativeFrom="paragraph">
                  <wp:posOffset>1393190</wp:posOffset>
                </wp:positionV>
                <wp:extent cx="238125" cy="0"/>
                <wp:effectExtent l="0" t="0" r="0" b="0"/>
                <wp:wrapNone/>
                <wp:docPr id="222" name="직선 연결선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BD0FDC" id="직선 연결선 222" o:spid="_x0000_s1026" style="position:absolute;left:0;text-align:lef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109.7pt" to="369.65pt,10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DBF612F" wp14:editId="300C0ABE">
                <wp:simplePos x="0" y="0"/>
                <wp:positionH relativeFrom="column">
                  <wp:posOffset>1981199</wp:posOffset>
                </wp:positionH>
                <wp:positionV relativeFrom="paragraph">
                  <wp:posOffset>888365</wp:posOffset>
                </wp:positionV>
                <wp:extent cx="371475" cy="0"/>
                <wp:effectExtent l="0" t="0" r="0" b="0"/>
                <wp:wrapNone/>
                <wp:docPr id="223" name="직선 연결선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BAFFF23" id="직선 연결선 223" o:spid="_x0000_s1026" style="position:absolute;left:0;text-align:lef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6pt,69.95pt" to="185.25pt,6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841DD1" wp14:editId="5904F0AA">
                <wp:simplePos x="0" y="0"/>
                <wp:positionH relativeFrom="column">
                  <wp:posOffset>2343150</wp:posOffset>
                </wp:positionH>
                <wp:positionV relativeFrom="paragraph">
                  <wp:posOffset>469265</wp:posOffset>
                </wp:positionV>
                <wp:extent cx="0" cy="914400"/>
                <wp:effectExtent l="0" t="0" r="38100" b="19050"/>
                <wp:wrapNone/>
                <wp:docPr id="224" name="직선 연결선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20D3D0" id="직선 연결선 224" o:spid="_x0000_s1026" style="position:absolute;left:0;text-align:lef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5pt,36.95pt" to="184.5pt,1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61895CD" wp14:editId="2D919B33">
                <wp:simplePos x="0" y="0"/>
                <wp:positionH relativeFrom="column">
                  <wp:posOffset>4465955</wp:posOffset>
                </wp:positionH>
                <wp:positionV relativeFrom="paragraph">
                  <wp:posOffset>450215</wp:posOffset>
                </wp:positionV>
                <wp:extent cx="238125" cy="0"/>
                <wp:effectExtent l="0" t="0" r="0" b="0"/>
                <wp:wrapNone/>
                <wp:docPr id="225" name="직선 연결선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A1272A" id="직선 연결선 225" o:spid="_x0000_s1026" style="position:absolute;left:0;text-align:lef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65pt,35.45pt" to="370.4pt,3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A89DA4" wp14:editId="45FBCD84">
                <wp:simplePos x="0" y="0"/>
                <wp:positionH relativeFrom="column">
                  <wp:posOffset>4704715</wp:posOffset>
                </wp:positionH>
                <wp:positionV relativeFrom="paragraph">
                  <wp:posOffset>1612265</wp:posOffset>
                </wp:positionV>
                <wp:extent cx="238125" cy="0"/>
                <wp:effectExtent l="0" t="0" r="0" b="0"/>
                <wp:wrapNone/>
                <wp:docPr id="226" name="직선 연결선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34938" id="직선 연결선 226" o:spid="_x0000_s1026" style="position:absolute;left:0;text-align:lef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45pt,126.95pt" to="389.2pt,1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48C0B6D" wp14:editId="6808208F">
                <wp:simplePos x="0" y="0"/>
                <wp:positionH relativeFrom="column">
                  <wp:posOffset>4704715</wp:posOffset>
                </wp:positionH>
                <wp:positionV relativeFrom="paragraph">
                  <wp:posOffset>1136015</wp:posOffset>
                </wp:positionV>
                <wp:extent cx="238125" cy="0"/>
                <wp:effectExtent l="0" t="0" r="0" b="0"/>
                <wp:wrapNone/>
                <wp:docPr id="227" name="직선 연결선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530A44" id="직선 연결선 227" o:spid="_x0000_s1026" style="position:absolute;left:0;text-align:lef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45pt,89.45pt" to="389.2pt,8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E27197" wp14:editId="1AD60576">
                <wp:simplePos x="0" y="0"/>
                <wp:positionH relativeFrom="column">
                  <wp:posOffset>4704715</wp:posOffset>
                </wp:positionH>
                <wp:positionV relativeFrom="paragraph">
                  <wp:posOffset>697865</wp:posOffset>
                </wp:positionV>
                <wp:extent cx="238125" cy="0"/>
                <wp:effectExtent l="0" t="0" r="0" b="0"/>
                <wp:wrapNone/>
                <wp:docPr id="228" name="직선 연결선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5B81A1" id="직선 연결선 228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45pt,54.95pt" to="389.2pt,5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8047FF2" wp14:editId="1F9C4ED8">
                <wp:simplePos x="0" y="0"/>
                <wp:positionH relativeFrom="column">
                  <wp:posOffset>4705349</wp:posOffset>
                </wp:positionH>
                <wp:positionV relativeFrom="paragraph">
                  <wp:posOffset>231140</wp:posOffset>
                </wp:positionV>
                <wp:extent cx="238125" cy="0"/>
                <wp:effectExtent l="0" t="0" r="0" b="0"/>
                <wp:wrapNone/>
                <wp:docPr id="229" name="직선 연결선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8286DA" id="직선 연결선 229" o:spid="_x0000_s1026" style="position:absolute;left:0;text-align:lef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5pt,18.2pt" to="389.25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496D8E" wp14:editId="4A89792D">
                <wp:simplePos x="0" y="0"/>
                <wp:positionH relativeFrom="column">
                  <wp:posOffset>2343150</wp:posOffset>
                </wp:positionH>
                <wp:positionV relativeFrom="paragraph">
                  <wp:posOffset>1374140</wp:posOffset>
                </wp:positionV>
                <wp:extent cx="285750" cy="0"/>
                <wp:effectExtent l="0" t="0" r="0" b="0"/>
                <wp:wrapNone/>
                <wp:docPr id="230" name="직선 연결선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933E83" id="직선 연결선 230" o:spid="_x0000_s1026" style="position:absolute;left:0;text-align:lef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5pt,108.2pt" to="207pt,10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FB4939" wp14:editId="16FAA2D8">
                <wp:simplePos x="0" y="0"/>
                <wp:positionH relativeFrom="column">
                  <wp:posOffset>2343150</wp:posOffset>
                </wp:positionH>
                <wp:positionV relativeFrom="paragraph">
                  <wp:posOffset>478790</wp:posOffset>
                </wp:positionV>
                <wp:extent cx="285750" cy="0"/>
                <wp:effectExtent l="0" t="0" r="0" b="0"/>
                <wp:wrapNone/>
                <wp:docPr id="231" name="직선 연결선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165942" id="직선 연결선 231" o:spid="_x0000_s1026" style="position:absolute;left:0;text-align:lef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5pt,37.7pt" to="207pt,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AEAB86" wp14:editId="2845F6BC">
                <wp:simplePos x="0" y="0"/>
                <wp:positionH relativeFrom="column">
                  <wp:posOffset>2590800</wp:posOffset>
                </wp:positionH>
                <wp:positionV relativeFrom="paragraph">
                  <wp:posOffset>1174115</wp:posOffset>
                </wp:positionV>
                <wp:extent cx="1913890" cy="390525"/>
                <wp:effectExtent l="0" t="0" r="10160" b="28575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8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969D4D" w14:textId="77777777" w:rsidR="001B08DF" w:rsidRPr="00086ABE" w:rsidRDefault="001B08DF" w:rsidP="00895047">
                            <w:pPr>
                              <w:jc w:val="center"/>
                              <w:rPr>
                                <w:sz w:val="38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모집 공고를 한다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EAB86" id="직사각형 232" o:spid="_x0000_s1047" style="position:absolute;left:0;text-align:left;margin-left:204pt;margin-top:92.45pt;width:150.7pt;height:3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" fillcolor="#4472c4 [3204]" strokecolor="#1f3763 [1604]" strokeweight="1pt">
                <v:textbox>
                  <w:txbxContent>
                    <w:p w14:paraId="2E969D4D" w14:textId="77777777" w:rsidR="001B08DF" w:rsidRPr="00086ABE" w:rsidRDefault="001B08DF" w:rsidP="00895047">
                      <w:pPr>
                        <w:jc w:val="center"/>
                        <w:rPr>
                          <w:sz w:val="38"/>
                          <w:szCs w:val="40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모집 공고를 한다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243294" wp14:editId="1F1761F7">
                <wp:simplePos x="0" y="0"/>
                <wp:positionH relativeFrom="column">
                  <wp:posOffset>152400</wp:posOffset>
                </wp:positionH>
                <wp:positionV relativeFrom="paragraph">
                  <wp:posOffset>688340</wp:posOffset>
                </wp:positionV>
                <wp:extent cx="1837690" cy="390525"/>
                <wp:effectExtent l="0" t="0" r="10160" b="2857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D57C1" w14:textId="77777777" w:rsidR="001B08DF" w:rsidRPr="00086ABE" w:rsidRDefault="001B08DF" w:rsidP="00895047">
                            <w:pPr>
                              <w:jc w:val="center"/>
                              <w:rPr>
                                <w:sz w:val="38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개발 인력 부족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43294" id="직사각형 233" o:spid="_x0000_s1048" style="position:absolute;left:0;text-align:left;margin-left:12pt;margin-top:54.2pt;width:144.7pt;height:30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" fillcolor="#4472c4 [3204]" strokecolor="#1f3763 [1604]" strokeweight="1pt">
                <v:textbox>
                  <w:txbxContent>
                    <w:p w14:paraId="631D57C1" w14:textId="77777777" w:rsidR="001B08DF" w:rsidRPr="00086ABE" w:rsidRDefault="001B08DF" w:rsidP="00895047">
                      <w:pPr>
                        <w:jc w:val="center"/>
                        <w:rPr>
                          <w:sz w:val="38"/>
                          <w:szCs w:val="40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개발 인력 부족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B8736C" wp14:editId="5F160823">
                <wp:simplePos x="0" y="0"/>
                <wp:positionH relativeFrom="column">
                  <wp:posOffset>2628900</wp:posOffset>
                </wp:positionH>
                <wp:positionV relativeFrom="paragraph">
                  <wp:posOffset>278765</wp:posOffset>
                </wp:positionV>
                <wp:extent cx="1837690" cy="390525"/>
                <wp:effectExtent l="0" t="0" r="10160" b="28575"/>
                <wp:wrapNone/>
                <wp:docPr id="234" name="직사각형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BC7D92" w14:textId="77777777" w:rsidR="001B08DF" w:rsidRPr="00086ABE" w:rsidRDefault="001B08DF" w:rsidP="00895047">
                            <w:pPr>
                              <w:jc w:val="center"/>
                              <w:rPr>
                                <w:sz w:val="38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개발 스펙 조절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8736C" id="직사각형 234" o:spid="_x0000_s1049" style="position:absolute;left:0;text-align:left;margin-left:207pt;margin-top:21.95pt;width:144.7pt;height:30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" fillcolor="#4472c4 [3204]" strokecolor="#1f3763 [1604]" strokeweight="1pt">
                <v:textbox>
                  <w:txbxContent>
                    <w:p w14:paraId="77BC7D92" w14:textId="77777777" w:rsidR="001B08DF" w:rsidRPr="00086ABE" w:rsidRDefault="001B08DF" w:rsidP="00895047">
                      <w:pPr>
                        <w:jc w:val="center"/>
                        <w:rPr>
                          <w:sz w:val="38"/>
                          <w:szCs w:val="40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개발 스펙 조절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0DA438" wp14:editId="6B430486">
                <wp:simplePos x="0" y="0"/>
                <wp:positionH relativeFrom="column">
                  <wp:posOffset>4933950</wp:posOffset>
                </wp:positionH>
                <wp:positionV relativeFrom="paragraph">
                  <wp:posOffset>31115</wp:posOffset>
                </wp:positionV>
                <wp:extent cx="1837690" cy="390525"/>
                <wp:effectExtent l="0" t="0" r="10160" b="28575"/>
                <wp:wrapNone/>
                <wp:docPr id="235" name="직사각형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2A50EA" w14:textId="77777777" w:rsidR="001B08DF" w:rsidRPr="000E4979" w:rsidRDefault="001B08DF" w:rsidP="00895047">
                            <w:pPr>
                              <w:jc w:val="center"/>
                              <w:rPr>
                                <w:sz w:val="32"/>
                                <w:szCs w:val="34"/>
                              </w:rPr>
                            </w:pPr>
                            <w:r w:rsidRPr="000E4979">
                              <w:rPr>
                                <w:rFonts w:hint="eastAsia"/>
                                <w:sz w:val="24"/>
                                <w:szCs w:val="26"/>
                              </w:rPr>
                              <w:t>부가적 기능을 줄인다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DA438" id="직사각형 235" o:spid="_x0000_s1050" style="position:absolute;left:0;text-align:left;margin-left:388.5pt;margin-top:2.45pt;width:144.7pt;height:30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" fillcolor="#4472c4 [3204]" strokecolor="#1f3763 [1604]" strokeweight="1pt">
                <v:textbox>
                  <w:txbxContent>
                    <w:p w14:paraId="152A50EA" w14:textId="77777777" w:rsidR="001B08DF" w:rsidRPr="000E4979" w:rsidRDefault="001B08DF" w:rsidP="00895047">
                      <w:pPr>
                        <w:jc w:val="center"/>
                        <w:rPr>
                          <w:sz w:val="32"/>
                          <w:szCs w:val="34"/>
                        </w:rPr>
                      </w:pPr>
                      <w:r w:rsidRPr="000E4979">
                        <w:rPr>
                          <w:rFonts w:hint="eastAsia"/>
                          <w:sz w:val="24"/>
                          <w:szCs w:val="26"/>
                        </w:rPr>
                        <w:t>부가적 기능을 줄인다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5C42AD" wp14:editId="05117268">
                <wp:simplePos x="0" y="0"/>
                <wp:positionH relativeFrom="column">
                  <wp:posOffset>4933950</wp:posOffset>
                </wp:positionH>
                <wp:positionV relativeFrom="paragraph">
                  <wp:posOffset>497840</wp:posOffset>
                </wp:positionV>
                <wp:extent cx="1837690" cy="390525"/>
                <wp:effectExtent l="0" t="0" r="10160" b="28575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6ED2B0" w14:textId="77777777" w:rsidR="001B08DF" w:rsidRPr="000E4979" w:rsidRDefault="001B08DF" w:rsidP="00895047">
                            <w:pPr>
                              <w:jc w:val="center"/>
                              <w:rPr>
                                <w:sz w:val="32"/>
                                <w:szCs w:val="34"/>
                              </w:rPr>
                            </w:pPr>
                            <w:r w:rsidRPr="000E4979">
                              <w:rPr>
                                <w:rFonts w:hint="eastAsia"/>
                                <w:sz w:val="24"/>
                                <w:szCs w:val="26"/>
                              </w:rPr>
                              <w:t>초기 컨텐츠를 줄인다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C42AD" id="직사각형 236" o:spid="_x0000_s1051" style="position:absolute;left:0;text-align:left;margin-left:388.5pt;margin-top:39.2pt;width:144.7pt;height:30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" fillcolor="#4472c4 [3204]" strokecolor="#1f3763 [1604]" strokeweight="1pt">
                <v:textbox>
                  <w:txbxContent>
                    <w:p w14:paraId="136ED2B0" w14:textId="77777777" w:rsidR="001B08DF" w:rsidRPr="000E4979" w:rsidRDefault="001B08DF" w:rsidP="00895047">
                      <w:pPr>
                        <w:jc w:val="center"/>
                        <w:rPr>
                          <w:sz w:val="32"/>
                          <w:szCs w:val="34"/>
                        </w:rPr>
                      </w:pPr>
                      <w:r w:rsidRPr="000E4979">
                        <w:rPr>
                          <w:rFonts w:hint="eastAsia"/>
                          <w:sz w:val="24"/>
                          <w:szCs w:val="26"/>
                        </w:rPr>
                        <w:t>초기 컨텐츠를 줄인다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A462CC" wp14:editId="095EBEA6">
                <wp:simplePos x="0" y="0"/>
                <wp:positionH relativeFrom="column">
                  <wp:posOffset>4933950</wp:posOffset>
                </wp:positionH>
                <wp:positionV relativeFrom="paragraph">
                  <wp:posOffset>964565</wp:posOffset>
                </wp:positionV>
                <wp:extent cx="1837690" cy="390525"/>
                <wp:effectExtent l="0" t="0" r="10160" b="28575"/>
                <wp:wrapNone/>
                <wp:docPr id="237" name="직사각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956DD3" w14:textId="77777777" w:rsidR="001B08DF" w:rsidRPr="00086ABE" w:rsidRDefault="001B08DF" w:rsidP="00895047">
                            <w:pPr>
                              <w:jc w:val="center"/>
                              <w:rPr>
                                <w:sz w:val="38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복지를 강조한다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462CC" id="직사각형 237" o:spid="_x0000_s1052" style="position:absolute;left:0;text-align:left;margin-left:388.5pt;margin-top:75.95pt;width:144.7pt;height:30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" fillcolor="#4472c4 [3204]" strokecolor="#1f3763 [1604]" strokeweight="1pt">
                <v:textbox>
                  <w:txbxContent>
                    <w:p w14:paraId="1D956DD3" w14:textId="77777777" w:rsidR="001B08DF" w:rsidRPr="00086ABE" w:rsidRDefault="001B08DF" w:rsidP="00895047">
                      <w:pPr>
                        <w:jc w:val="center"/>
                        <w:rPr>
                          <w:sz w:val="38"/>
                          <w:szCs w:val="40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복지를 강조한다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A36049E" wp14:editId="12C4A8FE">
                <wp:simplePos x="0" y="0"/>
                <wp:positionH relativeFrom="column">
                  <wp:posOffset>4933950</wp:posOffset>
                </wp:positionH>
                <wp:positionV relativeFrom="paragraph">
                  <wp:posOffset>1431290</wp:posOffset>
                </wp:positionV>
                <wp:extent cx="1838324" cy="390525"/>
                <wp:effectExtent l="0" t="0" r="10160" b="28575"/>
                <wp:wrapNone/>
                <wp:docPr id="238" name="직사각형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4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A300DC" w14:textId="77777777" w:rsidR="001B08DF" w:rsidRPr="000E4979" w:rsidRDefault="001B08DF" w:rsidP="00895047">
                            <w:pPr>
                              <w:jc w:val="center"/>
                              <w:rPr>
                                <w:sz w:val="26"/>
                                <w:szCs w:val="28"/>
                              </w:rPr>
                            </w:pPr>
                            <w:r w:rsidRPr="000E4979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진행중인 프로젝트를 공개한다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6049E" id="직사각형 238" o:spid="_x0000_s1053" style="position:absolute;left:0;text-align:left;margin-left:388.5pt;margin-top:112.7pt;width:144.75pt;height:30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" fillcolor="#4472c4 [3204]" strokecolor="#1f3763 [1604]" strokeweight="1pt">
                <v:textbox>
                  <w:txbxContent>
                    <w:p w14:paraId="08A300DC" w14:textId="77777777" w:rsidR="001B08DF" w:rsidRPr="000E4979" w:rsidRDefault="001B08DF" w:rsidP="00895047">
                      <w:pPr>
                        <w:jc w:val="center"/>
                        <w:rPr>
                          <w:sz w:val="26"/>
                          <w:szCs w:val="28"/>
                        </w:rPr>
                      </w:pPr>
                      <w:r w:rsidRPr="000E4979">
                        <w:rPr>
                          <w:rFonts w:hint="eastAsia"/>
                          <w:sz w:val="18"/>
                          <w:szCs w:val="20"/>
                        </w:rPr>
                        <w:t>진행중인 프로젝트를 공개한다</w:t>
                      </w:r>
                    </w:p>
                  </w:txbxContent>
                </v:textbox>
              </v:rect>
            </w:pict>
          </mc:Fallback>
        </mc:AlternateContent>
      </w:r>
    </w:p>
    <w:p w14:paraId="582E2999" w14:textId="77777777" w:rsidR="00895047" w:rsidRDefault="00895047" w:rsidP="000E4979">
      <w:pPr>
        <w:widowControl/>
        <w:wordWrap/>
        <w:autoSpaceDE/>
        <w:autoSpaceDN/>
      </w:pPr>
    </w:p>
    <w:p w14:paraId="2D016A3A" w14:textId="77777777" w:rsidR="00895047" w:rsidRDefault="00895047" w:rsidP="000E4979">
      <w:pPr>
        <w:widowControl/>
        <w:wordWrap/>
        <w:autoSpaceDE/>
        <w:autoSpaceDN/>
      </w:pPr>
    </w:p>
    <w:p w14:paraId="1C2D94B3" w14:textId="19711C18" w:rsidR="00895047" w:rsidRDefault="00895047" w:rsidP="000E4979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D730EE" wp14:editId="1D93E514">
                <wp:simplePos x="0" y="0"/>
                <wp:positionH relativeFrom="column">
                  <wp:posOffset>4695825</wp:posOffset>
                </wp:positionH>
                <wp:positionV relativeFrom="paragraph">
                  <wp:posOffset>226695</wp:posOffset>
                </wp:positionV>
                <wp:extent cx="0" cy="485775"/>
                <wp:effectExtent l="0" t="0" r="38100" b="28575"/>
                <wp:wrapNone/>
                <wp:docPr id="239" name="직선 연결선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A9ECF9" id="직선 연결선 239" o:spid="_x0000_s1026" style="position:absolute;left:0;text-align:lef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9.75pt,17.85pt" to="369.75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" strokecolor="#4472c4 [3204]" strokeweight=".5pt">
                <v:stroke joinstyle="miter"/>
              </v:line>
            </w:pict>
          </mc:Fallback>
        </mc:AlternateContent>
      </w:r>
    </w:p>
    <w:p w14:paraId="085049D5" w14:textId="4FB1B6D0" w:rsidR="00895047" w:rsidRDefault="00895047" w:rsidP="000E4979">
      <w:pPr>
        <w:widowControl/>
        <w:wordWrap/>
        <w:autoSpaceDE/>
        <w:autoSpaceDN/>
      </w:pPr>
    </w:p>
    <w:p w14:paraId="5E215617" w14:textId="27314683" w:rsidR="00895047" w:rsidRDefault="00895047" w:rsidP="000E4979">
      <w:pPr>
        <w:widowControl/>
        <w:wordWrap/>
        <w:autoSpaceDE/>
        <w:autoSpaceDN/>
      </w:pPr>
    </w:p>
    <w:p w14:paraId="0D1D0D5F" w14:textId="7E78248D" w:rsidR="00895047" w:rsidRDefault="00895047" w:rsidP="000E4979">
      <w:pPr>
        <w:widowControl/>
        <w:wordWrap/>
        <w:autoSpaceDE/>
        <w:autoSpaceDN/>
      </w:pPr>
    </w:p>
    <w:p w14:paraId="621F3FC3" w14:textId="6FEF8EBF" w:rsidR="00895047" w:rsidRDefault="00264415" w:rsidP="00264415">
      <w:pPr>
        <w:pStyle w:val="2"/>
      </w:pPr>
      <w:r>
        <w:rPr>
          <w:rFonts w:hint="eastAsia"/>
        </w:rPr>
        <w:t>주의점</w:t>
      </w:r>
    </w:p>
    <w:p w14:paraId="5444360A" w14:textId="60E29419" w:rsidR="00264415" w:rsidRDefault="00264415" w:rsidP="00264415">
      <w:pPr>
        <w:pStyle w:val="4"/>
      </w:pPr>
      <w:r>
        <w:t>“</w:t>
      </w:r>
      <w:r>
        <w:rPr>
          <w:rFonts w:hint="eastAsia"/>
        </w:rPr>
        <w:t>바닷물을 끓이지 마라!</w:t>
      </w:r>
      <w:r>
        <w:t>”</w:t>
      </w:r>
    </w:p>
    <w:p w14:paraId="6F587100" w14:textId="0578F1BC" w:rsidR="00264415" w:rsidRDefault="00264415" w:rsidP="00264415">
      <w:pPr>
        <w:pStyle w:val="a"/>
      </w:pPr>
      <w:r>
        <w:rPr>
          <w:rFonts w:hint="eastAsia"/>
        </w:rPr>
        <w:t>이슈가 상황을 묻는 것인지,</w:t>
      </w:r>
      <w:r>
        <w:t xml:space="preserve"> </w:t>
      </w:r>
      <w:r>
        <w:rPr>
          <w:rFonts w:hint="eastAsia"/>
        </w:rPr>
        <w:t>액션을 묻는 것인지 이해</w:t>
      </w:r>
    </w:p>
    <w:p w14:paraId="0BDE77B7" w14:textId="389C2B80" w:rsidR="00264415" w:rsidRDefault="00264415" w:rsidP="00264415">
      <w:pPr>
        <w:pStyle w:val="a"/>
      </w:pPr>
      <w:r>
        <w:rPr>
          <w:rFonts w:hint="eastAsia"/>
        </w:rPr>
        <w:t xml:space="preserve">과도하게 세분화 하여 요소를 찾지 </w:t>
      </w:r>
      <w:proofErr w:type="gramStart"/>
      <w:r>
        <w:rPr>
          <w:rFonts w:hint="eastAsia"/>
        </w:rPr>
        <w:t xml:space="preserve">마라 </w:t>
      </w:r>
      <w:r>
        <w:t>/</w:t>
      </w:r>
      <w:proofErr w:type="gramEnd"/>
      <w:r>
        <w:t xml:space="preserve"> </w:t>
      </w:r>
      <w:r>
        <w:rPr>
          <w:rFonts w:hint="eastAsia"/>
        </w:rPr>
        <w:t>중요한 것은 문제 해결을 위한 결론 도출</w:t>
      </w:r>
    </w:p>
    <w:p w14:paraId="5A3DA1CB" w14:textId="46D06C8D" w:rsidR="00264415" w:rsidRDefault="00264415" w:rsidP="00264415">
      <w:pPr>
        <w:pStyle w:val="7"/>
        <w:ind w:left="400"/>
      </w:pPr>
      <w:r>
        <w:rPr>
          <w:rFonts w:hint="eastAsia"/>
        </w:rPr>
        <w:t>중요한 것은 문제해결을 위한 결론을 도출하는 것</w:t>
      </w:r>
    </w:p>
    <w:p w14:paraId="44E12946" w14:textId="0066C09D" w:rsidR="00264415" w:rsidRDefault="00264415" w:rsidP="00264415">
      <w:pPr>
        <w:pStyle w:val="a"/>
      </w:pPr>
      <w:r>
        <w:rPr>
          <w:rFonts w:hint="eastAsia"/>
        </w:rPr>
        <w:t xml:space="preserve">때로는 </w:t>
      </w:r>
      <w:r w:rsidRPr="00264415">
        <w:rPr>
          <w:rFonts w:hint="eastAsia"/>
          <w:color w:val="FF0000"/>
        </w:rPr>
        <w:t>기타 항목</w:t>
      </w:r>
      <w:r>
        <w:rPr>
          <w:rFonts w:hint="eastAsia"/>
        </w:rPr>
        <w:t>도 필요</w:t>
      </w:r>
    </w:p>
    <w:p w14:paraId="00F7FC9D" w14:textId="00B68F78" w:rsidR="00264415" w:rsidRDefault="00264415" w:rsidP="00264415">
      <w:pPr>
        <w:pStyle w:val="a"/>
      </w:pPr>
      <w:r>
        <w:rPr>
          <w:rFonts w:hint="eastAsia"/>
        </w:rPr>
        <w:t>기타 항목은 때로는 생략해도 좋다</w:t>
      </w:r>
    </w:p>
    <w:p w14:paraId="023AB9BE" w14:textId="11E5E7CA" w:rsidR="00D516C1" w:rsidRPr="00D516C1" w:rsidRDefault="00264415" w:rsidP="00D516C1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기타 항목의 생략 여부가 문제 해결을 위한 자원 배분을 할 때 얼마나 효율적인지 고려해라</w:t>
      </w:r>
      <w:r w:rsidR="00D516C1" w:rsidRPr="00D516C1">
        <w:br w:type="page"/>
      </w:r>
    </w:p>
    <w:p w14:paraId="1C459723" w14:textId="4A66327D" w:rsidR="0034451C" w:rsidRDefault="00D516C1" w:rsidP="0034451C">
      <w:pPr>
        <w:widowControl/>
        <w:wordWrap/>
        <w:autoSpaceDE/>
        <w:autoSpaceDN/>
        <w:rPr>
          <w:rStyle w:val="a9"/>
        </w:rPr>
      </w:pPr>
      <w:r w:rsidRPr="00D516C1">
        <w:rPr>
          <w:rStyle w:val="a9"/>
          <w:rFonts w:hint="eastAsia"/>
        </w:rPr>
        <w:lastRenderedPageBreak/>
        <w:t>2</w:t>
      </w:r>
      <w:r w:rsidRPr="00D516C1">
        <w:rPr>
          <w:rStyle w:val="a9"/>
        </w:rPr>
        <w:t>020. 04. 21</w:t>
      </w:r>
    </w:p>
    <w:p w14:paraId="4DABB848" w14:textId="5008D5BA" w:rsidR="00D516C1" w:rsidRDefault="00D516C1" w:rsidP="00D516C1">
      <w:pPr>
        <w:pStyle w:val="1"/>
        <w:ind w:left="200" w:right="200"/>
        <w:rPr>
          <w:rStyle w:val="a9"/>
          <w:color w:val="FFFFFF" w:themeColor="background1"/>
        </w:rPr>
      </w:pPr>
      <w:r w:rsidRPr="00D516C1">
        <w:rPr>
          <w:rStyle w:val="a9"/>
          <w:rFonts w:hint="eastAsia"/>
          <w:color w:val="FFFFFF" w:themeColor="background1"/>
        </w:rPr>
        <w:t>컨텐츠</w:t>
      </w:r>
      <w:r w:rsidRPr="00D516C1">
        <w:rPr>
          <w:rStyle w:val="a9"/>
          <w:rFonts w:hint="eastAsia"/>
          <w:color w:val="FFFFFF" w:themeColor="background1"/>
        </w:rPr>
        <w:t xml:space="preserve"> </w:t>
      </w:r>
      <w:r w:rsidRPr="00D516C1">
        <w:rPr>
          <w:rStyle w:val="a9"/>
          <w:rFonts w:hint="eastAsia"/>
          <w:color w:val="FFFFFF" w:themeColor="background1"/>
        </w:rPr>
        <w:t>디자인</w:t>
      </w:r>
      <w:r w:rsidRPr="00D516C1">
        <w:rPr>
          <w:rStyle w:val="a9"/>
          <w:rFonts w:hint="eastAsia"/>
          <w:color w:val="FFFFFF" w:themeColor="background1"/>
        </w:rPr>
        <w:t xml:space="preserve"> </w:t>
      </w:r>
      <w:r w:rsidRPr="00D516C1">
        <w:rPr>
          <w:rStyle w:val="a9"/>
          <w:rFonts w:hint="eastAsia"/>
          <w:color w:val="FFFFFF" w:themeColor="background1"/>
        </w:rPr>
        <w:t>입문</w:t>
      </w:r>
    </w:p>
    <w:p w14:paraId="7DFC25A5" w14:textId="34FD1444" w:rsidR="00D516C1" w:rsidRDefault="00D516C1" w:rsidP="00D516C1">
      <w:pPr>
        <w:pStyle w:val="4"/>
      </w:pPr>
      <w:r>
        <w:t>“</w:t>
      </w:r>
      <w:proofErr w:type="spellStart"/>
      <w:r>
        <w:rPr>
          <w:rFonts w:hint="eastAsia"/>
        </w:rPr>
        <w:t>컨텐츠란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뭘까</w:t>
      </w:r>
      <w:proofErr w:type="spellEnd"/>
      <w:r>
        <w:rPr>
          <w:rFonts w:hint="eastAsia"/>
        </w:rPr>
        <w:t>?</w:t>
      </w:r>
      <w:r>
        <w:t>”</w:t>
      </w:r>
    </w:p>
    <w:p w14:paraId="6BFF4FE3" w14:textId="3BB82E1A" w:rsidR="00D516C1" w:rsidRDefault="00D516C1" w:rsidP="00D516C1">
      <w:pPr>
        <w:pStyle w:val="a"/>
      </w:pPr>
      <w:proofErr w:type="gramStart"/>
      <w:r>
        <w:rPr>
          <w:rFonts w:hint="eastAsia"/>
        </w:rPr>
        <w:t xml:space="preserve">컨텐츠 </w:t>
      </w:r>
      <w:r>
        <w:t>:</w:t>
      </w:r>
      <w:proofErr w:type="gramEnd"/>
      <w:r>
        <w:t xml:space="preserve"> </w:t>
      </w:r>
      <w:r>
        <w:rPr>
          <w:rFonts w:hint="eastAsia"/>
        </w:rPr>
        <w:t>형식을 준수하면서 전달해주는 내용</w:t>
      </w:r>
      <w:r w:rsidR="003D2685">
        <w:rPr>
          <w:rFonts w:hint="eastAsia"/>
        </w:rPr>
        <w:t>(</w:t>
      </w:r>
      <w:proofErr w:type="spellStart"/>
      <w:r w:rsidR="003D2685">
        <w:rPr>
          <w:rFonts w:hint="eastAsia"/>
        </w:rPr>
        <w:t>즐길거리</w:t>
      </w:r>
      <w:proofErr w:type="spellEnd"/>
      <w:r w:rsidR="003D2685">
        <w:t>)</w:t>
      </w:r>
      <w:r w:rsidR="003D2685">
        <w:rPr>
          <w:rFonts w:hint="eastAsia"/>
        </w:rPr>
        <w:t>.</w:t>
      </w:r>
    </w:p>
    <w:p w14:paraId="23CD7F24" w14:textId="3EB873A0" w:rsidR="003D2685" w:rsidRDefault="003D2685" w:rsidP="003D2685">
      <w:pPr>
        <w:pStyle w:val="a"/>
        <w:numPr>
          <w:ilvl w:val="0"/>
          <w:numId w:val="0"/>
        </w:numPr>
        <w:ind w:left="403" w:hanging="403"/>
      </w:pPr>
    </w:p>
    <w:p w14:paraId="45389E1C" w14:textId="3C24C88C" w:rsidR="003D2685" w:rsidRDefault="003D2685" w:rsidP="003D2685">
      <w:pPr>
        <w:pStyle w:val="2"/>
      </w:pPr>
      <w:r>
        <w:rPr>
          <w:rFonts w:hint="eastAsia"/>
        </w:rPr>
        <w:t>컨텐츠 기획이란?</w:t>
      </w:r>
    </w:p>
    <w:p w14:paraId="3A9C7850" w14:textId="792C235D" w:rsidR="003D2685" w:rsidRDefault="003D2685" w:rsidP="003D2685">
      <w:pPr>
        <w:pStyle w:val="a"/>
      </w:pPr>
      <w:r>
        <w:rPr>
          <w:rFonts w:hint="eastAsia"/>
        </w:rPr>
        <w:t>기본적인 시스템을 꾸며 유저에게 더욱 즐길</w:t>
      </w:r>
      <w:r>
        <w:t xml:space="preserve"> </w:t>
      </w:r>
      <w:r>
        <w:rPr>
          <w:rFonts w:hint="eastAsia"/>
        </w:rPr>
        <w:t>것들을 제시해주는 작업</w:t>
      </w:r>
    </w:p>
    <w:p w14:paraId="3521E57D" w14:textId="706DAD72" w:rsidR="003D2685" w:rsidRPr="003D2685" w:rsidRDefault="003D2685" w:rsidP="003D2685">
      <w:pPr>
        <w:pStyle w:val="a"/>
        <w:numPr>
          <w:ilvl w:val="0"/>
          <w:numId w:val="0"/>
        </w:numPr>
        <w:ind w:left="403" w:hanging="403"/>
      </w:pPr>
    </w:p>
    <w:p w14:paraId="6E4B479A" w14:textId="028FB49A" w:rsidR="003D2685" w:rsidRDefault="003D2685" w:rsidP="003D2685">
      <w:pPr>
        <w:pStyle w:val="2"/>
      </w:pPr>
      <w:r>
        <w:rPr>
          <w:rFonts w:hint="eastAsia"/>
        </w:rPr>
        <w:t>컨텐츠 디자인의 목적</w:t>
      </w:r>
    </w:p>
    <w:p w14:paraId="5E102760" w14:textId="44BDEB11" w:rsidR="003D2685" w:rsidRDefault="003D2685" w:rsidP="003D2685">
      <w:pPr>
        <w:pStyle w:val="a"/>
      </w:pPr>
      <w:r>
        <w:rPr>
          <w:rFonts w:hint="eastAsia"/>
        </w:rPr>
        <w:t>게임에 미적,</w:t>
      </w:r>
      <w:r>
        <w:t xml:space="preserve"> </w:t>
      </w:r>
      <w:r>
        <w:rPr>
          <w:rFonts w:hint="eastAsia"/>
        </w:rPr>
        <w:t xml:space="preserve">심리적 살을 입혀 유저의 </w:t>
      </w:r>
      <w:r w:rsidRPr="003D2685">
        <w:rPr>
          <w:rFonts w:hint="eastAsia"/>
          <w:color w:val="FF0000"/>
        </w:rPr>
        <w:t>만족도</w:t>
      </w:r>
      <w:r>
        <w:rPr>
          <w:rFonts w:hint="eastAsia"/>
        </w:rPr>
        <w:t>를 높임</w:t>
      </w:r>
    </w:p>
    <w:p w14:paraId="44EFB534" w14:textId="21C80D2E" w:rsidR="003D2685" w:rsidRDefault="003D2685" w:rsidP="003D2685">
      <w:pPr>
        <w:pStyle w:val="a"/>
      </w:pPr>
      <w:r>
        <w:rPr>
          <w:rFonts w:hint="eastAsia"/>
        </w:rPr>
        <w:t xml:space="preserve">유저의 심리적 만족도 향상을 통해 게임 플레이와 구매의 </w:t>
      </w:r>
      <w:r w:rsidRPr="003D2685">
        <w:rPr>
          <w:rFonts w:hint="eastAsia"/>
          <w:color w:val="FF0000"/>
        </w:rPr>
        <w:t>동기</w:t>
      </w:r>
      <w:r>
        <w:rPr>
          <w:rFonts w:hint="eastAsia"/>
        </w:rPr>
        <w:t xml:space="preserve"> 부여</w:t>
      </w:r>
    </w:p>
    <w:p w14:paraId="34C0CBC7" w14:textId="107F9210" w:rsidR="003D2685" w:rsidRDefault="003D2685" w:rsidP="003D2685">
      <w:pPr>
        <w:pStyle w:val="a"/>
      </w:pPr>
      <w:r>
        <w:rPr>
          <w:rFonts w:hint="eastAsia"/>
        </w:rPr>
        <w:t xml:space="preserve">유저가 게임에서 흥미를 잃고 이탈하지 않도록 컨텐츠 소진을 방지하는 계속적인 </w:t>
      </w:r>
      <w:r w:rsidRPr="003D2685">
        <w:rPr>
          <w:rFonts w:hint="eastAsia"/>
          <w:color w:val="FF0000"/>
        </w:rPr>
        <w:t>즐길 거리의 공급</w:t>
      </w:r>
    </w:p>
    <w:p w14:paraId="09131BE0" w14:textId="4C2467DE" w:rsidR="003D2685" w:rsidRDefault="003D2685" w:rsidP="003D2685">
      <w:pPr>
        <w:pStyle w:val="a"/>
      </w:pPr>
      <w:r>
        <w:rPr>
          <w:rFonts w:hint="eastAsia"/>
        </w:rPr>
        <w:t xml:space="preserve">컨텐츠와 관련 작업 리스트에 대한 </w:t>
      </w:r>
      <w:r w:rsidRPr="003D2685">
        <w:rPr>
          <w:rFonts w:hint="eastAsia"/>
          <w:color w:val="FF0000"/>
        </w:rPr>
        <w:t>명확하고 세부적인 가이드</w:t>
      </w:r>
      <w:r>
        <w:rPr>
          <w:rFonts w:hint="eastAsia"/>
        </w:rPr>
        <w:t>(우리가 어떤 컨텐츠를,</w:t>
      </w:r>
      <w:r>
        <w:t xml:space="preserve"> </w:t>
      </w:r>
      <w:r>
        <w:rPr>
          <w:rFonts w:hint="eastAsia"/>
        </w:rPr>
        <w:t>어떻게 만들어야 하는가?</w:t>
      </w:r>
      <w:r>
        <w:t>)</w:t>
      </w:r>
      <w:r>
        <w:rPr>
          <w:rFonts w:hint="eastAsia"/>
        </w:rPr>
        <w:t>제시</w:t>
      </w:r>
    </w:p>
    <w:p w14:paraId="77214C91" w14:textId="16FFB38E" w:rsidR="003D2685" w:rsidRDefault="003D2685" w:rsidP="00E00EA2">
      <w:pPr>
        <w:pStyle w:val="a"/>
      </w:pPr>
      <w:r>
        <w:rPr>
          <w:rFonts w:hint="eastAsia"/>
        </w:rPr>
        <w:t>작업의 양적,</w:t>
      </w:r>
      <w:r>
        <w:t xml:space="preserve"> </w:t>
      </w:r>
      <w:r>
        <w:rPr>
          <w:rFonts w:hint="eastAsia"/>
        </w:rPr>
        <w:t xml:space="preserve">질적 수준을 정하고 </w:t>
      </w:r>
      <w:r w:rsidRPr="003D2685">
        <w:rPr>
          <w:rFonts w:hint="eastAsia"/>
          <w:color w:val="FF0000"/>
        </w:rPr>
        <w:t>작업에 대한 당위성</w:t>
      </w:r>
      <w:r>
        <w:rPr>
          <w:rFonts w:hint="eastAsia"/>
        </w:rPr>
        <w:t>(이 컨텐츠는 왜 만들어야 하는가?</w:t>
      </w:r>
      <w:r>
        <w:t xml:space="preserve"> </w:t>
      </w:r>
      <w:r>
        <w:rPr>
          <w:rFonts w:hint="eastAsia"/>
        </w:rPr>
        <w:t>에 대한 대답</w:t>
      </w:r>
      <w:r>
        <w:t>)</w:t>
      </w:r>
      <w:r>
        <w:rPr>
          <w:rFonts w:hint="eastAsia"/>
        </w:rPr>
        <w:t>을 부여</w:t>
      </w:r>
    </w:p>
    <w:p w14:paraId="6A980641" w14:textId="25FFA72E" w:rsidR="00E00EA2" w:rsidRDefault="00095E72" w:rsidP="00E00EA2">
      <w:pPr>
        <w:pStyle w:val="a"/>
      </w:pPr>
      <w:r>
        <w:rPr>
          <w:rFonts w:hint="eastAsia"/>
        </w:rPr>
        <w:t xml:space="preserve">컨텐츠는 크게 </w:t>
      </w:r>
      <w:r w:rsidR="00E00EA2">
        <w:rPr>
          <w:rFonts w:hint="eastAsia"/>
        </w:rPr>
        <w:t>오브젝트</w:t>
      </w:r>
      <w:r>
        <w:rPr>
          <w:rFonts w:hint="eastAsia"/>
        </w:rPr>
        <w:t xml:space="preserve"> 기반(</w:t>
      </w:r>
      <w:r w:rsidR="00E00EA2">
        <w:rPr>
          <w:rFonts w:hint="eastAsia"/>
        </w:rPr>
        <w:t>몬스터,</w:t>
      </w:r>
      <w:r w:rsidR="00E00EA2">
        <w:t xml:space="preserve"> </w:t>
      </w:r>
      <w:r w:rsidR="00E00EA2">
        <w:rPr>
          <w:rFonts w:hint="eastAsia"/>
        </w:rPr>
        <w:t>장비,</w:t>
      </w:r>
      <w:r w:rsidR="00E00EA2">
        <w:t xml:space="preserve"> </w:t>
      </w:r>
      <w:r w:rsidR="00E00EA2">
        <w:rPr>
          <w:rFonts w:hint="eastAsia"/>
        </w:rPr>
        <w:t>아이템,</w:t>
      </w:r>
      <w:r w:rsidR="00E00EA2">
        <w:t xml:space="preserve"> </w:t>
      </w:r>
      <w:r w:rsidR="00E00EA2">
        <w:rPr>
          <w:rFonts w:hint="eastAsia"/>
        </w:rPr>
        <w:t>스킬,</w:t>
      </w:r>
      <w:r w:rsidR="00E00EA2">
        <w:t xml:space="preserve"> </w:t>
      </w:r>
      <w:r w:rsidR="00E00EA2">
        <w:rPr>
          <w:rFonts w:hint="eastAsia"/>
        </w:rPr>
        <w:t>캐릭터 등등</w:t>
      </w:r>
      <w:r w:rsidR="00E00EA2">
        <w:t>…</w:t>
      </w:r>
      <w:r>
        <w:t xml:space="preserve">), </w:t>
      </w:r>
      <w:r>
        <w:rPr>
          <w:rFonts w:hint="eastAsia"/>
        </w:rPr>
        <w:t>시스템 기반(</w:t>
      </w:r>
      <w:proofErr w:type="spellStart"/>
      <w:r>
        <w:rPr>
          <w:rFonts w:hint="eastAsia"/>
        </w:rPr>
        <w:t>보스전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탑,</w:t>
      </w:r>
      <w:r>
        <w:t xml:space="preserve"> </w:t>
      </w:r>
      <w:proofErr w:type="gramStart"/>
      <w:r>
        <w:rPr>
          <w:rFonts w:hint="eastAsia"/>
        </w:rPr>
        <w:t>장비강화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합성 </w:t>
      </w:r>
      <w:r>
        <w:t xml:space="preserve">/ </w:t>
      </w:r>
      <w:r>
        <w:rPr>
          <w:rFonts w:hint="eastAsia"/>
        </w:rPr>
        <w:t>제작,</w:t>
      </w:r>
      <w:r>
        <w:t xml:space="preserve"> </w:t>
      </w:r>
      <w:proofErr w:type="spellStart"/>
      <w:r>
        <w:rPr>
          <w:rFonts w:hint="eastAsia"/>
        </w:rPr>
        <w:t>공성전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레이드</w:t>
      </w:r>
      <w:r>
        <w:t>)</w:t>
      </w:r>
    </w:p>
    <w:p w14:paraId="5BBD6341" w14:textId="0B95A2C3" w:rsidR="00666061" w:rsidRDefault="00666061" w:rsidP="00666061">
      <w:pPr>
        <w:pStyle w:val="a"/>
        <w:numPr>
          <w:ilvl w:val="0"/>
          <w:numId w:val="0"/>
        </w:numPr>
      </w:pPr>
    </w:p>
    <w:p w14:paraId="0691C6C5" w14:textId="00E95695" w:rsidR="00666061" w:rsidRDefault="00666061" w:rsidP="00666061">
      <w:pPr>
        <w:pStyle w:val="2"/>
      </w:pPr>
      <w:r>
        <w:rPr>
          <w:rFonts w:hint="eastAsia"/>
        </w:rPr>
        <w:t>세부 컨텐츠 디자인의 순서</w:t>
      </w:r>
    </w:p>
    <w:p w14:paraId="12AB3712" w14:textId="36B02BB4" w:rsidR="00666061" w:rsidRDefault="00666061" w:rsidP="00666061">
      <w:pPr>
        <w:pStyle w:val="a"/>
      </w:pPr>
      <w:r>
        <w:rPr>
          <w:rFonts w:hint="eastAsia"/>
        </w:rPr>
        <w:t xml:space="preserve">해당 컨텐츠 구현을 위한 </w:t>
      </w:r>
      <w:r w:rsidRPr="00666061">
        <w:rPr>
          <w:rFonts w:hint="eastAsia"/>
          <w:color w:val="FF0000"/>
        </w:rPr>
        <w:t>시스템 디자인</w:t>
      </w:r>
      <w:r>
        <w:rPr>
          <w:rFonts w:hint="eastAsia"/>
        </w:rPr>
        <w:t>의 파악(구조 및 규칙</w:t>
      </w:r>
      <w:r>
        <w:t>)</w:t>
      </w:r>
    </w:p>
    <w:p w14:paraId="1F895862" w14:textId="238F2544" w:rsidR="00666061" w:rsidRDefault="00666061" w:rsidP="00666061">
      <w:pPr>
        <w:pStyle w:val="a"/>
      </w:pPr>
      <w:r>
        <w:rPr>
          <w:rFonts w:hint="eastAsia"/>
        </w:rPr>
        <w:t xml:space="preserve">해당 컨텐츠의 </w:t>
      </w:r>
      <w:r w:rsidRPr="00666061">
        <w:rPr>
          <w:rFonts w:hint="eastAsia"/>
          <w:color w:val="FF0000"/>
        </w:rPr>
        <w:t>기획 의도</w:t>
      </w:r>
      <w:r>
        <w:rPr>
          <w:rFonts w:hint="eastAsia"/>
        </w:rPr>
        <w:t xml:space="preserve"> 설정</w:t>
      </w:r>
    </w:p>
    <w:p w14:paraId="45956D75" w14:textId="5B293017" w:rsidR="00666061" w:rsidRDefault="00666061" w:rsidP="00666061">
      <w:pPr>
        <w:pStyle w:val="a"/>
      </w:pPr>
      <w:r>
        <w:rPr>
          <w:rFonts w:hint="eastAsia"/>
        </w:rPr>
        <w:t xml:space="preserve">기획 </w:t>
      </w:r>
      <w:r w:rsidRPr="00666061">
        <w:rPr>
          <w:rFonts w:hint="eastAsia"/>
          <w:color w:val="FF0000"/>
        </w:rPr>
        <w:t>의도</w:t>
      </w:r>
      <w:r w:rsidR="00B6305E">
        <w:rPr>
          <w:rFonts w:hint="eastAsia"/>
          <w:color w:val="FF0000"/>
        </w:rPr>
        <w:t xml:space="preserve"> </w:t>
      </w:r>
      <w:r w:rsidRPr="00666061">
        <w:rPr>
          <w:rFonts w:hint="eastAsia"/>
          <w:color w:val="FF0000"/>
        </w:rPr>
        <w:t>구체화</w:t>
      </w:r>
    </w:p>
    <w:p w14:paraId="7F9D2CB2" w14:textId="2944FB0A" w:rsidR="00666061" w:rsidRDefault="00666061" w:rsidP="00666061">
      <w:pPr>
        <w:pStyle w:val="a"/>
      </w:pPr>
      <w:r>
        <w:rPr>
          <w:rFonts w:hint="eastAsia"/>
        </w:rPr>
        <w:t xml:space="preserve">해당 컨텐츠의 </w:t>
      </w:r>
      <w:r w:rsidRPr="00666061">
        <w:rPr>
          <w:rFonts w:hint="eastAsia"/>
          <w:color w:val="FF0000"/>
        </w:rPr>
        <w:t>비주얼,</w:t>
      </w:r>
      <w:r w:rsidRPr="00666061">
        <w:rPr>
          <w:color w:val="FF0000"/>
        </w:rPr>
        <w:t xml:space="preserve"> </w:t>
      </w:r>
      <w:r w:rsidRPr="00666061">
        <w:rPr>
          <w:rFonts w:hint="eastAsia"/>
          <w:color w:val="FF0000"/>
        </w:rPr>
        <w:t>스토리,</w:t>
      </w:r>
      <w:r w:rsidRPr="00666061">
        <w:rPr>
          <w:color w:val="FF0000"/>
        </w:rPr>
        <w:t xml:space="preserve"> </w:t>
      </w:r>
      <w:r w:rsidRPr="00666061">
        <w:rPr>
          <w:rFonts w:hint="eastAsia"/>
          <w:color w:val="FF0000"/>
        </w:rPr>
        <w:t>게임플레이,</w:t>
      </w:r>
      <w:r w:rsidRPr="00666061">
        <w:rPr>
          <w:color w:val="FF0000"/>
        </w:rPr>
        <w:t xml:space="preserve"> </w:t>
      </w:r>
      <w:r w:rsidRPr="00666061">
        <w:rPr>
          <w:rFonts w:hint="eastAsia"/>
          <w:color w:val="FF0000"/>
        </w:rPr>
        <w:t>보상</w:t>
      </w:r>
      <w:r>
        <w:rPr>
          <w:rFonts w:hint="eastAsia"/>
        </w:rPr>
        <w:t xml:space="preserve"> 설정</w:t>
      </w:r>
    </w:p>
    <w:p w14:paraId="0B859492" w14:textId="306CE2A8" w:rsidR="007F75C6" w:rsidRDefault="00666061" w:rsidP="007F75C6">
      <w:pPr>
        <w:pStyle w:val="a"/>
      </w:pPr>
      <w:r>
        <w:rPr>
          <w:rFonts w:hint="eastAsia"/>
        </w:rPr>
        <w:t xml:space="preserve">해당 컨텐츠의 </w:t>
      </w:r>
      <w:r w:rsidRPr="00666061">
        <w:rPr>
          <w:rFonts w:hint="eastAsia"/>
          <w:color w:val="FF0000"/>
        </w:rPr>
        <w:t>세부 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설정 및 </w:t>
      </w:r>
      <w:r w:rsidRPr="00666061">
        <w:rPr>
          <w:rFonts w:hint="eastAsia"/>
          <w:color w:val="FF0000"/>
        </w:rPr>
        <w:t>테스트</w:t>
      </w:r>
    </w:p>
    <w:p w14:paraId="5C400585" w14:textId="76C681A5" w:rsidR="007F75C6" w:rsidRDefault="007F75C6" w:rsidP="007F75C6">
      <w:pPr>
        <w:pStyle w:val="a"/>
      </w:pPr>
      <w:r>
        <w:rPr>
          <w:rFonts w:hint="eastAsia"/>
        </w:rPr>
        <w:t>시스템과 컨텐츠는 서로</w:t>
      </w:r>
      <w:r>
        <w:t xml:space="preserve"> </w:t>
      </w:r>
      <w:r>
        <w:rPr>
          <w:rFonts w:hint="eastAsia"/>
        </w:rPr>
        <w:t>상호 보완적인 위치이다(닭과 계란과</w:t>
      </w:r>
      <w:r>
        <w:t xml:space="preserve"> </w:t>
      </w:r>
      <w:r>
        <w:rPr>
          <w:rFonts w:hint="eastAsia"/>
        </w:rPr>
        <w:t>같이 둘 중 먼저는 없다.</w:t>
      </w:r>
      <w:r>
        <w:t>)</w:t>
      </w:r>
    </w:p>
    <w:p w14:paraId="38688563" w14:textId="19588690" w:rsidR="007F75C6" w:rsidRDefault="007F75C6" w:rsidP="007F75C6">
      <w:pPr>
        <w:pStyle w:val="a"/>
        <w:numPr>
          <w:ilvl w:val="0"/>
          <w:numId w:val="0"/>
        </w:numPr>
        <w:ind w:left="403" w:hanging="403"/>
      </w:pPr>
    </w:p>
    <w:p w14:paraId="742F0991" w14:textId="7E5AD8CE" w:rsidR="0044645A" w:rsidRDefault="0044645A" w:rsidP="0044645A">
      <w:pPr>
        <w:pStyle w:val="2"/>
      </w:pPr>
      <w:r>
        <w:rPr>
          <w:rFonts w:hint="eastAsia"/>
        </w:rPr>
        <w:t>시스템 디자인 분석</w:t>
      </w:r>
    </w:p>
    <w:p w14:paraId="7E3C5BE8" w14:textId="44E1780D" w:rsidR="0044645A" w:rsidRDefault="0044645A" w:rsidP="0044645A">
      <w:pPr>
        <w:pStyle w:val="3"/>
        <w:ind w:left="840" w:hanging="440"/>
      </w:pPr>
      <w:r>
        <w:rPr>
          <w:rFonts w:hint="eastAsia"/>
        </w:rPr>
        <w:t>[해당 컨텐츠 제작에 연관된 시스템 디자인을 리뷰하고 구현 가능한 수준을 점검]</w:t>
      </w:r>
    </w:p>
    <w:p w14:paraId="18C75D85" w14:textId="77865AE8" w:rsidR="0044645A" w:rsidRDefault="0044645A" w:rsidP="0044645A">
      <w:pPr>
        <w:pStyle w:val="a"/>
      </w:pPr>
      <w:r>
        <w:rPr>
          <w:rFonts w:hint="eastAsia"/>
        </w:rPr>
        <w:t>추가 캐릭터 제작을 위해서는 캐릭터 시스템,</w:t>
      </w:r>
      <w:r>
        <w:t xml:space="preserve"> </w:t>
      </w:r>
      <w:r>
        <w:rPr>
          <w:rFonts w:hint="eastAsia"/>
        </w:rPr>
        <w:t>아이템 시스템,</w:t>
      </w:r>
      <w:r>
        <w:t xml:space="preserve"> </w:t>
      </w:r>
      <w:r>
        <w:rPr>
          <w:rFonts w:hint="eastAsia"/>
        </w:rPr>
        <w:t xml:space="preserve">스킬 시스템 등을 함께 </w:t>
      </w:r>
      <w:proofErr w:type="spellStart"/>
      <w:r>
        <w:rPr>
          <w:rFonts w:hint="eastAsia"/>
        </w:rPr>
        <w:t>리뷰해야함</w:t>
      </w:r>
      <w:proofErr w:type="spellEnd"/>
    </w:p>
    <w:p w14:paraId="785A7D60" w14:textId="4F116B99" w:rsidR="0044645A" w:rsidRDefault="0044645A" w:rsidP="0044645A">
      <w:pPr>
        <w:pStyle w:val="a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캐릭터 컨텐츠 설계 시 체크해야 하는 시스템 디자인의 예시(중 매우 일부</w:t>
      </w:r>
      <w:r>
        <w:t>)</w:t>
      </w:r>
    </w:p>
    <w:p w14:paraId="30AB9ED7" w14:textId="377AD2B8" w:rsidR="0044645A" w:rsidRDefault="0044645A" w:rsidP="0044645A">
      <w:pPr>
        <w:pStyle w:val="7"/>
        <w:ind w:left="400"/>
      </w:pPr>
      <w:r>
        <w:rPr>
          <w:rFonts w:hint="eastAsia"/>
        </w:rPr>
        <w:t>한 명의 플레이어는 한 명의 캐릭터만 플레이 할 수 있는가?</w:t>
      </w:r>
    </w:p>
    <w:p w14:paraId="7DF2A37F" w14:textId="235CFEA9" w:rsidR="0044645A" w:rsidRDefault="0044645A" w:rsidP="0044645A">
      <w:pPr>
        <w:pStyle w:val="7"/>
        <w:ind w:left="400"/>
      </w:pPr>
      <w:r>
        <w:rPr>
          <w:rFonts w:hint="eastAsia"/>
        </w:rPr>
        <w:t xml:space="preserve">캐릭터는 한 가지 직업만 </w:t>
      </w:r>
      <w:proofErr w:type="gramStart"/>
      <w:r>
        <w:rPr>
          <w:rFonts w:hint="eastAsia"/>
        </w:rPr>
        <w:t>가지는가?여러</w:t>
      </w:r>
      <w:proofErr w:type="gramEnd"/>
      <w:r>
        <w:rPr>
          <w:rFonts w:hint="eastAsia"/>
        </w:rPr>
        <w:t xml:space="preserve"> 개의 직업을 소유할 수 있을 경우 주 직업과 보조 직업의 차이점이 있는가?</w:t>
      </w:r>
      <w:r>
        <w:t xml:space="preserve"> </w:t>
      </w:r>
      <w:r>
        <w:rPr>
          <w:rFonts w:hint="eastAsia"/>
        </w:rPr>
        <w:t>직업의 레벨이 존재하는가?</w:t>
      </w:r>
    </w:p>
    <w:p w14:paraId="1522F92A" w14:textId="0CE7AC0F" w:rsidR="0044645A" w:rsidRDefault="0044645A" w:rsidP="0044645A">
      <w:pPr>
        <w:pStyle w:val="7"/>
        <w:ind w:left="400"/>
      </w:pPr>
      <w:r>
        <w:rPr>
          <w:rFonts w:hint="eastAsia"/>
        </w:rPr>
        <w:t xml:space="preserve">커스터마이징이 가능한 </w:t>
      </w:r>
      <w:r>
        <w:t xml:space="preserve">Body </w:t>
      </w:r>
      <w:proofErr w:type="gramStart"/>
      <w:r>
        <w:t>Par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어떻게 구분되는가?</w:t>
      </w:r>
    </w:p>
    <w:p w14:paraId="00768D94" w14:textId="3EA21BA8" w:rsidR="00974F9E" w:rsidRDefault="0044645A" w:rsidP="00B209CA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능력치는 어떻게 구성되어 있는가?</w:t>
      </w:r>
      <w:r>
        <w:t xml:space="preserve"> </w:t>
      </w:r>
      <w:r>
        <w:rPr>
          <w:rFonts w:hint="eastAsia"/>
        </w:rPr>
        <w:t>능력치에 영향을 미치는 요소가 무엇인가?</w:t>
      </w:r>
    </w:p>
    <w:p w14:paraId="6C0BC934" w14:textId="77777777" w:rsidR="00974F9E" w:rsidRDefault="00974F9E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0B267CDE" w14:textId="7F532814" w:rsidR="0044645A" w:rsidRDefault="004A3590" w:rsidP="004D3D02">
      <w:pPr>
        <w:pStyle w:val="2"/>
      </w:pPr>
      <w:r>
        <w:rPr>
          <w:rFonts w:hint="eastAsia"/>
        </w:rPr>
        <w:lastRenderedPageBreak/>
        <w:t>기획 의도 설정</w:t>
      </w:r>
    </w:p>
    <w:p w14:paraId="34358F7C" w14:textId="30664C27" w:rsidR="004A3590" w:rsidRDefault="004A3590" w:rsidP="004A3590">
      <w:pPr>
        <w:pStyle w:val="a"/>
      </w:pPr>
      <w:r>
        <w:rPr>
          <w:rFonts w:hint="eastAsia"/>
        </w:rPr>
        <w:t xml:space="preserve">해당 컨텐츠를 통해 유저에게 어떤 체험을 전달할 </w:t>
      </w:r>
      <w:proofErr w:type="gramStart"/>
      <w:r>
        <w:rPr>
          <w:rFonts w:hint="eastAsia"/>
        </w:rPr>
        <w:t>것</w:t>
      </w:r>
      <w:r w:rsidR="00811FAD">
        <w:rPr>
          <w:rFonts w:hint="eastAsia"/>
        </w:rPr>
        <w:t>인</w:t>
      </w:r>
      <w:r>
        <w:rPr>
          <w:rFonts w:hint="eastAsia"/>
        </w:rPr>
        <w:t>가?</w:t>
      </w:r>
      <w:r>
        <w:t>(</w:t>
      </w:r>
      <w:proofErr w:type="gramEnd"/>
      <w:r w:rsidRPr="004A3590">
        <w:rPr>
          <w:color w:val="FF0000"/>
        </w:rPr>
        <w:t>To Give</w:t>
      </w:r>
      <w:r>
        <w:t>)</w:t>
      </w:r>
    </w:p>
    <w:p w14:paraId="3CE7DCFE" w14:textId="7C77FB2C" w:rsidR="004A3590" w:rsidRDefault="004A3590" w:rsidP="004A3590">
      <w:pPr>
        <w:pStyle w:val="a"/>
      </w:pPr>
      <w:r>
        <w:t xml:space="preserve">해당 </w:t>
      </w:r>
      <w:r>
        <w:rPr>
          <w:rFonts w:hint="eastAsia"/>
        </w:rPr>
        <w:t xml:space="preserve">컨텐츠를 통해 유저로부터 무엇을 기대할 수 </w:t>
      </w:r>
      <w:proofErr w:type="gramStart"/>
      <w:r>
        <w:rPr>
          <w:rFonts w:hint="eastAsia"/>
        </w:rPr>
        <w:t>있는가?</w:t>
      </w:r>
      <w:r>
        <w:t>(</w:t>
      </w:r>
      <w:proofErr w:type="gramEnd"/>
      <w:r w:rsidRPr="004A3590">
        <w:rPr>
          <w:color w:val="FF0000"/>
        </w:rPr>
        <w:t>To Get</w:t>
      </w:r>
      <w:r>
        <w:t>)</w:t>
      </w:r>
    </w:p>
    <w:p w14:paraId="21EBD307" w14:textId="5F844F5B" w:rsidR="004A3590" w:rsidRDefault="004A3590" w:rsidP="004A3590">
      <w:pPr>
        <w:pStyle w:val="a"/>
      </w:pPr>
      <w:r>
        <w:rPr>
          <w:rFonts w:hint="eastAsia"/>
        </w:rPr>
        <w:t xml:space="preserve">어떤 리소스를 어떻게 투입할 </w:t>
      </w:r>
      <w:proofErr w:type="gramStart"/>
      <w:r>
        <w:rPr>
          <w:rFonts w:hint="eastAsia"/>
        </w:rPr>
        <w:t>것인가?</w:t>
      </w:r>
      <w:r>
        <w:t>(</w:t>
      </w:r>
      <w:proofErr w:type="gramEnd"/>
      <w:r>
        <w:rPr>
          <w:rFonts w:hint="eastAsia"/>
        </w:rPr>
        <w:t>작업기간,</w:t>
      </w:r>
      <w:r>
        <w:t xml:space="preserve"> </w:t>
      </w:r>
      <w:r>
        <w:rPr>
          <w:rFonts w:hint="eastAsia"/>
        </w:rPr>
        <w:t>작업자,</w:t>
      </w:r>
      <w:r>
        <w:t xml:space="preserve"> </w:t>
      </w:r>
      <w:proofErr w:type="spellStart"/>
      <w:r>
        <w:rPr>
          <w:rFonts w:hint="eastAsia"/>
        </w:rPr>
        <w:t>데이터량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그래픽 </w:t>
      </w:r>
      <w:proofErr w:type="spellStart"/>
      <w:r>
        <w:rPr>
          <w:rFonts w:hint="eastAsia"/>
        </w:rPr>
        <w:t>리소스량</w:t>
      </w:r>
      <w:proofErr w:type="spellEnd"/>
      <w:r>
        <w:rPr>
          <w:rFonts w:hint="eastAsia"/>
        </w:rPr>
        <w:t xml:space="preserve"> 등</w:t>
      </w:r>
      <w:r>
        <w:t>)</w:t>
      </w:r>
    </w:p>
    <w:p w14:paraId="71E54074" w14:textId="02E69FA6" w:rsidR="00811FAD" w:rsidRDefault="00811FAD" w:rsidP="00811FAD">
      <w:pPr>
        <w:pStyle w:val="a"/>
        <w:numPr>
          <w:ilvl w:val="0"/>
          <w:numId w:val="0"/>
        </w:numPr>
        <w:ind w:left="403" w:hanging="403"/>
      </w:pPr>
    </w:p>
    <w:p w14:paraId="3BEFDBD7" w14:textId="3230C71D" w:rsidR="00811FAD" w:rsidRDefault="00811FAD" w:rsidP="00811FAD">
      <w:pPr>
        <w:pStyle w:val="2"/>
      </w:pPr>
      <w:r>
        <w:rPr>
          <w:rFonts w:hint="eastAsia"/>
        </w:rPr>
        <w:t>기획 의도 설정 참고 사항</w:t>
      </w:r>
    </w:p>
    <w:p w14:paraId="145381F3" w14:textId="6C20A7DC" w:rsidR="00811FAD" w:rsidRDefault="00811FAD" w:rsidP="00811FAD">
      <w:pPr>
        <w:pStyle w:val="a"/>
      </w:pPr>
      <w:r>
        <w:rPr>
          <w:rFonts w:hint="eastAsia"/>
        </w:rPr>
        <w:t xml:space="preserve">타겟 </w:t>
      </w:r>
      <w:r w:rsidR="004A775C" w:rsidRPr="004A775C">
        <w:rPr>
          <w:rFonts w:hint="eastAsia"/>
          <w:color w:val="FF0000"/>
        </w:rPr>
        <w:t>유</w:t>
      </w:r>
      <w:r w:rsidRPr="004A775C">
        <w:rPr>
          <w:rFonts w:hint="eastAsia"/>
          <w:color w:val="FF0000"/>
        </w:rPr>
        <w:t>저</w:t>
      </w:r>
      <w:r>
        <w:rPr>
          <w:rFonts w:hint="eastAsia"/>
        </w:rPr>
        <w:t xml:space="preserve">와 </w:t>
      </w:r>
      <w:r w:rsidRPr="004A775C">
        <w:rPr>
          <w:rFonts w:hint="eastAsia"/>
          <w:color w:val="FF0000"/>
        </w:rPr>
        <w:t>상황</w:t>
      </w:r>
      <w:r>
        <w:rPr>
          <w:rFonts w:hint="eastAsia"/>
        </w:rPr>
        <w:t>에 대한 분석이 선행되어야 함</w:t>
      </w:r>
    </w:p>
    <w:p w14:paraId="5883F886" w14:textId="3BD49736" w:rsidR="00811FAD" w:rsidRDefault="00811FAD" w:rsidP="00811FAD">
      <w:pPr>
        <w:pStyle w:val="a"/>
      </w:pPr>
      <w:r>
        <w:rPr>
          <w:rFonts w:hint="eastAsia"/>
        </w:rPr>
        <w:t>해당 컨텐츠를 왜 만들어야 하는가?</w:t>
      </w:r>
      <w:r w:rsidR="004A775C"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반문해 가면서 기획 의도를 다듬어가면 더욱 명확하고 쓸모 있는 기획 의도를 설정할 수 있음</w:t>
      </w:r>
    </w:p>
    <w:p w14:paraId="2CED9494" w14:textId="168F2316" w:rsidR="00811FAD" w:rsidRDefault="00811FAD" w:rsidP="00811FAD">
      <w:pPr>
        <w:pStyle w:val="7"/>
        <w:ind w:left="400"/>
      </w:pPr>
      <w:r>
        <w:rPr>
          <w:rFonts w:hint="eastAsia"/>
        </w:rPr>
        <w:t>어떤 유저가 좋아하는 컨텐츠인가?</w:t>
      </w:r>
    </w:p>
    <w:p w14:paraId="35DE2FE4" w14:textId="29EBC1A0" w:rsidR="00811FAD" w:rsidRDefault="00811FAD" w:rsidP="00811FAD">
      <w:pPr>
        <w:pStyle w:val="7"/>
        <w:ind w:left="400"/>
      </w:pPr>
      <w:r>
        <w:rPr>
          <w:rFonts w:hint="eastAsia"/>
        </w:rPr>
        <w:t>현재 게임에서 가장 부족한 부분은 무엇인가?</w:t>
      </w:r>
    </w:p>
    <w:p w14:paraId="546FE0EE" w14:textId="439A6E88" w:rsidR="00811FAD" w:rsidRDefault="00811FAD" w:rsidP="00811FAD">
      <w:pPr>
        <w:pStyle w:val="7"/>
        <w:ind w:left="400"/>
      </w:pPr>
      <w:r>
        <w:rPr>
          <w:rFonts w:hint="eastAsia"/>
        </w:rPr>
        <w:t>해당 컨텐츠가 해결해야 하는 문제는?</w:t>
      </w:r>
    </w:p>
    <w:p w14:paraId="7DB51F71" w14:textId="1E51CFB7" w:rsidR="00811FAD" w:rsidRDefault="00811FAD" w:rsidP="00811FAD">
      <w:pPr>
        <w:pStyle w:val="7"/>
        <w:ind w:left="400"/>
      </w:pPr>
      <w:r>
        <w:rPr>
          <w:rFonts w:hint="eastAsia"/>
        </w:rPr>
        <w:t>각 직업,</w:t>
      </w:r>
      <w:r>
        <w:t xml:space="preserve"> </w:t>
      </w:r>
      <w:r>
        <w:rPr>
          <w:rFonts w:hint="eastAsia"/>
        </w:rPr>
        <w:t>레벨 별 컨텐츠 소모 속도는?</w:t>
      </w:r>
    </w:p>
    <w:p w14:paraId="153B8B3C" w14:textId="65B9C8DC" w:rsidR="00811FAD" w:rsidRDefault="00811FAD" w:rsidP="00811FAD">
      <w:pPr>
        <w:pStyle w:val="7"/>
        <w:ind w:left="400"/>
      </w:pPr>
      <w:r>
        <w:rPr>
          <w:rFonts w:hint="eastAsia"/>
        </w:rPr>
        <w:t>구현 시 피해야 할 요소는 무엇인가</w:t>
      </w:r>
      <w:r>
        <w:t>?</w:t>
      </w:r>
    </w:p>
    <w:p w14:paraId="235B7C63" w14:textId="07BF9AFD" w:rsidR="004A775C" w:rsidRDefault="004A775C" w:rsidP="004A775C"/>
    <w:p w14:paraId="5CA99827" w14:textId="12415CF5" w:rsidR="004A775C" w:rsidRDefault="004A775C" w:rsidP="004A775C">
      <w:pPr>
        <w:pStyle w:val="2"/>
      </w:pPr>
      <w:r>
        <w:rPr>
          <w:rFonts w:hint="eastAsia"/>
        </w:rPr>
        <w:t>기획 의도의 구체화</w:t>
      </w:r>
    </w:p>
    <w:p w14:paraId="7097EE4E" w14:textId="5C7B7DDF" w:rsidR="004A775C" w:rsidRDefault="004A775C" w:rsidP="004A775C">
      <w:pPr>
        <w:pStyle w:val="a"/>
      </w:pPr>
      <w:r>
        <w:rPr>
          <w:rFonts w:hint="eastAsia"/>
        </w:rPr>
        <w:t xml:space="preserve">기획 의도에 따라 컨텐츠 기획의 </w:t>
      </w:r>
      <w:r w:rsidRPr="004A775C">
        <w:rPr>
          <w:rFonts w:hint="eastAsia"/>
          <w:color w:val="FF0000"/>
        </w:rPr>
        <w:t>기준과 방향</w:t>
      </w:r>
      <w:r>
        <w:rPr>
          <w:rFonts w:hint="eastAsia"/>
        </w:rPr>
        <w:t>을 설정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4"/>
        <w:gridCol w:w="4820"/>
        <w:gridCol w:w="4822"/>
      </w:tblGrid>
      <w:tr w:rsidR="004A775C" w14:paraId="3A238CD2" w14:textId="77777777" w:rsidTr="004A775C">
        <w:tc>
          <w:tcPr>
            <w:tcW w:w="5740" w:type="dxa"/>
            <w:gridSpan w:val="2"/>
          </w:tcPr>
          <w:p w14:paraId="417A83EC" w14:textId="66D334C0" w:rsidR="004A775C" w:rsidRPr="004A775C" w:rsidRDefault="004A775C" w:rsidP="004A775C">
            <w:pPr>
              <w:pStyle w:val="a"/>
              <w:numPr>
                <w:ilvl w:val="0"/>
                <w:numId w:val="0"/>
              </w:numPr>
              <w:rPr>
                <w:sz w:val="28"/>
                <w:szCs w:val="28"/>
              </w:rPr>
            </w:pPr>
            <w:r w:rsidRPr="004A775C">
              <w:rPr>
                <w:rFonts w:hint="eastAsia"/>
                <w:sz w:val="28"/>
                <w:szCs w:val="28"/>
              </w:rPr>
              <w:t>기획의도</w:t>
            </w:r>
          </w:p>
        </w:tc>
        <w:tc>
          <w:tcPr>
            <w:tcW w:w="4924" w:type="dxa"/>
          </w:tcPr>
          <w:p w14:paraId="1423BD58" w14:textId="0E7A8EAF" w:rsidR="004A775C" w:rsidRPr="004A775C" w:rsidRDefault="004A775C" w:rsidP="004A775C">
            <w:pPr>
              <w:pStyle w:val="a"/>
              <w:numPr>
                <w:ilvl w:val="0"/>
                <w:numId w:val="0"/>
              </w:numPr>
              <w:rPr>
                <w:sz w:val="28"/>
                <w:szCs w:val="28"/>
              </w:rPr>
            </w:pPr>
            <w:r w:rsidRPr="004A775C">
              <w:rPr>
                <w:rFonts w:hint="eastAsia"/>
                <w:sz w:val="28"/>
                <w:szCs w:val="28"/>
              </w:rPr>
              <w:t>컨텐츠 제작 기준</w:t>
            </w:r>
          </w:p>
        </w:tc>
      </w:tr>
      <w:tr w:rsidR="004A775C" w14:paraId="7D401613" w14:textId="77777777" w:rsidTr="008D108E">
        <w:tc>
          <w:tcPr>
            <w:tcW w:w="817" w:type="dxa"/>
            <w:vMerge w:val="restart"/>
          </w:tcPr>
          <w:p w14:paraId="676A4A5D" w14:textId="77777777" w:rsidR="004A775C" w:rsidRPr="004A775C" w:rsidRDefault="004A775C" w:rsidP="004A775C">
            <w:pPr>
              <w:pStyle w:val="a"/>
              <w:numPr>
                <w:ilvl w:val="0"/>
                <w:numId w:val="0"/>
              </w:numPr>
              <w:rPr>
                <w:sz w:val="28"/>
                <w:szCs w:val="28"/>
              </w:rPr>
            </w:pPr>
            <w:r w:rsidRPr="004A775C">
              <w:rPr>
                <w:rFonts w:hint="eastAsia"/>
                <w:sz w:val="28"/>
                <w:szCs w:val="28"/>
              </w:rPr>
              <w:t>T</w:t>
            </w:r>
            <w:r w:rsidRPr="004A775C">
              <w:rPr>
                <w:sz w:val="28"/>
                <w:szCs w:val="28"/>
              </w:rPr>
              <w:t>o</w:t>
            </w:r>
          </w:p>
          <w:p w14:paraId="00DE2272" w14:textId="0747872B" w:rsidR="004A775C" w:rsidRPr="004A775C" w:rsidRDefault="004A775C" w:rsidP="004A775C">
            <w:pPr>
              <w:pStyle w:val="a"/>
              <w:numPr>
                <w:ilvl w:val="0"/>
                <w:numId w:val="0"/>
              </w:numPr>
              <w:rPr>
                <w:sz w:val="28"/>
                <w:szCs w:val="28"/>
              </w:rPr>
            </w:pPr>
            <w:r w:rsidRPr="004A775C">
              <w:rPr>
                <w:rFonts w:hint="eastAsia"/>
                <w:sz w:val="28"/>
                <w:szCs w:val="28"/>
              </w:rPr>
              <w:t>G</w:t>
            </w:r>
            <w:r w:rsidRPr="004A775C">
              <w:rPr>
                <w:sz w:val="28"/>
                <w:szCs w:val="28"/>
              </w:rPr>
              <w:t>ive</w:t>
            </w:r>
          </w:p>
        </w:tc>
        <w:tc>
          <w:tcPr>
            <w:tcW w:w="4923" w:type="dxa"/>
            <w:vAlign w:val="center"/>
          </w:tcPr>
          <w:p w14:paraId="397C9EAB" w14:textId="77777777" w:rsid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 w:rsidRPr="004A775C">
              <w:rPr>
                <w:rFonts w:hint="eastAsia"/>
                <w:sz w:val="22"/>
                <w:szCs w:val="22"/>
              </w:rPr>
              <w:t xml:space="preserve">현재 </w:t>
            </w:r>
            <w:proofErr w:type="spellStart"/>
            <w:r w:rsidRPr="004A775C">
              <w:rPr>
                <w:rFonts w:hint="eastAsia"/>
                <w:sz w:val="22"/>
                <w:szCs w:val="22"/>
              </w:rPr>
              <w:t>에픽</w:t>
            </w:r>
            <w:proofErr w:type="spellEnd"/>
            <w:r w:rsidRPr="004A775C">
              <w:rPr>
                <w:rFonts w:hint="eastAsia"/>
                <w:sz w:val="22"/>
                <w:szCs w:val="22"/>
              </w:rPr>
              <w:t xml:space="preserve"> 무기 중 어두운 느낌을 가진 무기가 없음</w:t>
            </w:r>
          </w:p>
          <w:p w14:paraId="64DC0DD5" w14:textId="6D46356E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 w:rsidRPr="004A775C">
              <w:rPr>
                <w:sz w:val="22"/>
                <w:szCs w:val="22"/>
              </w:rPr>
              <w:t xml:space="preserve">-&gt; </w:t>
            </w:r>
            <w:r w:rsidRPr="004A775C">
              <w:rPr>
                <w:rFonts w:hint="eastAsia"/>
                <w:sz w:val="22"/>
                <w:szCs w:val="22"/>
              </w:rPr>
              <w:t>유저에게 새로운 느낌을 전달할 무기 추가 필요</w:t>
            </w:r>
          </w:p>
        </w:tc>
        <w:tc>
          <w:tcPr>
            <w:tcW w:w="4924" w:type="dxa"/>
            <w:vAlign w:val="center"/>
          </w:tcPr>
          <w:p w14:paraId="690B9AD7" w14:textId="3E42F16B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A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 xml:space="preserve">아래 </w:t>
            </w:r>
            <w:r>
              <w:rPr>
                <w:sz w:val="22"/>
                <w:szCs w:val="22"/>
              </w:rPr>
              <w:t xml:space="preserve">B, C, D </w:t>
            </w:r>
            <w:r>
              <w:rPr>
                <w:rFonts w:hint="eastAsia"/>
                <w:sz w:val="22"/>
                <w:szCs w:val="22"/>
              </w:rPr>
              <w:t>항목 참고</w:t>
            </w:r>
          </w:p>
        </w:tc>
      </w:tr>
      <w:tr w:rsidR="004A775C" w14:paraId="0E797C92" w14:textId="77777777" w:rsidTr="008D108E">
        <w:tc>
          <w:tcPr>
            <w:tcW w:w="817" w:type="dxa"/>
            <w:vMerge/>
          </w:tcPr>
          <w:p w14:paraId="1E9BCD4B" w14:textId="77777777" w:rsidR="004A775C" w:rsidRPr="004A775C" w:rsidRDefault="004A775C" w:rsidP="004A775C">
            <w:pPr>
              <w:pStyle w:val="a"/>
              <w:numPr>
                <w:ilvl w:val="0"/>
                <w:numId w:val="0"/>
              </w:numPr>
              <w:rPr>
                <w:sz w:val="28"/>
                <w:szCs w:val="28"/>
              </w:rPr>
            </w:pPr>
          </w:p>
        </w:tc>
        <w:tc>
          <w:tcPr>
            <w:tcW w:w="4923" w:type="dxa"/>
            <w:vAlign w:val="center"/>
          </w:tcPr>
          <w:p w14:paraId="5A1F696C" w14:textId="34DEF8E7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 w:rsidRPr="004A775C">
              <w:rPr>
                <w:rFonts w:hint="eastAsia"/>
                <w:sz w:val="22"/>
                <w:szCs w:val="22"/>
              </w:rPr>
              <w:t>전체적으로 어둡고 음울한 느낌이 전달되어야 함</w:t>
            </w:r>
          </w:p>
        </w:tc>
        <w:tc>
          <w:tcPr>
            <w:tcW w:w="4924" w:type="dxa"/>
            <w:vAlign w:val="center"/>
          </w:tcPr>
          <w:p w14:paraId="021C3066" w14:textId="4372C87B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B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어두운 색상,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피+악령+어두운 오라 등 분위기를 극대화하는 그래픽 리소스</w:t>
            </w:r>
          </w:p>
        </w:tc>
      </w:tr>
      <w:tr w:rsidR="004A775C" w14:paraId="2A05A721" w14:textId="77777777" w:rsidTr="008D108E">
        <w:tc>
          <w:tcPr>
            <w:tcW w:w="817" w:type="dxa"/>
            <w:vMerge/>
          </w:tcPr>
          <w:p w14:paraId="65AC9367" w14:textId="77777777" w:rsidR="004A775C" w:rsidRPr="004A775C" w:rsidRDefault="004A775C" w:rsidP="004A775C">
            <w:pPr>
              <w:pStyle w:val="a"/>
              <w:numPr>
                <w:ilvl w:val="0"/>
                <w:numId w:val="0"/>
              </w:numPr>
              <w:rPr>
                <w:sz w:val="28"/>
                <w:szCs w:val="28"/>
              </w:rPr>
            </w:pPr>
          </w:p>
        </w:tc>
        <w:tc>
          <w:tcPr>
            <w:tcW w:w="4923" w:type="dxa"/>
            <w:vAlign w:val="center"/>
          </w:tcPr>
          <w:p w14:paraId="289FC743" w14:textId="58F9396A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무겁고 묵직한 타격감을 선호하는 유저 대상</w:t>
            </w:r>
          </w:p>
        </w:tc>
        <w:tc>
          <w:tcPr>
            <w:tcW w:w="4924" w:type="dxa"/>
            <w:vAlign w:val="center"/>
          </w:tcPr>
          <w:p w14:paraId="14AC1DF3" w14:textId="3FBB58E4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C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과장된 크기의 양손 무기,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느린 타격 모션+강력한 데미지+높은 크리티컬 확률</w:t>
            </w:r>
          </w:p>
        </w:tc>
      </w:tr>
      <w:tr w:rsidR="004A775C" w14:paraId="26CD4E1C" w14:textId="77777777" w:rsidTr="008D108E">
        <w:tc>
          <w:tcPr>
            <w:tcW w:w="817" w:type="dxa"/>
            <w:vMerge w:val="restart"/>
          </w:tcPr>
          <w:p w14:paraId="04ADE6D1" w14:textId="77777777" w:rsidR="004A775C" w:rsidRPr="004A775C" w:rsidRDefault="004A775C" w:rsidP="004A775C">
            <w:pPr>
              <w:pStyle w:val="a"/>
              <w:numPr>
                <w:ilvl w:val="0"/>
                <w:numId w:val="0"/>
              </w:numPr>
              <w:rPr>
                <w:sz w:val="28"/>
                <w:szCs w:val="28"/>
              </w:rPr>
            </w:pPr>
            <w:r w:rsidRPr="004A775C">
              <w:rPr>
                <w:rFonts w:hint="eastAsia"/>
                <w:sz w:val="28"/>
                <w:szCs w:val="28"/>
              </w:rPr>
              <w:t>T</w:t>
            </w:r>
            <w:r w:rsidRPr="004A775C">
              <w:rPr>
                <w:sz w:val="28"/>
                <w:szCs w:val="28"/>
              </w:rPr>
              <w:t>o</w:t>
            </w:r>
          </w:p>
          <w:p w14:paraId="35E96B24" w14:textId="0526EC90" w:rsidR="004A775C" w:rsidRPr="004A775C" w:rsidRDefault="004A775C" w:rsidP="004A775C">
            <w:pPr>
              <w:pStyle w:val="a"/>
              <w:numPr>
                <w:ilvl w:val="0"/>
                <w:numId w:val="0"/>
              </w:numPr>
              <w:rPr>
                <w:sz w:val="28"/>
                <w:szCs w:val="28"/>
              </w:rPr>
            </w:pPr>
            <w:r w:rsidRPr="004A775C">
              <w:rPr>
                <w:rFonts w:hint="eastAsia"/>
                <w:sz w:val="28"/>
                <w:szCs w:val="28"/>
              </w:rPr>
              <w:t>G</w:t>
            </w:r>
            <w:r w:rsidRPr="004A775C">
              <w:rPr>
                <w:sz w:val="28"/>
                <w:szCs w:val="28"/>
              </w:rPr>
              <w:t>et</w:t>
            </w:r>
          </w:p>
        </w:tc>
        <w:tc>
          <w:tcPr>
            <w:tcW w:w="4923" w:type="dxa"/>
            <w:vAlign w:val="center"/>
          </w:tcPr>
          <w:p w14:paraId="56C008DC" w14:textId="7891A090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새로운 </w:t>
            </w:r>
            <w:r w:rsidRPr="0029248A">
              <w:rPr>
                <w:rFonts w:hint="eastAsia"/>
                <w:color w:val="FF0000"/>
                <w:sz w:val="22"/>
                <w:szCs w:val="22"/>
              </w:rPr>
              <w:t>고가</w:t>
            </w:r>
            <w:r>
              <w:rPr>
                <w:rFonts w:hint="eastAsia"/>
                <w:sz w:val="22"/>
                <w:szCs w:val="22"/>
              </w:rPr>
              <w:t xml:space="preserve">의 인기 </w:t>
            </w:r>
            <w:r w:rsidRPr="0029248A">
              <w:rPr>
                <w:rFonts w:hint="eastAsia"/>
                <w:color w:val="FF0000"/>
                <w:sz w:val="22"/>
                <w:szCs w:val="22"/>
              </w:rPr>
              <w:t>캐쉬</w:t>
            </w:r>
            <w:r w:rsidR="0029248A">
              <w:rPr>
                <w:rFonts w:hint="eastAsia"/>
                <w:color w:val="FF0000"/>
                <w:sz w:val="22"/>
                <w:szCs w:val="22"/>
              </w:rPr>
              <w:t xml:space="preserve"> </w:t>
            </w:r>
            <w:r w:rsidRPr="0029248A">
              <w:rPr>
                <w:rFonts w:hint="eastAsia"/>
                <w:color w:val="FF0000"/>
                <w:sz w:val="22"/>
                <w:szCs w:val="22"/>
              </w:rPr>
              <w:t>아이템</w:t>
            </w:r>
            <w:r>
              <w:rPr>
                <w:rFonts w:hint="eastAsia"/>
                <w:sz w:val="22"/>
                <w:szCs w:val="22"/>
              </w:rPr>
              <w:t xml:space="preserve"> 추가</w:t>
            </w:r>
          </w:p>
        </w:tc>
        <w:tc>
          <w:tcPr>
            <w:tcW w:w="4924" w:type="dxa"/>
            <w:vAlign w:val="center"/>
          </w:tcPr>
          <w:p w14:paraId="2020D663" w14:textId="4BB3A386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D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전용 스토리.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해당 스토리의 몰입도를 높이고 유저들에게 정보를 전달할 수 있는 퀘스트 추가,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프로모션 동영상 제작,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전용 원화 제작</w:t>
            </w:r>
          </w:p>
        </w:tc>
      </w:tr>
      <w:tr w:rsidR="004A775C" w14:paraId="7234F8CA" w14:textId="77777777" w:rsidTr="008D108E">
        <w:tc>
          <w:tcPr>
            <w:tcW w:w="817" w:type="dxa"/>
            <w:vMerge/>
          </w:tcPr>
          <w:p w14:paraId="2D3A6037" w14:textId="77777777" w:rsidR="004A775C" w:rsidRPr="004A775C" w:rsidRDefault="004A775C" w:rsidP="004A775C">
            <w:pPr>
              <w:pStyle w:val="a"/>
              <w:numPr>
                <w:ilvl w:val="0"/>
                <w:numId w:val="0"/>
              </w:numPr>
              <w:rPr>
                <w:sz w:val="28"/>
                <w:szCs w:val="28"/>
              </w:rPr>
            </w:pPr>
          </w:p>
        </w:tc>
        <w:tc>
          <w:tcPr>
            <w:tcW w:w="4923" w:type="dxa"/>
            <w:vAlign w:val="center"/>
          </w:tcPr>
          <w:p w14:paraId="3389E1DE" w14:textId="2474031E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유저의 과시욕 자극을 통한 구매 유도</w:t>
            </w:r>
          </w:p>
        </w:tc>
        <w:tc>
          <w:tcPr>
            <w:tcW w:w="4924" w:type="dxa"/>
            <w:vAlign w:val="center"/>
          </w:tcPr>
          <w:p w14:paraId="4BAACADA" w14:textId="0BEAC70C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E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 xml:space="preserve">위의 </w:t>
            </w:r>
            <w:r>
              <w:rPr>
                <w:sz w:val="22"/>
                <w:szCs w:val="22"/>
              </w:rPr>
              <w:t xml:space="preserve">B, C </w:t>
            </w:r>
            <w:r>
              <w:rPr>
                <w:rFonts w:hint="eastAsia"/>
                <w:sz w:val="22"/>
                <w:szCs w:val="22"/>
              </w:rPr>
              <w:t>항목 참고</w:t>
            </w:r>
          </w:p>
        </w:tc>
      </w:tr>
      <w:tr w:rsidR="004A775C" w14:paraId="754A3841" w14:textId="77777777" w:rsidTr="008D108E">
        <w:tc>
          <w:tcPr>
            <w:tcW w:w="817" w:type="dxa"/>
            <w:vMerge/>
          </w:tcPr>
          <w:p w14:paraId="7539574A" w14:textId="77777777" w:rsidR="004A775C" w:rsidRPr="004A775C" w:rsidRDefault="004A775C" w:rsidP="004A775C">
            <w:pPr>
              <w:pStyle w:val="a"/>
              <w:numPr>
                <w:ilvl w:val="0"/>
                <w:numId w:val="0"/>
              </w:numPr>
              <w:rPr>
                <w:sz w:val="28"/>
                <w:szCs w:val="28"/>
              </w:rPr>
            </w:pPr>
          </w:p>
        </w:tc>
        <w:tc>
          <w:tcPr>
            <w:tcW w:w="4923" w:type="dxa"/>
            <w:vAlign w:val="center"/>
          </w:tcPr>
          <w:p w14:paraId="33D6A01A" w14:textId="2A0B0E08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강력한 성능 어필을 통한 구매 유도</w:t>
            </w:r>
          </w:p>
        </w:tc>
        <w:tc>
          <w:tcPr>
            <w:tcW w:w="4924" w:type="dxa"/>
            <w:vAlign w:val="center"/>
          </w:tcPr>
          <w:p w14:paraId="4BC8E6C7" w14:textId="7E1348C7" w:rsidR="004A775C" w:rsidRPr="004A775C" w:rsidRDefault="004A775C" w:rsidP="008D108E">
            <w:pPr>
              <w:pStyle w:val="a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F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전체 무기 중 기본 데미지 수치를 가장 높게 잡음.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 xml:space="preserve">특히 각종 귀찮은 </w:t>
            </w:r>
            <w:proofErr w:type="spellStart"/>
            <w:r>
              <w:rPr>
                <w:rFonts w:hint="eastAsia"/>
                <w:sz w:val="22"/>
                <w:szCs w:val="22"/>
              </w:rPr>
              <w:t>디버프를</w:t>
            </w:r>
            <w:proofErr w:type="spellEnd"/>
            <w:r>
              <w:rPr>
                <w:rFonts w:hint="eastAsia"/>
                <w:sz w:val="22"/>
                <w:szCs w:val="22"/>
              </w:rPr>
              <w:t xml:space="preserve"> 거는 검은 악령 몬스터에게 추가 데미지 혹은 </w:t>
            </w:r>
            <w:proofErr w:type="spellStart"/>
            <w:r>
              <w:rPr>
                <w:rFonts w:hint="eastAsia"/>
                <w:sz w:val="22"/>
                <w:szCs w:val="22"/>
              </w:rPr>
              <w:t>원샷</w:t>
            </w:r>
            <w:proofErr w:type="spellEnd"/>
            <w:r>
              <w:rPr>
                <w:rFonts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  <w:szCs w:val="22"/>
              </w:rPr>
              <w:t>원킬</w:t>
            </w:r>
            <w:proofErr w:type="spellEnd"/>
            <w:r>
              <w:rPr>
                <w:sz w:val="22"/>
                <w:szCs w:val="22"/>
              </w:rPr>
              <w:t>(</w:t>
            </w:r>
            <w:r>
              <w:rPr>
                <w:rFonts w:hint="eastAsia"/>
                <w:sz w:val="22"/>
                <w:szCs w:val="22"/>
              </w:rPr>
              <w:t>유저가 검은 악령을 매우 짜증내 하기 때문에 굉장히 매력적인 성능임</w:t>
            </w:r>
            <w:r>
              <w:rPr>
                <w:sz w:val="22"/>
                <w:szCs w:val="22"/>
              </w:rPr>
              <w:t>)</w:t>
            </w:r>
          </w:p>
        </w:tc>
      </w:tr>
    </w:tbl>
    <w:p w14:paraId="6F27EFFB" w14:textId="6DE06889" w:rsidR="00B6305E" w:rsidRDefault="00B6305E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rPr>
          <w:rFonts w:asciiTheme="majorHAnsi" w:eastAsiaTheme="majorEastAsia" w:hAnsiTheme="majorHAnsi" w:cstheme="majorBidi"/>
          <w:spacing w:val="-20"/>
          <w:szCs w:val="24"/>
        </w:rPr>
        <w:br w:type="page"/>
      </w:r>
    </w:p>
    <w:p w14:paraId="55174AA7" w14:textId="37406515" w:rsidR="004A775C" w:rsidRDefault="00B6305E" w:rsidP="00B6305E">
      <w:pPr>
        <w:pStyle w:val="2"/>
      </w:pPr>
      <w:r>
        <w:rPr>
          <w:rFonts w:hint="eastAsia"/>
        </w:rPr>
        <w:lastRenderedPageBreak/>
        <w:t>세부 컨텐츠 설정</w:t>
      </w:r>
    </w:p>
    <w:p w14:paraId="3C72A4B4" w14:textId="1DC34AE8" w:rsidR="00B6305E" w:rsidRDefault="00B6305E" w:rsidP="00B6305E">
      <w:pPr>
        <w:pStyle w:val="a"/>
      </w:pPr>
      <w:proofErr w:type="gramStart"/>
      <w:r>
        <w:rPr>
          <w:rFonts w:hint="eastAsia"/>
        </w:rPr>
        <w:t xml:space="preserve">비주얼 </w:t>
      </w:r>
      <w:r>
        <w:t>/</w:t>
      </w:r>
      <w:proofErr w:type="gramEnd"/>
      <w:r>
        <w:t xml:space="preserve"> </w:t>
      </w:r>
      <w:r>
        <w:rPr>
          <w:rFonts w:hint="eastAsia"/>
        </w:rPr>
        <w:t>해당 컨텐츠의 외적인 구현에 대한 정리(외형,</w:t>
      </w:r>
      <w:r>
        <w:t xml:space="preserve"> </w:t>
      </w:r>
      <w:r>
        <w:rPr>
          <w:rFonts w:hint="eastAsia"/>
        </w:rPr>
        <w:t>동작,</w:t>
      </w:r>
      <w:r>
        <w:t xml:space="preserve"> </w:t>
      </w:r>
      <w:r>
        <w:rPr>
          <w:rFonts w:hint="eastAsia"/>
        </w:rPr>
        <w:t>사운드 등</w:t>
      </w:r>
      <w:r>
        <w:t>)</w:t>
      </w:r>
    </w:p>
    <w:p w14:paraId="681D6B70" w14:textId="0DA2DDDE" w:rsidR="00B6305E" w:rsidRDefault="00B6305E" w:rsidP="00B6305E">
      <w:pPr>
        <w:pStyle w:val="a"/>
      </w:pPr>
      <w:proofErr w:type="gramStart"/>
      <w:r>
        <w:rPr>
          <w:rFonts w:hint="eastAsia"/>
        </w:rPr>
        <w:t xml:space="preserve">스토리 </w:t>
      </w:r>
      <w:r>
        <w:t>/</w:t>
      </w:r>
      <w:proofErr w:type="gramEnd"/>
      <w:r>
        <w:t xml:space="preserve"> </w:t>
      </w:r>
      <w:r>
        <w:rPr>
          <w:rFonts w:hint="eastAsia"/>
        </w:rPr>
        <w:t>해당 컨텐츠의 배경 스토리</w:t>
      </w:r>
      <w:r>
        <w:t xml:space="preserve">, </w:t>
      </w:r>
      <w:r>
        <w:rPr>
          <w:rFonts w:hint="eastAsia"/>
        </w:rPr>
        <w:t>특징 등</w:t>
      </w:r>
    </w:p>
    <w:p w14:paraId="3C265714" w14:textId="2C437420" w:rsidR="00B6305E" w:rsidRDefault="00B6305E" w:rsidP="00B6305E">
      <w:pPr>
        <w:pStyle w:val="a"/>
      </w:pPr>
      <w:r>
        <w:rPr>
          <w:rFonts w:hint="eastAsia"/>
        </w:rPr>
        <w:t xml:space="preserve">게임 </w:t>
      </w:r>
      <w:proofErr w:type="gramStart"/>
      <w:r>
        <w:rPr>
          <w:rFonts w:hint="eastAsia"/>
        </w:rPr>
        <w:t xml:space="preserve">플레이 </w:t>
      </w:r>
      <w:r>
        <w:t>/</w:t>
      </w:r>
      <w:proofErr w:type="gramEnd"/>
      <w:r>
        <w:t xml:space="preserve"> </w:t>
      </w:r>
      <w:r>
        <w:rPr>
          <w:rFonts w:hint="eastAsia"/>
        </w:rPr>
        <w:t>해당 컨텐츠의 게임 플레이 시 기능,</w:t>
      </w:r>
      <w:r>
        <w:t xml:space="preserve"> </w:t>
      </w:r>
      <w:r>
        <w:rPr>
          <w:rFonts w:hint="eastAsia"/>
        </w:rPr>
        <w:t>연계 퀘스트,</w:t>
      </w:r>
      <w:r>
        <w:t xml:space="preserve"> </w:t>
      </w:r>
      <w:r>
        <w:rPr>
          <w:rFonts w:hint="eastAsia"/>
        </w:rPr>
        <w:t>드랍 아이템,</w:t>
      </w:r>
      <w:r>
        <w:t xml:space="preserve"> AI </w:t>
      </w:r>
      <w:r>
        <w:rPr>
          <w:rFonts w:hint="eastAsia"/>
        </w:rPr>
        <w:t>패턴 등</w:t>
      </w:r>
    </w:p>
    <w:p w14:paraId="32CAA81F" w14:textId="778DDF1C" w:rsidR="00B6305E" w:rsidRDefault="00B6305E" w:rsidP="00B6305E">
      <w:pPr>
        <w:pStyle w:val="a"/>
      </w:pPr>
      <w:proofErr w:type="gramStart"/>
      <w:r>
        <w:rPr>
          <w:rFonts w:hint="eastAsia"/>
        </w:rPr>
        <w:t xml:space="preserve">보상 </w:t>
      </w:r>
      <w:r>
        <w:t>/</w:t>
      </w:r>
      <w:proofErr w:type="gramEnd"/>
      <w:r>
        <w:t xml:space="preserve"> </w:t>
      </w:r>
      <w:r>
        <w:rPr>
          <w:rFonts w:hint="eastAsia"/>
        </w:rPr>
        <w:t>해당 컨텐츠가 유저에게 주는 보상</w:t>
      </w:r>
      <w:r>
        <w:t>(</w:t>
      </w:r>
      <w:r>
        <w:rPr>
          <w:rFonts w:hint="eastAsia"/>
        </w:rPr>
        <w:t>경험치,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아이템,</w:t>
      </w:r>
      <w:r>
        <w:t xml:space="preserve"> </w:t>
      </w:r>
      <w:r>
        <w:rPr>
          <w:rFonts w:hint="eastAsia"/>
        </w:rPr>
        <w:t>새로운 지역</w:t>
      </w:r>
      <w:r>
        <w:t>)</w:t>
      </w:r>
    </w:p>
    <w:p w14:paraId="1396CBAB" w14:textId="1B1017FF" w:rsidR="00B6305E" w:rsidRDefault="00B6305E" w:rsidP="00B6305E">
      <w:pPr>
        <w:pStyle w:val="a"/>
        <w:numPr>
          <w:ilvl w:val="0"/>
          <w:numId w:val="0"/>
        </w:numPr>
      </w:pPr>
    </w:p>
    <w:p w14:paraId="5996AF30" w14:textId="4F907EBB" w:rsidR="00B6305E" w:rsidRDefault="00B6305E" w:rsidP="00B6305E">
      <w:pPr>
        <w:pStyle w:val="2"/>
      </w:pPr>
      <w:r>
        <w:rPr>
          <w:rFonts w:hint="eastAsia"/>
        </w:rPr>
        <w:t>좋은 세부 컨텐츠 설정을 위해서는</w:t>
      </w:r>
    </w:p>
    <w:p w14:paraId="755AB68E" w14:textId="307F7257" w:rsidR="00B6305E" w:rsidRDefault="00B6305E" w:rsidP="00B6305E">
      <w:pPr>
        <w:pStyle w:val="4"/>
      </w:pPr>
      <w:r>
        <w:t>“</w:t>
      </w:r>
      <w:r>
        <w:rPr>
          <w:rFonts w:hint="eastAsia"/>
        </w:rPr>
        <w:t>컨텐츠 기획자에게 정보 및 자료가 힘!</w:t>
      </w:r>
      <w:r>
        <w:t>”</w:t>
      </w:r>
    </w:p>
    <w:p w14:paraId="24524355" w14:textId="03A80E4D" w:rsidR="00B6305E" w:rsidRDefault="00B6305E" w:rsidP="00B6305E">
      <w:pPr>
        <w:pStyle w:val="a"/>
      </w:pPr>
      <w:r>
        <w:rPr>
          <w:rFonts w:hint="eastAsia"/>
        </w:rPr>
        <w:t xml:space="preserve">충분하고 디테일 한 자료 </w:t>
      </w:r>
      <w:proofErr w:type="gramStart"/>
      <w:r>
        <w:rPr>
          <w:rFonts w:hint="eastAsia"/>
        </w:rPr>
        <w:t xml:space="preserve">수집 </w:t>
      </w:r>
      <w:r>
        <w:t>/</w:t>
      </w:r>
      <w:proofErr w:type="gramEnd"/>
      <w:r>
        <w:t xml:space="preserve"> </w:t>
      </w:r>
      <w:r>
        <w:rPr>
          <w:rFonts w:hint="eastAsia"/>
        </w:rPr>
        <w:t>조사가 필수</w:t>
      </w:r>
    </w:p>
    <w:p w14:paraId="61395578" w14:textId="6D87B4AA" w:rsidR="00B6305E" w:rsidRDefault="00B6305E" w:rsidP="00B6305E">
      <w:pPr>
        <w:pStyle w:val="a"/>
      </w:pPr>
      <w:r>
        <w:rPr>
          <w:rFonts w:hint="eastAsia"/>
        </w:rPr>
        <w:t>역사,</w:t>
      </w:r>
      <w:r>
        <w:t xml:space="preserve"> </w:t>
      </w:r>
      <w:r>
        <w:rPr>
          <w:rFonts w:hint="eastAsia"/>
        </w:rPr>
        <w:t>문화,</w:t>
      </w:r>
      <w:r>
        <w:t xml:space="preserve"> </w:t>
      </w:r>
      <w:r>
        <w:rPr>
          <w:rFonts w:hint="eastAsia"/>
        </w:rPr>
        <w:t>지리,</w:t>
      </w:r>
      <w:r>
        <w:t xml:space="preserve"> </w:t>
      </w:r>
      <w:r>
        <w:rPr>
          <w:rFonts w:hint="eastAsia"/>
        </w:rPr>
        <w:t>정치,</w:t>
      </w:r>
      <w:r>
        <w:t xml:space="preserve"> </w:t>
      </w:r>
      <w:r>
        <w:rPr>
          <w:rFonts w:hint="eastAsia"/>
        </w:rPr>
        <w:t>언어,</w:t>
      </w:r>
      <w:r>
        <w:t xml:space="preserve"> </w:t>
      </w:r>
      <w:r>
        <w:rPr>
          <w:rFonts w:hint="eastAsia"/>
        </w:rPr>
        <w:t>최근 트렌드,</w:t>
      </w:r>
      <w:r>
        <w:t xml:space="preserve"> </w:t>
      </w:r>
      <w:r>
        <w:rPr>
          <w:rFonts w:hint="eastAsia"/>
        </w:rPr>
        <w:t>나라별 성향 등 다양한 정보에 대해 알고 있어야 함</w:t>
      </w:r>
    </w:p>
    <w:p w14:paraId="0A2ACD2E" w14:textId="5C7C8E8E" w:rsidR="00B6305E" w:rsidRDefault="00B6305E" w:rsidP="00B6305E">
      <w:pPr>
        <w:pStyle w:val="a"/>
      </w:pPr>
      <w:r>
        <w:rPr>
          <w:rFonts w:hint="eastAsia"/>
        </w:rPr>
        <w:t>찾은 자료는 반드시 갖고 있는 것이 좋음</w:t>
      </w:r>
    </w:p>
    <w:p w14:paraId="751C45AB" w14:textId="58A99BBE" w:rsidR="00B6305E" w:rsidRPr="00B6305E" w:rsidRDefault="00B6305E" w:rsidP="00B6305E">
      <w:pPr>
        <w:pStyle w:val="a"/>
        <w:numPr>
          <w:ilvl w:val="0"/>
          <w:numId w:val="0"/>
        </w:numPr>
      </w:pPr>
    </w:p>
    <w:p w14:paraId="48DBDDDA" w14:textId="278650C7" w:rsidR="006C17D5" w:rsidRDefault="006C17D5" w:rsidP="006C17D5">
      <w:pPr>
        <w:pStyle w:val="2"/>
      </w:pPr>
      <w:r>
        <w:rPr>
          <w:rFonts w:hint="eastAsia"/>
        </w:rPr>
        <w:t>세부 값 설정 및 테스트</w:t>
      </w:r>
    </w:p>
    <w:p w14:paraId="66D5AB45" w14:textId="79724ABB" w:rsidR="006C17D5" w:rsidRDefault="006C17D5" w:rsidP="006C17D5">
      <w:pPr>
        <w:pStyle w:val="a"/>
      </w:pPr>
      <w:r>
        <w:rPr>
          <w:rFonts w:hint="eastAsia"/>
        </w:rPr>
        <w:t>해당 컨텐츠 적용을 위해 필요한 세부 데이터 값 입력</w:t>
      </w:r>
    </w:p>
    <w:p w14:paraId="5E571787" w14:textId="36A281EE" w:rsidR="00966A39" w:rsidRDefault="006C17D5" w:rsidP="00E92154">
      <w:pPr>
        <w:pStyle w:val="a"/>
      </w:pPr>
      <w:r>
        <w:rPr>
          <w:rFonts w:hint="eastAsia"/>
        </w:rPr>
        <w:t>스크립트 추가</w:t>
      </w:r>
      <w:r w:rsidR="00966A39">
        <w:br w:type="page"/>
      </w:r>
    </w:p>
    <w:p w14:paraId="6772C3A1" w14:textId="246F830E" w:rsidR="00966A39" w:rsidRDefault="00966A39" w:rsidP="00966A39">
      <w:pPr>
        <w:pStyle w:val="1"/>
        <w:ind w:left="200" w:right="200"/>
      </w:pPr>
      <w:r>
        <w:rPr>
          <w:rFonts w:hint="eastAsia"/>
        </w:rPr>
        <w:lastRenderedPageBreak/>
        <w:t>동기 부여 이론</w:t>
      </w:r>
    </w:p>
    <w:p w14:paraId="650377DE" w14:textId="51A8A40B" w:rsidR="00966A39" w:rsidRDefault="00966A39" w:rsidP="00966A39">
      <w:pPr>
        <w:pStyle w:val="4"/>
      </w:pPr>
      <w:r>
        <w:t>“</w:t>
      </w:r>
      <w:r>
        <w:rPr>
          <w:rFonts w:hint="eastAsia"/>
        </w:rPr>
        <w:t xml:space="preserve">너가 원하는 게 </w:t>
      </w:r>
      <w:proofErr w:type="spellStart"/>
      <w:r>
        <w:rPr>
          <w:rFonts w:hint="eastAsia"/>
        </w:rPr>
        <w:t>뭐야</w:t>
      </w:r>
      <w:proofErr w:type="spellEnd"/>
      <w:r>
        <w:rPr>
          <w:rFonts w:hint="eastAsia"/>
        </w:rPr>
        <w:t>?</w:t>
      </w:r>
      <w:r>
        <w:t>”</w:t>
      </w:r>
    </w:p>
    <w:p w14:paraId="4DAA1509" w14:textId="190EB288" w:rsidR="00966A39" w:rsidRDefault="00966A39" w:rsidP="00966A39">
      <w:pPr>
        <w:pStyle w:val="a"/>
      </w:pPr>
      <w:proofErr w:type="gramStart"/>
      <w:r>
        <w:rPr>
          <w:rFonts w:hint="eastAsia"/>
        </w:rPr>
        <w:t xml:space="preserve">동기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사람을 활성화시킬 수 있는 본능적인 </w:t>
      </w:r>
      <w:r>
        <w:t xml:space="preserve"> </w:t>
      </w:r>
      <w:r>
        <w:rPr>
          <w:rFonts w:hint="eastAsia"/>
        </w:rPr>
        <w:t>요소</w:t>
      </w:r>
    </w:p>
    <w:p w14:paraId="63E3D38F" w14:textId="36381215" w:rsidR="00966A39" w:rsidRDefault="00966A39" w:rsidP="00966A39">
      <w:pPr>
        <w:pStyle w:val="a"/>
        <w:numPr>
          <w:ilvl w:val="0"/>
          <w:numId w:val="0"/>
        </w:numPr>
      </w:pPr>
    </w:p>
    <w:p w14:paraId="201A7025" w14:textId="20076B07" w:rsidR="00966A39" w:rsidRDefault="00966A39" w:rsidP="00966A39">
      <w:pPr>
        <w:pStyle w:val="2"/>
      </w:pPr>
      <w:r>
        <w:rPr>
          <w:rFonts w:hint="eastAsia"/>
        </w:rPr>
        <w:t>배경 이론 학습이 중요한 이유</w:t>
      </w:r>
    </w:p>
    <w:p w14:paraId="57A1ADEE" w14:textId="040E9A42" w:rsidR="00966A39" w:rsidRDefault="00966A39" w:rsidP="00966A39">
      <w:pPr>
        <w:pStyle w:val="a"/>
      </w:pPr>
      <w:r>
        <w:rPr>
          <w:rFonts w:hint="eastAsia"/>
        </w:rPr>
        <w:t>인간과 집단을 이해하는 각종 이론을 통해 게임 내 문제 인식과 해결에 도움을 줌</w:t>
      </w:r>
    </w:p>
    <w:p w14:paraId="3F408734" w14:textId="7BEA88D4" w:rsidR="00966A39" w:rsidRDefault="00966A39" w:rsidP="00966A39">
      <w:pPr>
        <w:pStyle w:val="a"/>
      </w:pPr>
      <w:r>
        <w:rPr>
          <w:rFonts w:hint="eastAsia"/>
        </w:rPr>
        <w:t>특히 동기 부여 이론은 유저가 게임을 플레이 하게 되는 동기를 분석하고 제공하는 데 큰 도움을 줌</w:t>
      </w:r>
    </w:p>
    <w:p w14:paraId="6F902353" w14:textId="07A8202A" w:rsidR="00966A39" w:rsidRDefault="00966A39" w:rsidP="00966A39">
      <w:pPr>
        <w:pStyle w:val="a"/>
        <w:numPr>
          <w:ilvl w:val="0"/>
          <w:numId w:val="0"/>
        </w:numPr>
        <w:ind w:left="403" w:hanging="403"/>
      </w:pPr>
    </w:p>
    <w:p w14:paraId="4953449D" w14:textId="13E233A7" w:rsidR="00E92154" w:rsidRDefault="00E92154" w:rsidP="00E92154">
      <w:pPr>
        <w:pStyle w:val="2"/>
      </w:pPr>
      <w:r>
        <w:rPr>
          <w:rFonts w:hint="eastAsia"/>
        </w:rPr>
        <w:t>동기부여(</w:t>
      </w:r>
      <w:r>
        <w:t>Motivation)</w:t>
      </w:r>
      <w:r>
        <w:rPr>
          <w:rFonts w:hint="eastAsia"/>
        </w:rPr>
        <w:t>란?</w:t>
      </w:r>
    </w:p>
    <w:p w14:paraId="67E44EA1" w14:textId="6566FE86" w:rsidR="00E92154" w:rsidRPr="00E92154" w:rsidRDefault="00E92154" w:rsidP="00E92154">
      <w:pPr>
        <w:pStyle w:val="a"/>
      </w:pPr>
      <w:r>
        <w:rPr>
          <w:rFonts w:hint="eastAsia"/>
        </w:rPr>
        <w:t>정의</w:t>
      </w:r>
    </w:p>
    <w:p w14:paraId="7B574AD1" w14:textId="3C27BDD6" w:rsidR="00E92154" w:rsidRDefault="00E92154" w:rsidP="00E92154">
      <w:pPr>
        <w:pStyle w:val="7"/>
        <w:ind w:left="400"/>
      </w:pPr>
      <w:r>
        <w:rPr>
          <w:rFonts w:hint="eastAsia"/>
        </w:rPr>
        <w:t>목표를 향한 자발적인 행동을 끌어내고 충동질하고 계속하게 하는 심리적 과정</w:t>
      </w:r>
    </w:p>
    <w:p w14:paraId="5BAA855F" w14:textId="66E35F04" w:rsidR="00E92154" w:rsidRDefault="00E92154" w:rsidP="00E92154">
      <w:pPr>
        <w:pStyle w:val="a"/>
      </w:pPr>
      <w:r>
        <w:rPr>
          <w:rFonts w:hint="eastAsia"/>
        </w:rPr>
        <w:t>동기부여의 세 가지 의미</w:t>
      </w:r>
    </w:p>
    <w:p w14:paraId="3BC10DAC" w14:textId="30AF6B46" w:rsidR="00E92154" w:rsidRDefault="00E92154" w:rsidP="00E92154">
      <w:pPr>
        <w:pStyle w:val="7"/>
        <w:ind w:left="400"/>
      </w:pPr>
      <w:r>
        <w:rPr>
          <w:rFonts w:hint="eastAsia"/>
        </w:rPr>
        <w:t>인간의 활동을 활성화(</w:t>
      </w:r>
      <w:r>
        <w:t>Energizing)</w:t>
      </w:r>
      <w:r>
        <w:rPr>
          <w:rFonts w:hint="eastAsia"/>
        </w:rPr>
        <w:t>하고</w:t>
      </w:r>
    </w:p>
    <w:p w14:paraId="54B33A9D" w14:textId="0A422110" w:rsidR="00E92154" w:rsidRDefault="00E92154" w:rsidP="00E92154">
      <w:pPr>
        <w:pStyle w:val="7"/>
        <w:ind w:left="400"/>
      </w:pPr>
      <w:r>
        <w:rPr>
          <w:rFonts w:hint="eastAsia"/>
        </w:rPr>
        <w:t>행동의 방향을 설정,</w:t>
      </w:r>
      <w:r>
        <w:t xml:space="preserve"> </w:t>
      </w:r>
      <w:r>
        <w:rPr>
          <w:rFonts w:hint="eastAsia"/>
        </w:rPr>
        <w:t>목표를 지향하도록(</w:t>
      </w:r>
      <w:r>
        <w:t>Direction)</w:t>
      </w:r>
    </w:p>
    <w:p w14:paraId="25FB2893" w14:textId="14DCC9B7" w:rsidR="00E92154" w:rsidRDefault="00E92154" w:rsidP="00E92154">
      <w:pPr>
        <w:pStyle w:val="7"/>
        <w:ind w:left="400"/>
      </w:pPr>
      <w:r>
        <w:rPr>
          <w:rFonts w:hint="eastAsia"/>
        </w:rPr>
        <w:t>인간의 행동을 유지(</w:t>
      </w:r>
      <w:r>
        <w:t xml:space="preserve">Maintaining), </w:t>
      </w:r>
      <w:r>
        <w:rPr>
          <w:rFonts w:hint="eastAsia"/>
        </w:rPr>
        <w:t>지속(</w:t>
      </w:r>
      <w:r>
        <w:t>Sustaining)</w:t>
      </w:r>
    </w:p>
    <w:p w14:paraId="6DD4B2F4" w14:textId="0DE7AC69" w:rsidR="00E92154" w:rsidRDefault="00E92154" w:rsidP="00966A39">
      <w:pPr>
        <w:pStyle w:val="a"/>
        <w:numPr>
          <w:ilvl w:val="0"/>
          <w:numId w:val="0"/>
        </w:numPr>
        <w:ind w:left="403" w:hanging="403"/>
      </w:pPr>
    </w:p>
    <w:p w14:paraId="0BCDF298" w14:textId="5CA81AC4" w:rsidR="00E92154" w:rsidRDefault="00E92154" w:rsidP="00E92154">
      <w:pPr>
        <w:pStyle w:val="4"/>
      </w:pPr>
      <w:r>
        <w:t>“</w:t>
      </w:r>
      <w:r>
        <w:rPr>
          <w:rFonts w:hint="eastAsia"/>
        </w:rPr>
        <w:t>어떻게 동기를 부여할 수 있을까?</w:t>
      </w:r>
      <w:r>
        <w:t>”</w:t>
      </w:r>
    </w:p>
    <w:p w14:paraId="3817C0B2" w14:textId="1978EE7B" w:rsidR="00614137" w:rsidRDefault="00614137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20C620B" w14:textId="67C7D12C" w:rsidR="00E92154" w:rsidRDefault="00E92154" w:rsidP="00E92154">
      <w:pPr>
        <w:pStyle w:val="2"/>
      </w:pPr>
      <w:proofErr w:type="spellStart"/>
      <w:r>
        <w:rPr>
          <w:rFonts w:hint="eastAsia"/>
        </w:rPr>
        <w:lastRenderedPageBreak/>
        <w:t>매슬로우의</w:t>
      </w:r>
      <w:proofErr w:type="spellEnd"/>
      <w:r>
        <w:rPr>
          <w:rFonts w:hint="eastAsia"/>
        </w:rPr>
        <w:t xml:space="preserve"> 욕구 단계 이론</w:t>
      </w:r>
    </w:p>
    <w:p w14:paraId="77B07287" w14:textId="70A2662E" w:rsidR="00E92154" w:rsidRDefault="00E92154" w:rsidP="00E92154">
      <w:pPr>
        <w:pStyle w:val="a"/>
      </w:pPr>
      <w:r>
        <w:rPr>
          <w:rFonts w:hint="eastAsia"/>
        </w:rPr>
        <w:t>가장 대표적인 욕구(동기 부여</w:t>
      </w:r>
      <w:r>
        <w:t xml:space="preserve">) </w:t>
      </w:r>
      <w:r>
        <w:rPr>
          <w:rFonts w:hint="eastAsia"/>
        </w:rPr>
        <w:t>이론</w:t>
      </w:r>
    </w:p>
    <w:p w14:paraId="2136E248" w14:textId="5B4A4F7A" w:rsidR="00E92154" w:rsidRDefault="00E92154" w:rsidP="00E92154">
      <w:pPr>
        <w:pStyle w:val="a"/>
      </w:pPr>
      <w:r>
        <w:rPr>
          <w:rFonts w:hint="eastAsia"/>
        </w:rPr>
        <w:t xml:space="preserve">인간은 </w:t>
      </w:r>
      <w:r>
        <w:t>5</w:t>
      </w:r>
      <w:r>
        <w:rPr>
          <w:rFonts w:hint="eastAsia"/>
        </w:rPr>
        <w:t xml:space="preserve">단계의 욕구가 존재하고(후에 </w:t>
      </w:r>
      <w:r>
        <w:t>7</w:t>
      </w:r>
      <w:r>
        <w:rPr>
          <w:rFonts w:hint="eastAsia"/>
        </w:rPr>
        <w:t>단계로 이론이 강화됨</w:t>
      </w:r>
      <w:r>
        <w:t>)</w:t>
      </w:r>
      <w:r>
        <w:rPr>
          <w:rFonts w:hint="eastAsia"/>
        </w:rPr>
        <w:t>하위 욕구가 충족되면 상위 욕구를 추구함</w:t>
      </w:r>
    </w:p>
    <w:p w14:paraId="7445429C" w14:textId="5C8D1712" w:rsidR="00614137" w:rsidRDefault="00E92154" w:rsidP="00614137">
      <w:pPr>
        <w:pStyle w:val="a"/>
      </w:pPr>
      <w:r>
        <w:rPr>
          <w:rFonts w:hint="eastAsia"/>
        </w:rPr>
        <w:t>단순하고 직관적이지만 많은 반례가 존재</w:t>
      </w:r>
    </w:p>
    <w:p w14:paraId="2BBAE80E" w14:textId="7FCF3544" w:rsidR="00614137" w:rsidRDefault="00614137" w:rsidP="00614137">
      <w:pPr>
        <w:pStyle w:val="a"/>
        <w:numPr>
          <w:ilvl w:val="0"/>
          <w:numId w:val="0"/>
        </w:numPr>
        <w:ind w:left="403" w:hanging="403"/>
      </w:pPr>
    </w:p>
    <w:p w14:paraId="0F3F8E0E" w14:textId="57E6E667" w:rsidR="00614137" w:rsidRDefault="003D7CB0" w:rsidP="00614137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606016" behindDoc="0" locked="0" layoutInCell="1" allowOverlap="1" wp14:anchorId="4C196741" wp14:editId="4DC7EAB6">
            <wp:simplePos x="0" y="0"/>
            <wp:positionH relativeFrom="column">
              <wp:posOffset>-490665</wp:posOffset>
            </wp:positionH>
            <wp:positionV relativeFrom="paragraph">
              <wp:posOffset>507365</wp:posOffset>
            </wp:positionV>
            <wp:extent cx="7271385" cy="4956175"/>
            <wp:effectExtent l="19050" t="38100" r="43815" b="53975"/>
            <wp:wrapNone/>
            <wp:docPr id="243" name="다이어그램 2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137">
        <w:rPr>
          <w:rFonts w:hint="eastAsia"/>
        </w:rPr>
        <w:t>욕구 단계 피라미드</w:t>
      </w:r>
    </w:p>
    <w:p w14:paraId="07668851" w14:textId="4CCA1D13" w:rsidR="00E92154" w:rsidRDefault="003D7CB0" w:rsidP="00E92154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7B2D653C" wp14:editId="098415AC">
                <wp:simplePos x="0" y="0"/>
                <wp:positionH relativeFrom="column">
                  <wp:posOffset>6918515</wp:posOffset>
                </wp:positionH>
                <wp:positionV relativeFrom="paragraph">
                  <wp:posOffset>93345</wp:posOffset>
                </wp:positionV>
                <wp:extent cx="0" cy="2074545"/>
                <wp:effectExtent l="76200" t="38100" r="57150" b="59055"/>
                <wp:wrapNone/>
                <wp:docPr id="246" name="직선 화살표 연결선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7454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8635F5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46" o:spid="_x0000_s1026" type="#_x0000_t32" style="position:absolute;left:0;text-align:left;margin-left:544.75pt;margin-top:7.35pt;width:0;height:163.35pt;flip:y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5F9BF230" w14:textId="7925B775" w:rsidR="00336218" w:rsidRDefault="00336218" w:rsidP="00336218">
      <w:pPr>
        <w:widowControl/>
        <w:wordWrap/>
        <w:autoSpaceDE/>
        <w:autoSpaceDN/>
      </w:pPr>
    </w:p>
    <w:p w14:paraId="2E279EEE" w14:textId="12BE63D8" w:rsidR="00336218" w:rsidRDefault="00336218" w:rsidP="00336218">
      <w:pPr>
        <w:widowControl/>
        <w:wordWrap/>
        <w:autoSpaceDE/>
        <w:autoSpaceDN/>
      </w:pPr>
    </w:p>
    <w:p w14:paraId="0AD582E5" w14:textId="00CA5226" w:rsidR="00336218" w:rsidRDefault="003D7CB0" w:rsidP="0033621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10112" behindDoc="0" locked="0" layoutInCell="1" allowOverlap="1" wp14:anchorId="78205DA7" wp14:editId="2B401AE3">
                <wp:simplePos x="0" y="0"/>
                <wp:positionH relativeFrom="column">
                  <wp:posOffset>6284150</wp:posOffset>
                </wp:positionH>
                <wp:positionV relativeFrom="paragraph">
                  <wp:posOffset>27305</wp:posOffset>
                </wp:positionV>
                <wp:extent cx="593725" cy="735965"/>
                <wp:effectExtent l="0" t="0" r="0" b="6985"/>
                <wp:wrapSquare wrapText="bothSides"/>
                <wp:docPr id="2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" cy="735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B48662" w14:textId="727EA206" w:rsidR="001B08DF" w:rsidRPr="005C013B" w:rsidRDefault="001B08DF" w:rsidP="006E6D6E">
                            <w:pPr>
                              <w:wordWrap/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존재</w:t>
                            </w:r>
                          </w:p>
                          <w:p w14:paraId="4F943352" w14:textId="77777777" w:rsidR="001B08DF" w:rsidRPr="005C013B" w:rsidRDefault="001B08DF" w:rsidP="006E6D6E">
                            <w:pPr>
                              <w:wordWrap/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5C013B">
                              <w:rPr>
                                <w:rFonts w:hint="eastAsia"/>
                                <w:b/>
                                <w:bCs/>
                              </w:rPr>
                              <w:t>욕구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5DA7" id="_x0000_s1054" type="#_x0000_t202" style="position:absolute;left:0;text-align:left;margin-left:494.8pt;margin-top:2.15pt;width:46.75pt;height:57.95pt;z-index:251610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" stroked="f">
                <v:textbox>
                  <w:txbxContent>
                    <w:p w14:paraId="53B48662" w14:textId="727EA206" w:rsidR="001B08DF" w:rsidRPr="005C013B" w:rsidRDefault="001B08DF" w:rsidP="006E6D6E">
                      <w:pPr>
                        <w:wordWrap/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존재</w:t>
                      </w:r>
                    </w:p>
                    <w:p w14:paraId="4F943352" w14:textId="77777777" w:rsidR="001B08DF" w:rsidRPr="005C013B" w:rsidRDefault="001B08DF" w:rsidP="006E6D6E">
                      <w:pPr>
                        <w:wordWrap/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 w:rsidRPr="005C013B">
                        <w:rPr>
                          <w:rFonts w:hint="eastAsia"/>
                          <w:b/>
                          <w:bCs/>
                        </w:rPr>
                        <w:t>욕구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02BCB6" w14:textId="0C2A58C0" w:rsidR="00336218" w:rsidRDefault="00336218" w:rsidP="00336218">
      <w:pPr>
        <w:widowControl/>
        <w:wordWrap/>
        <w:autoSpaceDE/>
        <w:autoSpaceDN/>
      </w:pPr>
    </w:p>
    <w:p w14:paraId="78F8253B" w14:textId="265EC811" w:rsidR="00336218" w:rsidRDefault="00336218" w:rsidP="00336218">
      <w:pPr>
        <w:widowControl/>
        <w:wordWrap/>
        <w:autoSpaceDE/>
        <w:autoSpaceDN/>
      </w:pPr>
    </w:p>
    <w:p w14:paraId="79D6B5DE" w14:textId="0BC4D955" w:rsidR="00336218" w:rsidRDefault="005C013B" w:rsidP="0033621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22812D01" wp14:editId="5554412B">
                <wp:simplePos x="0" y="0"/>
                <wp:positionH relativeFrom="column">
                  <wp:posOffset>6913435</wp:posOffset>
                </wp:positionH>
                <wp:positionV relativeFrom="paragraph">
                  <wp:posOffset>229235</wp:posOffset>
                </wp:positionV>
                <wp:extent cx="0" cy="2821091"/>
                <wp:effectExtent l="76200" t="38100" r="95250" b="55880"/>
                <wp:wrapNone/>
                <wp:docPr id="244" name="직선 화살표 연결선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2109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190115" id="직선 화살표 연결선 244" o:spid="_x0000_s1026" type="#_x0000_t32" style="position:absolute;left:0;text-align:left;margin-left:544.35pt;margin-top:18.05pt;width:0;height:222.15pt;flip:y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11D067F1" w14:textId="77777777" w:rsidR="00336218" w:rsidRDefault="00336218" w:rsidP="00336218">
      <w:pPr>
        <w:widowControl/>
        <w:wordWrap/>
        <w:autoSpaceDE/>
        <w:autoSpaceDN/>
      </w:pPr>
    </w:p>
    <w:p w14:paraId="6E39362B" w14:textId="77777777" w:rsidR="00336218" w:rsidRDefault="00336218" w:rsidP="00336218">
      <w:pPr>
        <w:widowControl/>
        <w:wordWrap/>
        <w:autoSpaceDE/>
        <w:autoSpaceDN/>
      </w:pPr>
    </w:p>
    <w:p w14:paraId="61FD863E" w14:textId="7D8473A5" w:rsidR="00336218" w:rsidRDefault="003D7CB0" w:rsidP="0033621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09088" behindDoc="0" locked="0" layoutInCell="1" allowOverlap="1" wp14:anchorId="5A5D6BDF" wp14:editId="1C54EC22">
                <wp:simplePos x="0" y="0"/>
                <wp:positionH relativeFrom="column">
                  <wp:posOffset>6284150</wp:posOffset>
                </wp:positionH>
                <wp:positionV relativeFrom="paragraph">
                  <wp:posOffset>264160</wp:posOffset>
                </wp:positionV>
                <wp:extent cx="593725" cy="735965"/>
                <wp:effectExtent l="0" t="0" r="0" b="6985"/>
                <wp:wrapSquare wrapText="bothSides"/>
                <wp:docPr id="24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" cy="735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9144D6" w14:textId="77777777" w:rsidR="001B08DF" w:rsidRPr="005C013B" w:rsidRDefault="001B08DF" w:rsidP="006E6D6E">
                            <w:pPr>
                              <w:wordWrap/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5C013B">
                              <w:rPr>
                                <w:rFonts w:hint="eastAsia"/>
                                <w:b/>
                                <w:bCs/>
                              </w:rPr>
                              <w:t>결핍</w:t>
                            </w:r>
                          </w:p>
                          <w:p w14:paraId="33CA7A64" w14:textId="200AA534" w:rsidR="001B08DF" w:rsidRPr="005C013B" w:rsidRDefault="001B08DF" w:rsidP="006E6D6E">
                            <w:pPr>
                              <w:wordWrap/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5C013B">
                              <w:rPr>
                                <w:rFonts w:hint="eastAsia"/>
                                <w:b/>
                                <w:bCs/>
                              </w:rPr>
                              <w:t>욕구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6BDF" id="_x0000_s1055" type="#_x0000_t202" style="position:absolute;left:0;text-align:left;margin-left:494.8pt;margin-top:20.8pt;width:46.75pt;height:57.95pt;z-index:251609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" stroked="f">
                <v:textbox>
                  <w:txbxContent>
                    <w:p w14:paraId="409144D6" w14:textId="77777777" w:rsidR="001B08DF" w:rsidRPr="005C013B" w:rsidRDefault="001B08DF" w:rsidP="006E6D6E">
                      <w:pPr>
                        <w:wordWrap/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 w:rsidRPr="005C013B">
                        <w:rPr>
                          <w:rFonts w:hint="eastAsia"/>
                          <w:b/>
                          <w:bCs/>
                        </w:rPr>
                        <w:t>결핍</w:t>
                      </w:r>
                    </w:p>
                    <w:p w14:paraId="33CA7A64" w14:textId="200AA534" w:rsidR="001B08DF" w:rsidRPr="005C013B" w:rsidRDefault="001B08DF" w:rsidP="006E6D6E">
                      <w:pPr>
                        <w:wordWrap/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 w:rsidRPr="005C013B">
                        <w:rPr>
                          <w:rFonts w:hint="eastAsia"/>
                          <w:b/>
                          <w:bCs/>
                        </w:rPr>
                        <w:t>욕구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7C944F" w14:textId="708DDE48" w:rsidR="00336218" w:rsidRDefault="00336218" w:rsidP="00336218">
      <w:pPr>
        <w:widowControl/>
        <w:wordWrap/>
        <w:autoSpaceDE/>
        <w:autoSpaceDN/>
      </w:pPr>
    </w:p>
    <w:p w14:paraId="0DEC13B7" w14:textId="77777777" w:rsidR="00336218" w:rsidRDefault="00336218" w:rsidP="00336218">
      <w:pPr>
        <w:widowControl/>
        <w:wordWrap/>
        <w:autoSpaceDE/>
        <w:autoSpaceDN/>
      </w:pPr>
    </w:p>
    <w:p w14:paraId="53EBA93A" w14:textId="77777777" w:rsidR="00336218" w:rsidRDefault="00336218" w:rsidP="00336218">
      <w:pPr>
        <w:widowControl/>
        <w:wordWrap/>
        <w:autoSpaceDE/>
        <w:autoSpaceDN/>
      </w:pPr>
    </w:p>
    <w:p w14:paraId="1A3D5B7A" w14:textId="77777777" w:rsidR="00336218" w:rsidRDefault="00336218" w:rsidP="00336218">
      <w:pPr>
        <w:widowControl/>
        <w:wordWrap/>
        <w:autoSpaceDE/>
        <w:autoSpaceDN/>
      </w:pPr>
    </w:p>
    <w:p w14:paraId="5A888017" w14:textId="77777777" w:rsidR="00336218" w:rsidRDefault="00336218" w:rsidP="00336218">
      <w:pPr>
        <w:widowControl/>
        <w:wordWrap/>
        <w:autoSpaceDE/>
        <w:autoSpaceDN/>
      </w:pPr>
    </w:p>
    <w:p w14:paraId="38759A82" w14:textId="77777777" w:rsidR="00336218" w:rsidRDefault="00336218" w:rsidP="00336218">
      <w:pPr>
        <w:widowControl/>
        <w:wordWrap/>
        <w:autoSpaceDE/>
        <w:autoSpaceDN/>
      </w:pPr>
    </w:p>
    <w:p w14:paraId="519DCD7B" w14:textId="41A6D63C" w:rsidR="00E92154" w:rsidRPr="00336218" w:rsidRDefault="00614137" w:rsidP="00336218">
      <w:pPr>
        <w:pStyle w:val="2"/>
        <w:rPr>
          <w:spacing w:val="-20"/>
          <w:szCs w:val="24"/>
        </w:rPr>
      </w:pPr>
      <w:r>
        <w:rPr>
          <w:rFonts w:hint="eastAsia"/>
        </w:rPr>
        <w:t>욕구의 구분</w:t>
      </w:r>
    </w:p>
    <w:p w14:paraId="3ACE8121" w14:textId="658FA780" w:rsidR="00614137" w:rsidRDefault="00614137" w:rsidP="00614137">
      <w:pPr>
        <w:pStyle w:val="a"/>
      </w:pPr>
      <w:r>
        <w:rPr>
          <w:rFonts w:hint="eastAsia"/>
        </w:rPr>
        <w:t>결핍 욕구</w:t>
      </w:r>
    </w:p>
    <w:p w14:paraId="5319C1B9" w14:textId="108E272C" w:rsidR="00614137" w:rsidRPr="00614137" w:rsidRDefault="00614137" w:rsidP="00614137">
      <w:pPr>
        <w:pStyle w:val="7"/>
        <w:ind w:left="400"/>
      </w:pPr>
      <w:r w:rsidRPr="00614137">
        <w:t>부족한</w:t>
      </w:r>
      <w:r w:rsidRPr="00614137">
        <w:rPr>
          <w:rFonts w:hint="eastAsia"/>
        </w:rPr>
        <w:t xml:space="preserve"> </w:t>
      </w:r>
      <w:r w:rsidRPr="00614137">
        <w:t>것</w:t>
      </w:r>
      <w:r w:rsidRPr="00614137">
        <w:rPr>
          <w:rFonts w:hint="eastAsia"/>
        </w:rPr>
        <w:t xml:space="preserve">을 </w:t>
      </w:r>
      <w:r w:rsidRPr="00614137">
        <w:t>채우고자</w:t>
      </w:r>
      <w:r w:rsidRPr="00614137">
        <w:rPr>
          <w:rFonts w:hint="eastAsia"/>
        </w:rPr>
        <w:t xml:space="preserve"> </w:t>
      </w:r>
      <w:r w:rsidRPr="00614137">
        <w:t>하는</w:t>
      </w:r>
      <w:r w:rsidRPr="00614137">
        <w:rPr>
          <w:rFonts w:hint="eastAsia"/>
        </w:rPr>
        <w:t xml:space="preserve"> </w:t>
      </w:r>
      <w:r w:rsidRPr="00614137">
        <w:t>욕구</w:t>
      </w:r>
    </w:p>
    <w:p w14:paraId="38818AB1" w14:textId="7F25176F" w:rsidR="00614137" w:rsidRPr="00614137" w:rsidRDefault="00614137" w:rsidP="00614137">
      <w:pPr>
        <w:pStyle w:val="7"/>
        <w:ind w:left="400"/>
      </w:pPr>
      <w:r w:rsidRPr="00614137">
        <w:t>한번</w:t>
      </w:r>
      <w:r w:rsidRPr="00614137">
        <w:rPr>
          <w:rFonts w:hint="eastAsia"/>
        </w:rPr>
        <w:t xml:space="preserve"> </w:t>
      </w:r>
      <w:r w:rsidRPr="00614137">
        <w:t>충족되면 욕구</w:t>
      </w:r>
      <w:r w:rsidRPr="00614137">
        <w:rPr>
          <w:rFonts w:hint="eastAsia"/>
        </w:rPr>
        <w:t xml:space="preserve"> </w:t>
      </w:r>
      <w:r w:rsidRPr="00614137">
        <w:t>충족의</w:t>
      </w:r>
      <w:r w:rsidRPr="00614137">
        <w:rPr>
          <w:rFonts w:hint="eastAsia"/>
        </w:rPr>
        <w:t xml:space="preserve"> </w:t>
      </w:r>
      <w:r w:rsidRPr="00614137">
        <w:t>의지가</w:t>
      </w:r>
      <w:r w:rsidRPr="00614137">
        <w:rPr>
          <w:rFonts w:hint="eastAsia"/>
        </w:rPr>
        <w:t xml:space="preserve"> </w:t>
      </w:r>
      <w:r w:rsidRPr="00614137">
        <w:t>감소</w:t>
      </w:r>
    </w:p>
    <w:p w14:paraId="4D010BC3" w14:textId="7481F859" w:rsidR="00614137" w:rsidRPr="00614137" w:rsidRDefault="00614137" w:rsidP="00614137">
      <w:pPr>
        <w:pStyle w:val="7"/>
        <w:ind w:left="400"/>
      </w:pPr>
      <w:r w:rsidRPr="00614137">
        <w:t>생리</w:t>
      </w:r>
      <w:r w:rsidRPr="00614137">
        <w:rPr>
          <w:rFonts w:hint="eastAsia"/>
        </w:rPr>
        <w:t xml:space="preserve">적 </w:t>
      </w:r>
      <w:r w:rsidRPr="00614137">
        <w:t>욕구</w:t>
      </w:r>
      <w:r w:rsidRPr="00614137">
        <w:rPr>
          <w:rFonts w:hint="eastAsia"/>
        </w:rPr>
        <w:t>,</w:t>
      </w:r>
      <w:r w:rsidRPr="00614137">
        <w:t xml:space="preserve"> 안전</w:t>
      </w:r>
      <w:r w:rsidRPr="00614137">
        <w:rPr>
          <w:rFonts w:hint="eastAsia"/>
        </w:rPr>
        <w:t xml:space="preserve"> </w:t>
      </w:r>
      <w:r w:rsidRPr="00614137">
        <w:t>욕</w:t>
      </w:r>
      <w:r w:rsidRPr="00614137">
        <w:rPr>
          <w:rFonts w:hint="eastAsia"/>
        </w:rPr>
        <w:t>구,</w:t>
      </w:r>
      <w:r w:rsidRPr="00614137">
        <w:t xml:space="preserve"> 사회적</w:t>
      </w:r>
      <w:r w:rsidRPr="00614137">
        <w:rPr>
          <w:rFonts w:hint="eastAsia"/>
        </w:rPr>
        <w:t xml:space="preserve"> </w:t>
      </w:r>
      <w:r w:rsidRPr="00614137">
        <w:t>욕구</w:t>
      </w:r>
      <w:r w:rsidRPr="00614137">
        <w:rPr>
          <w:rFonts w:hint="eastAsia"/>
        </w:rPr>
        <w:t>,</w:t>
      </w:r>
      <w:r w:rsidRPr="00614137">
        <w:t xml:space="preserve"> 존경</w:t>
      </w:r>
      <w:r w:rsidRPr="00614137">
        <w:rPr>
          <w:rFonts w:hint="eastAsia"/>
        </w:rPr>
        <w:t xml:space="preserve"> </w:t>
      </w:r>
      <w:r w:rsidRPr="00614137">
        <w:t>욕구가</w:t>
      </w:r>
      <w:r w:rsidRPr="00614137">
        <w:rPr>
          <w:rFonts w:hint="eastAsia"/>
        </w:rPr>
        <w:t xml:space="preserve"> </w:t>
      </w:r>
      <w:r w:rsidRPr="00614137">
        <w:t>해당</w:t>
      </w:r>
    </w:p>
    <w:p w14:paraId="39215BCE" w14:textId="6AE54351" w:rsidR="00614137" w:rsidRDefault="00614137" w:rsidP="00614137">
      <w:pPr>
        <w:pStyle w:val="a"/>
      </w:pPr>
      <w:r>
        <w:rPr>
          <w:rFonts w:hint="eastAsia"/>
        </w:rPr>
        <w:t>성장 욕구(존재 욕구</w:t>
      </w:r>
      <w:r>
        <w:t>)</w:t>
      </w:r>
    </w:p>
    <w:p w14:paraId="7854796D" w14:textId="09714F73" w:rsidR="00614137" w:rsidRDefault="00614137" w:rsidP="00614137">
      <w:pPr>
        <w:pStyle w:val="7"/>
        <w:ind w:left="400"/>
      </w:pPr>
      <w:r>
        <w:rPr>
          <w:rFonts w:hint="eastAsia"/>
        </w:rPr>
        <w:t>충족하지 않아도 생존에 문제가 없지만 충족이 될수록 욕구가 더욱 증대</w:t>
      </w:r>
    </w:p>
    <w:p w14:paraId="4D1E43BF" w14:textId="0BE28F85" w:rsidR="00614137" w:rsidRDefault="00614137" w:rsidP="00496E15">
      <w:pPr>
        <w:pStyle w:val="7"/>
        <w:ind w:left="400"/>
      </w:pPr>
      <w:r>
        <w:rPr>
          <w:rFonts w:hint="eastAsia"/>
        </w:rPr>
        <w:t>지식욕,</w:t>
      </w:r>
      <w:r>
        <w:t xml:space="preserve"> </w:t>
      </w:r>
      <w:proofErr w:type="spellStart"/>
      <w:r>
        <w:rPr>
          <w:rFonts w:hint="eastAsia"/>
        </w:rPr>
        <w:t>심미욕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자아 실현 욕구가 해당</w:t>
      </w:r>
    </w:p>
    <w:p w14:paraId="0DA89432" w14:textId="174A0275" w:rsidR="00496E15" w:rsidRDefault="00496E15">
      <w:pPr>
        <w:widowControl/>
        <w:wordWrap/>
        <w:autoSpaceDE/>
        <w:autoSpaceDN/>
      </w:pPr>
      <w:r>
        <w:br w:type="page"/>
      </w:r>
    </w:p>
    <w:p w14:paraId="0D4CF023" w14:textId="74C2CB8B" w:rsidR="00496E15" w:rsidRDefault="00F96182" w:rsidP="00F96182">
      <w:pPr>
        <w:pStyle w:val="2"/>
      </w:pPr>
      <w:r>
        <w:rPr>
          <w:rFonts w:hint="eastAsia"/>
        </w:rPr>
        <w:lastRenderedPageBreak/>
        <w:t>결핍 욕구의 설명</w:t>
      </w:r>
    </w:p>
    <w:p w14:paraId="70077739" w14:textId="7F4D659A" w:rsidR="00F96182" w:rsidRDefault="00F96182" w:rsidP="00F96182">
      <w:pPr>
        <w:pStyle w:val="a"/>
      </w:pPr>
      <w:r>
        <w:rPr>
          <w:rFonts w:hint="eastAsia"/>
        </w:rPr>
        <w:t>생리적 욕구</w:t>
      </w:r>
    </w:p>
    <w:p w14:paraId="573FB569" w14:textId="37C67F38" w:rsidR="00F96182" w:rsidRDefault="00F96182" w:rsidP="00F96182">
      <w:pPr>
        <w:pStyle w:val="7"/>
        <w:ind w:left="400"/>
      </w:pPr>
      <w:r>
        <w:rPr>
          <w:rFonts w:hint="eastAsia"/>
        </w:rPr>
        <w:t>식욕,</w:t>
      </w:r>
      <w:r>
        <w:t xml:space="preserve"> </w:t>
      </w:r>
      <w:proofErr w:type="spellStart"/>
      <w:r>
        <w:rPr>
          <w:rFonts w:hint="eastAsia"/>
        </w:rPr>
        <w:t>수면욕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성욕,</w:t>
      </w:r>
      <w:r>
        <w:t xml:space="preserve"> </w:t>
      </w:r>
      <w:r>
        <w:rPr>
          <w:rFonts w:hint="eastAsia"/>
        </w:rPr>
        <w:t>의식주 등 생명을 유지하기 위한 생리적인 수준의 욕구</w:t>
      </w:r>
    </w:p>
    <w:p w14:paraId="550B617B" w14:textId="7067706B" w:rsidR="00F96182" w:rsidRDefault="00F96182" w:rsidP="00F96182">
      <w:pPr>
        <w:pStyle w:val="7"/>
        <w:ind w:left="400"/>
      </w:pPr>
      <w:r>
        <w:rPr>
          <w:rFonts w:hint="eastAsia"/>
        </w:rPr>
        <w:t>가장 기본적이고 강력한 수준의 욕구</w:t>
      </w:r>
    </w:p>
    <w:p w14:paraId="4B50ACEF" w14:textId="7D226994" w:rsidR="00F96182" w:rsidRDefault="00F96182" w:rsidP="00F96182">
      <w:pPr>
        <w:pStyle w:val="a"/>
      </w:pPr>
      <w:r>
        <w:rPr>
          <w:rFonts w:hint="eastAsia"/>
        </w:rPr>
        <w:t>안전 욕구</w:t>
      </w:r>
    </w:p>
    <w:p w14:paraId="2C3951F5" w14:textId="21268815" w:rsidR="00F96182" w:rsidRDefault="00F96182" w:rsidP="00F96182">
      <w:pPr>
        <w:pStyle w:val="7"/>
        <w:ind w:left="400"/>
      </w:pPr>
      <w:r>
        <w:rPr>
          <w:rFonts w:hint="eastAsia"/>
        </w:rPr>
        <w:t>육체적,</w:t>
      </w:r>
      <w:r>
        <w:t xml:space="preserve"> </w:t>
      </w:r>
      <w:r>
        <w:rPr>
          <w:rFonts w:hint="eastAsia"/>
        </w:rPr>
        <w:t>심리적인 안전의 욕구,</w:t>
      </w:r>
      <w:r>
        <w:t xml:space="preserve"> </w:t>
      </w:r>
      <w:r>
        <w:rPr>
          <w:rFonts w:hint="eastAsia"/>
        </w:rPr>
        <w:t>불합리성,</w:t>
      </w:r>
      <w:r>
        <w:t xml:space="preserve"> </w:t>
      </w:r>
      <w:r>
        <w:rPr>
          <w:rFonts w:hint="eastAsia"/>
        </w:rPr>
        <w:t>위험,</w:t>
      </w:r>
      <w:r>
        <w:t xml:space="preserve"> </w:t>
      </w:r>
      <w:r>
        <w:rPr>
          <w:rFonts w:hint="eastAsia"/>
        </w:rPr>
        <w:t>위협의 제거</w:t>
      </w:r>
    </w:p>
    <w:p w14:paraId="5E3F5E1A" w14:textId="59F0D841" w:rsidR="00F96182" w:rsidRDefault="00F96182" w:rsidP="00F96182">
      <w:pPr>
        <w:pStyle w:val="a"/>
      </w:pPr>
      <w:r>
        <w:rPr>
          <w:rFonts w:hint="eastAsia"/>
        </w:rPr>
        <w:t>사회적 욕구</w:t>
      </w:r>
    </w:p>
    <w:p w14:paraId="07A51B98" w14:textId="2795B3B0" w:rsidR="00F96182" w:rsidRDefault="00F96182" w:rsidP="00F96182">
      <w:pPr>
        <w:pStyle w:val="7"/>
        <w:ind w:left="400"/>
      </w:pPr>
      <w:r>
        <w:rPr>
          <w:rFonts w:hint="eastAsia"/>
        </w:rPr>
        <w:t>사회적 소속감,</w:t>
      </w:r>
      <w:r>
        <w:t xml:space="preserve"> </w:t>
      </w:r>
      <w:r>
        <w:rPr>
          <w:rFonts w:hint="eastAsia"/>
        </w:rPr>
        <w:t>집단 귀속,</w:t>
      </w:r>
      <w:r>
        <w:t xml:space="preserve"> </w:t>
      </w:r>
      <w:r>
        <w:rPr>
          <w:rFonts w:hint="eastAsia"/>
        </w:rPr>
        <w:t>관계 형성,</w:t>
      </w:r>
      <w:r>
        <w:t xml:space="preserve"> </w:t>
      </w:r>
      <w:r>
        <w:rPr>
          <w:rFonts w:hint="eastAsia"/>
        </w:rPr>
        <w:t>우정,</w:t>
      </w:r>
      <w:r>
        <w:t xml:space="preserve"> </w:t>
      </w:r>
      <w:r>
        <w:rPr>
          <w:rFonts w:hint="eastAsia"/>
        </w:rPr>
        <w:t>사랑에 대한 욕구</w:t>
      </w:r>
    </w:p>
    <w:p w14:paraId="351B35FD" w14:textId="56E92855" w:rsidR="00F96182" w:rsidRDefault="00F96182" w:rsidP="00F96182">
      <w:pPr>
        <w:pStyle w:val="a"/>
      </w:pPr>
      <w:r>
        <w:rPr>
          <w:rFonts w:hint="eastAsia"/>
        </w:rPr>
        <w:t>존경 욕구</w:t>
      </w:r>
    </w:p>
    <w:p w14:paraId="49BD2769" w14:textId="4AB9BB78" w:rsidR="00F96182" w:rsidRDefault="00F96182" w:rsidP="00F96182">
      <w:pPr>
        <w:pStyle w:val="7"/>
        <w:ind w:left="400"/>
      </w:pPr>
      <w:r>
        <w:rPr>
          <w:rFonts w:hint="eastAsia"/>
        </w:rPr>
        <w:t>존경과 인정,</w:t>
      </w:r>
      <w:r>
        <w:t xml:space="preserve"> </w:t>
      </w:r>
      <w:r>
        <w:rPr>
          <w:rFonts w:hint="eastAsia"/>
        </w:rPr>
        <w:t>자부심,</w:t>
      </w:r>
      <w:r>
        <w:t xml:space="preserve"> </w:t>
      </w:r>
      <w:r>
        <w:rPr>
          <w:rFonts w:hint="eastAsia"/>
        </w:rPr>
        <w:t>자존심,</w:t>
      </w:r>
      <w:r>
        <w:t xml:space="preserve"> </w:t>
      </w:r>
      <w:r>
        <w:rPr>
          <w:rFonts w:hint="eastAsia"/>
        </w:rPr>
        <w:t>타인 지배 등을 추구하는 욕구</w:t>
      </w:r>
    </w:p>
    <w:p w14:paraId="5259DA89" w14:textId="5C21A1D8" w:rsidR="000447DC" w:rsidRDefault="000447DC" w:rsidP="000447DC"/>
    <w:p w14:paraId="114AC0C6" w14:textId="351E3604" w:rsidR="000447DC" w:rsidRDefault="000447DC" w:rsidP="000447DC">
      <w:pPr>
        <w:pStyle w:val="2"/>
      </w:pPr>
      <w:r>
        <w:rPr>
          <w:rFonts w:hint="eastAsia"/>
        </w:rPr>
        <w:t>존재 욕구의 설명</w:t>
      </w:r>
    </w:p>
    <w:p w14:paraId="630AFD22" w14:textId="3C95A342" w:rsidR="000447DC" w:rsidRDefault="000447DC" w:rsidP="000447DC">
      <w:pPr>
        <w:pStyle w:val="a"/>
      </w:pPr>
      <w:r>
        <w:rPr>
          <w:rFonts w:hint="eastAsia"/>
        </w:rPr>
        <w:t>자격 욕구</w:t>
      </w:r>
    </w:p>
    <w:p w14:paraId="53A4FAA9" w14:textId="5A1D29B6" w:rsidR="000447DC" w:rsidRDefault="000447DC" w:rsidP="000447DC">
      <w:pPr>
        <w:pStyle w:val="7"/>
        <w:ind w:left="400"/>
      </w:pPr>
      <w:r>
        <w:rPr>
          <w:rFonts w:hint="eastAsia"/>
        </w:rPr>
        <w:t>지식에 대한 추구,</w:t>
      </w:r>
      <w:r>
        <w:t xml:space="preserve"> </w:t>
      </w:r>
      <w:r>
        <w:rPr>
          <w:rFonts w:hint="eastAsia"/>
        </w:rPr>
        <w:t>지식의 이해와 발견,</w:t>
      </w:r>
      <w:r>
        <w:t xml:space="preserve"> </w:t>
      </w:r>
      <w:r>
        <w:rPr>
          <w:rFonts w:hint="eastAsia"/>
        </w:rPr>
        <w:t>호기심 충족,</w:t>
      </w:r>
      <w:r>
        <w:t xml:space="preserve"> </w:t>
      </w:r>
      <w:r>
        <w:rPr>
          <w:rFonts w:hint="eastAsia"/>
        </w:rPr>
        <w:t>학습에 대한 욕구</w:t>
      </w:r>
    </w:p>
    <w:p w14:paraId="782F9D0B" w14:textId="31E134DB" w:rsidR="000447DC" w:rsidRDefault="000447DC" w:rsidP="000447DC">
      <w:pPr>
        <w:pStyle w:val="a"/>
      </w:pPr>
      <w:r>
        <w:rPr>
          <w:rFonts w:hint="eastAsia"/>
        </w:rPr>
        <w:t>심미적 욕구</w:t>
      </w:r>
    </w:p>
    <w:p w14:paraId="27B58A88" w14:textId="2BD60063" w:rsidR="000447DC" w:rsidRDefault="000447DC" w:rsidP="000447DC">
      <w:pPr>
        <w:pStyle w:val="7"/>
        <w:ind w:left="400"/>
      </w:pPr>
      <w:r>
        <w:rPr>
          <w:rFonts w:hint="eastAsia"/>
        </w:rPr>
        <w:t>문화 예술,</w:t>
      </w:r>
      <w:r>
        <w:t xml:space="preserve"> </w:t>
      </w:r>
      <w:r>
        <w:rPr>
          <w:rFonts w:hint="eastAsia"/>
        </w:rPr>
        <w:t>자연,</w:t>
      </w:r>
      <w:r>
        <w:t xml:space="preserve"> </w:t>
      </w:r>
      <w:proofErr w:type="spellStart"/>
      <w:r>
        <w:rPr>
          <w:rFonts w:hint="eastAsia"/>
        </w:rPr>
        <w:t>균형미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조형미,</w:t>
      </w:r>
      <w:r>
        <w:t xml:space="preserve"> </w:t>
      </w:r>
      <w:r>
        <w:rPr>
          <w:rFonts w:hint="eastAsia"/>
        </w:rPr>
        <w:t>내적 아름다움 등 다양한 형태의 아름다움에 대한 욕구</w:t>
      </w:r>
    </w:p>
    <w:p w14:paraId="4BD9A490" w14:textId="08C9A7DD" w:rsidR="000447DC" w:rsidRDefault="000447DC" w:rsidP="000447DC">
      <w:pPr>
        <w:pStyle w:val="a"/>
      </w:pPr>
      <w:r>
        <w:rPr>
          <w:rFonts w:hint="eastAsia"/>
        </w:rPr>
        <w:t>자아 실현의 욕구</w:t>
      </w:r>
    </w:p>
    <w:p w14:paraId="3B398C92" w14:textId="228E4875" w:rsidR="000447DC" w:rsidRDefault="000447DC" w:rsidP="000447DC">
      <w:pPr>
        <w:pStyle w:val="7"/>
        <w:ind w:left="400"/>
      </w:pPr>
      <w:r>
        <w:rPr>
          <w:rFonts w:hint="eastAsia"/>
        </w:rPr>
        <w:t>자기 발견,</w:t>
      </w:r>
      <w:r>
        <w:t xml:space="preserve"> </w:t>
      </w:r>
      <w:r>
        <w:rPr>
          <w:rFonts w:hint="eastAsia"/>
        </w:rPr>
        <w:t>자기 발전,</w:t>
      </w:r>
      <w:r>
        <w:t xml:space="preserve"> </w:t>
      </w:r>
      <w:r>
        <w:rPr>
          <w:rFonts w:hint="eastAsia"/>
        </w:rPr>
        <w:t>잠재력의 발휘를 추구</w:t>
      </w:r>
    </w:p>
    <w:p w14:paraId="477E7F8E" w14:textId="7FA3C4C6" w:rsidR="00C51D8A" w:rsidRDefault="000447DC" w:rsidP="000447DC">
      <w:pPr>
        <w:pStyle w:val="7"/>
        <w:ind w:left="400"/>
      </w:pPr>
      <w:r>
        <w:rPr>
          <w:rFonts w:hint="eastAsia"/>
        </w:rPr>
        <w:t>존재의 가능성을 완전히 구현하려는 욕구</w:t>
      </w:r>
    </w:p>
    <w:p w14:paraId="48C0EC92" w14:textId="77777777" w:rsidR="00C51D8A" w:rsidRDefault="00C51D8A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203DD868" w14:textId="1E3F679A" w:rsidR="000447DC" w:rsidRDefault="00C51D8A" w:rsidP="00C51D8A">
      <w:pPr>
        <w:pStyle w:val="2"/>
      </w:pPr>
      <w:proofErr w:type="spellStart"/>
      <w:r>
        <w:rPr>
          <w:rFonts w:hint="eastAsia"/>
        </w:rPr>
        <w:lastRenderedPageBreak/>
        <w:t>알더퍼의</w:t>
      </w:r>
      <w:proofErr w:type="spellEnd"/>
      <w:r>
        <w:rPr>
          <w:rFonts w:hint="eastAsia"/>
        </w:rPr>
        <w:t xml:space="preserve"> </w:t>
      </w:r>
      <w:r>
        <w:t xml:space="preserve">ERG </w:t>
      </w:r>
      <w:r>
        <w:rPr>
          <w:rFonts w:hint="eastAsia"/>
        </w:rPr>
        <w:t>욕구 이론</w:t>
      </w:r>
    </w:p>
    <w:p w14:paraId="0176484E" w14:textId="5369E87C" w:rsidR="00C51D8A" w:rsidRDefault="00C51D8A" w:rsidP="00C51D8A">
      <w:pPr>
        <w:pStyle w:val="a"/>
      </w:pPr>
      <w:proofErr w:type="spellStart"/>
      <w:r>
        <w:rPr>
          <w:rFonts w:hint="eastAsia"/>
        </w:rPr>
        <w:t>매슬로우</w:t>
      </w:r>
      <w:proofErr w:type="spellEnd"/>
      <w:r>
        <w:rPr>
          <w:rFonts w:hint="eastAsia"/>
        </w:rPr>
        <w:t xml:space="preserve"> 욕구 이론이 설명하지 못하는 현실 세계를 설명하기 </w:t>
      </w:r>
      <w:proofErr w:type="gramStart"/>
      <w:r>
        <w:rPr>
          <w:rFonts w:hint="eastAsia"/>
        </w:rPr>
        <w:t>위;해</w:t>
      </w:r>
      <w:proofErr w:type="gramEnd"/>
      <w:r>
        <w:rPr>
          <w:rFonts w:hint="eastAsia"/>
        </w:rPr>
        <w:t xml:space="preserve"> 생긴 동기 부여 이론</w:t>
      </w:r>
    </w:p>
    <w:p w14:paraId="79F0DDBD" w14:textId="5176ED15" w:rsidR="00CC3AAE" w:rsidRDefault="00C51D8A" w:rsidP="00CC3AAE">
      <w:pPr>
        <w:pStyle w:val="a"/>
      </w:pPr>
      <w:r>
        <w:rPr>
          <w:rFonts w:hint="eastAsia"/>
        </w:rPr>
        <w:t>인간의 욕구를 세 가지로 분류하고 각 욕구가 작용되는 이론을 추가</w:t>
      </w:r>
    </w:p>
    <w:p w14:paraId="1004FAA3" w14:textId="09DCDF32" w:rsidR="00CC3AAE" w:rsidRDefault="00CC3AAE" w:rsidP="00CC3AAE">
      <w:pPr>
        <w:pStyle w:val="a"/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11136" behindDoc="0" locked="0" layoutInCell="1" allowOverlap="1" wp14:anchorId="7F36FD11" wp14:editId="00F3A235">
            <wp:simplePos x="0" y="0"/>
            <wp:positionH relativeFrom="column">
              <wp:posOffset>-485140</wp:posOffset>
            </wp:positionH>
            <wp:positionV relativeFrom="page">
              <wp:posOffset>1672780</wp:posOffset>
            </wp:positionV>
            <wp:extent cx="6418580" cy="4521200"/>
            <wp:effectExtent l="19050" t="0" r="39370" b="12700"/>
            <wp:wrapNone/>
            <wp:docPr id="249" name="다이어그램 2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D6004" w14:textId="72FE82A1" w:rsidR="00CC3AAE" w:rsidRDefault="00CC3AAE" w:rsidP="00CC3AAE">
      <w:pPr>
        <w:pStyle w:val="a"/>
        <w:numPr>
          <w:ilvl w:val="0"/>
          <w:numId w:val="0"/>
        </w:numPr>
      </w:pPr>
    </w:p>
    <w:p w14:paraId="43D7FFB4" w14:textId="519C16FB" w:rsidR="00CC3AAE" w:rsidRDefault="008A4E8E" w:rsidP="00CC3AAE">
      <w:pPr>
        <w:pStyle w:val="a"/>
        <w:numPr>
          <w:ilvl w:val="0"/>
          <w:numId w:val="0"/>
        </w:num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1ED4ECD5" wp14:editId="1DA2742B">
                <wp:simplePos x="0" y="0"/>
                <wp:positionH relativeFrom="column">
                  <wp:posOffset>5978591</wp:posOffset>
                </wp:positionH>
                <wp:positionV relativeFrom="page">
                  <wp:posOffset>2018805</wp:posOffset>
                </wp:positionV>
                <wp:extent cx="12065" cy="3681351"/>
                <wp:effectExtent l="0" t="0" r="26035" b="14605"/>
                <wp:wrapNone/>
                <wp:docPr id="251" name="직선 연결선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" cy="36813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5D01D9" id="직선 연결선 251" o:spid="_x0000_s1026" style="position:absolute;left:0;text-align:left;flip:y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470.75pt,158.95pt" to="471.7pt,44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" strokecolor="#4472c4 [3204]" strokeweight=".5pt">
                <v:stroke joinstyle="miter"/>
                <w10:wrap anchory="page"/>
              </v:line>
            </w:pict>
          </mc:Fallback>
        </mc:AlternateContent>
      </w:r>
      <w:r w:rsidR="00CC3AA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11DBBF" wp14:editId="7C4F4FD7">
                <wp:simplePos x="0" y="0"/>
                <wp:positionH relativeFrom="column">
                  <wp:posOffset>3595370</wp:posOffset>
                </wp:positionH>
                <wp:positionV relativeFrom="page">
                  <wp:posOffset>2027555</wp:posOffset>
                </wp:positionV>
                <wp:extent cx="2398395" cy="0"/>
                <wp:effectExtent l="0" t="0" r="0" b="0"/>
                <wp:wrapNone/>
                <wp:docPr id="252" name="직선 연결선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83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B198587" id="직선 연결선 252" o:spid="_x0000_s1026" style="position:absolute;left:0;text-align:left;flip:x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from="283.1pt,159.65pt" to="471.95pt,15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" strokecolor="#4472c4 [3204]" strokeweight=".5pt">
                <v:stroke joinstyle="miter"/>
                <w10:wrap anchory="page"/>
              </v:line>
            </w:pict>
          </mc:Fallback>
        </mc:AlternateContent>
      </w:r>
      <w:r w:rsidR="00CC3AA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EA2E5A" wp14:editId="09B6D59F">
                <wp:simplePos x="0" y="0"/>
                <wp:positionH relativeFrom="column">
                  <wp:posOffset>3797300</wp:posOffset>
                </wp:positionH>
                <wp:positionV relativeFrom="page">
                  <wp:posOffset>2922270</wp:posOffset>
                </wp:positionV>
                <wp:extent cx="2185035" cy="0"/>
                <wp:effectExtent l="0" t="0" r="0" b="0"/>
                <wp:wrapNone/>
                <wp:docPr id="253" name="직선 연결선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50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50607B" id="직선 연결선 253" o:spid="_x0000_s1026" style="position:absolute;left:0;text-align:lef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299pt,230.1pt" to="471.05pt,2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" strokecolor="#4472c4 [3204]" strokeweight=".5pt">
                <v:stroke joinstyle="miter"/>
                <w10:wrap anchory="page"/>
              </v:line>
            </w:pict>
          </mc:Fallback>
        </mc:AlternateContent>
      </w:r>
      <w:r w:rsidR="00CC3AA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A31ABD" wp14:editId="462DDCD9">
                <wp:simplePos x="0" y="0"/>
                <wp:positionH relativeFrom="column">
                  <wp:posOffset>5067935</wp:posOffset>
                </wp:positionH>
                <wp:positionV relativeFrom="page">
                  <wp:posOffset>4823460</wp:posOffset>
                </wp:positionV>
                <wp:extent cx="913765" cy="0"/>
                <wp:effectExtent l="0" t="0" r="0" b="0"/>
                <wp:wrapNone/>
                <wp:docPr id="254" name="직선 연결선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376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72058E8" id="직선 연결선 254" o:spid="_x0000_s1026" style="position:absolute;left:0;text-align:left;flip:x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from="399.05pt,379.8pt" to="471pt,3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" strokecolor="#4472c4 [3204]" strokeweight=".5pt">
                <v:stroke joinstyle="miter"/>
                <w10:wrap anchory="page"/>
              </v:line>
            </w:pict>
          </mc:Fallback>
        </mc:AlternateContent>
      </w:r>
      <w:r w:rsidR="00CC3AAE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6AD0F2C" wp14:editId="687E517D">
                <wp:simplePos x="0" y="0"/>
                <wp:positionH relativeFrom="column">
                  <wp:posOffset>6024880</wp:posOffset>
                </wp:positionH>
                <wp:positionV relativeFrom="page">
                  <wp:posOffset>2048065</wp:posOffset>
                </wp:positionV>
                <wp:extent cx="676275" cy="859155"/>
                <wp:effectExtent l="0" t="0" r="9525" b="0"/>
                <wp:wrapSquare wrapText="bothSides"/>
                <wp:docPr id="25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859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88120" w14:textId="77777777" w:rsidR="001B08DF" w:rsidRPr="007B2BF6" w:rsidRDefault="001B08DF" w:rsidP="007B2BF6">
                            <w:pPr>
                              <w:spacing w:after="0"/>
                              <w:rPr>
                                <w:sz w:val="32"/>
                                <w:szCs w:val="34"/>
                              </w:rPr>
                            </w:pPr>
                            <w:r w:rsidRPr="007B2BF6">
                              <w:rPr>
                                <w:rFonts w:hint="eastAsia"/>
                                <w:sz w:val="32"/>
                                <w:szCs w:val="34"/>
                              </w:rPr>
                              <w:t>성장</w:t>
                            </w:r>
                          </w:p>
                          <w:p w14:paraId="686C1BCC" w14:textId="1C36B05C" w:rsidR="001B08DF" w:rsidRPr="007B2BF6" w:rsidRDefault="001B08DF" w:rsidP="007B2BF6">
                            <w:pPr>
                              <w:spacing w:after="0"/>
                              <w:rPr>
                                <w:sz w:val="32"/>
                                <w:szCs w:val="34"/>
                              </w:rPr>
                            </w:pPr>
                            <w:r w:rsidRPr="007B2BF6">
                              <w:rPr>
                                <w:rFonts w:hint="eastAsia"/>
                                <w:sz w:val="32"/>
                                <w:szCs w:val="34"/>
                              </w:rPr>
                              <w:t>욕구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AD0F2C" id="_x0000_s1056" type="#_x0000_t202" style="position:absolute;left:0;text-align:left;margin-left:474.4pt;margin-top:161.25pt;width:53.25pt;height:67.65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" stroked="f">
                <v:textbox style="mso-fit-shape-to-text:t">
                  <w:txbxContent>
                    <w:p w14:paraId="79188120" w14:textId="77777777" w:rsidR="001B08DF" w:rsidRPr="007B2BF6" w:rsidRDefault="001B08DF" w:rsidP="007B2BF6">
                      <w:pPr>
                        <w:spacing w:after="0"/>
                        <w:rPr>
                          <w:sz w:val="32"/>
                          <w:szCs w:val="34"/>
                        </w:rPr>
                      </w:pPr>
                      <w:r w:rsidRPr="007B2BF6">
                        <w:rPr>
                          <w:rFonts w:hint="eastAsia"/>
                          <w:sz w:val="32"/>
                          <w:szCs w:val="34"/>
                        </w:rPr>
                        <w:t>성장</w:t>
                      </w:r>
                    </w:p>
                    <w:p w14:paraId="686C1BCC" w14:textId="1C36B05C" w:rsidR="001B08DF" w:rsidRPr="007B2BF6" w:rsidRDefault="001B08DF" w:rsidP="007B2BF6">
                      <w:pPr>
                        <w:spacing w:after="0"/>
                        <w:rPr>
                          <w:sz w:val="32"/>
                          <w:szCs w:val="34"/>
                        </w:rPr>
                      </w:pPr>
                      <w:r w:rsidRPr="007B2BF6">
                        <w:rPr>
                          <w:rFonts w:hint="eastAsia"/>
                          <w:sz w:val="32"/>
                          <w:szCs w:val="34"/>
                        </w:rPr>
                        <w:t>욕구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5BF946CA" w14:textId="57C79A96" w:rsidR="00CC3AAE" w:rsidRDefault="00CC3AAE" w:rsidP="00CC3AAE">
      <w:pPr>
        <w:pStyle w:val="a"/>
        <w:numPr>
          <w:ilvl w:val="0"/>
          <w:numId w:val="0"/>
        </w:numPr>
      </w:pPr>
    </w:p>
    <w:p w14:paraId="5B82E113" w14:textId="77777777" w:rsidR="00CC3AAE" w:rsidRDefault="00CC3AAE" w:rsidP="00CC3AAE">
      <w:pPr>
        <w:pStyle w:val="a"/>
        <w:numPr>
          <w:ilvl w:val="0"/>
          <w:numId w:val="0"/>
        </w:numPr>
      </w:pPr>
    </w:p>
    <w:p w14:paraId="1DDDB58D" w14:textId="77777777" w:rsidR="00CC3AAE" w:rsidRDefault="00CC3AAE" w:rsidP="00CC3AAE">
      <w:pPr>
        <w:pStyle w:val="a"/>
        <w:numPr>
          <w:ilvl w:val="0"/>
          <w:numId w:val="0"/>
        </w:numPr>
      </w:pPr>
    </w:p>
    <w:p w14:paraId="29E29716" w14:textId="77777777" w:rsidR="00CC3AAE" w:rsidRDefault="00CC3AAE" w:rsidP="00CC3AAE">
      <w:pPr>
        <w:pStyle w:val="a"/>
        <w:numPr>
          <w:ilvl w:val="0"/>
          <w:numId w:val="0"/>
        </w:numPr>
      </w:pPr>
    </w:p>
    <w:p w14:paraId="2A0E6703" w14:textId="77777777" w:rsidR="00CC3AAE" w:rsidRDefault="00CC3AAE" w:rsidP="00CC3AAE">
      <w:pPr>
        <w:pStyle w:val="a"/>
        <w:numPr>
          <w:ilvl w:val="0"/>
          <w:numId w:val="0"/>
        </w:numPr>
      </w:pPr>
    </w:p>
    <w:p w14:paraId="64686804" w14:textId="4C4FD4C6" w:rsidR="00CC3AAE" w:rsidRDefault="00CC3AAE" w:rsidP="00CC3AAE">
      <w:pPr>
        <w:pStyle w:val="a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D848CE7" wp14:editId="51090E63">
                <wp:simplePos x="0" y="0"/>
                <wp:positionH relativeFrom="column">
                  <wp:posOffset>6024880</wp:posOffset>
                </wp:positionH>
                <wp:positionV relativeFrom="page">
                  <wp:posOffset>3542665</wp:posOffset>
                </wp:positionV>
                <wp:extent cx="676275" cy="859155"/>
                <wp:effectExtent l="0" t="0" r="9525" b="0"/>
                <wp:wrapSquare wrapText="bothSides"/>
                <wp:docPr id="20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859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31CEC" w14:textId="20BF25B0" w:rsidR="001B08DF" w:rsidRPr="007B2BF6" w:rsidRDefault="001B08DF" w:rsidP="007B2BF6">
                            <w:pPr>
                              <w:spacing w:after="0"/>
                              <w:rPr>
                                <w:sz w:val="32"/>
                                <w:szCs w:val="34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4"/>
                              </w:rPr>
                              <w:t>관계</w:t>
                            </w:r>
                          </w:p>
                          <w:p w14:paraId="44298FB5" w14:textId="77777777" w:rsidR="001B08DF" w:rsidRPr="007B2BF6" w:rsidRDefault="001B08DF" w:rsidP="007B2BF6">
                            <w:pPr>
                              <w:spacing w:after="0"/>
                              <w:rPr>
                                <w:sz w:val="32"/>
                                <w:szCs w:val="34"/>
                              </w:rPr>
                            </w:pPr>
                            <w:r w:rsidRPr="007B2BF6">
                              <w:rPr>
                                <w:rFonts w:hint="eastAsia"/>
                                <w:sz w:val="32"/>
                                <w:szCs w:val="34"/>
                              </w:rPr>
                              <w:t>욕구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848CE7" id="_x0000_s1057" type="#_x0000_t202" style="position:absolute;left:0;text-align:left;margin-left:474.4pt;margin-top:278.95pt;width:53.25pt;height:67.65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" stroked="f">
                <v:textbox style="mso-fit-shape-to-text:t">
                  <w:txbxContent>
                    <w:p w14:paraId="7D731CEC" w14:textId="20BF25B0" w:rsidR="001B08DF" w:rsidRPr="007B2BF6" w:rsidRDefault="001B08DF" w:rsidP="007B2BF6">
                      <w:pPr>
                        <w:spacing w:after="0"/>
                        <w:rPr>
                          <w:sz w:val="32"/>
                          <w:szCs w:val="34"/>
                        </w:rPr>
                      </w:pPr>
                      <w:r>
                        <w:rPr>
                          <w:rFonts w:hint="eastAsia"/>
                          <w:sz w:val="32"/>
                          <w:szCs w:val="34"/>
                        </w:rPr>
                        <w:t>관계</w:t>
                      </w:r>
                    </w:p>
                    <w:p w14:paraId="44298FB5" w14:textId="77777777" w:rsidR="001B08DF" w:rsidRPr="007B2BF6" w:rsidRDefault="001B08DF" w:rsidP="007B2BF6">
                      <w:pPr>
                        <w:spacing w:after="0"/>
                        <w:rPr>
                          <w:sz w:val="32"/>
                          <w:szCs w:val="34"/>
                        </w:rPr>
                      </w:pPr>
                      <w:r w:rsidRPr="007B2BF6">
                        <w:rPr>
                          <w:rFonts w:hint="eastAsia"/>
                          <w:sz w:val="32"/>
                          <w:szCs w:val="34"/>
                        </w:rPr>
                        <w:t>욕구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7438569A" w14:textId="6D2C01D9" w:rsidR="00CC3AAE" w:rsidRDefault="00CC3AAE" w:rsidP="00CC3AAE">
      <w:pPr>
        <w:pStyle w:val="a"/>
        <w:numPr>
          <w:ilvl w:val="0"/>
          <w:numId w:val="0"/>
        </w:numPr>
      </w:pPr>
    </w:p>
    <w:p w14:paraId="500839C8" w14:textId="77777777" w:rsidR="00CC3AAE" w:rsidRDefault="00CC3AAE" w:rsidP="00CC3AAE">
      <w:pPr>
        <w:pStyle w:val="a"/>
        <w:numPr>
          <w:ilvl w:val="0"/>
          <w:numId w:val="0"/>
        </w:numPr>
      </w:pPr>
    </w:p>
    <w:p w14:paraId="43DCCAE3" w14:textId="77777777" w:rsidR="00CC3AAE" w:rsidRDefault="00CC3AAE" w:rsidP="00CC3AAE">
      <w:pPr>
        <w:pStyle w:val="a"/>
        <w:numPr>
          <w:ilvl w:val="0"/>
          <w:numId w:val="0"/>
        </w:numPr>
      </w:pPr>
    </w:p>
    <w:p w14:paraId="6FC65F8C" w14:textId="77777777" w:rsidR="00CC3AAE" w:rsidRDefault="00CC3AAE" w:rsidP="00CC3AAE">
      <w:pPr>
        <w:pStyle w:val="a"/>
        <w:numPr>
          <w:ilvl w:val="0"/>
          <w:numId w:val="0"/>
        </w:numPr>
      </w:pPr>
    </w:p>
    <w:p w14:paraId="193F60FB" w14:textId="77777777" w:rsidR="00CC3AAE" w:rsidRDefault="00CC3AAE" w:rsidP="00CC3AAE">
      <w:pPr>
        <w:pStyle w:val="a"/>
        <w:numPr>
          <w:ilvl w:val="0"/>
          <w:numId w:val="0"/>
        </w:numPr>
      </w:pPr>
    </w:p>
    <w:p w14:paraId="304BBC70" w14:textId="77777777" w:rsidR="00CC3AAE" w:rsidRDefault="00CC3AAE" w:rsidP="00CC3AAE">
      <w:pPr>
        <w:pStyle w:val="a"/>
        <w:numPr>
          <w:ilvl w:val="0"/>
          <w:numId w:val="0"/>
        </w:numPr>
      </w:pPr>
    </w:p>
    <w:p w14:paraId="74D75B57" w14:textId="746F4B33" w:rsidR="00CC3AAE" w:rsidRDefault="00CC3AAE" w:rsidP="00CC3AAE">
      <w:pPr>
        <w:pStyle w:val="a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078851FE" wp14:editId="6379CDF8">
                <wp:simplePos x="0" y="0"/>
                <wp:positionH relativeFrom="column">
                  <wp:posOffset>6024880</wp:posOffset>
                </wp:positionH>
                <wp:positionV relativeFrom="page">
                  <wp:posOffset>5038280</wp:posOffset>
                </wp:positionV>
                <wp:extent cx="676275" cy="859155"/>
                <wp:effectExtent l="0" t="0" r="9525" b="0"/>
                <wp:wrapSquare wrapText="bothSides"/>
                <wp:docPr id="20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859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3078E" w14:textId="07E4F931" w:rsidR="001B08DF" w:rsidRPr="007B2BF6" w:rsidRDefault="001B08DF" w:rsidP="007B2BF6">
                            <w:pPr>
                              <w:spacing w:after="0"/>
                              <w:rPr>
                                <w:sz w:val="32"/>
                                <w:szCs w:val="34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4"/>
                              </w:rPr>
                              <w:t>존재</w:t>
                            </w:r>
                          </w:p>
                          <w:p w14:paraId="64C5BE42" w14:textId="77777777" w:rsidR="001B08DF" w:rsidRPr="007B2BF6" w:rsidRDefault="001B08DF" w:rsidP="007B2BF6">
                            <w:pPr>
                              <w:spacing w:after="0"/>
                              <w:rPr>
                                <w:sz w:val="32"/>
                                <w:szCs w:val="34"/>
                              </w:rPr>
                            </w:pPr>
                            <w:r w:rsidRPr="007B2BF6">
                              <w:rPr>
                                <w:rFonts w:hint="eastAsia"/>
                                <w:sz w:val="32"/>
                                <w:szCs w:val="34"/>
                              </w:rPr>
                              <w:t>욕구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8851FE" id="_x0000_s1058" type="#_x0000_t202" style="position:absolute;left:0;text-align:left;margin-left:474.4pt;margin-top:396.7pt;width:53.25pt;height:67.65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" stroked="f">
                <v:textbox style="mso-fit-shape-to-text:t">
                  <w:txbxContent>
                    <w:p w14:paraId="5383078E" w14:textId="07E4F931" w:rsidR="001B08DF" w:rsidRPr="007B2BF6" w:rsidRDefault="001B08DF" w:rsidP="007B2BF6">
                      <w:pPr>
                        <w:spacing w:after="0"/>
                        <w:rPr>
                          <w:sz w:val="32"/>
                          <w:szCs w:val="34"/>
                        </w:rPr>
                      </w:pPr>
                      <w:r>
                        <w:rPr>
                          <w:rFonts w:hint="eastAsia"/>
                          <w:sz w:val="32"/>
                          <w:szCs w:val="34"/>
                        </w:rPr>
                        <w:t>존재</w:t>
                      </w:r>
                    </w:p>
                    <w:p w14:paraId="64C5BE42" w14:textId="77777777" w:rsidR="001B08DF" w:rsidRPr="007B2BF6" w:rsidRDefault="001B08DF" w:rsidP="007B2BF6">
                      <w:pPr>
                        <w:spacing w:after="0"/>
                        <w:rPr>
                          <w:sz w:val="32"/>
                          <w:szCs w:val="34"/>
                        </w:rPr>
                      </w:pPr>
                      <w:r w:rsidRPr="007B2BF6">
                        <w:rPr>
                          <w:rFonts w:hint="eastAsia"/>
                          <w:sz w:val="32"/>
                          <w:szCs w:val="34"/>
                        </w:rPr>
                        <w:t>욕구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707637F1" w14:textId="77777777" w:rsidR="00CC3AAE" w:rsidRDefault="00CC3AAE" w:rsidP="00CC3AAE">
      <w:pPr>
        <w:pStyle w:val="a"/>
        <w:numPr>
          <w:ilvl w:val="0"/>
          <w:numId w:val="0"/>
        </w:numPr>
      </w:pPr>
    </w:p>
    <w:p w14:paraId="615FA595" w14:textId="77777777" w:rsidR="00CC3AAE" w:rsidRDefault="00CC3AAE" w:rsidP="00CC3AAE">
      <w:pPr>
        <w:pStyle w:val="a"/>
        <w:numPr>
          <w:ilvl w:val="0"/>
          <w:numId w:val="0"/>
        </w:numPr>
      </w:pPr>
    </w:p>
    <w:p w14:paraId="5D93819E" w14:textId="77777777" w:rsidR="00CC3AAE" w:rsidRDefault="00CC3AAE" w:rsidP="00CC3AAE">
      <w:pPr>
        <w:pStyle w:val="a"/>
        <w:numPr>
          <w:ilvl w:val="0"/>
          <w:numId w:val="0"/>
        </w:numPr>
      </w:pPr>
    </w:p>
    <w:p w14:paraId="0474A72D" w14:textId="77777777" w:rsidR="00CC3AAE" w:rsidRDefault="00CC3AAE" w:rsidP="00CC3AAE">
      <w:pPr>
        <w:pStyle w:val="a"/>
        <w:numPr>
          <w:ilvl w:val="0"/>
          <w:numId w:val="0"/>
        </w:numPr>
      </w:pPr>
    </w:p>
    <w:p w14:paraId="0D0F8EE1" w14:textId="77777777" w:rsidR="00CC3AAE" w:rsidRDefault="00CC3AAE" w:rsidP="00CC3AAE">
      <w:pPr>
        <w:pStyle w:val="a"/>
        <w:numPr>
          <w:ilvl w:val="0"/>
          <w:numId w:val="0"/>
        </w:numPr>
      </w:pPr>
    </w:p>
    <w:p w14:paraId="0ED1A776" w14:textId="77777777" w:rsidR="00CC3AAE" w:rsidRDefault="00CC3AAE" w:rsidP="00CC3AAE">
      <w:pPr>
        <w:pStyle w:val="a"/>
        <w:numPr>
          <w:ilvl w:val="0"/>
          <w:numId w:val="0"/>
        </w:numPr>
      </w:pPr>
    </w:p>
    <w:p w14:paraId="3F5655B8" w14:textId="77777777" w:rsidR="004902C5" w:rsidRDefault="004902C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59099913" w14:textId="3E95E073" w:rsidR="00C51D8A" w:rsidRDefault="004902C5" w:rsidP="004902C5">
      <w:pPr>
        <w:pStyle w:val="2"/>
      </w:pPr>
      <w:r>
        <w:lastRenderedPageBreak/>
        <w:t xml:space="preserve">ERG </w:t>
      </w:r>
      <w:r>
        <w:rPr>
          <w:rFonts w:hint="eastAsia"/>
        </w:rPr>
        <w:t>이론의 주요 특징1</w:t>
      </w:r>
    </w:p>
    <w:p w14:paraId="7EAB1619" w14:textId="1C4CE74A" w:rsidR="004902C5" w:rsidRDefault="004902C5" w:rsidP="004902C5">
      <w:pPr>
        <w:pStyle w:val="a"/>
      </w:pPr>
      <w:r>
        <w:rPr>
          <w:rFonts w:hint="eastAsia"/>
        </w:rPr>
        <w:t>존재(생존</w:t>
      </w:r>
      <w:r>
        <w:t>)</w:t>
      </w:r>
      <w:proofErr w:type="gramStart"/>
      <w:r>
        <w:rPr>
          <w:rFonts w:hint="eastAsia"/>
        </w:rPr>
        <w:t xml:space="preserve">욕구 </w:t>
      </w:r>
      <w:r>
        <w:t>/</w:t>
      </w:r>
      <w:proofErr w:type="gramEnd"/>
      <w:r>
        <w:t xml:space="preserve"> Existence Needs</w:t>
      </w:r>
    </w:p>
    <w:p w14:paraId="3E0FF2E3" w14:textId="7ED18970" w:rsidR="004902C5" w:rsidRDefault="004902C5" w:rsidP="004902C5">
      <w:pPr>
        <w:pStyle w:val="7"/>
        <w:ind w:left="400"/>
      </w:pPr>
      <w:r>
        <w:rPr>
          <w:rFonts w:hint="eastAsia"/>
        </w:rPr>
        <w:t>기본적인 욕구로 음식,</w:t>
      </w:r>
      <w:r>
        <w:t xml:space="preserve"> </w:t>
      </w:r>
      <w:r>
        <w:rPr>
          <w:rFonts w:hint="eastAsia"/>
        </w:rPr>
        <w:t>공기</w:t>
      </w:r>
      <w:r>
        <w:t xml:space="preserve">, </w:t>
      </w:r>
      <w:r>
        <w:rPr>
          <w:rFonts w:hint="eastAsia"/>
        </w:rPr>
        <w:t>물,</w:t>
      </w:r>
      <w:r>
        <w:t xml:space="preserve"> </w:t>
      </w:r>
      <w:r>
        <w:rPr>
          <w:rFonts w:hint="eastAsia"/>
        </w:rPr>
        <w:t>임금 그리고 작업 조건과 같은 것에 대한 욕구</w:t>
      </w:r>
    </w:p>
    <w:p w14:paraId="47929CA7" w14:textId="11CD0E3A" w:rsidR="004902C5" w:rsidRDefault="004902C5" w:rsidP="004902C5">
      <w:pPr>
        <w:pStyle w:val="a"/>
      </w:pPr>
      <w:r>
        <w:rPr>
          <w:rFonts w:hint="eastAsia"/>
        </w:rPr>
        <w:t xml:space="preserve">관계 </w:t>
      </w:r>
      <w:proofErr w:type="gramStart"/>
      <w:r>
        <w:rPr>
          <w:rFonts w:hint="eastAsia"/>
        </w:rPr>
        <w:t xml:space="preserve">욕구 </w:t>
      </w:r>
      <w:r>
        <w:t>/</w:t>
      </w:r>
      <w:proofErr w:type="gramEnd"/>
      <w:r>
        <w:t xml:space="preserve"> Relatedness Needs</w:t>
      </w:r>
    </w:p>
    <w:p w14:paraId="02A7711C" w14:textId="0FE2033B" w:rsidR="004902C5" w:rsidRDefault="004902C5" w:rsidP="004902C5">
      <w:pPr>
        <w:pStyle w:val="7"/>
        <w:ind w:left="400"/>
      </w:pPr>
      <w:r>
        <w:rPr>
          <w:rFonts w:hint="eastAsia"/>
        </w:rPr>
        <w:t>의미 있는 사회적,</w:t>
      </w:r>
      <w:r>
        <w:t xml:space="preserve"> </w:t>
      </w:r>
      <w:r>
        <w:rPr>
          <w:rFonts w:hint="eastAsia"/>
        </w:rPr>
        <w:t>개인적 인간관계 형성에 의해서 충족되어 질 수 있는 욕구</w:t>
      </w:r>
    </w:p>
    <w:p w14:paraId="6CA2989E" w14:textId="3A32DC6F" w:rsidR="004902C5" w:rsidRDefault="004902C5" w:rsidP="004902C5">
      <w:pPr>
        <w:pStyle w:val="a"/>
      </w:pPr>
      <w:r>
        <w:rPr>
          <w:rFonts w:hint="eastAsia"/>
        </w:rPr>
        <w:t xml:space="preserve">성장 </w:t>
      </w:r>
      <w:proofErr w:type="gramStart"/>
      <w:r>
        <w:rPr>
          <w:rFonts w:hint="eastAsia"/>
        </w:rPr>
        <w:t xml:space="preserve">욕구 </w:t>
      </w:r>
      <w:r>
        <w:t>/</w:t>
      </w:r>
      <w:proofErr w:type="gramEnd"/>
      <w:r>
        <w:t xml:space="preserve"> Growth Needs</w:t>
      </w:r>
    </w:p>
    <w:p w14:paraId="4C3F591A" w14:textId="1898808B" w:rsidR="004902C5" w:rsidRDefault="004902C5" w:rsidP="004902C5">
      <w:pPr>
        <w:pStyle w:val="7"/>
        <w:ind w:left="400"/>
      </w:pPr>
      <w:r>
        <w:rPr>
          <w:rFonts w:hint="eastAsia"/>
        </w:rPr>
        <w:t>개인의 생산적이고 창의적인 공헌에 의해서 충족될 수 있는 욕구</w:t>
      </w:r>
    </w:p>
    <w:p w14:paraId="2D880906" w14:textId="77308AA5" w:rsidR="004902C5" w:rsidRDefault="004902C5" w:rsidP="004902C5"/>
    <w:p w14:paraId="1C43C179" w14:textId="16D07253" w:rsidR="004902C5" w:rsidRDefault="004902C5" w:rsidP="004902C5">
      <w:pPr>
        <w:pStyle w:val="2"/>
      </w:pPr>
      <w:r>
        <w:t xml:space="preserve">ERG </w:t>
      </w:r>
      <w:r>
        <w:rPr>
          <w:rFonts w:hint="eastAsia"/>
        </w:rPr>
        <w:t>이론의 주요 특징2</w:t>
      </w:r>
    </w:p>
    <w:p w14:paraId="4EC79B09" w14:textId="706C821D" w:rsidR="004902C5" w:rsidRDefault="004902C5" w:rsidP="004902C5">
      <w:pPr>
        <w:pStyle w:val="a"/>
      </w:pPr>
      <w:r>
        <w:rPr>
          <w:rFonts w:hint="eastAsia"/>
        </w:rPr>
        <w:t>욕구 좌절(욕구 퇴행</w:t>
      </w:r>
      <w:proofErr w:type="gramStart"/>
      <w:r>
        <w:t>) /</w:t>
      </w:r>
      <w:proofErr w:type="gramEnd"/>
      <w:r>
        <w:t xml:space="preserve"> Needs Frustration</w:t>
      </w:r>
    </w:p>
    <w:p w14:paraId="0DC87D50" w14:textId="68BDF4BF" w:rsidR="004902C5" w:rsidRDefault="004902C5" w:rsidP="004902C5">
      <w:pPr>
        <w:pStyle w:val="7"/>
        <w:ind w:left="400"/>
      </w:pPr>
      <w:r>
        <w:rPr>
          <w:rFonts w:hint="eastAsia"/>
        </w:rPr>
        <w:t xml:space="preserve">고차원적인 욕구가 만족되지 않으면 </w:t>
      </w:r>
      <w:proofErr w:type="spellStart"/>
      <w:r>
        <w:rPr>
          <w:rFonts w:hint="eastAsia"/>
        </w:rPr>
        <w:t>저차원적인</w:t>
      </w:r>
      <w:proofErr w:type="spellEnd"/>
      <w:r>
        <w:rPr>
          <w:rFonts w:hint="eastAsia"/>
        </w:rPr>
        <w:t xml:space="preserve"> 욕구 충족을 통해 욕구 해서를 시도(</w:t>
      </w: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실연 후 </w:t>
      </w:r>
      <w:proofErr w:type="spellStart"/>
      <w:r>
        <w:rPr>
          <w:rFonts w:hint="eastAsia"/>
        </w:rPr>
        <w:t>양푼에</w:t>
      </w:r>
      <w:proofErr w:type="spellEnd"/>
      <w:r>
        <w:rPr>
          <w:rFonts w:hint="eastAsia"/>
        </w:rPr>
        <w:t xml:space="preserve"> 밥을 비빔</w:t>
      </w:r>
      <w:r>
        <w:t>)</w:t>
      </w:r>
    </w:p>
    <w:p w14:paraId="5A63313B" w14:textId="1CB7268A" w:rsidR="004902C5" w:rsidRDefault="004902C5" w:rsidP="004902C5">
      <w:pPr>
        <w:pStyle w:val="a"/>
      </w:pPr>
      <w:r>
        <w:rPr>
          <w:rFonts w:hint="eastAsia"/>
        </w:rPr>
        <w:t xml:space="preserve">욕구 </w:t>
      </w:r>
      <w:proofErr w:type="gramStart"/>
      <w:r>
        <w:rPr>
          <w:rFonts w:hint="eastAsia"/>
        </w:rPr>
        <w:t xml:space="preserve">강도 </w:t>
      </w:r>
      <w:r>
        <w:t>/</w:t>
      </w:r>
      <w:proofErr w:type="gramEnd"/>
      <w:r>
        <w:t xml:space="preserve"> Needs Strength</w:t>
      </w:r>
    </w:p>
    <w:p w14:paraId="394E4411" w14:textId="1EC2EF92" w:rsidR="004902C5" w:rsidRDefault="004902C5" w:rsidP="004902C5">
      <w:pPr>
        <w:pStyle w:val="7"/>
        <w:ind w:left="400"/>
      </w:pPr>
      <w:proofErr w:type="spellStart"/>
      <w:r>
        <w:t>저차원적인</w:t>
      </w:r>
      <w:proofErr w:type="spellEnd"/>
      <w:r>
        <w:t xml:space="preserve"> </w:t>
      </w:r>
      <w:r>
        <w:rPr>
          <w:rFonts w:hint="eastAsia"/>
        </w:rPr>
        <w:t>욕구가 충족될수록 고차원적 욕구의 바람이 커짐</w:t>
      </w:r>
    </w:p>
    <w:p w14:paraId="376D711B" w14:textId="49BAE7A7" w:rsidR="004902C5" w:rsidRDefault="004902C5" w:rsidP="004902C5">
      <w:pPr>
        <w:pStyle w:val="a"/>
      </w:pPr>
      <w:r>
        <w:rPr>
          <w:rFonts w:hint="eastAsia"/>
        </w:rPr>
        <w:t xml:space="preserve">욕구 </w:t>
      </w:r>
      <w:proofErr w:type="gramStart"/>
      <w:r>
        <w:rPr>
          <w:rFonts w:hint="eastAsia"/>
        </w:rPr>
        <w:t xml:space="preserve">만족 </w:t>
      </w:r>
      <w:r>
        <w:t>/</w:t>
      </w:r>
      <w:proofErr w:type="gramEnd"/>
      <w:r>
        <w:t xml:space="preserve"> Needs satisfaction</w:t>
      </w:r>
    </w:p>
    <w:p w14:paraId="267EBF1D" w14:textId="3F8E881A" w:rsidR="004902C5" w:rsidRDefault="004902C5" w:rsidP="004902C5">
      <w:pPr>
        <w:pStyle w:val="7"/>
        <w:ind w:left="400"/>
      </w:pPr>
      <w:r>
        <w:t xml:space="preserve">각 </w:t>
      </w:r>
      <w:r>
        <w:rPr>
          <w:rFonts w:hint="eastAsia"/>
        </w:rPr>
        <w:t xml:space="preserve">수준의 욕구가 충족되지 않을 </w:t>
      </w:r>
      <w:proofErr w:type="spellStart"/>
      <w:r>
        <w:rPr>
          <w:rFonts w:hint="eastAsia"/>
        </w:rPr>
        <w:t>떄</w:t>
      </w:r>
      <w:proofErr w:type="spellEnd"/>
      <w:r>
        <w:rPr>
          <w:rFonts w:hint="eastAsia"/>
        </w:rPr>
        <w:t xml:space="preserve"> 욕구에 대한 바람이 커짐</w:t>
      </w:r>
    </w:p>
    <w:p w14:paraId="5A08166D" w14:textId="55BE85C2" w:rsidR="004902C5" w:rsidRDefault="004902C5" w:rsidP="004902C5">
      <w:pPr>
        <w:pStyle w:val="a"/>
      </w:pPr>
      <w:r>
        <w:rPr>
          <w:rFonts w:hint="eastAsia"/>
        </w:rPr>
        <w:t xml:space="preserve">각 욕구는 독립적으로 </w:t>
      </w:r>
      <w:proofErr w:type="gramStart"/>
      <w:r>
        <w:rPr>
          <w:rFonts w:hint="eastAsia"/>
        </w:rPr>
        <w:t xml:space="preserve">작용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예 </w:t>
      </w:r>
      <w:r>
        <w:t xml:space="preserve">: </w:t>
      </w:r>
      <w:r>
        <w:rPr>
          <w:rFonts w:hint="eastAsia"/>
        </w:rPr>
        <w:t>예술전시회 때 다과를 제공</w:t>
      </w:r>
    </w:p>
    <w:p w14:paraId="091E58BE" w14:textId="6C3F2EC3" w:rsidR="004902C5" w:rsidRDefault="004902C5" w:rsidP="004902C5">
      <w:pPr>
        <w:pStyle w:val="a"/>
        <w:numPr>
          <w:ilvl w:val="0"/>
          <w:numId w:val="0"/>
        </w:numPr>
        <w:ind w:left="403" w:hanging="403"/>
      </w:pPr>
    </w:p>
    <w:p w14:paraId="2146BDC1" w14:textId="3E6CB2B2" w:rsidR="004902C5" w:rsidRPr="005B2643" w:rsidRDefault="004902C5" w:rsidP="005B2643">
      <w:pPr>
        <w:pStyle w:val="2"/>
        <w:rPr>
          <w:spacing w:val="-20"/>
          <w:szCs w:val="24"/>
        </w:rPr>
      </w:pPr>
      <w:r>
        <w:t xml:space="preserve">ERG </w:t>
      </w:r>
      <w:r>
        <w:rPr>
          <w:rFonts w:hint="eastAsia"/>
        </w:rPr>
        <w:t>이론 모델</w:t>
      </w:r>
    </w:p>
    <w:p w14:paraId="64CE914E" w14:textId="6F03FC04" w:rsidR="005B2643" w:rsidRPr="005B2643" w:rsidRDefault="005B2643" w:rsidP="005B2643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</w:p>
    <w:p w14:paraId="6EFA36B4" w14:textId="47B1EC1C" w:rsidR="005B2643" w:rsidRDefault="005B2643" w:rsidP="005B2643">
      <w:pPr>
        <w:pStyle w:val="a"/>
        <w:numPr>
          <w:ilvl w:val="0"/>
          <w:numId w:val="0"/>
        </w:numPr>
        <w:ind w:left="403"/>
      </w:pPr>
      <w:r>
        <w:rPr>
          <w:rFonts w:hint="eastAsia"/>
          <w:noProof/>
        </w:rPr>
        <w:drawing>
          <wp:inline distT="0" distB="0" distL="0" distR="0" wp14:anchorId="0DADC63D" wp14:editId="52DF9369">
            <wp:extent cx="6076950" cy="3619500"/>
            <wp:effectExtent l="0" t="0" r="0" b="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9" t="15296" r="5595" b="12046"/>
                    <a:stretch/>
                  </pic:blipFill>
                  <pic:spPr bwMode="auto">
                    <a:xfrm>
                      <a:off x="0" y="0"/>
                      <a:ext cx="60769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BD0B5" w14:textId="77777777" w:rsidR="005B2643" w:rsidRDefault="005B2643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041CF14" w14:textId="2983B925" w:rsidR="004902C5" w:rsidRDefault="005B2643" w:rsidP="005B2643">
      <w:pPr>
        <w:pStyle w:val="2"/>
      </w:pPr>
      <w:proofErr w:type="spellStart"/>
      <w:r>
        <w:rPr>
          <w:rFonts w:hint="eastAsia"/>
        </w:rPr>
        <w:lastRenderedPageBreak/>
        <w:t>하츠버그의</w:t>
      </w:r>
      <w:proofErr w:type="spellEnd"/>
      <w:r>
        <w:rPr>
          <w:rFonts w:hint="eastAsia"/>
        </w:rPr>
        <w:t xml:space="preserve"> 동기 </w:t>
      </w:r>
      <w:r>
        <w:t xml:space="preserve">– </w:t>
      </w:r>
      <w:r>
        <w:rPr>
          <w:rFonts w:hint="eastAsia"/>
        </w:rPr>
        <w:t>위생 이론</w:t>
      </w:r>
    </w:p>
    <w:p w14:paraId="3D6293D6" w14:textId="435CAA2A" w:rsidR="005B2643" w:rsidRDefault="005B2643" w:rsidP="005B2643">
      <w:pPr>
        <w:pStyle w:val="4"/>
      </w:pPr>
      <w:r>
        <w:t>“</w:t>
      </w:r>
      <w:r>
        <w:rPr>
          <w:rFonts w:hint="eastAsia"/>
        </w:rPr>
        <w:t>불만족은 만족의 결핍이 아니다</w:t>
      </w:r>
      <w:r>
        <w:t>!”</w:t>
      </w:r>
    </w:p>
    <w:p w14:paraId="54F8DD0E" w14:textId="77777777" w:rsidR="005B2643" w:rsidRPr="005B2643" w:rsidRDefault="005B2643" w:rsidP="005B2643">
      <w:pPr>
        <w:pStyle w:val="a"/>
        <w:numPr>
          <w:ilvl w:val="0"/>
          <w:numId w:val="0"/>
        </w:numPr>
        <w:ind w:left="403" w:hanging="403"/>
      </w:pPr>
    </w:p>
    <w:p w14:paraId="7FAB0726" w14:textId="4F65E56F" w:rsidR="005B2643" w:rsidRPr="005B2643" w:rsidRDefault="005B2643" w:rsidP="002019C0">
      <w:pPr>
        <w:pStyle w:val="a"/>
      </w:pPr>
      <w:r w:rsidRPr="005B2643">
        <w:t>만족과</w:t>
      </w:r>
      <w:r w:rsidRPr="005B2643">
        <w:rPr>
          <w:rFonts w:hint="eastAsia"/>
        </w:rPr>
        <w:t xml:space="preserve"> </w:t>
      </w:r>
      <w:r w:rsidRPr="005B2643">
        <w:t>불만족은</w:t>
      </w:r>
      <w:r w:rsidRPr="005B2643">
        <w:rPr>
          <w:rFonts w:hint="eastAsia"/>
        </w:rPr>
        <w:t xml:space="preserve"> 동일한 </w:t>
      </w:r>
      <w:r w:rsidRPr="005B2643">
        <w:t>것이</w:t>
      </w:r>
      <w:r w:rsidRPr="005B2643">
        <w:rPr>
          <w:rFonts w:hint="eastAsia"/>
        </w:rPr>
        <w:t xml:space="preserve"> </w:t>
      </w:r>
      <w:r w:rsidRPr="005B2643">
        <w:t>아닌</w:t>
      </w:r>
      <w:r w:rsidRPr="005B2643">
        <w:rPr>
          <w:rFonts w:hint="eastAsia"/>
        </w:rPr>
        <w:t xml:space="preserve"> </w:t>
      </w:r>
      <w:r w:rsidRPr="005B2643">
        <w:t>별도로</w:t>
      </w:r>
      <w:r w:rsidRPr="005B2643">
        <w:rPr>
          <w:rFonts w:hint="eastAsia"/>
        </w:rPr>
        <w:t xml:space="preserve"> </w:t>
      </w:r>
      <w:r w:rsidRPr="005B2643">
        <w:t>취급해야</w:t>
      </w:r>
      <w:r w:rsidRPr="005B2643">
        <w:rPr>
          <w:rFonts w:hint="eastAsia"/>
        </w:rPr>
        <w:t xml:space="preserve"> </w:t>
      </w:r>
      <w:r w:rsidRPr="005B2643">
        <w:t>한다는</w:t>
      </w:r>
      <w:r w:rsidRPr="005B2643">
        <w:rPr>
          <w:rFonts w:hint="eastAsia"/>
        </w:rPr>
        <w:t xml:space="preserve"> </w:t>
      </w:r>
      <w:r w:rsidRPr="005B2643">
        <w:t>것</w:t>
      </w:r>
    </w:p>
    <w:p w14:paraId="616BFA45" w14:textId="70DE8AC5" w:rsidR="005B2643" w:rsidRDefault="005B2643" w:rsidP="005B2643">
      <w:pPr>
        <w:pStyle w:val="a0"/>
      </w:pPr>
      <w:r w:rsidRPr="005B2643">
        <w:t>예</w:t>
      </w:r>
      <w:r w:rsidRPr="005B2643">
        <w:rPr>
          <w:rFonts w:hint="eastAsia"/>
        </w:rPr>
        <w:t>)</w:t>
      </w:r>
      <w:r w:rsidRPr="005B2643">
        <w:t xml:space="preserve"> ‘욕하면서</w:t>
      </w:r>
      <w:r w:rsidRPr="005B2643">
        <w:rPr>
          <w:rFonts w:hint="eastAsia"/>
        </w:rPr>
        <w:t xml:space="preserve"> 즐긴다</w:t>
      </w:r>
      <w:r w:rsidRPr="005B2643">
        <w:t>’는</w:t>
      </w:r>
      <w:r w:rsidRPr="005B2643">
        <w:rPr>
          <w:rFonts w:hint="eastAsia"/>
        </w:rPr>
        <w:t xml:space="preserve"> </w:t>
      </w:r>
      <w:r w:rsidRPr="005B2643">
        <w:t>게임</w:t>
      </w:r>
      <w:r w:rsidRPr="005B2643">
        <w:rPr>
          <w:rFonts w:hint="eastAsia"/>
        </w:rPr>
        <w:t xml:space="preserve"> </w:t>
      </w:r>
      <w:r w:rsidRPr="005B2643">
        <w:t>유저들의</w:t>
      </w:r>
      <w:r w:rsidRPr="005B2643">
        <w:rPr>
          <w:rFonts w:hint="eastAsia"/>
        </w:rPr>
        <w:t xml:space="preserve"> </w:t>
      </w:r>
      <w:r w:rsidRPr="005B2643">
        <w:t>행동</w:t>
      </w:r>
      <w:r w:rsidRPr="005B2643">
        <w:rPr>
          <w:rFonts w:hint="eastAsia"/>
        </w:rPr>
        <w:t xml:space="preserve">을 </w:t>
      </w:r>
      <w:r w:rsidRPr="005B2643">
        <w:t>설명한다</w:t>
      </w:r>
    </w:p>
    <w:p w14:paraId="247E9830" w14:textId="27A11D37" w:rsidR="005B2643" w:rsidRDefault="005B2643" w:rsidP="005B2643">
      <w:pPr>
        <w:pStyle w:val="a0"/>
        <w:numPr>
          <w:ilvl w:val="0"/>
          <w:numId w:val="0"/>
        </w:numPr>
      </w:pPr>
    </w:p>
    <w:p w14:paraId="65CBE83F" w14:textId="5A0E452B" w:rsidR="005B2643" w:rsidRDefault="005B2643" w:rsidP="005B2643">
      <w:pPr>
        <w:pStyle w:val="2"/>
      </w:pPr>
      <w:r>
        <w:rPr>
          <w:rFonts w:hint="eastAsia"/>
        </w:rPr>
        <w:t xml:space="preserve">동기 </w:t>
      </w:r>
      <w:r>
        <w:t xml:space="preserve">– </w:t>
      </w:r>
      <w:r>
        <w:rPr>
          <w:rFonts w:hint="eastAsia"/>
        </w:rPr>
        <w:t>위생 이론</w:t>
      </w:r>
    </w:p>
    <w:p w14:paraId="7080685F" w14:textId="021A983B" w:rsidR="005B2643" w:rsidRDefault="005B2643" w:rsidP="005B2643">
      <w:pPr>
        <w:pStyle w:val="a"/>
      </w:pPr>
      <w:r>
        <w:rPr>
          <w:rFonts w:hint="eastAsia"/>
        </w:rPr>
        <w:t xml:space="preserve">동기 </w:t>
      </w:r>
      <w:proofErr w:type="gramStart"/>
      <w:r>
        <w:rPr>
          <w:rFonts w:hint="eastAsia"/>
        </w:rPr>
        <w:t xml:space="preserve">요인 </w:t>
      </w:r>
      <w:r>
        <w:t>/</w:t>
      </w:r>
      <w:proofErr w:type="gramEnd"/>
      <w:r>
        <w:t xml:space="preserve"> Motivator, </w:t>
      </w:r>
      <w:r>
        <w:rPr>
          <w:rFonts w:hint="eastAsia"/>
        </w:rPr>
        <w:t>만족 요인</w:t>
      </w:r>
    </w:p>
    <w:p w14:paraId="514EC8FA" w14:textId="0BE7BD26" w:rsidR="005B2643" w:rsidRDefault="005B2643" w:rsidP="005B2643">
      <w:pPr>
        <w:pStyle w:val="7"/>
        <w:ind w:left="400"/>
      </w:pPr>
      <w:r>
        <w:rPr>
          <w:rFonts w:hint="eastAsia"/>
        </w:rPr>
        <w:t>만족도 높아지며 그때 성과가 높아지게 하는 요인</w:t>
      </w:r>
    </w:p>
    <w:p w14:paraId="54500A88" w14:textId="672E2FCA" w:rsidR="005B2643" w:rsidRDefault="005B2643" w:rsidP="005B2643">
      <w:pPr>
        <w:pStyle w:val="7"/>
        <w:ind w:left="400"/>
      </w:pPr>
      <w:r>
        <w:rPr>
          <w:rFonts w:hint="eastAsia"/>
        </w:rPr>
        <w:t>성취</w:t>
      </w:r>
      <w:r>
        <w:t xml:space="preserve">, </w:t>
      </w:r>
      <w:r>
        <w:rPr>
          <w:rFonts w:hint="eastAsia"/>
        </w:rPr>
        <w:t>인정</w:t>
      </w:r>
      <w:r>
        <w:t xml:space="preserve">, </w:t>
      </w:r>
      <w:r>
        <w:rPr>
          <w:rFonts w:hint="eastAsia"/>
        </w:rPr>
        <w:t>일 자체,</w:t>
      </w:r>
      <w:r>
        <w:t xml:space="preserve"> </w:t>
      </w:r>
      <w:r>
        <w:rPr>
          <w:rFonts w:hint="eastAsia"/>
        </w:rPr>
        <w:t>책임감,</w:t>
      </w:r>
      <w:r>
        <w:t xml:space="preserve"> </w:t>
      </w:r>
      <w:r>
        <w:rPr>
          <w:rFonts w:hint="eastAsia"/>
        </w:rPr>
        <w:t>발전,</w:t>
      </w:r>
      <w:r>
        <w:t xml:space="preserve"> </w:t>
      </w:r>
      <w:r>
        <w:rPr>
          <w:rFonts w:hint="eastAsia"/>
        </w:rPr>
        <w:t>성장</w:t>
      </w:r>
    </w:p>
    <w:p w14:paraId="71EC421B" w14:textId="01DFAE14" w:rsidR="005B2643" w:rsidRDefault="005B2643" w:rsidP="005B2643">
      <w:pPr>
        <w:pStyle w:val="a"/>
      </w:pPr>
      <w:r>
        <w:rPr>
          <w:rFonts w:hint="eastAsia"/>
        </w:rPr>
        <w:t xml:space="preserve">위생 </w:t>
      </w:r>
      <w:proofErr w:type="gramStart"/>
      <w:r>
        <w:rPr>
          <w:rFonts w:hint="eastAsia"/>
        </w:rPr>
        <w:t xml:space="preserve">요인 </w:t>
      </w:r>
      <w:r>
        <w:t>/</w:t>
      </w:r>
      <w:proofErr w:type="gramEnd"/>
      <w:r>
        <w:t xml:space="preserve"> Hygiene, </w:t>
      </w:r>
      <w:r>
        <w:rPr>
          <w:rFonts w:hint="eastAsia"/>
        </w:rPr>
        <w:t>불만족 요인</w:t>
      </w:r>
    </w:p>
    <w:p w14:paraId="7D25ED3C" w14:textId="78BC5AAF" w:rsidR="005B2643" w:rsidRDefault="005B2643" w:rsidP="005B2643">
      <w:pPr>
        <w:pStyle w:val="7"/>
        <w:ind w:left="400"/>
      </w:pPr>
      <w:r>
        <w:rPr>
          <w:rFonts w:hint="eastAsia"/>
        </w:rPr>
        <w:t>불만족은 줄이지만 만족도를 높이지는 못하는 요인</w:t>
      </w:r>
    </w:p>
    <w:p w14:paraId="6CEFEFD2" w14:textId="017EC8FC" w:rsidR="005B2643" w:rsidRDefault="005B2643" w:rsidP="005B2643">
      <w:pPr>
        <w:pStyle w:val="7"/>
        <w:ind w:left="400"/>
      </w:pPr>
      <w:r>
        <w:rPr>
          <w:rFonts w:hint="eastAsia"/>
        </w:rPr>
        <w:t>편의성</w:t>
      </w:r>
      <w:r>
        <w:t xml:space="preserve">, </w:t>
      </w:r>
      <w:r>
        <w:rPr>
          <w:rFonts w:hint="eastAsia"/>
        </w:rPr>
        <w:t>제약,</w:t>
      </w:r>
      <w:r>
        <w:t xml:space="preserve"> </w:t>
      </w:r>
      <w:r>
        <w:rPr>
          <w:rFonts w:hint="eastAsia"/>
        </w:rPr>
        <w:t>타 유저와의 관계,</w:t>
      </w:r>
      <w:r>
        <w:t xml:space="preserve"> </w:t>
      </w:r>
      <w:r>
        <w:rPr>
          <w:rFonts w:hint="eastAsia"/>
        </w:rPr>
        <w:t>보상,</w:t>
      </w:r>
      <w:r>
        <w:t xml:space="preserve"> </w:t>
      </w:r>
      <w:r>
        <w:rPr>
          <w:rFonts w:hint="eastAsia"/>
        </w:rPr>
        <w:t>지위,</w:t>
      </w:r>
      <w:r>
        <w:t xml:space="preserve"> </w:t>
      </w:r>
      <w:r>
        <w:rPr>
          <w:rFonts w:hint="eastAsia"/>
        </w:rPr>
        <w:t>안전</w:t>
      </w:r>
    </w:p>
    <w:p w14:paraId="77F114FB" w14:textId="01C64507" w:rsidR="005B2643" w:rsidRDefault="005B2643" w:rsidP="005B2643">
      <w:pPr>
        <w:pStyle w:val="a"/>
      </w:pPr>
      <w:r>
        <w:rPr>
          <w:rFonts w:hint="eastAsia"/>
        </w:rPr>
        <w:t>어느 한 쪽이 아무리 높아져도 다른 한 쪽을 대체할 수 없다</w:t>
      </w:r>
    </w:p>
    <w:p w14:paraId="2E52D48B" w14:textId="3547882D" w:rsidR="005B2643" w:rsidRDefault="005B2643" w:rsidP="005B2643">
      <w:pPr>
        <w:pStyle w:val="a"/>
      </w:pPr>
      <w:r>
        <w:rPr>
          <w:rFonts w:hint="eastAsia"/>
        </w:rPr>
        <w:t>동기 부여를 위해서는 위생 요인보다 동기 요인에 집중해야 한다</w:t>
      </w:r>
    </w:p>
    <w:p w14:paraId="61FC5846" w14:textId="77777777" w:rsidR="00554221" w:rsidRPr="002E52A7" w:rsidRDefault="00554221" w:rsidP="00554221">
      <w:pPr>
        <w:pStyle w:val="4"/>
      </w:pPr>
    </w:p>
    <w:p w14:paraId="6CD3308E" w14:textId="35B0FD90" w:rsidR="00554221" w:rsidRDefault="00554221" w:rsidP="00554221">
      <w:pPr>
        <w:pStyle w:val="4"/>
      </w:pPr>
      <w:r>
        <w:t>“</w:t>
      </w:r>
      <w:r>
        <w:rPr>
          <w:rFonts w:hint="eastAsia"/>
        </w:rPr>
        <w:t>배운 걸 어떻게 써먹지?</w:t>
      </w:r>
      <w:r>
        <w:t>”</w:t>
      </w:r>
    </w:p>
    <w:p w14:paraId="604CBD85" w14:textId="7B0F73B3" w:rsidR="00554221" w:rsidRDefault="00554221" w:rsidP="00554221">
      <w:pPr>
        <w:pStyle w:val="a"/>
        <w:numPr>
          <w:ilvl w:val="0"/>
          <w:numId w:val="0"/>
        </w:numPr>
        <w:ind w:left="403" w:hanging="403"/>
      </w:pPr>
    </w:p>
    <w:p w14:paraId="1AD698CF" w14:textId="69A053E9" w:rsidR="00554221" w:rsidRDefault="00554221" w:rsidP="00554221">
      <w:pPr>
        <w:pStyle w:val="2"/>
      </w:pPr>
      <w:r>
        <w:rPr>
          <w:rFonts w:hint="eastAsia"/>
        </w:rPr>
        <w:t>욕구 이론의 실제적 활용</w:t>
      </w:r>
    </w:p>
    <w:p w14:paraId="46BFFD2B" w14:textId="2583F891" w:rsidR="00554221" w:rsidRDefault="00554221" w:rsidP="00554221">
      <w:pPr>
        <w:pStyle w:val="a"/>
      </w:pPr>
      <w:r>
        <w:rPr>
          <w:rFonts w:hint="eastAsia"/>
        </w:rPr>
        <w:t>인간의 욕구는 게임 컨텐츠 안에서도 작용</w:t>
      </w:r>
    </w:p>
    <w:p w14:paraId="52E3AC4A" w14:textId="40E7F82E" w:rsidR="00554221" w:rsidRDefault="00554221" w:rsidP="00554221">
      <w:pPr>
        <w:pStyle w:val="a"/>
      </w:pPr>
      <w:r w:rsidRPr="000A4279">
        <w:rPr>
          <w:rFonts w:hint="eastAsia"/>
          <w:color w:val="FF0000"/>
        </w:rPr>
        <w:t>생존과 안전의 욕구</w:t>
      </w:r>
      <w:r>
        <w:rPr>
          <w:rFonts w:hint="eastAsia"/>
        </w:rPr>
        <w:t xml:space="preserve">가 충족되지 않으면 게임 </w:t>
      </w:r>
      <w:proofErr w:type="spellStart"/>
      <w:r>
        <w:rPr>
          <w:rFonts w:hint="eastAsia"/>
        </w:rPr>
        <w:t>이탈률이</w:t>
      </w:r>
      <w:proofErr w:type="spellEnd"/>
      <w:r>
        <w:rPr>
          <w:rFonts w:hint="eastAsia"/>
        </w:rPr>
        <w:t xml:space="preserve"> 높음</w:t>
      </w:r>
    </w:p>
    <w:p w14:paraId="1E28D428" w14:textId="1C595EBE" w:rsidR="00554221" w:rsidRDefault="00554221" w:rsidP="00554221">
      <w:pPr>
        <w:pStyle w:val="7"/>
        <w:ind w:left="400"/>
      </w:pPr>
      <w:r>
        <w:rPr>
          <w:rFonts w:hint="eastAsia"/>
        </w:rPr>
        <w:t>너무 많이 죽어서 하기 싫다. 너무 어렵다.</w:t>
      </w:r>
      <w:r>
        <w:t xml:space="preserve"> </w:t>
      </w:r>
      <w:r>
        <w:rPr>
          <w:rFonts w:hint="eastAsia"/>
        </w:rPr>
        <w:t>돈이 너무 벌리지 않는다 등</w:t>
      </w:r>
    </w:p>
    <w:p w14:paraId="2B945F17" w14:textId="7787EC08" w:rsidR="00554221" w:rsidRDefault="00554221" w:rsidP="000A4279">
      <w:pPr>
        <w:pStyle w:val="a"/>
      </w:pPr>
      <w:r>
        <w:rPr>
          <w:rFonts w:hint="eastAsia"/>
        </w:rPr>
        <w:t xml:space="preserve">게임의 수명을 늘리기 위해서는 계속적인 </w:t>
      </w:r>
      <w:r w:rsidRPr="000A4279">
        <w:rPr>
          <w:rFonts w:hint="eastAsia"/>
          <w:color w:val="FF0000"/>
        </w:rPr>
        <w:t>고차원적인 욕구</w:t>
      </w:r>
      <w:r>
        <w:rPr>
          <w:rFonts w:hint="eastAsia"/>
        </w:rPr>
        <w:t>의 충족이 필요</w:t>
      </w:r>
    </w:p>
    <w:p w14:paraId="51BFFE40" w14:textId="3476EB37" w:rsidR="00554221" w:rsidRDefault="00554221" w:rsidP="00554221">
      <w:pPr>
        <w:pStyle w:val="7"/>
        <w:ind w:left="400"/>
      </w:pPr>
      <w:r>
        <w:rPr>
          <w:rFonts w:hint="eastAsia"/>
        </w:rPr>
        <w:t xml:space="preserve">욕먹는 게 짜증나니 게임 접어야 </w:t>
      </w:r>
      <w:proofErr w:type="spellStart"/>
      <w:r>
        <w:rPr>
          <w:rFonts w:hint="eastAsia"/>
        </w:rPr>
        <w:t>겠다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나는 이 게임의 지존이다</w:t>
      </w:r>
      <w:r>
        <w:t xml:space="preserve">, </w:t>
      </w:r>
      <w:r>
        <w:rPr>
          <w:rFonts w:hint="eastAsia"/>
        </w:rPr>
        <w:t>새로운 보스 던전을 공략하는 게 재미있다 등등</w:t>
      </w:r>
    </w:p>
    <w:p w14:paraId="512A5DA5" w14:textId="6157536A" w:rsidR="000A4279" w:rsidRDefault="000A4279" w:rsidP="000A4279"/>
    <w:p w14:paraId="07FF417A" w14:textId="657D1487" w:rsidR="00554221" w:rsidRDefault="000A4279" w:rsidP="000A4279">
      <w:pPr>
        <w:pStyle w:val="2"/>
      </w:pPr>
      <w:r>
        <w:rPr>
          <w:rFonts w:hint="eastAsia"/>
        </w:rPr>
        <w:t>욕구 이론의 실제적 활용</w:t>
      </w:r>
    </w:p>
    <w:p w14:paraId="0A897B6D" w14:textId="002475C2" w:rsidR="000A4279" w:rsidRDefault="000A4279" w:rsidP="000A4279">
      <w:pPr>
        <w:pStyle w:val="a"/>
      </w:pPr>
      <w:r>
        <w:rPr>
          <w:rFonts w:hint="eastAsia"/>
        </w:rPr>
        <w:t xml:space="preserve">패치를 통해 불편한 점을 개선했는데 왜 신규 가입자 지표가 </w:t>
      </w:r>
      <w:proofErr w:type="spellStart"/>
      <w:r>
        <w:rPr>
          <w:rFonts w:hint="eastAsia"/>
        </w:rPr>
        <w:t>그대로지</w:t>
      </w:r>
      <w:proofErr w:type="spellEnd"/>
      <w:r>
        <w:rPr>
          <w:rFonts w:hint="eastAsia"/>
        </w:rPr>
        <w:t>?</w:t>
      </w:r>
      <w:r>
        <w:t>??</w:t>
      </w:r>
    </w:p>
    <w:p w14:paraId="11C63353" w14:textId="0A1F9AD5" w:rsidR="000A4279" w:rsidRDefault="000A4279" w:rsidP="000A4279">
      <w:pPr>
        <w:pStyle w:val="7"/>
        <w:ind w:left="400"/>
      </w:pPr>
      <w:r>
        <w:rPr>
          <w:rFonts w:hint="eastAsia"/>
        </w:rPr>
        <w:t xml:space="preserve">편하지만 여전히 재미는 </w:t>
      </w:r>
      <w:proofErr w:type="spellStart"/>
      <w:r>
        <w:rPr>
          <w:rFonts w:hint="eastAsia"/>
        </w:rPr>
        <w:t>없잖아</w:t>
      </w:r>
      <w:proofErr w:type="spellEnd"/>
      <w:r>
        <w:rPr>
          <w:rFonts w:hint="eastAsia"/>
        </w:rPr>
        <w:t>!</w:t>
      </w:r>
      <w:r>
        <w:t>!</w:t>
      </w:r>
    </w:p>
    <w:p w14:paraId="7983A562" w14:textId="734564FA" w:rsidR="000A4279" w:rsidRDefault="000A4279" w:rsidP="000A4279">
      <w:pPr>
        <w:pStyle w:val="a"/>
      </w:pPr>
      <w:r>
        <w:rPr>
          <w:rFonts w:hint="eastAsia"/>
        </w:rPr>
        <w:t>욕구 이론을 통한 분석</w:t>
      </w:r>
    </w:p>
    <w:p w14:paraId="173637FC" w14:textId="0596B60F" w:rsidR="000A4279" w:rsidRDefault="000A4279" w:rsidP="000A4279">
      <w:pPr>
        <w:pStyle w:val="7"/>
        <w:ind w:left="400"/>
      </w:pPr>
      <w:r>
        <w:rPr>
          <w:rFonts w:hint="eastAsia"/>
        </w:rPr>
        <w:t>유저에게 실제로 부족한 부분이 무엇인지,</w:t>
      </w:r>
      <w:r>
        <w:t xml:space="preserve"> </w:t>
      </w:r>
      <w:r>
        <w:rPr>
          <w:rFonts w:hint="eastAsia"/>
        </w:rPr>
        <w:t>만족을 시키지 못한 부분이 무엇인지 체크할 수 있음</w:t>
      </w:r>
    </w:p>
    <w:p w14:paraId="76DB9FD2" w14:textId="3AE94D84" w:rsidR="000A4279" w:rsidRDefault="000A4279" w:rsidP="000A4279">
      <w:pPr>
        <w:pStyle w:val="7"/>
        <w:ind w:left="400"/>
      </w:pPr>
      <w:r>
        <w:rPr>
          <w:rFonts w:hint="eastAsia"/>
        </w:rPr>
        <w:t xml:space="preserve">유저의 </w:t>
      </w:r>
      <w:r w:rsidRPr="000A4279">
        <w:rPr>
          <w:rFonts w:hint="eastAsia"/>
          <w:color w:val="FF0000"/>
        </w:rPr>
        <w:t>실제 욕구</w:t>
      </w:r>
      <w:r>
        <w:rPr>
          <w:rFonts w:hint="eastAsia"/>
        </w:rPr>
        <w:t>는 모습 그대로 드러나기도 하지만 종종 다른 모습으로 포장되어 원인 파악에 혼란을 줌</w:t>
      </w:r>
    </w:p>
    <w:p w14:paraId="50EF06E1" w14:textId="77777777" w:rsidR="006B5F98" w:rsidRDefault="006B5F98" w:rsidP="006B5F98">
      <w:pPr>
        <w:pStyle w:val="4"/>
      </w:pPr>
    </w:p>
    <w:p w14:paraId="288BC952" w14:textId="5F264587" w:rsidR="0096471C" w:rsidRDefault="006B5F98" w:rsidP="009E0368">
      <w:pPr>
        <w:pStyle w:val="4"/>
      </w:pPr>
      <w:r>
        <w:t>“</w:t>
      </w:r>
      <w:r>
        <w:rPr>
          <w:rFonts w:hint="eastAsia"/>
        </w:rPr>
        <w:t>플레이어의 욕구를 채워주는 건 단순한 밸런스 패치</w:t>
      </w:r>
      <w:r>
        <w:t>(</w:t>
      </w:r>
      <w:r>
        <w:rPr>
          <w:rFonts w:hint="eastAsia"/>
        </w:rPr>
        <w:t>위생 요인</w:t>
      </w:r>
      <w:r>
        <w:t>)</w:t>
      </w:r>
      <w:r>
        <w:rPr>
          <w:rFonts w:hint="eastAsia"/>
        </w:rPr>
        <w:t>가 아닌,</w:t>
      </w:r>
      <w:r>
        <w:t xml:space="preserve"> </w:t>
      </w:r>
      <w:proofErr w:type="spellStart"/>
      <w:r>
        <w:rPr>
          <w:rFonts w:hint="eastAsia"/>
        </w:rPr>
        <w:t>리워크</w:t>
      </w:r>
      <w:proofErr w:type="spellEnd"/>
      <w:r>
        <w:rPr>
          <w:rFonts w:hint="eastAsia"/>
        </w:rPr>
        <w:t>(동기 요인</w:t>
      </w:r>
      <w:r>
        <w:t>)</w:t>
      </w:r>
      <w:r>
        <w:rPr>
          <w:rFonts w:hint="eastAsia"/>
        </w:rPr>
        <w:t>를 통해 새로운 욕구를 불어넣어 주는 것이다.</w:t>
      </w:r>
      <w:r>
        <w:t>”</w:t>
      </w:r>
    </w:p>
    <w:p w14:paraId="5A4643C7" w14:textId="77777777" w:rsidR="0096471C" w:rsidRDefault="0096471C">
      <w:pPr>
        <w:widowControl/>
        <w:wordWrap/>
        <w:autoSpaceDE/>
        <w:autoSpaceDN/>
        <w:rPr>
          <w:b/>
          <w:bCs/>
          <w:color w:val="000000" w:themeColor="text1"/>
          <w:sz w:val="24"/>
        </w:rPr>
      </w:pPr>
      <w:r>
        <w:br w:type="page"/>
      </w:r>
    </w:p>
    <w:p w14:paraId="672F0BD5" w14:textId="04F59B0B" w:rsidR="007C1AB0" w:rsidRPr="007C1AB0" w:rsidRDefault="007C1AB0" w:rsidP="008827B5">
      <w:pPr>
        <w:pStyle w:val="a"/>
        <w:numPr>
          <w:ilvl w:val="0"/>
          <w:numId w:val="0"/>
        </w:numPr>
        <w:ind w:left="403" w:hanging="403"/>
        <w:rPr>
          <w:rStyle w:val="a9"/>
        </w:rPr>
      </w:pPr>
      <w:r w:rsidRPr="007C1AB0">
        <w:rPr>
          <w:rStyle w:val="a9"/>
          <w:rFonts w:hint="eastAsia"/>
        </w:rPr>
        <w:lastRenderedPageBreak/>
        <w:t>2</w:t>
      </w:r>
      <w:r w:rsidRPr="007C1AB0">
        <w:rPr>
          <w:rStyle w:val="a9"/>
        </w:rPr>
        <w:t>020. 04. 22.</w:t>
      </w:r>
    </w:p>
    <w:p w14:paraId="74238FC6" w14:textId="1A78F24A" w:rsidR="008827B5" w:rsidRDefault="007C1AB0" w:rsidP="007C1AB0">
      <w:pPr>
        <w:pStyle w:val="1"/>
        <w:ind w:left="200" w:right="200"/>
      </w:pPr>
      <w:r>
        <w:rPr>
          <w:rFonts w:hint="eastAsia"/>
        </w:rPr>
        <w:t>컨셉 기획</w:t>
      </w:r>
    </w:p>
    <w:p w14:paraId="2CF3BAF4" w14:textId="576909FA" w:rsidR="007C1AB0" w:rsidRDefault="007C1AB0" w:rsidP="007C1AB0">
      <w:pPr>
        <w:pStyle w:val="4"/>
      </w:pPr>
      <w:r>
        <w:t>“</w:t>
      </w:r>
      <w:r>
        <w:rPr>
          <w:rFonts w:hint="eastAsia"/>
        </w:rPr>
        <w:t>컨셉 좀 잡아볼까?</w:t>
      </w:r>
      <w:r>
        <w:t>”</w:t>
      </w:r>
    </w:p>
    <w:p w14:paraId="73B09069" w14:textId="6CF941B4" w:rsidR="007C1AB0" w:rsidRDefault="007C1AB0" w:rsidP="007C1AB0">
      <w:pPr>
        <w:pStyle w:val="a"/>
        <w:numPr>
          <w:ilvl w:val="0"/>
          <w:numId w:val="0"/>
        </w:numPr>
        <w:ind w:left="403" w:hanging="403"/>
      </w:pPr>
    </w:p>
    <w:p w14:paraId="315A98D8" w14:textId="69166B51" w:rsidR="007C1AB0" w:rsidRDefault="007C1AB0" w:rsidP="007C1AB0">
      <w:pPr>
        <w:pStyle w:val="2"/>
      </w:pPr>
      <w:r>
        <w:rPr>
          <w:rFonts w:hint="eastAsia"/>
        </w:rPr>
        <w:t>컨셉이란?</w:t>
      </w:r>
    </w:p>
    <w:p w14:paraId="1C1FF31F" w14:textId="05AB9232" w:rsidR="007C1AB0" w:rsidRDefault="007C1AB0" w:rsidP="007C1AB0">
      <w:pPr>
        <w:pStyle w:val="a"/>
      </w:pPr>
      <w:r>
        <w:rPr>
          <w:rFonts w:hint="eastAsia"/>
        </w:rPr>
        <w:t>컨셉은 본질이며 특징이다</w:t>
      </w:r>
    </w:p>
    <w:p w14:paraId="22143845" w14:textId="15EA5707" w:rsidR="007C1AB0" w:rsidRDefault="007C1AB0" w:rsidP="007C1AB0">
      <w:pPr>
        <w:pStyle w:val="a"/>
      </w:pPr>
      <w:r>
        <w:rPr>
          <w:rFonts w:hint="eastAsia"/>
        </w:rPr>
        <w:t xml:space="preserve">소비자를 유혹하는 것은 상품이 아니라 </w:t>
      </w:r>
      <w:r>
        <w:t>“</w:t>
      </w:r>
      <w:r>
        <w:rPr>
          <w:rFonts w:hint="eastAsia"/>
        </w:rPr>
        <w:t>컨셉</w:t>
      </w:r>
      <w:r>
        <w:t>”</w:t>
      </w:r>
      <w:r>
        <w:rPr>
          <w:rFonts w:hint="eastAsia"/>
        </w:rPr>
        <w:t>이다</w:t>
      </w:r>
    </w:p>
    <w:p w14:paraId="5A195B51" w14:textId="17EBBF30" w:rsidR="007C1AB0" w:rsidRDefault="007C1AB0" w:rsidP="007C1AB0">
      <w:pPr>
        <w:pStyle w:val="a"/>
      </w:pPr>
      <w:r>
        <w:rPr>
          <w:rFonts w:hint="eastAsia"/>
        </w:rPr>
        <w:t xml:space="preserve">컨셉은 기획과 프로젝트를 살아 있게 만드는 실제로 </w:t>
      </w:r>
      <w:proofErr w:type="gramStart"/>
      <w:r>
        <w:rPr>
          <w:rFonts w:hint="eastAsia"/>
        </w:rPr>
        <w:t>써 먹을</w:t>
      </w:r>
      <w:proofErr w:type="gramEnd"/>
      <w:r>
        <w:rPr>
          <w:rFonts w:hint="eastAsia"/>
        </w:rPr>
        <w:t xml:space="preserve"> 수 있는 것이어야 한다</w:t>
      </w:r>
    </w:p>
    <w:p w14:paraId="4A124631" w14:textId="3A1B90A8" w:rsidR="007C1AB0" w:rsidRDefault="007C1AB0" w:rsidP="007C1AB0">
      <w:pPr>
        <w:pStyle w:val="a"/>
        <w:numPr>
          <w:ilvl w:val="0"/>
          <w:numId w:val="0"/>
        </w:numPr>
        <w:ind w:left="403" w:hanging="403"/>
      </w:pPr>
    </w:p>
    <w:p w14:paraId="4E89421D" w14:textId="3EE7AD9C" w:rsidR="007C1AB0" w:rsidRDefault="00DD09AF" w:rsidP="00DD09AF">
      <w:pPr>
        <w:pStyle w:val="2"/>
      </w:pPr>
      <w:r>
        <w:rPr>
          <w:rFonts w:hint="eastAsia"/>
        </w:rPr>
        <w:t>살아 있는 컨셉,</w:t>
      </w:r>
      <w:r>
        <w:t xml:space="preserve"> </w:t>
      </w:r>
      <w:r>
        <w:rPr>
          <w:rFonts w:hint="eastAsia"/>
        </w:rPr>
        <w:t>죽어 있는 컨셉</w:t>
      </w:r>
    </w:p>
    <w:p w14:paraId="58FC1B87" w14:textId="050344CF" w:rsidR="00DD09AF" w:rsidRDefault="00DD09AF" w:rsidP="00DD09AF">
      <w:pPr>
        <w:pStyle w:val="a"/>
      </w:pPr>
      <w:r>
        <w:rPr>
          <w:rFonts w:hint="eastAsia"/>
        </w:rPr>
        <w:t xml:space="preserve">죽어 있는 </w:t>
      </w:r>
      <w:proofErr w:type="gramStart"/>
      <w:r>
        <w:rPr>
          <w:rFonts w:hint="eastAsia"/>
        </w:rPr>
        <w:t xml:space="preserve">컨셉 </w:t>
      </w:r>
      <w:r>
        <w:t>/</w:t>
      </w:r>
      <w:proofErr w:type="gramEnd"/>
      <w:r>
        <w:t xml:space="preserve"> </w:t>
      </w:r>
      <w:r>
        <w:rPr>
          <w:rFonts w:hint="eastAsia"/>
        </w:rPr>
        <w:t>어느 금융권 회사</w:t>
      </w:r>
    </w:p>
    <w:p w14:paraId="69735AEA" w14:textId="6179A157" w:rsidR="00DD09AF" w:rsidRDefault="00DD09AF" w:rsidP="00DD09AF">
      <w:pPr>
        <w:pStyle w:val="7"/>
        <w:ind w:left="400"/>
      </w:pPr>
      <w:r>
        <w:rPr>
          <w:rFonts w:hint="eastAsia"/>
        </w:rPr>
        <w:t>최첨단,</w:t>
      </w:r>
      <w:r>
        <w:t xml:space="preserve"> </w:t>
      </w:r>
      <w:r>
        <w:rPr>
          <w:rFonts w:hint="eastAsia"/>
        </w:rPr>
        <w:t>혁신적인,</w:t>
      </w:r>
      <w:r>
        <w:t xml:space="preserve"> </w:t>
      </w:r>
      <w:r>
        <w:rPr>
          <w:rFonts w:hint="eastAsia"/>
        </w:rPr>
        <w:t>신뢰,</w:t>
      </w:r>
      <w:r>
        <w:t xml:space="preserve"> </w:t>
      </w:r>
      <w:r>
        <w:rPr>
          <w:rFonts w:hint="eastAsia"/>
        </w:rPr>
        <w:t>새로운 시대를 주도하는,</w:t>
      </w:r>
      <w:r>
        <w:t xml:space="preserve"> </w:t>
      </w:r>
      <w:r>
        <w:rPr>
          <w:rFonts w:hint="eastAsia"/>
        </w:rPr>
        <w:t>고객과 함께 성장하는,</w:t>
      </w:r>
      <w:r>
        <w:t xml:space="preserve"> </w:t>
      </w:r>
      <w:r>
        <w:rPr>
          <w:rFonts w:hint="eastAsia"/>
        </w:rPr>
        <w:t>새로운 시대에 적합한</w:t>
      </w:r>
      <w:r>
        <w:t>…</w:t>
      </w:r>
    </w:p>
    <w:p w14:paraId="122F7E1F" w14:textId="41CA0EB3" w:rsidR="00DD09AF" w:rsidRDefault="00DD09AF" w:rsidP="00DD09AF">
      <w:pPr>
        <w:pStyle w:val="a"/>
      </w:pPr>
      <w:r>
        <w:rPr>
          <w:rFonts w:hint="eastAsia"/>
        </w:rPr>
        <w:t xml:space="preserve">살아 있는 </w:t>
      </w:r>
      <w:proofErr w:type="gramStart"/>
      <w:r>
        <w:rPr>
          <w:rFonts w:hint="eastAsia"/>
        </w:rPr>
        <w:t xml:space="preserve">컨셉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스루가</w:t>
      </w:r>
      <w:proofErr w:type="spellEnd"/>
      <w:r>
        <w:rPr>
          <w:rFonts w:hint="eastAsia"/>
        </w:rPr>
        <w:t xml:space="preserve"> 은행</w:t>
      </w:r>
    </w:p>
    <w:p w14:paraId="7FA2C8B5" w14:textId="452BB2A6" w:rsidR="00DD09AF" w:rsidRDefault="00DD09AF" w:rsidP="00DD09AF">
      <w:pPr>
        <w:pStyle w:val="7"/>
        <w:ind w:left="400"/>
      </w:pPr>
      <w:r>
        <w:rPr>
          <w:rFonts w:hint="eastAsia"/>
        </w:rPr>
        <w:t>개인 금융업무 특화,</w:t>
      </w:r>
      <w:r>
        <w:t xml:space="preserve"> </w:t>
      </w:r>
      <w:r>
        <w:rPr>
          <w:rFonts w:hint="eastAsia"/>
        </w:rPr>
        <w:t>은행에 나가지 않아도 되는 온라인 지점,</w:t>
      </w:r>
      <w:r>
        <w:t xml:space="preserve"> </w:t>
      </w:r>
      <w:r>
        <w:rPr>
          <w:rFonts w:hint="eastAsia"/>
        </w:rPr>
        <w:t>손바닥 정맥으로 인증하는 보안 시스템,</w:t>
      </w:r>
      <w:r>
        <w:t xml:space="preserve"> </w:t>
      </w:r>
      <w:r>
        <w:rPr>
          <w:rFonts w:hint="eastAsia"/>
        </w:rPr>
        <w:t xml:space="preserve">생활과 </w:t>
      </w:r>
      <w:proofErr w:type="spellStart"/>
      <w:r>
        <w:rPr>
          <w:rFonts w:hint="eastAsia"/>
        </w:rPr>
        <w:t>비스니스</w:t>
      </w:r>
      <w:proofErr w:type="spellEnd"/>
      <w:r>
        <w:rPr>
          <w:rFonts w:hint="eastAsia"/>
        </w:rPr>
        <w:t xml:space="preserve"> 관리</w:t>
      </w:r>
    </w:p>
    <w:p w14:paraId="38717095" w14:textId="72F8DBA4" w:rsidR="00F361AC" w:rsidRDefault="00F361AC" w:rsidP="00F361AC"/>
    <w:p w14:paraId="6C4F665A" w14:textId="766B124C" w:rsidR="00F361AC" w:rsidRDefault="00EC3C7A" w:rsidP="00EC3C7A">
      <w:pPr>
        <w:pStyle w:val="2"/>
      </w:pPr>
      <w:r>
        <w:rPr>
          <w:rFonts w:hint="eastAsia"/>
        </w:rPr>
        <w:t>좋은 컨셉</w:t>
      </w:r>
    </w:p>
    <w:p w14:paraId="04A9F35C" w14:textId="79FBCCA3" w:rsidR="00EC3C7A" w:rsidRDefault="00EC3C7A" w:rsidP="00EC3C7A">
      <w:pPr>
        <w:pStyle w:val="a"/>
      </w:pPr>
      <w:r>
        <w:rPr>
          <w:rFonts w:hint="eastAsia"/>
        </w:rPr>
        <w:t>컨셉은 차별화이자 본성이다</w:t>
      </w:r>
    </w:p>
    <w:p w14:paraId="4BE6726A" w14:textId="3F480E40" w:rsidR="00EC3C7A" w:rsidRDefault="00EC3C7A" w:rsidP="00EC3C7A">
      <w:pPr>
        <w:pStyle w:val="a"/>
      </w:pPr>
      <w:r>
        <w:rPr>
          <w:rFonts w:hint="eastAsia"/>
        </w:rPr>
        <w:t>유니크 한가?</w:t>
      </w:r>
    </w:p>
    <w:p w14:paraId="4A578823" w14:textId="08799A61" w:rsidR="00EC3C7A" w:rsidRDefault="00EC3C7A" w:rsidP="00EC3C7A">
      <w:pPr>
        <w:pStyle w:val="a"/>
      </w:pPr>
      <w:proofErr w:type="gramStart"/>
      <w:r>
        <w:rPr>
          <w:rFonts w:hint="eastAsia"/>
        </w:rPr>
        <w:t>차별화 했는가</w:t>
      </w:r>
      <w:proofErr w:type="gramEnd"/>
      <w:r>
        <w:rPr>
          <w:rFonts w:hint="eastAsia"/>
        </w:rPr>
        <w:t>?</w:t>
      </w:r>
    </w:p>
    <w:p w14:paraId="3C244112" w14:textId="1A0AA389" w:rsidR="00EC3C7A" w:rsidRDefault="00EC3C7A" w:rsidP="00EC3C7A">
      <w:pPr>
        <w:pStyle w:val="a"/>
      </w:pPr>
      <w:r>
        <w:rPr>
          <w:rFonts w:hint="eastAsia"/>
        </w:rPr>
        <w:t>고객 지향적인가?</w:t>
      </w:r>
    </w:p>
    <w:p w14:paraId="25F34AAA" w14:textId="0FA62750" w:rsidR="00390244" w:rsidRDefault="00EC3C7A" w:rsidP="00390244">
      <w:pPr>
        <w:pStyle w:val="a"/>
      </w:pPr>
      <w:r>
        <w:rPr>
          <w:rFonts w:hint="eastAsia"/>
        </w:rPr>
        <w:t>조건에 맞는가?</w:t>
      </w:r>
    </w:p>
    <w:p w14:paraId="35280C39" w14:textId="77777777" w:rsidR="00390244" w:rsidRDefault="00390244" w:rsidP="00390244">
      <w:pPr>
        <w:pStyle w:val="a"/>
        <w:numPr>
          <w:ilvl w:val="0"/>
          <w:numId w:val="0"/>
        </w:numPr>
        <w:ind w:left="403" w:hanging="403"/>
      </w:pPr>
    </w:p>
    <w:p w14:paraId="437CD4A2" w14:textId="37FE1137" w:rsidR="00390244" w:rsidRDefault="00390244" w:rsidP="00390244">
      <w:pPr>
        <w:pStyle w:val="2"/>
      </w:pPr>
      <w:r>
        <w:rPr>
          <w:rFonts w:hint="eastAsia"/>
        </w:rPr>
        <w:t>컨셉 기획이란?</w:t>
      </w:r>
    </w:p>
    <w:p w14:paraId="28E74977" w14:textId="4CBED2CF" w:rsidR="00390244" w:rsidRDefault="00390244" w:rsidP="00390244">
      <w:pPr>
        <w:pStyle w:val="a"/>
      </w:pPr>
      <w:r>
        <w:rPr>
          <w:rFonts w:hint="eastAsia"/>
        </w:rPr>
        <w:t xml:space="preserve">게임의 </w:t>
      </w:r>
      <w:r w:rsidRPr="00390244">
        <w:rPr>
          <w:rFonts w:hint="eastAsia"/>
          <w:color w:val="FF0000"/>
        </w:rPr>
        <w:t>방향성</w:t>
      </w:r>
      <w:r>
        <w:rPr>
          <w:rFonts w:hint="eastAsia"/>
        </w:rPr>
        <w:t>을 결정하는 기획</w:t>
      </w:r>
    </w:p>
    <w:p w14:paraId="11A68345" w14:textId="56DD1A97" w:rsidR="00390244" w:rsidRPr="00390244" w:rsidRDefault="00390244" w:rsidP="00390244">
      <w:pPr>
        <w:pStyle w:val="a"/>
        <w:widowControl/>
        <w:wordWrap/>
        <w:autoSpaceDE/>
        <w:autoSpaceDN/>
      </w:pPr>
      <w:r>
        <w:rPr>
          <w:rFonts w:hint="eastAsia"/>
        </w:rPr>
        <w:t>시스템,</w:t>
      </w:r>
      <w:r>
        <w:t xml:space="preserve"> </w:t>
      </w:r>
      <w:r>
        <w:rPr>
          <w:rFonts w:hint="eastAsia"/>
        </w:rPr>
        <w:t>컨텐츠 기획의 시작 단계에서 진행</w:t>
      </w:r>
      <w:r>
        <w:br w:type="page"/>
      </w:r>
    </w:p>
    <w:p w14:paraId="683EC2D6" w14:textId="673D1701" w:rsidR="00390244" w:rsidRDefault="00390244" w:rsidP="00390244">
      <w:pPr>
        <w:pStyle w:val="2"/>
      </w:pPr>
      <w:r>
        <w:rPr>
          <w:rFonts w:hint="eastAsia"/>
        </w:rPr>
        <w:lastRenderedPageBreak/>
        <w:t>컨셉 기획에서 정해야 하는 것들</w:t>
      </w:r>
    </w:p>
    <w:p w14:paraId="2DA87A86" w14:textId="1BBDEE5C" w:rsidR="00390244" w:rsidRDefault="00390244" w:rsidP="00390244">
      <w:pPr>
        <w:pStyle w:val="a"/>
      </w:pPr>
      <w:r>
        <w:rPr>
          <w:rFonts w:hint="eastAsia"/>
        </w:rPr>
        <w:t>중심 테마</w:t>
      </w:r>
    </w:p>
    <w:p w14:paraId="606DF42B" w14:textId="2EB35C76" w:rsidR="00390244" w:rsidRDefault="00390244" w:rsidP="00390244">
      <w:pPr>
        <w:pStyle w:val="a"/>
      </w:pPr>
      <w:r>
        <w:rPr>
          <w:rFonts w:hint="eastAsia"/>
        </w:rPr>
        <w:t>핵심 컨텐츠와 파생 컨텐츠</w:t>
      </w:r>
    </w:p>
    <w:p w14:paraId="31EEF0D0" w14:textId="02AFF8D6" w:rsidR="00390244" w:rsidRDefault="00390244" w:rsidP="00390244">
      <w:pPr>
        <w:pStyle w:val="a"/>
      </w:pPr>
      <w:r>
        <w:rPr>
          <w:rFonts w:hint="eastAsia"/>
        </w:rPr>
        <w:t>위 각 컨텐츠의 기획 의도</w:t>
      </w:r>
    </w:p>
    <w:p w14:paraId="33E9CA43" w14:textId="12E80898" w:rsidR="00390244" w:rsidRDefault="00390244" w:rsidP="00390244">
      <w:pPr>
        <w:pStyle w:val="a"/>
      </w:pPr>
      <w:r>
        <w:rPr>
          <w:rFonts w:hint="eastAsia"/>
        </w:rPr>
        <w:t>핵심 사이클 설정 및 검증</w:t>
      </w:r>
    </w:p>
    <w:p w14:paraId="6A9E7B6B" w14:textId="59F3117C" w:rsidR="00390244" w:rsidRDefault="00390244" w:rsidP="00390244">
      <w:pPr>
        <w:pStyle w:val="a"/>
      </w:pPr>
      <w:r>
        <w:rPr>
          <w:rFonts w:hint="eastAsia"/>
        </w:rPr>
        <w:t xml:space="preserve">게임의 재미 </w:t>
      </w:r>
      <w:proofErr w:type="gramStart"/>
      <w:r>
        <w:rPr>
          <w:rFonts w:hint="eastAsia"/>
        </w:rPr>
        <w:t xml:space="preserve">포인트 </w:t>
      </w:r>
      <w:r>
        <w:t>/</w:t>
      </w:r>
      <w:proofErr w:type="gramEnd"/>
      <w:r>
        <w:t xml:space="preserve"> </w:t>
      </w:r>
      <w:r>
        <w:rPr>
          <w:rFonts w:hint="eastAsia"/>
        </w:rPr>
        <w:t>유저 흡인 구조</w:t>
      </w:r>
    </w:p>
    <w:p w14:paraId="5CF2B702" w14:textId="369D62CC" w:rsidR="00390244" w:rsidRDefault="00390244" w:rsidP="00390244">
      <w:pPr>
        <w:pStyle w:val="a"/>
      </w:pPr>
      <w:r>
        <w:rPr>
          <w:rFonts w:hint="eastAsia"/>
        </w:rPr>
        <w:t xml:space="preserve">게임의 유저 잔류 </w:t>
      </w:r>
      <w:proofErr w:type="gramStart"/>
      <w:r>
        <w:rPr>
          <w:rFonts w:hint="eastAsia"/>
        </w:rPr>
        <w:t xml:space="preserve">요소 </w:t>
      </w:r>
      <w:r>
        <w:t>/</w:t>
      </w:r>
      <w:proofErr w:type="gramEnd"/>
      <w:r>
        <w:t xml:space="preserve"> </w:t>
      </w:r>
      <w:r>
        <w:rPr>
          <w:rFonts w:hint="eastAsia"/>
        </w:rPr>
        <w:t>컨텐츠 소모 관리 구조</w:t>
      </w:r>
    </w:p>
    <w:p w14:paraId="4EE40E91" w14:textId="7B51E546" w:rsidR="00390244" w:rsidRDefault="00390244" w:rsidP="00390244">
      <w:pPr>
        <w:pStyle w:val="a"/>
      </w:pPr>
      <w:r>
        <w:rPr>
          <w:rFonts w:hint="eastAsia"/>
        </w:rPr>
        <w:t xml:space="preserve">게임의 결제 유도 </w:t>
      </w:r>
      <w:proofErr w:type="gramStart"/>
      <w:r>
        <w:rPr>
          <w:rFonts w:hint="eastAsia"/>
        </w:rPr>
        <w:t xml:space="preserve">요소 </w:t>
      </w:r>
      <w:r>
        <w:t>/</w:t>
      </w:r>
      <w:proofErr w:type="gramEnd"/>
      <w:r>
        <w:t xml:space="preserve"> </w:t>
      </w:r>
      <w:r>
        <w:rPr>
          <w:rFonts w:hint="eastAsia"/>
        </w:rPr>
        <w:t>유료화 구조</w:t>
      </w:r>
    </w:p>
    <w:p w14:paraId="0FD5A724" w14:textId="1279DB89" w:rsidR="00390244" w:rsidRDefault="00390244" w:rsidP="00390244">
      <w:pPr>
        <w:pStyle w:val="a"/>
        <w:numPr>
          <w:ilvl w:val="0"/>
          <w:numId w:val="0"/>
        </w:numPr>
        <w:ind w:left="403" w:hanging="403"/>
      </w:pPr>
    </w:p>
    <w:p w14:paraId="67E7C6DF" w14:textId="31123587" w:rsidR="00390244" w:rsidRDefault="00390244" w:rsidP="00390244">
      <w:pPr>
        <w:pStyle w:val="2"/>
      </w:pPr>
      <w:r>
        <w:rPr>
          <w:rFonts w:hint="eastAsia"/>
        </w:rPr>
        <w:t>컨셉 기획을 통해 정해질 수 있는 사항</w:t>
      </w:r>
    </w:p>
    <w:p w14:paraId="229C470C" w14:textId="352B5262" w:rsidR="00390244" w:rsidRDefault="00390244" w:rsidP="00390244">
      <w:pPr>
        <w:pStyle w:val="a"/>
      </w:pPr>
      <w:r>
        <w:rPr>
          <w:rFonts w:hint="eastAsia"/>
        </w:rPr>
        <w:t>게임 세계관</w:t>
      </w:r>
    </w:p>
    <w:p w14:paraId="5A045623" w14:textId="73D30642" w:rsidR="00390244" w:rsidRDefault="00390244" w:rsidP="00390244">
      <w:pPr>
        <w:pStyle w:val="a"/>
      </w:pPr>
      <w:r>
        <w:rPr>
          <w:rFonts w:hint="eastAsia"/>
        </w:rPr>
        <w:t>게임의 주요 시스템</w:t>
      </w:r>
    </w:p>
    <w:p w14:paraId="01A3F88F" w14:textId="0760B380" w:rsidR="00390244" w:rsidRDefault="00390244" w:rsidP="00390244">
      <w:pPr>
        <w:pStyle w:val="a"/>
      </w:pPr>
      <w:r>
        <w:rPr>
          <w:rFonts w:hint="eastAsia"/>
        </w:rPr>
        <w:t>게임 스토리</w:t>
      </w:r>
    </w:p>
    <w:p w14:paraId="23D2D978" w14:textId="35AA80EE" w:rsidR="00390244" w:rsidRDefault="00390244" w:rsidP="00390244">
      <w:pPr>
        <w:pStyle w:val="a"/>
      </w:pPr>
      <w:r>
        <w:rPr>
          <w:rFonts w:hint="eastAsia"/>
        </w:rPr>
        <w:t>세부 개발 스펙 및 대략적인 작업 규모</w:t>
      </w:r>
    </w:p>
    <w:p w14:paraId="6920EF51" w14:textId="2F89F3DB" w:rsidR="00390244" w:rsidRDefault="00390244" w:rsidP="00390244">
      <w:pPr>
        <w:pStyle w:val="a"/>
        <w:numPr>
          <w:ilvl w:val="0"/>
          <w:numId w:val="0"/>
        </w:numPr>
        <w:ind w:left="403" w:hanging="403"/>
      </w:pPr>
    </w:p>
    <w:p w14:paraId="5A5CF4F2" w14:textId="079B1638" w:rsidR="00390244" w:rsidRDefault="00EF632F" w:rsidP="00EF632F">
      <w:pPr>
        <w:pStyle w:val="2"/>
      </w:pPr>
      <w:r>
        <w:rPr>
          <w:rFonts w:hint="eastAsia"/>
        </w:rPr>
        <w:t>중심 테마</w:t>
      </w:r>
    </w:p>
    <w:p w14:paraId="63B00555" w14:textId="5E83C694" w:rsidR="00EF632F" w:rsidRDefault="00EF632F" w:rsidP="00EF632F">
      <w:pPr>
        <w:pStyle w:val="a"/>
      </w:pPr>
      <w:r>
        <w:rPr>
          <w:rFonts w:hint="eastAsia"/>
        </w:rPr>
        <w:t xml:space="preserve">게임의 일정의 </w:t>
      </w:r>
      <w:r w:rsidRPr="00EF632F">
        <w:rPr>
          <w:rFonts w:hint="eastAsia"/>
          <w:color w:val="FF0000"/>
        </w:rPr>
        <w:t>이미지</w:t>
      </w:r>
      <w:r>
        <w:rPr>
          <w:rFonts w:hint="eastAsia"/>
        </w:rPr>
        <w:t xml:space="preserve">와 </w:t>
      </w:r>
      <w:r w:rsidRPr="00EF632F">
        <w:rPr>
          <w:rFonts w:hint="eastAsia"/>
          <w:color w:val="FF0000"/>
        </w:rPr>
        <w:t>방향성</w:t>
      </w:r>
      <w:r>
        <w:rPr>
          <w:rFonts w:hint="eastAsia"/>
        </w:rPr>
        <w:t>을 이끌어내는 말 혹은 문장</w:t>
      </w:r>
    </w:p>
    <w:p w14:paraId="0065FE9A" w14:textId="7AA25DC3" w:rsidR="00EF632F" w:rsidRDefault="00EF632F" w:rsidP="00EF632F">
      <w:pPr>
        <w:pStyle w:val="a"/>
      </w:pPr>
      <w:r>
        <w:rPr>
          <w:rFonts w:hint="eastAsia"/>
        </w:rPr>
        <w:t>비슷한 장르,</w:t>
      </w:r>
      <w:r>
        <w:t xml:space="preserve"> </w:t>
      </w:r>
      <w:r>
        <w:rPr>
          <w:rFonts w:hint="eastAsia"/>
        </w:rPr>
        <w:t xml:space="preserve">소재의 타 게임과의 </w:t>
      </w:r>
      <w:r w:rsidRPr="00EF632F">
        <w:rPr>
          <w:rFonts w:hint="eastAsia"/>
          <w:color w:val="FF0000"/>
        </w:rPr>
        <w:t>차별성</w:t>
      </w:r>
      <w:r>
        <w:rPr>
          <w:rFonts w:hint="eastAsia"/>
        </w:rPr>
        <w:t xml:space="preserve">을 통해 해당 게임 고유의 </w:t>
      </w:r>
      <w:r w:rsidRPr="00EF632F">
        <w:rPr>
          <w:rFonts w:hint="eastAsia"/>
          <w:color w:val="FF0000"/>
        </w:rPr>
        <w:t>정체성</w:t>
      </w:r>
      <w:r>
        <w:rPr>
          <w:rFonts w:hint="eastAsia"/>
        </w:rPr>
        <w:t>을 부여</w:t>
      </w:r>
    </w:p>
    <w:p w14:paraId="41F3E977" w14:textId="45505C29" w:rsidR="00EF632F" w:rsidRDefault="00EF632F" w:rsidP="00EF632F">
      <w:pPr>
        <w:pStyle w:val="a"/>
        <w:numPr>
          <w:ilvl w:val="0"/>
          <w:numId w:val="0"/>
        </w:numPr>
      </w:pPr>
    </w:p>
    <w:p w14:paraId="36EC7A3F" w14:textId="5F242347" w:rsidR="00EF632F" w:rsidRDefault="00EF632F" w:rsidP="00EF632F">
      <w:pPr>
        <w:pStyle w:val="2"/>
      </w:pPr>
      <w:r>
        <w:rPr>
          <w:rFonts w:hint="eastAsia"/>
        </w:rPr>
        <w:t>중심 테마의 예시</w:t>
      </w:r>
    </w:p>
    <w:p w14:paraId="1F1449BA" w14:textId="1E443E6C" w:rsidR="00EF632F" w:rsidRDefault="00EF632F" w:rsidP="00EF632F">
      <w:pPr>
        <w:pStyle w:val="a"/>
      </w:pPr>
      <w:r>
        <w:rPr>
          <w:rFonts w:hint="eastAsia"/>
        </w:rPr>
        <w:t xml:space="preserve">모던 </w:t>
      </w:r>
      <w:proofErr w:type="spellStart"/>
      <w:proofErr w:type="gramStart"/>
      <w:r>
        <w:rPr>
          <w:rFonts w:hint="eastAsia"/>
        </w:rPr>
        <w:t>워페어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실제 전장의 긴장감과 고통까지 전달되는 체험형 </w:t>
      </w:r>
      <w:r>
        <w:t>FPS</w:t>
      </w:r>
    </w:p>
    <w:p w14:paraId="4F1142C7" w14:textId="17B548A6" w:rsidR="00EF632F" w:rsidRDefault="00EF632F" w:rsidP="00EF632F">
      <w:pPr>
        <w:pStyle w:val="7"/>
        <w:ind w:left="400"/>
      </w:pPr>
      <w:r>
        <w:rPr>
          <w:rFonts w:hint="eastAsia"/>
        </w:rPr>
        <w:t>가늠좌를 없애 실제 사격하는 느낌을 주었다.</w:t>
      </w:r>
    </w:p>
    <w:p w14:paraId="30C4D1C5" w14:textId="3AC315CE" w:rsidR="00EF632F" w:rsidRDefault="00EF632F" w:rsidP="00EF632F">
      <w:pPr>
        <w:pStyle w:val="7"/>
        <w:ind w:left="400"/>
      </w:pPr>
      <w:r>
        <w:rPr>
          <w:rFonts w:hint="eastAsia"/>
        </w:rPr>
        <w:t>체력 상태를 피격 효과,</w:t>
      </w:r>
      <w:r>
        <w:t xml:space="preserve"> </w:t>
      </w:r>
      <w:r>
        <w:rPr>
          <w:rFonts w:hint="eastAsia"/>
        </w:rPr>
        <w:t>화면 효과를 이용하여 표시했다.</w:t>
      </w:r>
    </w:p>
    <w:p w14:paraId="692843B8" w14:textId="2D977D4A" w:rsidR="00EF632F" w:rsidRPr="00EF632F" w:rsidRDefault="00EF632F" w:rsidP="00EF632F">
      <w:pPr>
        <w:pStyle w:val="a"/>
      </w:pPr>
      <w:r>
        <w:rPr>
          <w:rFonts w:hint="eastAsia"/>
        </w:rPr>
        <w:t xml:space="preserve">바이오 </w:t>
      </w:r>
      <w:proofErr w:type="spellStart"/>
      <w:proofErr w:type="gramStart"/>
      <w:r>
        <w:rPr>
          <w:rFonts w:hint="eastAsia"/>
        </w:rPr>
        <w:t>하자드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좀비가 사는 마을에서 탈출할 수</w:t>
      </w:r>
      <w:r>
        <w:t xml:space="preserve"> </w:t>
      </w:r>
      <w:r>
        <w:rPr>
          <w:rFonts w:hint="eastAsia"/>
        </w:rPr>
        <w:t>있을까?</w:t>
      </w:r>
    </w:p>
    <w:p w14:paraId="3B148BCE" w14:textId="0A196140" w:rsidR="00EF632F" w:rsidRDefault="00EF632F" w:rsidP="00EF632F">
      <w:pPr>
        <w:pStyle w:val="7"/>
        <w:ind w:left="400"/>
      </w:pPr>
      <w:r>
        <w:rPr>
          <w:rFonts w:hint="eastAsia"/>
        </w:rPr>
        <w:t xml:space="preserve">기존 </w:t>
      </w:r>
      <w:proofErr w:type="spellStart"/>
      <w:r>
        <w:rPr>
          <w:rFonts w:hint="eastAsia"/>
        </w:rPr>
        <w:t>좀비요소에서</w:t>
      </w:r>
      <w:proofErr w:type="spellEnd"/>
      <w:r>
        <w:rPr>
          <w:rFonts w:hint="eastAsia"/>
        </w:rPr>
        <w:t xml:space="preserve"> 생존을 뒤섞어 플레이어에게 신선한 재미를 줌</w:t>
      </w:r>
    </w:p>
    <w:p w14:paraId="6E2CAEF3" w14:textId="67438DCA" w:rsidR="00EF632F" w:rsidRDefault="00EF632F" w:rsidP="008115E6">
      <w:pPr>
        <w:pStyle w:val="a"/>
      </w:pPr>
      <w:r>
        <w:rPr>
          <w:rFonts w:hint="eastAsia"/>
        </w:rPr>
        <w:t xml:space="preserve">문명 </w:t>
      </w:r>
      <w:proofErr w:type="gramStart"/>
      <w:r>
        <w:rPr>
          <w:rFonts w:hint="eastAsia"/>
        </w:rPr>
        <w:t xml:space="preserve">온라인 </w:t>
      </w:r>
      <w:r>
        <w:t>/</w:t>
      </w:r>
      <w:proofErr w:type="gramEnd"/>
      <w:r>
        <w:t xml:space="preserve"> </w:t>
      </w:r>
      <w:r>
        <w:rPr>
          <w:rFonts w:hint="eastAsia"/>
        </w:rPr>
        <w:t>유저 스스로 선택하고 만들어가는 세상</w:t>
      </w:r>
    </w:p>
    <w:p w14:paraId="25A35F1E" w14:textId="0784C87C" w:rsidR="008115E6" w:rsidRDefault="008115E6" w:rsidP="008115E6">
      <w:pPr>
        <w:pStyle w:val="a"/>
        <w:numPr>
          <w:ilvl w:val="0"/>
          <w:numId w:val="0"/>
        </w:numPr>
      </w:pPr>
    </w:p>
    <w:p w14:paraId="67EEF02B" w14:textId="578CF5C8" w:rsidR="008115E6" w:rsidRDefault="008115E6" w:rsidP="008115E6">
      <w:pPr>
        <w:pStyle w:val="2"/>
      </w:pPr>
      <w:r>
        <w:rPr>
          <w:rFonts w:hint="eastAsia"/>
        </w:rPr>
        <w:t>중심 테마의 중요성</w:t>
      </w:r>
    </w:p>
    <w:p w14:paraId="55BDEE9E" w14:textId="479F4937" w:rsidR="008115E6" w:rsidRDefault="008115E6" w:rsidP="008115E6">
      <w:pPr>
        <w:pStyle w:val="a"/>
      </w:pPr>
      <w:r>
        <w:rPr>
          <w:rFonts w:hint="eastAsia"/>
        </w:rPr>
        <w:t>테마는 게임 플레이의 전반에 걸쳐 표현되어야 한다</w:t>
      </w:r>
    </w:p>
    <w:p w14:paraId="44C8A3F0" w14:textId="3F036E33" w:rsidR="008115E6" w:rsidRDefault="008115E6" w:rsidP="008115E6">
      <w:pPr>
        <w:pStyle w:val="7"/>
        <w:ind w:left="400"/>
      </w:pPr>
      <w:r>
        <w:rPr>
          <w:rFonts w:hint="eastAsia"/>
        </w:rPr>
        <w:t>테마와 실제 게임이 따로 놀면 안 됨</w:t>
      </w:r>
    </w:p>
    <w:p w14:paraId="01A770C6" w14:textId="739877A6" w:rsidR="008115E6" w:rsidRDefault="008115E6" w:rsidP="008115E6">
      <w:pPr>
        <w:pStyle w:val="a"/>
      </w:pPr>
      <w:r>
        <w:rPr>
          <w:rFonts w:hint="eastAsia"/>
        </w:rPr>
        <w:t>테마를 통해 게임의 스토리와 컨텐츠,</w:t>
      </w:r>
      <w:r>
        <w:t xml:space="preserve"> </w:t>
      </w:r>
      <w:r>
        <w:rPr>
          <w:rFonts w:hint="eastAsia"/>
        </w:rPr>
        <w:t>시스템이 파생된다</w:t>
      </w:r>
    </w:p>
    <w:p w14:paraId="3B331DC2" w14:textId="023053B7" w:rsidR="008115E6" w:rsidRDefault="008115E6" w:rsidP="008115E6">
      <w:pPr>
        <w:pStyle w:val="7"/>
        <w:ind w:left="400"/>
      </w:pPr>
      <w:r>
        <w:rPr>
          <w:rFonts w:hint="eastAsia"/>
        </w:rPr>
        <w:t>나만의 작은 커피 가게를 운영하는 게임이니까</w:t>
      </w:r>
      <w:r>
        <w:t>…</w:t>
      </w:r>
      <w:r>
        <w:rPr>
          <w:rFonts w:hint="eastAsia"/>
        </w:rPr>
        <w:t>단골 손님을 만들어 가는 건 어떨까?</w:t>
      </w:r>
    </w:p>
    <w:p w14:paraId="4D7A5CA5" w14:textId="619A6DC5" w:rsidR="008115E6" w:rsidRDefault="008115E6" w:rsidP="008115E6">
      <w:pPr>
        <w:pStyle w:val="7"/>
        <w:ind w:left="400"/>
      </w:pPr>
      <w:r>
        <w:rPr>
          <w:rFonts w:hint="eastAsia"/>
        </w:rPr>
        <w:t>실제 전장의 긴장감을 표현하는 게임이니까</w:t>
      </w:r>
      <w:r>
        <w:t>…</w:t>
      </w:r>
      <w:r>
        <w:rPr>
          <w:rFonts w:hint="eastAsia"/>
        </w:rPr>
        <w:t>부상을 당하면 땀과 피로 화면을 뿌옇게 만들자</w:t>
      </w:r>
      <w:r>
        <w:t>!</w:t>
      </w:r>
    </w:p>
    <w:p w14:paraId="7C721B2B" w14:textId="77777777" w:rsidR="008115E6" w:rsidRDefault="008115E6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3F683536" w14:textId="016D8668" w:rsidR="00343818" w:rsidRDefault="00343818" w:rsidP="00343818">
      <w:pPr>
        <w:pStyle w:val="2"/>
      </w:pPr>
      <w:r>
        <w:rPr>
          <w:rFonts w:hint="eastAsia"/>
        </w:rPr>
        <w:lastRenderedPageBreak/>
        <w:t>핵심 컨텐츠?</w:t>
      </w:r>
    </w:p>
    <w:p w14:paraId="7E175EBD" w14:textId="61C9EC8A" w:rsidR="008115E6" w:rsidRDefault="008115E6" w:rsidP="008115E6">
      <w:pPr>
        <w:pStyle w:val="4"/>
      </w:pPr>
      <w:r>
        <w:t>“</w:t>
      </w:r>
      <w:r>
        <w:rPr>
          <w:rFonts w:hint="eastAsia"/>
        </w:rPr>
        <w:t xml:space="preserve">이 컨셉의 핵심이 </w:t>
      </w:r>
      <w:proofErr w:type="spellStart"/>
      <w:r>
        <w:rPr>
          <w:rFonts w:hint="eastAsia"/>
        </w:rPr>
        <w:t>뭐야</w:t>
      </w:r>
      <w:proofErr w:type="spellEnd"/>
      <w:r>
        <w:rPr>
          <w:rFonts w:hint="eastAsia"/>
        </w:rPr>
        <w:t>?</w:t>
      </w:r>
      <w:r>
        <w:t>”</w:t>
      </w:r>
    </w:p>
    <w:p w14:paraId="1A846325" w14:textId="5FDAD9C3" w:rsidR="00343818" w:rsidRDefault="00343818" w:rsidP="00343818">
      <w:pPr>
        <w:pStyle w:val="a"/>
      </w:pPr>
      <w:r>
        <w:rPr>
          <w:rFonts w:hint="eastAsia"/>
        </w:rPr>
        <w:t xml:space="preserve">유저가 해당 게임을 선택하고 즐기게 되는 가장 </w:t>
      </w:r>
      <w:r w:rsidRPr="00343818">
        <w:rPr>
          <w:rFonts w:hint="eastAsia"/>
          <w:color w:val="FF0000"/>
        </w:rPr>
        <w:t>핵심적</w:t>
      </w:r>
      <w:r>
        <w:rPr>
          <w:rFonts w:hint="eastAsia"/>
        </w:rPr>
        <w:t xml:space="preserve">이고 </w:t>
      </w:r>
      <w:r w:rsidRPr="00343818">
        <w:rPr>
          <w:rFonts w:hint="eastAsia"/>
          <w:color w:val="FF0000"/>
        </w:rPr>
        <w:t>차별적</w:t>
      </w:r>
      <w:r>
        <w:rPr>
          <w:rFonts w:hint="eastAsia"/>
        </w:rPr>
        <w:t>인 컨텐츠</w:t>
      </w:r>
    </w:p>
    <w:p w14:paraId="69E0EF52" w14:textId="1E9D91C3" w:rsidR="00343818" w:rsidRDefault="00343818" w:rsidP="00343818">
      <w:pPr>
        <w:pStyle w:val="a"/>
      </w:pPr>
      <w:r>
        <w:rPr>
          <w:rFonts w:hint="eastAsia"/>
        </w:rPr>
        <w:t xml:space="preserve">핵심 컨텐츠의 성공 </w:t>
      </w:r>
      <w:r>
        <w:t xml:space="preserve">= </w:t>
      </w:r>
      <w:r>
        <w:rPr>
          <w:rFonts w:hint="eastAsia"/>
        </w:rPr>
        <w:t>해당 게임의 성공(가끔 예외적인 경우도</w:t>
      </w:r>
      <w:r>
        <w:t>…)</w:t>
      </w:r>
    </w:p>
    <w:p w14:paraId="1DED9652" w14:textId="0E1F2E55" w:rsidR="00343818" w:rsidRDefault="00343818" w:rsidP="00343818">
      <w:pPr>
        <w:pStyle w:val="a"/>
      </w:pPr>
      <w:r>
        <w:rPr>
          <w:rFonts w:hint="eastAsia"/>
        </w:rPr>
        <w:t xml:space="preserve">컨셉 단계에서의 핵심 </w:t>
      </w:r>
      <w:proofErr w:type="spellStart"/>
      <w:r>
        <w:rPr>
          <w:rFonts w:hint="eastAsia"/>
        </w:rPr>
        <w:t>컨텐츠란</w:t>
      </w:r>
      <w:proofErr w:type="spellEnd"/>
      <w:r>
        <w:rPr>
          <w:rFonts w:hint="eastAsia"/>
        </w:rPr>
        <w:t xml:space="preserve"> 게임 디자인 관점에서의 컨텐츠가 아니라 유저 관점에서의 컨텐츠(컨텐츠,</w:t>
      </w:r>
      <w:r>
        <w:t xml:space="preserve"> </w:t>
      </w:r>
      <w:r>
        <w:rPr>
          <w:rFonts w:hint="eastAsia"/>
        </w:rPr>
        <w:t>시스템,</w:t>
      </w:r>
      <w:r>
        <w:t xml:space="preserve"> </w:t>
      </w:r>
      <w:r>
        <w:rPr>
          <w:rFonts w:hint="eastAsia"/>
        </w:rPr>
        <w:t>레벨디자인,</w:t>
      </w:r>
      <w:r>
        <w:t xml:space="preserve">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등이 모두 합쳐진 게임의 </w:t>
      </w:r>
      <w:proofErr w:type="spellStart"/>
      <w:r w:rsidRPr="00343818">
        <w:rPr>
          <w:rFonts w:hint="eastAsia"/>
          <w:color w:val="FF0000"/>
        </w:rPr>
        <w:t>즐길거리</w:t>
      </w:r>
      <w:proofErr w:type="spellEnd"/>
      <w:r>
        <w:t>)</w:t>
      </w:r>
    </w:p>
    <w:p w14:paraId="5D413CFB" w14:textId="5371B09D" w:rsidR="009C30AD" w:rsidRDefault="009C30AD" w:rsidP="009C30AD">
      <w:pPr>
        <w:pStyle w:val="a"/>
        <w:numPr>
          <w:ilvl w:val="0"/>
          <w:numId w:val="0"/>
        </w:numPr>
        <w:ind w:left="403" w:hanging="403"/>
      </w:pPr>
    </w:p>
    <w:p w14:paraId="4B914D6D" w14:textId="2E6C4D79" w:rsidR="009C30AD" w:rsidRDefault="009C30AD" w:rsidP="009C30AD">
      <w:pPr>
        <w:pStyle w:val="2"/>
      </w:pPr>
      <w:r>
        <w:rPr>
          <w:rFonts w:hint="eastAsia"/>
        </w:rPr>
        <w:t>핵심 컨텐츠는 게임의 정체성을 결정한다</w:t>
      </w:r>
    </w:p>
    <w:p w14:paraId="0BE4E85D" w14:textId="55E644CA" w:rsidR="009C30AD" w:rsidRDefault="009C30AD" w:rsidP="009C30AD">
      <w:pPr>
        <w:pStyle w:val="4"/>
      </w:pPr>
      <w:r>
        <w:t>“</w:t>
      </w:r>
      <w:r>
        <w:rPr>
          <w:rFonts w:hint="eastAsia"/>
        </w:rPr>
        <w:t xml:space="preserve">리니지의 </w:t>
      </w:r>
      <w:proofErr w:type="spellStart"/>
      <w:r>
        <w:rPr>
          <w:rFonts w:hint="eastAsia"/>
        </w:rPr>
        <w:t>공성전</w:t>
      </w:r>
      <w:proofErr w:type="spellEnd"/>
      <w:r>
        <w:t>”</w:t>
      </w:r>
    </w:p>
    <w:p w14:paraId="7DE9DFBB" w14:textId="33BD7209" w:rsidR="009C30AD" w:rsidRDefault="009C30AD" w:rsidP="009C30AD">
      <w:pPr>
        <w:pStyle w:val="a"/>
      </w:pPr>
      <w:r>
        <w:rPr>
          <w:rFonts w:hint="eastAsia"/>
        </w:rPr>
        <w:t xml:space="preserve">혈맹이라는 유저 모임의 </w:t>
      </w:r>
      <w:r w:rsidRPr="009C30AD">
        <w:rPr>
          <w:rFonts w:hint="eastAsia"/>
          <w:color w:val="FF0000"/>
        </w:rPr>
        <w:t>결속력</w:t>
      </w:r>
      <w:r>
        <w:rPr>
          <w:rFonts w:hint="eastAsia"/>
        </w:rPr>
        <w:t xml:space="preserve"> 강화</w:t>
      </w:r>
    </w:p>
    <w:p w14:paraId="05CC800A" w14:textId="775CDB42" w:rsidR="009C30AD" w:rsidRDefault="009C30AD" w:rsidP="009C30AD">
      <w:pPr>
        <w:pStyle w:val="a"/>
      </w:pPr>
      <w:r>
        <w:rPr>
          <w:rFonts w:hint="eastAsia"/>
        </w:rPr>
        <w:t xml:space="preserve">혈맹 간의 </w:t>
      </w:r>
      <w:r w:rsidRPr="009C30AD">
        <w:rPr>
          <w:rFonts w:hint="eastAsia"/>
          <w:color w:val="FF0000"/>
        </w:rPr>
        <w:t>경쟁</w:t>
      </w:r>
      <w:r>
        <w:rPr>
          <w:rFonts w:hint="eastAsia"/>
        </w:rPr>
        <w:t xml:space="preserve"> 심화</w:t>
      </w:r>
    </w:p>
    <w:p w14:paraId="405459EE" w14:textId="4A84E120" w:rsidR="009C30AD" w:rsidRDefault="009C30AD" w:rsidP="009C30AD">
      <w:pPr>
        <w:pStyle w:val="a"/>
      </w:pPr>
      <w:r>
        <w:rPr>
          <w:rFonts w:hint="eastAsia"/>
        </w:rPr>
        <w:t>게임에 대한 이해도가 높고,</w:t>
      </w:r>
      <w:r>
        <w:t xml:space="preserve"> </w:t>
      </w:r>
      <w:r>
        <w:rPr>
          <w:rFonts w:hint="eastAsia"/>
        </w:rPr>
        <w:t xml:space="preserve">게임 접속 시간이 매우 긴 </w:t>
      </w:r>
      <w:r w:rsidRPr="009C30AD">
        <w:rPr>
          <w:rFonts w:hint="eastAsia"/>
          <w:color w:val="FF0000"/>
        </w:rPr>
        <w:t>하드코어 유저</w:t>
      </w:r>
      <w:r>
        <w:rPr>
          <w:rFonts w:hint="eastAsia"/>
        </w:rPr>
        <w:t>가 게임을 주도</w:t>
      </w:r>
    </w:p>
    <w:p w14:paraId="7F04A983" w14:textId="473FA1A9" w:rsidR="009C30AD" w:rsidRDefault="009C30AD" w:rsidP="009C30AD">
      <w:pPr>
        <w:pStyle w:val="a"/>
      </w:pPr>
      <w:r>
        <w:rPr>
          <w:rFonts w:hint="eastAsia"/>
        </w:rPr>
        <w:t>캐릭터,</w:t>
      </w:r>
      <w:r>
        <w:t xml:space="preserve"> </w:t>
      </w:r>
      <w:r>
        <w:rPr>
          <w:rFonts w:hint="eastAsia"/>
        </w:rPr>
        <w:t xml:space="preserve">아이템 </w:t>
      </w:r>
      <w:r w:rsidRPr="009C30AD">
        <w:rPr>
          <w:rFonts w:hint="eastAsia"/>
          <w:color w:val="FF0000"/>
        </w:rPr>
        <w:t>거래</w:t>
      </w:r>
      <w:r>
        <w:rPr>
          <w:rFonts w:hint="eastAsia"/>
        </w:rPr>
        <w:t xml:space="preserve"> 급증</w:t>
      </w:r>
    </w:p>
    <w:p w14:paraId="6F299F4B" w14:textId="3111972C" w:rsidR="009C30AD" w:rsidRDefault="009C30AD" w:rsidP="009C30AD">
      <w:pPr>
        <w:pStyle w:val="a"/>
      </w:pPr>
      <w:r>
        <w:rPr>
          <w:rFonts w:hint="eastAsia"/>
        </w:rPr>
        <w:t xml:space="preserve">게임 내 각종 </w:t>
      </w:r>
      <w:r w:rsidRPr="009C30AD">
        <w:rPr>
          <w:rFonts w:hint="eastAsia"/>
          <w:color w:val="FF0000"/>
        </w:rPr>
        <w:t>작업장,</w:t>
      </w:r>
      <w:r w:rsidRPr="009C30AD">
        <w:rPr>
          <w:color w:val="FF0000"/>
        </w:rPr>
        <w:t xml:space="preserve"> </w:t>
      </w:r>
      <w:r w:rsidRPr="009C30AD">
        <w:rPr>
          <w:rFonts w:hint="eastAsia"/>
          <w:color w:val="FF0000"/>
        </w:rPr>
        <w:t>봇,</w:t>
      </w:r>
      <w:r w:rsidRPr="009C30AD">
        <w:rPr>
          <w:color w:val="FF0000"/>
        </w:rPr>
        <w:t xml:space="preserve"> </w:t>
      </w:r>
      <w:r w:rsidRPr="009C30AD">
        <w:rPr>
          <w:rFonts w:hint="eastAsia"/>
          <w:color w:val="FF0000"/>
        </w:rPr>
        <w:t>오토 프로그램</w:t>
      </w:r>
      <w:r>
        <w:rPr>
          <w:rFonts w:hint="eastAsia"/>
        </w:rPr>
        <w:t>의 난입</w:t>
      </w:r>
    </w:p>
    <w:p w14:paraId="0AE150CC" w14:textId="00E56579" w:rsidR="00F2613A" w:rsidRDefault="00F2613A" w:rsidP="00F2613A">
      <w:pPr>
        <w:pStyle w:val="a"/>
        <w:numPr>
          <w:ilvl w:val="0"/>
          <w:numId w:val="0"/>
        </w:numPr>
      </w:pPr>
    </w:p>
    <w:p w14:paraId="3BCA0EF9" w14:textId="0E0F69A6" w:rsidR="00F2613A" w:rsidRDefault="00F2613A" w:rsidP="001B52C0">
      <w:pPr>
        <w:pStyle w:val="2"/>
      </w:pPr>
      <w:r>
        <w:rPr>
          <w:rFonts w:hint="eastAsia"/>
        </w:rPr>
        <w:t>핵심 컨텐츠</w:t>
      </w:r>
      <w:r w:rsidR="001B52C0">
        <w:rPr>
          <w:rFonts w:hint="eastAsia"/>
        </w:rPr>
        <w:t xml:space="preserve"> 파악해보기</w:t>
      </w:r>
    </w:p>
    <w:p w14:paraId="02186CD3" w14:textId="1C16EEB5" w:rsidR="001B52C0" w:rsidRDefault="001B52C0" w:rsidP="00F2613A">
      <w:pPr>
        <w:pStyle w:val="a"/>
        <w:numPr>
          <w:ilvl w:val="0"/>
          <w:numId w:val="0"/>
        </w:numPr>
      </w:pPr>
      <w:proofErr w:type="gramStart"/>
      <w:r>
        <w:rPr>
          <w:rFonts w:hint="eastAsia"/>
        </w:rPr>
        <w:t xml:space="preserve">풋볼매니저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결과 데이터 양을 </w:t>
      </w:r>
      <w:proofErr w:type="spellStart"/>
      <w:r>
        <w:rPr>
          <w:rFonts w:hint="eastAsia"/>
        </w:rPr>
        <w:t>디테일하고</w:t>
      </w:r>
      <w:proofErr w:type="spellEnd"/>
      <w:r>
        <w:rPr>
          <w:rFonts w:hint="eastAsia"/>
        </w:rPr>
        <w:t xml:space="preserve"> 다양하게 만드는 데,</w:t>
      </w:r>
      <w:r>
        <w:t xml:space="preserve">  </w:t>
      </w:r>
      <w:r>
        <w:rPr>
          <w:rFonts w:hint="eastAsia"/>
        </w:rPr>
        <w:t>유저들은 조금 더 나은 선택을 위해 게임을 반복함.</w:t>
      </w:r>
    </w:p>
    <w:p w14:paraId="4CED546F" w14:textId="5C8CAEB3" w:rsidR="001B52C0" w:rsidRDefault="001B52C0" w:rsidP="00F2613A">
      <w:pPr>
        <w:pStyle w:val="a"/>
        <w:numPr>
          <w:ilvl w:val="0"/>
          <w:numId w:val="0"/>
        </w:numPr>
      </w:pPr>
      <w:r>
        <w:rPr>
          <w:rFonts w:hint="eastAsia"/>
        </w:rPr>
        <w:t xml:space="preserve">동물의 </w:t>
      </w:r>
      <w:proofErr w:type="gramStart"/>
      <w:r>
        <w:rPr>
          <w:rFonts w:hint="eastAsia"/>
        </w:rPr>
        <w:t xml:space="preserve">숲 </w:t>
      </w:r>
      <w:r>
        <w:t>:</w:t>
      </w:r>
      <w:proofErr w:type="gramEnd"/>
      <w:r>
        <w:t xml:space="preserve"> </w:t>
      </w:r>
      <w:r>
        <w:rPr>
          <w:rFonts w:hint="eastAsia"/>
        </w:rPr>
        <w:t>유저들의 자기 표현.</w:t>
      </w:r>
    </w:p>
    <w:p w14:paraId="1E703BEB" w14:textId="36D05BE3" w:rsidR="00F2613A" w:rsidRDefault="001B52C0" w:rsidP="00F2613A">
      <w:pPr>
        <w:pStyle w:val="a"/>
        <w:numPr>
          <w:ilvl w:val="0"/>
          <w:numId w:val="0"/>
        </w:numPr>
      </w:pPr>
      <w:r>
        <w:rPr>
          <w:rFonts w:hint="eastAsia"/>
        </w:rPr>
        <w:t>유로 트럭 시뮬레이터</w:t>
      </w:r>
      <w:proofErr w:type="gramStart"/>
      <w:r>
        <w:rPr>
          <w:rFonts w:hint="eastAsia"/>
        </w:rPr>
        <w:t xml:space="preserve">2 </w:t>
      </w:r>
      <w:r>
        <w:t>:</w:t>
      </w:r>
      <w:proofErr w:type="gramEnd"/>
      <w:r>
        <w:t xml:space="preserve">  </w:t>
      </w:r>
      <w:r>
        <w:rPr>
          <w:rFonts w:hint="eastAsia"/>
        </w:rPr>
        <w:t>플레이어들이 현실 속 어려운 트럭 운전을 사실적으로 표현함.</w:t>
      </w:r>
    </w:p>
    <w:p w14:paraId="764FC463" w14:textId="55C481D2" w:rsidR="001B52C0" w:rsidRDefault="001B52C0" w:rsidP="00F2613A">
      <w:pPr>
        <w:pStyle w:val="a"/>
        <w:numPr>
          <w:ilvl w:val="0"/>
          <w:numId w:val="0"/>
        </w:numPr>
      </w:pPr>
      <w:r>
        <w:rPr>
          <w:rFonts w:hint="eastAsia"/>
        </w:rPr>
        <w:t xml:space="preserve">샷 </w:t>
      </w:r>
      <w:proofErr w:type="gramStart"/>
      <w:r>
        <w:rPr>
          <w:rFonts w:hint="eastAsia"/>
        </w:rPr>
        <w:t xml:space="preserve">온라인 </w:t>
      </w:r>
      <w:r>
        <w:t>:</w:t>
      </w:r>
      <w:proofErr w:type="gramEnd"/>
      <w:r>
        <w:t xml:space="preserve"> </w:t>
      </w:r>
      <w:r>
        <w:rPr>
          <w:rFonts w:hint="eastAsia"/>
        </w:rPr>
        <w:t>여타 게임들에 비해 사실적인 묘사로 유저들의 호응을 유도함</w:t>
      </w:r>
    </w:p>
    <w:p w14:paraId="0875FA1D" w14:textId="11235008" w:rsidR="001B52C0" w:rsidRDefault="001B52C0" w:rsidP="00F2613A">
      <w:pPr>
        <w:pStyle w:val="a"/>
        <w:numPr>
          <w:ilvl w:val="0"/>
          <w:numId w:val="0"/>
        </w:numPr>
      </w:pPr>
      <w:r>
        <w:rPr>
          <w:rFonts w:hint="eastAsia"/>
        </w:rPr>
        <w:t xml:space="preserve">레프트 </w:t>
      </w:r>
      <w:r>
        <w:t xml:space="preserve">4 </w:t>
      </w:r>
      <w:proofErr w:type="spellStart"/>
      <w:proofErr w:type="gramStart"/>
      <w:r>
        <w:rPr>
          <w:rFonts w:hint="eastAsia"/>
        </w:rPr>
        <w:t>데드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협동게임에 자율성을 주어 유저들에게 고민거리를 내줌</w:t>
      </w:r>
    </w:p>
    <w:p w14:paraId="12C1EEBE" w14:textId="34F0AC77" w:rsidR="001B52C0" w:rsidRDefault="001B52C0" w:rsidP="00F2613A">
      <w:pPr>
        <w:pStyle w:val="a"/>
        <w:numPr>
          <w:ilvl w:val="0"/>
          <w:numId w:val="0"/>
        </w:numPr>
      </w:pPr>
    </w:p>
    <w:p w14:paraId="655AD599" w14:textId="77777777" w:rsidR="00FF3AD3" w:rsidRDefault="00FF3AD3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2B38EF8D" w14:textId="48C2699F" w:rsidR="001B52C0" w:rsidRDefault="001B52C0" w:rsidP="001B52C0">
      <w:pPr>
        <w:pStyle w:val="2"/>
      </w:pPr>
      <w:r>
        <w:rPr>
          <w:rFonts w:hint="eastAsia"/>
        </w:rPr>
        <w:lastRenderedPageBreak/>
        <w:t>핵심 컨텐츠와 주변 컨텐츠</w:t>
      </w:r>
    </w:p>
    <w:p w14:paraId="0BD68F19" w14:textId="554AF352" w:rsidR="001B52C0" w:rsidRDefault="001B52C0" w:rsidP="001B52C0">
      <w:pPr>
        <w:pStyle w:val="a"/>
      </w:pPr>
      <w:r>
        <w:rPr>
          <w:rFonts w:hint="eastAsia"/>
        </w:rPr>
        <w:t>핵심 컨텐츠를 중심으로 많은 주변 컨텐츠들이 파생된다</w:t>
      </w:r>
    </w:p>
    <w:p w14:paraId="376572F2" w14:textId="45198735" w:rsidR="001B52C0" w:rsidRDefault="001B52C0" w:rsidP="001B52C0">
      <w:pPr>
        <w:pStyle w:val="a"/>
      </w:pPr>
      <w:r>
        <w:rPr>
          <w:rFonts w:hint="eastAsia"/>
        </w:rPr>
        <w:t>좋은 핵심 컨텐츠는 강력한 확장성을 가진다</w:t>
      </w:r>
    </w:p>
    <w:p w14:paraId="7F64DF61" w14:textId="411A7561" w:rsidR="001B52C0" w:rsidRDefault="001B52C0" w:rsidP="001B52C0">
      <w:pPr>
        <w:pStyle w:val="7"/>
        <w:ind w:left="400"/>
      </w:pPr>
      <w:r>
        <w:rPr>
          <w:rFonts w:hint="eastAsia"/>
        </w:rPr>
        <w:t xml:space="preserve">던파는 </w:t>
      </w:r>
      <w:r>
        <w:t>‘</w:t>
      </w:r>
      <w:r>
        <w:rPr>
          <w:rFonts w:hint="eastAsia"/>
        </w:rPr>
        <w:t xml:space="preserve">재미있는 온라인 </w:t>
      </w:r>
      <w:proofErr w:type="spellStart"/>
      <w:r>
        <w:rPr>
          <w:rFonts w:hint="eastAsia"/>
        </w:rPr>
        <w:t>벨트스크롤</w:t>
      </w:r>
      <w:proofErr w:type="spellEnd"/>
      <w:r>
        <w:rPr>
          <w:rFonts w:hint="eastAsia"/>
        </w:rPr>
        <w:t xml:space="preserve"> 액션</w:t>
      </w:r>
      <w:r>
        <w:t>’</w:t>
      </w:r>
      <w:r>
        <w:rPr>
          <w:rFonts w:hint="eastAsia"/>
        </w:rPr>
        <w:t xml:space="preserve">이라는 좋은 핵심 컨텐츠가 있어 </w:t>
      </w:r>
      <w:r>
        <w:t>10</w:t>
      </w:r>
      <w:r>
        <w:rPr>
          <w:rFonts w:hint="eastAsia"/>
        </w:rPr>
        <w:t>년 이상 주변 컨텐츠를 보강하며 수명을 이어갈 수 있었음</w:t>
      </w:r>
    </w:p>
    <w:p w14:paraId="2ABC8130" w14:textId="4905FA7E" w:rsidR="001B52C0" w:rsidRDefault="001B52C0" w:rsidP="001B52C0">
      <w:pPr>
        <w:pStyle w:val="a"/>
      </w:pPr>
      <w:proofErr w:type="spellStart"/>
      <w:r>
        <w:rPr>
          <w:rFonts w:hint="eastAsia"/>
        </w:rPr>
        <w:t>게임빌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프로야구 </w:t>
      </w:r>
      <w:r>
        <w:t>/</w:t>
      </w:r>
      <w:proofErr w:type="gramEnd"/>
      <w:r>
        <w:t xml:space="preserve"> </w:t>
      </w:r>
      <w:r>
        <w:rPr>
          <w:rFonts w:hint="eastAsia"/>
        </w:rPr>
        <w:t>나만의 선수를 키우자</w:t>
      </w:r>
    </w:p>
    <w:p w14:paraId="056785AD" w14:textId="21A49ECF" w:rsidR="001B52C0" w:rsidRDefault="001B52C0" w:rsidP="001B52C0">
      <w:pPr>
        <w:pStyle w:val="7"/>
        <w:ind w:left="400"/>
      </w:pPr>
      <w:r>
        <w:rPr>
          <w:rFonts w:hint="eastAsia"/>
        </w:rPr>
        <w:t>해당 선수 고유의 스킬 장착,</w:t>
      </w:r>
      <w:r>
        <w:t xml:space="preserve"> </w:t>
      </w:r>
      <w:r>
        <w:rPr>
          <w:rFonts w:hint="eastAsia"/>
        </w:rPr>
        <w:t>스킬 레벨 업그레이드</w:t>
      </w:r>
    </w:p>
    <w:p w14:paraId="436D1E4D" w14:textId="280C20B7" w:rsidR="001B52C0" w:rsidRDefault="001B52C0" w:rsidP="001B52C0">
      <w:pPr>
        <w:pStyle w:val="7"/>
        <w:ind w:left="400"/>
      </w:pPr>
      <w:r>
        <w:rPr>
          <w:rFonts w:hint="eastAsia"/>
        </w:rPr>
        <w:t>훈련,</w:t>
      </w:r>
      <w:r>
        <w:t xml:space="preserve"> </w:t>
      </w:r>
      <w:r>
        <w:rPr>
          <w:rFonts w:hint="eastAsia"/>
        </w:rPr>
        <w:t>경기 참가 등이 이루어지는 스케줄 진행</w:t>
      </w:r>
    </w:p>
    <w:p w14:paraId="744FDA41" w14:textId="61225DB8" w:rsidR="001B52C0" w:rsidRDefault="001B52C0" w:rsidP="001B52C0">
      <w:pPr>
        <w:pStyle w:val="7"/>
        <w:ind w:left="400"/>
      </w:pPr>
      <w:r>
        <w:rPr>
          <w:rFonts w:hint="eastAsia"/>
        </w:rPr>
        <w:t>다양한 장착 아이템들</w:t>
      </w:r>
    </w:p>
    <w:p w14:paraId="7E72578C" w14:textId="77342D6F" w:rsidR="001B52C0" w:rsidRDefault="001B52C0" w:rsidP="001B52C0">
      <w:pPr>
        <w:pStyle w:val="7"/>
        <w:ind w:left="400"/>
      </w:pPr>
      <w:r>
        <w:rPr>
          <w:rFonts w:hint="eastAsia"/>
        </w:rPr>
        <w:t xml:space="preserve">다양한 주변 </w:t>
      </w:r>
      <w:proofErr w:type="spellStart"/>
      <w:r>
        <w:rPr>
          <w:rFonts w:hint="eastAsia"/>
        </w:rPr>
        <w:t>인물들과의</w:t>
      </w:r>
      <w:proofErr w:type="spellEnd"/>
      <w:r>
        <w:rPr>
          <w:rFonts w:hint="eastAsia"/>
        </w:rPr>
        <w:t xml:space="preserve"> 에피소드 및 </w:t>
      </w:r>
      <w:proofErr w:type="spellStart"/>
      <w:r>
        <w:rPr>
          <w:rFonts w:hint="eastAsia"/>
        </w:rPr>
        <w:t>여성들과의</w:t>
      </w:r>
      <w:proofErr w:type="spellEnd"/>
      <w:r>
        <w:rPr>
          <w:rFonts w:hint="eastAsia"/>
        </w:rPr>
        <w:t xml:space="preserve"> 연애</w:t>
      </w:r>
    </w:p>
    <w:p w14:paraId="2B5FC4C2" w14:textId="087BDBAC" w:rsidR="0069277F" w:rsidRDefault="00FF3AD3" w:rsidP="00FF3AD3">
      <w:pPr>
        <w:pStyle w:val="a"/>
      </w:pPr>
      <w:r>
        <w:rPr>
          <w:rFonts w:hint="eastAsia"/>
        </w:rPr>
        <w:t>게임을 더 재미있게 개선해보자!</w:t>
      </w:r>
      <w:r>
        <w:t xml:space="preserve"> </w:t>
      </w:r>
      <w:r>
        <w:rPr>
          <w:rFonts w:hint="eastAsia"/>
        </w:rPr>
        <w:t xml:space="preserve">라는 이슈에 대부분의 </w:t>
      </w:r>
      <w:proofErr w:type="spellStart"/>
      <w:r>
        <w:rPr>
          <w:rFonts w:hint="eastAsia"/>
        </w:rPr>
        <w:t>신입급</w:t>
      </w:r>
      <w:proofErr w:type="spellEnd"/>
      <w:r>
        <w:rPr>
          <w:rFonts w:hint="eastAsia"/>
        </w:rPr>
        <w:t xml:space="preserve"> 기획자가 접근하는 방식</w:t>
      </w:r>
    </w:p>
    <w:p w14:paraId="12A71C72" w14:textId="11F803B7" w:rsidR="00FF3AD3" w:rsidRDefault="00FF3AD3" w:rsidP="00FF3AD3">
      <w:pPr>
        <w:pStyle w:val="7"/>
        <w:ind w:left="400"/>
      </w:pPr>
      <w:r>
        <w:rPr>
          <w:rFonts w:hint="eastAsia"/>
        </w:rPr>
        <w:t>더 강한 적</w:t>
      </w:r>
    </w:p>
    <w:p w14:paraId="72B34890" w14:textId="16D364F5" w:rsidR="00FF3AD3" w:rsidRDefault="00FF3AD3" w:rsidP="00FF3AD3">
      <w:pPr>
        <w:pStyle w:val="7"/>
        <w:ind w:left="400"/>
      </w:pPr>
      <w:r>
        <w:rPr>
          <w:rFonts w:hint="eastAsia"/>
        </w:rPr>
        <w:t>더 많은 지역과 던전</w:t>
      </w:r>
    </w:p>
    <w:p w14:paraId="46D4D75B" w14:textId="14D304C8" w:rsidR="00FF3AD3" w:rsidRDefault="00FF3AD3" w:rsidP="00FF3AD3">
      <w:pPr>
        <w:pStyle w:val="7"/>
        <w:ind w:left="400"/>
      </w:pPr>
      <w:r>
        <w:rPr>
          <w:rFonts w:hint="eastAsia"/>
        </w:rPr>
        <w:t>더 좋은 아이템</w:t>
      </w:r>
    </w:p>
    <w:p w14:paraId="7E6B20F4" w14:textId="065951CC" w:rsidR="00FF3AD3" w:rsidRDefault="00FF3AD3" w:rsidP="00FF3AD3">
      <w:pPr>
        <w:pStyle w:val="7"/>
        <w:ind w:left="400"/>
      </w:pPr>
      <w:r>
        <w:rPr>
          <w:rFonts w:hint="eastAsia"/>
        </w:rPr>
        <w:t>다양한 모드</w:t>
      </w:r>
    </w:p>
    <w:p w14:paraId="2BA3A2EE" w14:textId="3AA856AB" w:rsidR="00FF3AD3" w:rsidRDefault="00FF3AD3" w:rsidP="00FF3AD3">
      <w:pPr>
        <w:pStyle w:val="7"/>
        <w:ind w:left="400"/>
      </w:pPr>
      <w:r>
        <w:rPr>
          <w:rFonts w:hint="eastAsia"/>
        </w:rPr>
        <w:t>더 풍성한 스토리텔링 라인</w:t>
      </w:r>
    </w:p>
    <w:p w14:paraId="6711B569" w14:textId="0D624C9B" w:rsidR="00FF3AD3" w:rsidRDefault="00FF3AD3" w:rsidP="00FF3AD3">
      <w:pPr>
        <w:pStyle w:val="a"/>
      </w:pPr>
      <w:r>
        <w:rPr>
          <w:rFonts w:hint="eastAsia"/>
        </w:rPr>
        <w:t>즉, 핵심 컨텐츠를 강화하는 데는 전혀 고민하지 않고</w:t>
      </w:r>
      <w:r>
        <w:t xml:space="preserve"> </w:t>
      </w:r>
      <w:r>
        <w:rPr>
          <w:rFonts w:hint="eastAsia"/>
        </w:rPr>
        <w:t>주변 컨텐츠만 덕지덕지 붙이는 식으로 접근한다!</w:t>
      </w:r>
    </w:p>
    <w:p w14:paraId="22CC459E" w14:textId="407A0B5F" w:rsidR="0069277F" w:rsidRDefault="0069277F" w:rsidP="0069277F"/>
    <w:p w14:paraId="2513210B" w14:textId="00AAB839" w:rsidR="00FB59B2" w:rsidRDefault="00FB59B2" w:rsidP="00FB59B2">
      <w:pPr>
        <w:pStyle w:val="2"/>
      </w:pPr>
      <w:r>
        <w:rPr>
          <w:rFonts w:hint="eastAsia"/>
        </w:rPr>
        <w:t>좋은 핵심 컨텐츠</w:t>
      </w:r>
    </w:p>
    <w:p w14:paraId="306A0B8B" w14:textId="16A75E2B" w:rsidR="00FB59B2" w:rsidRDefault="00FB59B2" w:rsidP="00FB59B2">
      <w:pPr>
        <w:pStyle w:val="4"/>
      </w:pPr>
      <w:r w:rsidRPr="00FB59B2">
        <w:t>“좋은</w:t>
      </w:r>
      <w:r w:rsidRPr="00FB59B2">
        <w:rPr>
          <w:rFonts w:hint="eastAsia"/>
        </w:rPr>
        <w:t xml:space="preserve"> </w:t>
      </w:r>
      <w:r w:rsidRPr="00FB59B2">
        <w:t>핵심</w:t>
      </w:r>
      <w:r w:rsidRPr="00FB59B2">
        <w:rPr>
          <w:rFonts w:hint="eastAsia"/>
        </w:rPr>
        <w:t xml:space="preserve"> </w:t>
      </w:r>
      <w:r w:rsidRPr="00FB59B2">
        <w:t>컨텐츠의</w:t>
      </w:r>
      <w:r w:rsidRPr="00FB59B2">
        <w:rPr>
          <w:rFonts w:hint="eastAsia"/>
        </w:rPr>
        <w:t xml:space="preserve"> </w:t>
      </w:r>
      <w:r w:rsidRPr="00FB59B2">
        <w:t>대한</w:t>
      </w:r>
      <w:r w:rsidRPr="00FB59B2">
        <w:rPr>
          <w:rFonts w:hint="eastAsia"/>
        </w:rPr>
        <w:t xml:space="preserve"> </w:t>
      </w:r>
      <w:r w:rsidRPr="00FB59B2">
        <w:t>고민은</w:t>
      </w:r>
      <w:r w:rsidRPr="00FB59B2">
        <w:rPr>
          <w:rFonts w:hint="eastAsia"/>
        </w:rPr>
        <w:t xml:space="preserve"> </w:t>
      </w:r>
      <w:r w:rsidRPr="00FB59B2">
        <w:t>신규</w:t>
      </w:r>
      <w:r w:rsidRPr="00FB59B2">
        <w:rPr>
          <w:rFonts w:hint="eastAsia"/>
        </w:rPr>
        <w:t xml:space="preserve"> </w:t>
      </w:r>
      <w:r w:rsidRPr="00FB59B2">
        <w:t>기획의</w:t>
      </w:r>
      <w:r w:rsidRPr="00FB59B2">
        <w:rPr>
          <w:rFonts w:hint="eastAsia"/>
        </w:rPr>
        <w:t xml:space="preserve"> 핵심</w:t>
      </w:r>
      <w:r w:rsidRPr="00FB59B2">
        <w:t>”</w:t>
      </w:r>
    </w:p>
    <w:p w14:paraId="2DD45331" w14:textId="08477BDE" w:rsidR="00FB59B2" w:rsidRDefault="00FB59B2" w:rsidP="00FB59B2">
      <w:pPr>
        <w:pStyle w:val="a"/>
      </w:pPr>
      <w:proofErr w:type="gramStart"/>
      <w:r>
        <w:rPr>
          <w:rFonts w:hint="eastAsia"/>
        </w:rPr>
        <w:t xml:space="preserve">질문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왜 모바일 플랫폼 </w:t>
      </w:r>
      <w:r>
        <w:t xml:space="preserve"> match 3 는 rush hour </w:t>
      </w:r>
      <w:r>
        <w:rPr>
          <w:rFonts w:hint="eastAsia"/>
        </w:rPr>
        <w:t>보다 더 좋은 핵심 컨텐츠인가?</w:t>
      </w:r>
    </w:p>
    <w:p w14:paraId="6F0B05F9" w14:textId="04C203DB" w:rsidR="00382BA5" w:rsidRDefault="00382BA5" w:rsidP="00382BA5">
      <w:pPr>
        <w:pStyle w:val="a"/>
      </w:pPr>
      <w:r>
        <w:t>Match 3</w:t>
      </w:r>
      <w:r>
        <w:rPr>
          <w:rFonts w:hint="eastAsia"/>
        </w:rPr>
        <w:t>의 직관적이고 즉각적인 룰로 인해 유저가 고민할 요소가 줄어들고,</w:t>
      </w:r>
      <w:r>
        <w:t xml:space="preserve"> </w:t>
      </w:r>
      <w:r>
        <w:rPr>
          <w:rFonts w:hint="eastAsia"/>
        </w:rPr>
        <w:t>스마트폰의 특성 상 이동하며 플레이하기 때문에</w:t>
      </w:r>
      <w:r>
        <w:t xml:space="preserve"> </w:t>
      </w:r>
      <w:r>
        <w:rPr>
          <w:rFonts w:hint="eastAsia"/>
        </w:rPr>
        <w:t>고민요소가 없는M</w:t>
      </w:r>
      <w:r>
        <w:t xml:space="preserve">atch 3 </w:t>
      </w:r>
      <w:r>
        <w:rPr>
          <w:rFonts w:hint="eastAsia"/>
        </w:rPr>
        <w:t>가 더 좋은 핵심 컨텐츠라고 할 수 있다.</w:t>
      </w:r>
    </w:p>
    <w:p w14:paraId="221A9E5C" w14:textId="74BD42A0" w:rsidR="00382BA5" w:rsidRDefault="00382BA5" w:rsidP="00382BA5">
      <w:pPr>
        <w:pStyle w:val="a"/>
        <w:numPr>
          <w:ilvl w:val="0"/>
          <w:numId w:val="0"/>
        </w:numPr>
        <w:ind w:left="403" w:hanging="403"/>
      </w:pPr>
    </w:p>
    <w:p w14:paraId="1BB1F707" w14:textId="5C944B10" w:rsidR="00B47F6B" w:rsidRDefault="00B47F6B" w:rsidP="00B47F6B">
      <w:pPr>
        <w:pStyle w:val="2"/>
      </w:pPr>
      <w:r>
        <w:rPr>
          <w:rFonts w:hint="eastAsia"/>
        </w:rPr>
        <w:t>기획의도</w:t>
      </w:r>
    </w:p>
    <w:p w14:paraId="3429878D" w14:textId="0937D6FA" w:rsidR="00382BA5" w:rsidRDefault="00382BA5" w:rsidP="00382BA5">
      <w:pPr>
        <w:pStyle w:val="4"/>
      </w:pPr>
      <w:r>
        <w:t>“</w:t>
      </w:r>
      <w:r>
        <w:rPr>
          <w:rFonts w:hint="eastAsia"/>
        </w:rPr>
        <w:t>기획 의도를 살려볼까?</w:t>
      </w:r>
      <w:r>
        <w:t>”</w:t>
      </w:r>
    </w:p>
    <w:p w14:paraId="3E3EEB38" w14:textId="4B13CE26" w:rsidR="00382BA5" w:rsidRDefault="00B47F6B" w:rsidP="00382BA5">
      <w:pPr>
        <w:pStyle w:val="a"/>
      </w:pPr>
      <w:r>
        <w:rPr>
          <w:rFonts w:hint="eastAsia"/>
        </w:rPr>
        <w:t xml:space="preserve">시스템 </w:t>
      </w:r>
      <w:proofErr w:type="gramStart"/>
      <w:r>
        <w:rPr>
          <w:rFonts w:hint="eastAsia"/>
        </w:rPr>
        <w:t xml:space="preserve">디자인 </w:t>
      </w:r>
      <w:r>
        <w:t>/</w:t>
      </w:r>
      <w:proofErr w:type="gramEnd"/>
      <w:r>
        <w:t xml:space="preserve"> </w:t>
      </w:r>
      <w:r>
        <w:rPr>
          <w:rFonts w:hint="eastAsia"/>
        </w:rPr>
        <w:t>게임의 구조를 설계하는 일</w:t>
      </w:r>
    </w:p>
    <w:p w14:paraId="51D87234" w14:textId="62AD26B3" w:rsidR="00B47F6B" w:rsidRDefault="00B47F6B" w:rsidP="00382BA5">
      <w:pPr>
        <w:pStyle w:val="a"/>
      </w:pPr>
      <w:r>
        <w:rPr>
          <w:rFonts w:hint="eastAsia"/>
        </w:rPr>
        <w:t xml:space="preserve">기획 의도의 </w:t>
      </w:r>
      <w:proofErr w:type="gramStart"/>
      <w:r>
        <w:rPr>
          <w:rFonts w:hint="eastAsia"/>
        </w:rPr>
        <w:t xml:space="preserve">명확화 </w:t>
      </w:r>
      <w:r>
        <w:t>/</w:t>
      </w:r>
      <w:proofErr w:type="gramEnd"/>
      <w:r>
        <w:t xml:space="preserve"> </w:t>
      </w:r>
      <w:r>
        <w:rPr>
          <w:rFonts w:hint="eastAsia"/>
        </w:rPr>
        <w:t>시스템 기획의 목표이자 검증 항목</w:t>
      </w:r>
    </w:p>
    <w:p w14:paraId="27B27FBD" w14:textId="13DB2AF1" w:rsidR="00B47F6B" w:rsidRDefault="00B47F6B" w:rsidP="00382BA5">
      <w:pPr>
        <w:pStyle w:val="a"/>
      </w:pPr>
      <w:r>
        <w:rPr>
          <w:rFonts w:hint="eastAsia"/>
        </w:rPr>
        <w:t>기획 의도를 파악하는 훈련은 초보 게임 기획자에게 중요하다</w:t>
      </w:r>
    </w:p>
    <w:p w14:paraId="5A0B180C" w14:textId="7563476C" w:rsidR="00C14D96" w:rsidRDefault="00C14D96" w:rsidP="000A6ABB">
      <w:pPr>
        <w:pStyle w:val="a"/>
        <w:numPr>
          <w:ilvl w:val="0"/>
          <w:numId w:val="0"/>
        </w:numPr>
      </w:pPr>
    </w:p>
    <w:p w14:paraId="7CB7E049" w14:textId="42C38EA0" w:rsidR="000A6ABB" w:rsidRDefault="000A6ABB" w:rsidP="000A6ABB">
      <w:pPr>
        <w:pStyle w:val="2"/>
      </w:pPr>
      <w:r>
        <w:rPr>
          <w:rFonts w:hint="eastAsia"/>
        </w:rPr>
        <w:t>기획의도가 불명확한 시스템 기획은</w:t>
      </w:r>
    </w:p>
    <w:p w14:paraId="634378F3" w14:textId="7DAC06E5" w:rsidR="000A6ABB" w:rsidRDefault="000A6ABB" w:rsidP="000A6ABB">
      <w:pPr>
        <w:pStyle w:val="a"/>
      </w:pPr>
      <w:r>
        <w:rPr>
          <w:rFonts w:hint="eastAsia"/>
        </w:rPr>
        <w:t>시간을 낭비한다</w:t>
      </w:r>
    </w:p>
    <w:p w14:paraId="4B918DC8" w14:textId="527CEA10" w:rsidR="000A6ABB" w:rsidRDefault="000A6ABB" w:rsidP="000A6ABB">
      <w:pPr>
        <w:pStyle w:val="a"/>
      </w:pPr>
      <w:r>
        <w:rPr>
          <w:rFonts w:hint="eastAsia"/>
        </w:rPr>
        <w:t>명확한 의사 결정을 내리지 못하게 한다</w:t>
      </w:r>
    </w:p>
    <w:p w14:paraId="1D2C3E22" w14:textId="4C940661" w:rsidR="000A6ABB" w:rsidRDefault="000A6ABB" w:rsidP="000A6ABB">
      <w:pPr>
        <w:pStyle w:val="a"/>
      </w:pPr>
      <w:r>
        <w:rPr>
          <w:rFonts w:hint="eastAsia"/>
        </w:rPr>
        <w:t>지저분한 구조,</w:t>
      </w:r>
      <w:r>
        <w:t xml:space="preserve"> </w:t>
      </w:r>
      <w:r>
        <w:rPr>
          <w:rFonts w:hint="eastAsia"/>
        </w:rPr>
        <w:t>하드 코딩,</w:t>
      </w:r>
      <w:r>
        <w:t xml:space="preserve"> </w:t>
      </w:r>
      <w:proofErr w:type="gramStart"/>
      <w:r>
        <w:rPr>
          <w:rFonts w:hint="eastAsia"/>
        </w:rPr>
        <w:t>수 많은</w:t>
      </w:r>
      <w:proofErr w:type="gramEnd"/>
      <w:r>
        <w:rPr>
          <w:rFonts w:hint="eastAsia"/>
        </w:rPr>
        <w:t xml:space="preserve"> 주석 처리된 소스 코드,</w:t>
      </w:r>
      <w:r>
        <w:t xml:space="preserve"> </w:t>
      </w:r>
      <w:r>
        <w:rPr>
          <w:rFonts w:hint="eastAsia"/>
        </w:rPr>
        <w:t>만들어 놓고 쓰이지 않는 그래픽 리소스,</w:t>
      </w:r>
      <w:r>
        <w:t xml:space="preserve"> </w:t>
      </w:r>
      <w:r>
        <w:rPr>
          <w:rFonts w:hint="eastAsia"/>
        </w:rPr>
        <w:t>쓰이지 않고 폐기되는 기획서들을 양산한다.</w:t>
      </w:r>
    </w:p>
    <w:p w14:paraId="5756611D" w14:textId="27D8681C" w:rsidR="000A6ABB" w:rsidRDefault="000A6ABB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341EB418" w14:textId="1B9DED6D" w:rsidR="000A6ABB" w:rsidRDefault="000A6ABB" w:rsidP="000A6ABB">
      <w:pPr>
        <w:pStyle w:val="2"/>
      </w:pPr>
      <w:r>
        <w:rPr>
          <w:rFonts w:hint="eastAsia"/>
        </w:rPr>
        <w:lastRenderedPageBreak/>
        <w:t>기획의도에 들어갈 내용</w:t>
      </w:r>
    </w:p>
    <w:p w14:paraId="14AA2C31" w14:textId="6BA9AA51" w:rsidR="000A6ABB" w:rsidRDefault="000A6ABB" w:rsidP="000A6ABB">
      <w:pPr>
        <w:pStyle w:val="a"/>
      </w:pPr>
      <w:r>
        <w:rPr>
          <w:rFonts w:hint="eastAsia"/>
        </w:rPr>
        <w:t>들어갈 시스템에 대한 명확한 정의</w:t>
      </w:r>
    </w:p>
    <w:p w14:paraId="66F7C64E" w14:textId="116B3EDE" w:rsidR="000A6ABB" w:rsidRDefault="000A6ABB" w:rsidP="000A6ABB">
      <w:pPr>
        <w:pStyle w:val="a"/>
      </w:pPr>
      <w:r>
        <w:rPr>
          <w:rFonts w:hint="eastAsia"/>
        </w:rPr>
        <w:t xml:space="preserve">해당 시스템이 유저에게 전달하고자 하는 </w:t>
      </w:r>
      <w:proofErr w:type="gramStart"/>
      <w:r>
        <w:rPr>
          <w:rFonts w:hint="eastAsia"/>
        </w:rPr>
        <w:t xml:space="preserve">것 </w:t>
      </w:r>
      <w:r>
        <w:t>/</w:t>
      </w:r>
      <w:proofErr w:type="gramEnd"/>
      <w:r>
        <w:t xml:space="preserve"> </w:t>
      </w:r>
      <w:r w:rsidRPr="000A6ABB">
        <w:rPr>
          <w:color w:val="FF0000"/>
        </w:rPr>
        <w:t>To Give</w:t>
      </w:r>
    </w:p>
    <w:p w14:paraId="5A578DB5" w14:textId="519C6CA5" w:rsidR="000A6ABB" w:rsidRPr="000A6ABB" w:rsidRDefault="000A6ABB" w:rsidP="000A6ABB">
      <w:pPr>
        <w:pStyle w:val="a"/>
      </w:pPr>
      <w:r>
        <w:rPr>
          <w:rFonts w:hint="eastAsia"/>
        </w:rPr>
        <w:t xml:space="preserve">해당 시스템을 통해 유저로부터 기대할 수 있는 </w:t>
      </w:r>
      <w:proofErr w:type="gramStart"/>
      <w:r>
        <w:rPr>
          <w:rFonts w:hint="eastAsia"/>
        </w:rPr>
        <w:t xml:space="preserve">것 </w:t>
      </w:r>
      <w:r>
        <w:t>/</w:t>
      </w:r>
      <w:proofErr w:type="gramEnd"/>
      <w:r>
        <w:t xml:space="preserve"> </w:t>
      </w:r>
      <w:r w:rsidRPr="000A6ABB">
        <w:rPr>
          <w:color w:val="FF0000"/>
        </w:rPr>
        <w:t>To Get</w:t>
      </w:r>
    </w:p>
    <w:p w14:paraId="3D6AF3B8" w14:textId="4B14AF43" w:rsidR="000A6ABB" w:rsidRDefault="000A6ABB" w:rsidP="000A6ABB">
      <w:pPr>
        <w:pStyle w:val="a"/>
        <w:numPr>
          <w:ilvl w:val="0"/>
          <w:numId w:val="0"/>
        </w:numPr>
        <w:ind w:left="403" w:hanging="403"/>
        <w:rPr>
          <w:color w:val="FF0000"/>
        </w:rPr>
      </w:pPr>
    </w:p>
    <w:p w14:paraId="739479E0" w14:textId="223C2939" w:rsidR="000A6ABB" w:rsidRDefault="000A6ABB" w:rsidP="000A6ABB">
      <w:pPr>
        <w:pStyle w:val="2"/>
      </w:pPr>
      <w:r>
        <w:rPr>
          <w:rFonts w:hint="eastAsia"/>
        </w:rPr>
        <w:t>기획 의도의 설정</w:t>
      </w:r>
    </w:p>
    <w:p w14:paraId="790625CD" w14:textId="4E6EBBEC" w:rsidR="000A6ABB" w:rsidRDefault="000A6ABB" w:rsidP="000A6ABB">
      <w:pPr>
        <w:pStyle w:val="a"/>
      </w:pPr>
      <w:r>
        <w:rPr>
          <w:rFonts w:hint="eastAsia"/>
        </w:rPr>
        <w:t>게임 내 주요 핵심 컨텐츠와 파생 컨텐츠의 기획 의도 설정을 통해 각 컨텐츠의 리소스 양(작업 기간,</w:t>
      </w:r>
      <w:r>
        <w:t xml:space="preserve"> </w:t>
      </w:r>
      <w:r>
        <w:rPr>
          <w:rFonts w:hint="eastAsia"/>
        </w:rPr>
        <w:t>작업 인력,</w:t>
      </w:r>
      <w:r>
        <w:t xml:space="preserve"> </w:t>
      </w:r>
      <w:r>
        <w:rPr>
          <w:rFonts w:hint="eastAsia"/>
        </w:rPr>
        <w:t>데이터 량,</w:t>
      </w:r>
      <w:r>
        <w:t xml:space="preserve"> </w:t>
      </w:r>
      <w:r>
        <w:rPr>
          <w:rFonts w:hint="eastAsia"/>
        </w:rPr>
        <w:t>그래픽 리소스 량 등</w:t>
      </w:r>
      <w:r>
        <w:t>)</w:t>
      </w:r>
      <w:r>
        <w:rPr>
          <w:rFonts w:hint="eastAsia"/>
        </w:rPr>
        <w:t>을 배분한다</w:t>
      </w:r>
      <w:r>
        <w:t>.</w:t>
      </w:r>
    </w:p>
    <w:p w14:paraId="092C284D" w14:textId="2DED0295" w:rsidR="000A6ABB" w:rsidRDefault="000A6ABB" w:rsidP="00103958">
      <w:pPr>
        <w:pStyle w:val="a"/>
        <w:numPr>
          <w:ilvl w:val="0"/>
          <w:numId w:val="0"/>
        </w:numPr>
      </w:pPr>
    </w:p>
    <w:p w14:paraId="7888D2D6" w14:textId="6557AA46" w:rsidR="00103958" w:rsidRDefault="00103958" w:rsidP="00103958">
      <w:pPr>
        <w:pStyle w:val="2"/>
      </w:pPr>
      <w:r>
        <w:rPr>
          <w:rFonts w:hint="eastAsia"/>
        </w:rPr>
        <w:t>기획 의도의 예시</w:t>
      </w:r>
    </w:p>
    <w:p w14:paraId="6F2C251B" w14:textId="67B5C92B" w:rsidR="00103958" w:rsidRDefault="00103958" w:rsidP="00103958">
      <w:pPr>
        <w:pStyle w:val="a"/>
      </w:pPr>
      <w:r>
        <w:rPr>
          <w:rFonts w:hint="eastAsia"/>
        </w:rPr>
        <w:t>F</w:t>
      </w:r>
      <w:r>
        <w:t xml:space="preserve">B vs </w:t>
      </w:r>
      <w:r w:rsidR="00622423">
        <w:rPr>
          <w:rFonts w:hint="eastAsia"/>
        </w:rPr>
        <w:t>비주얼</w:t>
      </w:r>
      <w:r>
        <w:t xml:space="preserve"> </w:t>
      </w:r>
      <w:proofErr w:type="spellStart"/>
      <w:r>
        <w:t>블리츠에</w:t>
      </w:r>
      <w:proofErr w:type="spellEnd"/>
      <w:r>
        <w:t xml:space="preserve"> </w:t>
      </w:r>
      <w:r>
        <w:rPr>
          <w:rFonts w:hint="eastAsia"/>
        </w:rPr>
        <w:t>들어간 D</w:t>
      </w:r>
      <w:r>
        <w:t xml:space="preserve">aily Spin </w:t>
      </w:r>
      <w:r>
        <w:rPr>
          <w:rFonts w:hint="eastAsia"/>
        </w:rPr>
        <w:t>시스템</w:t>
      </w:r>
    </w:p>
    <w:p w14:paraId="600AAEE9" w14:textId="25DF667E" w:rsidR="00103958" w:rsidRDefault="00103958" w:rsidP="00103958">
      <w:pPr>
        <w:pStyle w:val="a"/>
      </w:pPr>
      <w:r>
        <w:rPr>
          <w:rFonts w:hint="eastAsia"/>
        </w:rPr>
        <w:t xml:space="preserve">날마다 공짜로 </w:t>
      </w:r>
      <w:r w:rsidRPr="00103958">
        <w:rPr>
          <w:rFonts w:hint="eastAsia"/>
          <w:color w:val="FF0000"/>
        </w:rPr>
        <w:t>보너스</w:t>
      </w:r>
      <w:r>
        <w:rPr>
          <w:rFonts w:hint="eastAsia"/>
        </w:rPr>
        <w:t>를 얻을 수 있는 기회를 제공</w:t>
      </w:r>
    </w:p>
    <w:p w14:paraId="066BA474" w14:textId="6382EE91" w:rsidR="00103958" w:rsidRDefault="00103958" w:rsidP="00103958">
      <w:pPr>
        <w:pStyle w:val="a"/>
      </w:pPr>
      <w:proofErr w:type="spellStart"/>
      <w:r>
        <w:rPr>
          <w:rFonts w:hint="eastAsia"/>
        </w:rPr>
        <w:t>보너슨에</w:t>
      </w:r>
      <w:proofErr w:type="spellEnd"/>
      <w:r>
        <w:rPr>
          <w:rFonts w:hint="eastAsia"/>
        </w:rPr>
        <w:t xml:space="preserve"> 랜덤 요소를 넣어 유저들에게 </w:t>
      </w:r>
      <w:r w:rsidRPr="00103958">
        <w:rPr>
          <w:rFonts w:hint="eastAsia"/>
          <w:color w:val="FF0000"/>
        </w:rPr>
        <w:t>긴장감</w:t>
      </w:r>
      <w:r>
        <w:rPr>
          <w:rFonts w:hint="eastAsia"/>
        </w:rPr>
        <w:t>을 부여</w:t>
      </w:r>
    </w:p>
    <w:p w14:paraId="31072351" w14:textId="056B7153" w:rsidR="00103958" w:rsidRDefault="00103958" w:rsidP="00103958">
      <w:pPr>
        <w:pStyle w:val="a"/>
      </w:pPr>
      <w:r>
        <w:rPr>
          <w:rFonts w:hint="eastAsia"/>
        </w:rPr>
        <w:t xml:space="preserve">유저가 </w:t>
      </w:r>
      <w:r w:rsidRPr="00103958">
        <w:rPr>
          <w:color w:val="FF0000"/>
        </w:rPr>
        <w:t>1</w:t>
      </w:r>
      <w:r w:rsidRPr="00103958">
        <w:rPr>
          <w:rFonts w:hint="eastAsia"/>
          <w:color w:val="FF0000"/>
        </w:rPr>
        <w:t xml:space="preserve">일 </w:t>
      </w:r>
      <w:r w:rsidRPr="00103958">
        <w:rPr>
          <w:color w:val="FF0000"/>
        </w:rPr>
        <w:t>1</w:t>
      </w:r>
      <w:r w:rsidRPr="00103958">
        <w:rPr>
          <w:rFonts w:hint="eastAsia"/>
          <w:color w:val="FF0000"/>
        </w:rPr>
        <w:t>회 이상</w:t>
      </w:r>
      <w:r>
        <w:rPr>
          <w:rFonts w:hint="eastAsia"/>
        </w:rPr>
        <w:t xml:space="preserve"> 정기적으로 해당 어플을</w:t>
      </w:r>
      <w:r>
        <w:t xml:space="preserve"> </w:t>
      </w:r>
      <w:r>
        <w:rPr>
          <w:rFonts w:hint="eastAsia"/>
        </w:rPr>
        <w:t>플레이 하도록 유지</w:t>
      </w:r>
    </w:p>
    <w:p w14:paraId="05E73E58" w14:textId="7665387D" w:rsidR="00103958" w:rsidRDefault="00103958" w:rsidP="00103958">
      <w:pPr>
        <w:pStyle w:val="a"/>
      </w:pPr>
      <w:r>
        <w:rPr>
          <w:rFonts w:hint="eastAsia"/>
        </w:rPr>
        <w:t xml:space="preserve">게임 플레이 패턴에 중요한 이점을 제공하므로 </w:t>
      </w:r>
      <w:r w:rsidRPr="00103958">
        <w:rPr>
          <w:color w:val="FF0000"/>
        </w:rPr>
        <w:t>3</w:t>
      </w:r>
      <w:r w:rsidRPr="00103958">
        <w:rPr>
          <w:rFonts w:hint="eastAsia"/>
          <w:color w:val="FF0000"/>
        </w:rPr>
        <w:t>인의 작은 팀</w:t>
      </w:r>
      <w:r>
        <w:rPr>
          <w:rFonts w:hint="eastAsia"/>
        </w:rPr>
        <w:t>(기획자</w:t>
      </w:r>
      <w:r>
        <w:t xml:space="preserve">, </w:t>
      </w:r>
      <w:r>
        <w:rPr>
          <w:rFonts w:hint="eastAsia"/>
        </w:rPr>
        <w:t>프로그래머,</w:t>
      </w:r>
      <w:r>
        <w:t xml:space="preserve"> </w:t>
      </w:r>
      <w:r>
        <w:rPr>
          <w:rFonts w:hint="eastAsia"/>
        </w:rPr>
        <w:t xml:space="preserve">아티스트)을 구성 </w:t>
      </w:r>
      <w:r w:rsidRPr="00A7338C">
        <w:rPr>
          <w:color w:val="FF0000"/>
        </w:rPr>
        <w:t>1</w:t>
      </w:r>
      <w:r w:rsidRPr="00A7338C">
        <w:rPr>
          <w:rFonts w:hint="eastAsia"/>
          <w:color w:val="FF0000"/>
        </w:rPr>
        <w:t>개월 내에 개발</w:t>
      </w:r>
      <w:r>
        <w:rPr>
          <w:rFonts w:hint="eastAsia"/>
        </w:rPr>
        <w:t>한다</w:t>
      </w:r>
    </w:p>
    <w:p w14:paraId="2434F9FD" w14:textId="1F672C04" w:rsidR="00A7338C" w:rsidRDefault="00A7338C" w:rsidP="00A7338C">
      <w:pPr>
        <w:pStyle w:val="a"/>
        <w:numPr>
          <w:ilvl w:val="0"/>
          <w:numId w:val="0"/>
        </w:numPr>
      </w:pPr>
    </w:p>
    <w:p w14:paraId="54104568" w14:textId="3B239277" w:rsidR="00A7338C" w:rsidRDefault="00A7338C" w:rsidP="00A7338C">
      <w:pPr>
        <w:pStyle w:val="2"/>
      </w:pPr>
      <w:r>
        <w:rPr>
          <w:rFonts w:hint="eastAsia"/>
        </w:rPr>
        <w:t>기획 의도의 정리</w:t>
      </w:r>
    </w:p>
    <w:p w14:paraId="5EB6B672" w14:textId="491958EC" w:rsidR="00A7338C" w:rsidRDefault="00A7338C" w:rsidP="00A7338C">
      <w:pPr>
        <w:pStyle w:val="a"/>
      </w:pPr>
      <w:r>
        <w:rPr>
          <w:rFonts w:hint="eastAsia"/>
        </w:rPr>
        <w:t>핵심 컨텐츠와 파생 컨텐츠,</w:t>
      </w:r>
      <w:r>
        <w:t xml:space="preserve"> </w:t>
      </w:r>
      <w:r>
        <w:rPr>
          <w:rFonts w:hint="eastAsia"/>
        </w:rPr>
        <w:t>기획 의도 정리를 통해 게임의 재미 포인트,</w:t>
      </w:r>
      <w:r>
        <w:t xml:space="preserve"> </w:t>
      </w:r>
      <w:r>
        <w:rPr>
          <w:rFonts w:hint="eastAsia"/>
        </w:rPr>
        <w:t>유저 잔류 요소,</w:t>
      </w:r>
      <w:r>
        <w:t xml:space="preserve"> </w:t>
      </w:r>
      <w:r>
        <w:rPr>
          <w:rFonts w:hint="eastAsia"/>
        </w:rPr>
        <w:t>결제 유도 요소 등이 정리되지만 방향성을 명확히 하기 위해 해당 요소들은 따로 떼어 정리하는 것이 좋다</w:t>
      </w:r>
    </w:p>
    <w:p w14:paraId="6C752229" w14:textId="64AC6339" w:rsidR="00BD7239" w:rsidRDefault="00BD7239" w:rsidP="00BD7239">
      <w:pPr>
        <w:pStyle w:val="a"/>
        <w:numPr>
          <w:ilvl w:val="0"/>
          <w:numId w:val="0"/>
        </w:numPr>
        <w:ind w:left="403" w:hanging="403"/>
      </w:pPr>
    </w:p>
    <w:p w14:paraId="446763F0" w14:textId="0088BBDF" w:rsidR="00BD7239" w:rsidRDefault="00BD7239" w:rsidP="00BD7239">
      <w:pPr>
        <w:pStyle w:val="2"/>
      </w:pPr>
      <w:r>
        <w:rPr>
          <w:rFonts w:hint="eastAsia"/>
        </w:rPr>
        <w:t>컨셉 기획 제작 시 체크 항목</w:t>
      </w:r>
    </w:p>
    <w:p w14:paraId="189C12BC" w14:textId="7131B5B0" w:rsidR="00BD7239" w:rsidRPr="00A46367" w:rsidRDefault="00BD7239" w:rsidP="00A46367">
      <w:pPr>
        <w:pStyle w:val="a"/>
      </w:pPr>
      <w:r w:rsidRPr="00A46367">
        <w:rPr>
          <w:rFonts w:hint="eastAsia"/>
        </w:rPr>
        <w:t>플레이어의 목표가 무엇인가?</w:t>
      </w:r>
    </w:p>
    <w:p w14:paraId="1B141813" w14:textId="52E3AD8B" w:rsidR="00BD7239" w:rsidRPr="00A46367" w:rsidRDefault="00BD7239" w:rsidP="00A46367">
      <w:pPr>
        <w:pStyle w:val="a"/>
      </w:pPr>
      <w:r w:rsidRPr="00A46367">
        <w:rPr>
          <w:rFonts w:hint="eastAsia"/>
        </w:rPr>
        <w:t>플레이어가 승리하기 위해서는 무엇을 해야 하는가?</w:t>
      </w:r>
    </w:p>
    <w:p w14:paraId="03858458" w14:textId="6E509737" w:rsidR="00BD7239" w:rsidRPr="00A46367" w:rsidRDefault="00BD7239" w:rsidP="00A46367">
      <w:pPr>
        <w:pStyle w:val="a"/>
      </w:pPr>
      <w:r w:rsidRPr="00A46367">
        <w:rPr>
          <w:rFonts w:hint="eastAsia"/>
        </w:rPr>
        <w:t>게임에서 플레이어의 행동 중 가장 중요한 한 가지는 무엇인가?</w:t>
      </w:r>
    </w:p>
    <w:p w14:paraId="24C60973" w14:textId="21ED6F52" w:rsidR="00BD7239" w:rsidRPr="00A46367" w:rsidRDefault="00BD7239" w:rsidP="00A46367">
      <w:pPr>
        <w:pStyle w:val="a"/>
      </w:pPr>
      <w:r w:rsidRPr="00A46367">
        <w:rPr>
          <w:rFonts w:hint="eastAsia"/>
        </w:rPr>
        <w:t xml:space="preserve">게임에서 가장 위험한 </w:t>
      </w:r>
      <w:proofErr w:type="gramStart"/>
      <w:r w:rsidRPr="00A46367">
        <w:rPr>
          <w:rFonts w:hint="eastAsia"/>
        </w:rPr>
        <w:t xml:space="preserve">순간 </w:t>
      </w:r>
      <w:r w:rsidRPr="00A46367">
        <w:t>/</w:t>
      </w:r>
      <w:proofErr w:type="gramEnd"/>
      <w:r w:rsidRPr="00A46367">
        <w:t xml:space="preserve"> </w:t>
      </w:r>
      <w:r w:rsidRPr="00A46367">
        <w:rPr>
          <w:rFonts w:hint="eastAsia"/>
        </w:rPr>
        <w:t xml:space="preserve">룰은 무엇인가 </w:t>
      </w:r>
      <w:r w:rsidRPr="00A46367">
        <w:t xml:space="preserve">? </w:t>
      </w:r>
      <w:r w:rsidRPr="00A46367">
        <w:rPr>
          <w:rFonts w:hint="eastAsia"/>
        </w:rPr>
        <w:t>아니면 극적인 부분</w:t>
      </w:r>
      <w:r w:rsidR="00A46367">
        <w:rPr>
          <w:rFonts w:hint="eastAsia"/>
        </w:rPr>
        <w:t>은?</w:t>
      </w:r>
    </w:p>
    <w:p w14:paraId="4634D77F" w14:textId="55692F32" w:rsidR="00BD7239" w:rsidRPr="00A46367" w:rsidRDefault="00BD7239" w:rsidP="00A46367">
      <w:pPr>
        <w:pStyle w:val="a"/>
      </w:pPr>
      <w:r w:rsidRPr="00A46367">
        <w:rPr>
          <w:rFonts w:hint="eastAsia"/>
        </w:rPr>
        <w:t xml:space="preserve">얼마나 많은 플레이어들이 플레이 할 수 </w:t>
      </w:r>
      <w:r w:rsidR="00A46367">
        <w:rPr>
          <w:rFonts w:hint="eastAsia"/>
        </w:rPr>
        <w:t>있나?</w:t>
      </w:r>
    </w:p>
    <w:p w14:paraId="06D0C999" w14:textId="35910DF5" w:rsidR="00BD7239" w:rsidRPr="00A46367" w:rsidRDefault="00BD7239" w:rsidP="00A46367">
      <w:pPr>
        <w:pStyle w:val="a"/>
      </w:pPr>
      <w:r w:rsidRPr="00A46367">
        <w:rPr>
          <w:rFonts w:hint="eastAsia"/>
        </w:rPr>
        <w:t>얼마</w:t>
      </w:r>
      <w:r w:rsidR="00A46367" w:rsidRPr="00A46367">
        <w:t>나</w:t>
      </w:r>
      <w:r w:rsidR="00A46367" w:rsidRPr="00A46367">
        <w:rPr>
          <w:rFonts w:hint="eastAsia"/>
        </w:rPr>
        <w:t xml:space="preserve"> </w:t>
      </w:r>
      <w:r w:rsidR="00A46367" w:rsidRPr="00A46367">
        <w:t>오래</w:t>
      </w:r>
      <w:r w:rsidR="00A46367" w:rsidRPr="00A46367">
        <w:rPr>
          <w:rFonts w:hint="eastAsia"/>
        </w:rPr>
        <w:t xml:space="preserve"> </w:t>
      </w:r>
      <w:r w:rsidR="00A46367" w:rsidRPr="00A46367">
        <w:t>게임</w:t>
      </w:r>
      <w:r w:rsidR="00A46367" w:rsidRPr="00A46367">
        <w:rPr>
          <w:rFonts w:hint="eastAsia"/>
        </w:rPr>
        <w:t xml:space="preserve">을 </w:t>
      </w:r>
      <w:r w:rsidR="00A46367" w:rsidRPr="00A46367">
        <w:t>할</w:t>
      </w:r>
      <w:r w:rsidR="00A46367" w:rsidRPr="00A46367">
        <w:rPr>
          <w:rFonts w:hint="eastAsia"/>
        </w:rPr>
        <w:t xml:space="preserve"> </w:t>
      </w:r>
      <w:r w:rsidR="00A46367" w:rsidRPr="00A46367">
        <w:t>수</w:t>
      </w:r>
      <w:r w:rsidR="00A46367" w:rsidRPr="00A46367">
        <w:rPr>
          <w:rFonts w:hint="eastAsia"/>
        </w:rPr>
        <w:t xml:space="preserve"> 있나?</w:t>
      </w:r>
      <w:r w:rsidR="00A46367" w:rsidRPr="00A46367">
        <w:t xml:space="preserve"> 해야</w:t>
      </w:r>
      <w:r w:rsidR="00A46367" w:rsidRPr="00A46367">
        <w:rPr>
          <w:rFonts w:hint="eastAsia"/>
        </w:rPr>
        <w:t xml:space="preserve"> </w:t>
      </w:r>
      <w:r w:rsidR="00A46367" w:rsidRPr="00A46367">
        <w:t>하나</w:t>
      </w:r>
      <w:r w:rsidR="00A46367" w:rsidRPr="00A46367">
        <w:rPr>
          <w:rFonts w:hint="eastAsia"/>
        </w:rPr>
        <w:t>?</w:t>
      </w:r>
    </w:p>
    <w:p w14:paraId="64D054AE" w14:textId="32C2FE59" w:rsidR="00A46367" w:rsidRPr="00A46367" w:rsidRDefault="00A46367" w:rsidP="00A46367">
      <w:pPr>
        <w:pStyle w:val="a"/>
      </w:pPr>
      <w:r w:rsidRPr="00A46367">
        <w:t>플레이어들은</w:t>
      </w:r>
      <w:r w:rsidRPr="00A46367">
        <w:rPr>
          <w:rFonts w:hint="eastAsia"/>
        </w:rPr>
        <w:t xml:space="preserve"> </w:t>
      </w:r>
      <w:r w:rsidRPr="00A46367">
        <w:t>다른</w:t>
      </w:r>
      <w:r w:rsidRPr="00A46367">
        <w:rPr>
          <w:rFonts w:hint="eastAsia"/>
        </w:rPr>
        <w:t xml:space="preserve"> </w:t>
      </w:r>
      <w:r w:rsidRPr="00A46367">
        <w:t>플레이어들과</w:t>
      </w:r>
      <w:r w:rsidRPr="00A46367">
        <w:rPr>
          <w:rFonts w:hint="eastAsia"/>
        </w:rPr>
        <w:t xml:space="preserve"> 어떻게 </w:t>
      </w:r>
      <w:r w:rsidRPr="00A46367">
        <w:t>사용작용을</w:t>
      </w:r>
      <w:r w:rsidRPr="00A46367">
        <w:rPr>
          <w:rFonts w:hint="eastAsia"/>
        </w:rPr>
        <w:t xml:space="preserve"> </w:t>
      </w:r>
      <w:r w:rsidRPr="00A46367">
        <w:t>하는가</w:t>
      </w:r>
      <w:r>
        <w:rPr>
          <w:rFonts w:hint="eastAsia"/>
        </w:rPr>
        <w:t>?</w:t>
      </w:r>
    </w:p>
    <w:p w14:paraId="04A52DFA" w14:textId="00E02A4A" w:rsidR="00A46367" w:rsidRPr="00A46367" w:rsidRDefault="00A46367" w:rsidP="00A46367">
      <w:pPr>
        <w:pStyle w:val="a"/>
      </w:pPr>
      <w:r w:rsidRPr="00A46367">
        <w:t>플레이어들은</w:t>
      </w:r>
      <w:r w:rsidRPr="00A46367">
        <w:rPr>
          <w:rFonts w:hint="eastAsia"/>
        </w:rPr>
        <w:t xml:space="preserve"> </w:t>
      </w:r>
      <w:r w:rsidRPr="00A46367">
        <w:t>언제</w:t>
      </w:r>
      <w:r w:rsidRPr="00A46367">
        <w:rPr>
          <w:rFonts w:hint="eastAsia"/>
        </w:rPr>
        <w:t>,</w:t>
      </w:r>
      <w:r w:rsidRPr="00A46367">
        <w:t xml:space="preserve"> 무</w:t>
      </w:r>
      <w:r w:rsidRPr="00A46367">
        <w:rPr>
          <w:rFonts w:hint="eastAsia"/>
        </w:rPr>
        <w:t xml:space="preserve">슨 </w:t>
      </w:r>
      <w:r w:rsidRPr="00A46367">
        <w:t>행</w:t>
      </w:r>
      <w:r w:rsidRPr="00A46367">
        <w:rPr>
          <w:rFonts w:hint="eastAsia"/>
        </w:rPr>
        <w:t>동</w:t>
      </w:r>
      <w:r w:rsidRPr="00A46367">
        <w:t>을</w:t>
      </w:r>
      <w:r w:rsidRPr="00A46367">
        <w:rPr>
          <w:rFonts w:hint="eastAsia"/>
        </w:rPr>
        <w:t xml:space="preserve"> </w:t>
      </w:r>
      <w:r w:rsidRPr="00A46367">
        <w:t>해야</w:t>
      </w:r>
      <w:r w:rsidRPr="00A46367">
        <w:rPr>
          <w:rFonts w:hint="eastAsia"/>
        </w:rPr>
        <w:t xml:space="preserve"> </w:t>
      </w:r>
      <w:r w:rsidRPr="00A46367">
        <w:t>하는가</w:t>
      </w:r>
      <w:r>
        <w:rPr>
          <w:rFonts w:hint="eastAsia"/>
        </w:rPr>
        <w:t>?</w:t>
      </w:r>
    </w:p>
    <w:p w14:paraId="11A0ED83" w14:textId="765B2BCE" w:rsidR="00A46367" w:rsidRPr="00A46367" w:rsidRDefault="00A46367" w:rsidP="00A46367">
      <w:pPr>
        <w:pStyle w:val="a"/>
      </w:pPr>
      <w:r w:rsidRPr="00A46367">
        <w:t>어떠한</w:t>
      </w:r>
      <w:r w:rsidRPr="00A46367">
        <w:rPr>
          <w:rFonts w:hint="eastAsia"/>
        </w:rPr>
        <w:t xml:space="preserve"> </w:t>
      </w:r>
      <w:r w:rsidRPr="00A46367">
        <w:t>충돌이</w:t>
      </w:r>
      <w:r w:rsidRPr="00A46367">
        <w:rPr>
          <w:rFonts w:hint="eastAsia"/>
        </w:rPr>
        <w:t xml:space="preserve"> </w:t>
      </w:r>
      <w:r w:rsidRPr="00A46367">
        <w:t>있는가</w:t>
      </w:r>
      <w:r w:rsidRPr="00A46367">
        <w:rPr>
          <w:rFonts w:hint="eastAsia"/>
        </w:rPr>
        <w:t>?</w:t>
      </w:r>
    </w:p>
    <w:p w14:paraId="22AC70EE" w14:textId="62DCCF2C" w:rsidR="00A46367" w:rsidRPr="00A46367" w:rsidRDefault="00A46367" w:rsidP="00A46367">
      <w:pPr>
        <w:pStyle w:val="a"/>
      </w:pPr>
      <w:r w:rsidRPr="00A46367">
        <w:t>이</w:t>
      </w:r>
      <w:r w:rsidRPr="00A46367">
        <w:rPr>
          <w:rFonts w:hint="eastAsia"/>
        </w:rPr>
        <w:t xml:space="preserve"> </w:t>
      </w:r>
      <w:r w:rsidRPr="00A46367">
        <w:t>게임의</w:t>
      </w:r>
      <w:r w:rsidRPr="00A46367">
        <w:rPr>
          <w:rFonts w:hint="eastAsia"/>
        </w:rPr>
        <w:t xml:space="preserve"> </w:t>
      </w:r>
      <w:r w:rsidRPr="00A46367">
        <w:t>제목은</w:t>
      </w:r>
      <w:r w:rsidRPr="00A46367">
        <w:rPr>
          <w:rFonts w:hint="eastAsia"/>
        </w:rPr>
        <w:t xml:space="preserve"> 무엇인가?</w:t>
      </w:r>
    </w:p>
    <w:p w14:paraId="4C04A845" w14:textId="56308D67" w:rsidR="00A46367" w:rsidRPr="00A46367" w:rsidRDefault="00A46367" w:rsidP="00A46367">
      <w:pPr>
        <w:pStyle w:val="a"/>
      </w:pPr>
      <w:r w:rsidRPr="00A46367">
        <w:t>타겟</w:t>
      </w:r>
      <w:r w:rsidRPr="00A46367">
        <w:rPr>
          <w:rFonts w:hint="eastAsia"/>
        </w:rPr>
        <w:t xml:space="preserve"> </w:t>
      </w:r>
      <w:r w:rsidRPr="00A46367">
        <w:t>고객은</w:t>
      </w:r>
      <w:r w:rsidRPr="00A46367">
        <w:rPr>
          <w:rFonts w:hint="eastAsia"/>
        </w:rPr>
        <w:t xml:space="preserve"> </w:t>
      </w:r>
      <w:r w:rsidRPr="00A46367">
        <w:t>누구인가</w:t>
      </w:r>
      <w:r w:rsidRPr="00A46367">
        <w:rPr>
          <w:rFonts w:hint="eastAsia"/>
        </w:rPr>
        <w:t>?</w:t>
      </w:r>
    </w:p>
    <w:p w14:paraId="1FAD80C3" w14:textId="374CF5C7" w:rsidR="00A46367" w:rsidRPr="00A46367" w:rsidRDefault="00A46367" w:rsidP="00A46367">
      <w:pPr>
        <w:pStyle w:val="a"/>
      </w:pPr>
      <w:r w:rsidRPr="00A46367">
        <w:t>어떤</w:t>
      </w:r>
      <w:r w:rsidRPr="00A46367">
        <w:rPr>
          <w:rFonts w:hint="eastAsia"/>
        </w:rPr>
        <w:t xml:space="preserve"> </w:t>
      </w:r>
      <w:r w:rsidRPr="00A46367">
        <w:t>플랫폼에서</w:t>
      </w:r>
      <w:r w:rsidRPr="00A46367">
        <w:rPr>
          <w:rFonts w:hint="eastAsia"/>
        </w:rPr>
        <w:t xml:space="preserve"> </w:t>
      </w:r>
      <w:r w:rsidRPr="00A46367">
        <w:t>게임이</w:t>
      </w:r>
      <w:r w:rsidRPr="00A46367">
        <w:rPr>
          <w:rFonts w:hint="eastAsia"/>
        </w:rPr>
        <w:t xml:space="preserve"> </w:t>
      </w:r>
      <w:r w:rsidRPr="00A46367">
        <w:t>실행되는지</w:t>
      </w:r>
      <w:r w:rsidRPr="00A46367">
        <w:rPr>
          <w:rFonts w:hint="eastAsia"/>
        </w:rPr>
        <w:t>?</w:t>
      </w:r>
    </w:p>
    <w:p w14:paraId="0C3C622B" w14:textId="58AC36EA" w:rsidR="00386DDF" w:rsidRDefault="00A46367" w:rsidP="00386DDF">
      <w:pPr>
        <w:pStyle w:val="a"/>
      </w:pPr>
      <w:r w:rsidRPr="00A46367">
        <w:rPr>
          <w:rFonts w:hint="eastAsia"/>
        </w:rPr>
        <w:t xml:space="preserve">현재의 </w:t>
      </w:r>
      <w:r w:rsidRPr="00A46367">
        <w:t>환경에서</w:t>
      </w:r>
      <w:r w:rsidRPr="00A46367">
        <w:rPr>
          <w:rFonts w:hint="eastAsia"/>
        </w:rPr>
        <w:t xml:space="preserve"> </w:t>
      </w:r>
      <w:r w:rsidRPr="00A46367">
        <w:t>어떤</w:t>
      </w:r>
      <w:r w:rsidRPr="00A46367">
        <w:rPr>
          <w:rFonts w:hint="eastAsia"/>
        </w:rPr>
        <w:t xml:space="preserve"> </w:t>
      </w:r>
      <w:r w:rsidRPr="00A46367">
        <w:t>위기와</w:t>
      </w:r>
      <w:r w:rsidRPr="00A46367">
        <w:rPr>
          <w:rFonts w:hint="eastAsia"/>
        </w:rPr>
        <w:t xml:space="preserve"> </w:t>
      </w:r>
      <w:r w:rsidRPr="00A46367">
        <w:t>기회가</w:t>
      </w:r>
      <w:r w:rsidRPr="00A46367">
        <w:rPr>
          <w:rFonts w:hint="eastAsia"/>
        </w:rPr>
        <w:t xml:space="preserve"> </w:t>
      </w:r>
      <w:r w:rsidRPr="00A46367">
        <w:t>있는가</w:t>
      </w:r>
      <w:r w:rsidRPr="00A46367">
        <w:rPr>
          <w:rFonts w:hint="eastAsia"/>
        </w:rPr>
        <w:t>?</w:t>
      </w:r>
    </w:p>
    <w:p w14:paraId="61C39775" w14:textId="77777777" w:rsidR="00386DDF" w:rsidRDefault="00386DDF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455E95F8" w14:textId="6E183208" w:rsidR="00386DDF" w:rsidRDefault="00386DDF" w:rsidP="00FB4C92">
      <w:pPr>
        <w:pStyle w:val="2"/>
      </w:pPr>
      <w:r>
        <w:rPr>
          <w:rFonts w:hint="eastAsia"/>
        </w:rPr>
        <w:lastRenderedPageBreak/>
        <w:t>핵심 사이클</w:t>
      </w:r>
    </w:p>
    <w:p w14:paraId="31445159" w14:textId="70947804" w:rsidR="00FB4C92" w:rsidRDefault="00FB4C92" w:rsidP="00FB4C92">
      <w:pPr>
        <w:pStyle w:val="a"/>
      </w:pPr>
      <w:r>
        <w:rPr>
          <w:rFonts w:hint="eastAsia"/>
        </w:rPr>
        <w:t>유저가 게임 내에서 반복적으로 진행하는 플레이</w:t>
      </w:r>
    </w:p>
    <w:p w14:paraId="0ACD2A3E" w14:textId="564E1E19" w:rsidR="00FB4C92" w:rsidRDefault="00FB4C92" w:rsidP="00FB4C92">
      <w:pPr>
        <w:pStyle w:val="a"/>
      </w:pPr>
      <w:r>
        <w:rPr>
          <w:rFonts w:hint="eastAsia"/>
        </w:rPr>
        <w:t>해당 게임의 핵심 컨텐츠를 나타냄</w:t>
      </w:r>
    </w:p>
    <w:p w14:paraId="0DE59900" w14:textId="49DD18DC" w:rsidR="00FB4C92" w:rsidRDefault="00FB4C92" w:rsidP="00FB4C92">
      <w:pPr>
        <w:pStyle w:val="a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 xml:space="preserve">작물을 심고 </w:t>
      </w:r>
      <w:r>
        <w:t xml:space="preserve">-&gt; </w:t>
      </w:r>
      <w:r>
        <w:rPr>
          <w:rFonts w:hint="eastAsia"/>
        </w:rPr>
        <w:t xml:space="preserve">수확하고 </w:t>
      </w:r>
      <w:r>
        <w:t xml:space="preserve">-&gt; </w:t>
      </w:r>
      <w:r>
        <w:rPr>
          <w:rFonts w:hint="eastAsia"/>
        </w:rPr>
        <w:t xml:space="preserve">가공하고 </w:t>
      </w:r>
      <w:r>
        <w:t xml:space="preserve">-&gt; </w:t>
      </w:r>
      <w:r>
        <w:rPr>
          <w:rFonts w:hint="eastAsia"/>
        </w:rPr>
        <w:t xml:space="preserve">판매하고 </w:t>
      </w:r>
      <w:r>
        <w:t xml:space="preserve">-&gt; </w:t>
      </w:r>
      <w:r>
        <w:rPr>
          <w:rFonts w:hint="eastAsia"/>
        </w:rPr>
        <w:t>작물을 심고</w:t>
      </w:r>
      <w:r>
        <w:t>…</w:t>
      </w:r>
    </w:p>
    <w:p w14:paraId="420F7FB9" w14:textId="1C4D1BA8" w:rsidR="00FB4C92" w:rsidRDefault="00FB4C92" w:rsidP="00FB4C92">
      <w:pPr>
        <w:pStyle w:val="a0"/>
      </w:pPr>
      <w:r>
        <w:rPr>
          <w:rFonts w:hint="eastAsia"/>
        </w:rPr>
        <w:t>예)</w:t>
      </w:r>
      <w:r>
        <w:t xml:space="preserve"> </w:t>
      </w:r>
      <w:proofErr w:type="spellStart"/>
      <w:r>
        <w:rPr>
          <w:rFonts w:hint="eastAsia"/>
        </w:rPr>
        <w:t>미니언을</w:t>
      </w:r>
      <w:proofErr w:type="spellEnd"/>
      <w:r>
        <w:rPr>
          <w:rFonts w:hint="eastAsia"/>
        </w:rPr>
        <w:t xml:space="preserve"> 잡아서 </w:t>
      </w:r>
      <w:r>
        <w:t xml:space="preserve">-&gt; </w:t>
      </w:r>
      <w:r>
        <w:rPr>
          <w:rFonts w:hint="eastAsia"/>
        </w:rPr>
        <w:t xml:space="preserve">돈과 경험치를 얻고 </w:t>
      </w:r>
      <w:r>
        <w:t xml:space="preserve">-&gt; </w:t>
      </w:r>
      <w:r>
        <w:rPr>
          <w:rFonts w:hint="eastAsia"/>
        </w:rPr>
        <w:t xml:space="preserve">상대 </w:t>
      </w:r>
      <w:r>
        <w:t>CS</w:t>
      </w:r>
      <w:r>
        <w:rPr>
          <w:rFonts w:hint="eastAsia"/>
        </w:rPr>
        <w:t xml:space="preserve">를 견제하면서 </w:t>
      </w:r>
      <w:r>
        <w:t xml:space="preserve">-&gt; </w:t>
      </w:r>
      <w:r>
        <w:rPr>
          <w:rFonts w:hint="eastAsia"/>
        </w:rPr>
        <w:t xml:space="preserve">상대 챔피언을 잡거나 상대로부터 자신을 보호하고 </w:t>
      </w:r>
      <w:r>
        <w:t xml:space="preserve">-&gt; </w:t>
      </w:r>
      <w:r>
        <w:rPr>
          <w:rFonts w:hint="eastAsia"/>
        </w:rPr>
        <w:t xml:space="preserve">그러면서 </w:t>
      </w:r>
      <w:proofErr w:type="spellStart"/>
      <w:r>
        <w:rPr>
          <w:rFonts w:hint="eastAsia"/>
        </w:rPr>
        <w:t>미니언을</w:t>
      </w:r>
      <w:proofErr w:type="spellEnd"/>
      <w:r>
        <w:rPr>
          <w:rFonts w:hint="eastAsia"/>
        </w:rPr>
        <w:t xml:space="preserve"> 잡아서</w:t>
      </w:r>
      <w:r>
        <w:t>….</w:t>
      </w:r>
    </w:p>
    <w:p w14:paraId="552AC875" w14:textId="77777777" w:rsidR="00740489" w:rsidRDefault="00740489" w:rsidP="00740489">
      <w:pPr>
        <w:pStyle w:val="a0"/>
        <w:numPr>
          <w:ilvl w:val="0"/>
          <w:numId w:val="0"/>
        </w:numPr>
        <w:ind w:left="403" w:hanging="403"/>
      </w:pPr>
    </w:p>
    <w:p w14:paraId="12F0D35D" w14:textId="3EEB1270" w:rsidR="00FB4C92" w:rsidRPr="00FB4C92" w:rsidRDefault="00FB4C92" w:rsidP="00FB4C92">
      <w:pPr>
        <w:pStyle w:val="a"/>
      </w:pPr>
      <w:r w:rsidRPr="00FB4C92">
        <w:t>게임의</w:t>
      </w:r>
      <w:r w:rsidRPr="00FB4C92">
        <w:rPr>
          <w:rFonts w:hint="eastAsia"/>
        </w:rPr>
        <w:t xml:space="preserve"> </w:t>
      </w:r>
      <w:r w:rsidRPr="00FB4C92">
        <w:t>규모</w:t>
      </w:r>
      <w:r w:rsidRPr="00FB4C92">
        <w:rPr>
          <w:rFonts w:hint="eastAsia"/>
        </w:rPr>
        <w:t xml:space="preserve"> </w:t>
      </w:r>
      <w:r w:rsidRPr="00FB4C92">
        <w:t>컨텐츠에</w:t>
      </w:r>
      <w:r w:rsidRPr="00FB4C92">
        <w:rPr>
          <w:rFonts w:hint="eastAsia"/>
        </w:rPr>
        <w:t xml:space="preserve"> </w:t>
      </w:r>
      <w:r w:rsidRPr="00FB4C92">
        <w:t>따라</w:t>
      </w:r>
      <w:r w:rsidRPr="00FB4C92">
        <w:rPr>
          <w:rFonts w:hint="eastAsia"/>
        </w:rPr>
        <w:t xml:space="preserve"> </w:t>
      </w:r>
      <w:r w:rsidRPr="00FB4C92">
        <w:t>핵심</w:t>
      </w:r>
      <w:r w:rsidRPr="00FB4C92">
        <w:rPr>
          <w:rFonts w:hint="eastAsia"/>
        </w:rPr>
        <w:t xml:space="preserve"> </w:t>
      </w:r>
      <w:r w:rsidRPr="00FB4C92">
        <w:t>사이클이</w:t>
      </w:r>
      <w:r w:rsidRPr="00FB4C92">
        <w:rPr>
          <w:rFonts w:hint="eastAsia"/>
        </w:rPr>
        <w:t xml:space="preserve"> </w:t>
      </w:r>
      <w:r w:rsidRPr="00FB4C92">
        <w:t>1개</w:t>
      </w:r>
      <w:r w:rsidRPr="00FB4C92">
        <w:rPr>
          <w:rFonts w:hint="eastAsia"/>
        </w:rPr>
        <w:t xml:space="preserve"> </w:t>
      </w:r>
      <w:r w:rsidRPr="00FB4C92">
        <w:t>이상인</w:t>
      </w:r>
      <w:r w:rsidRPr="00FB4C92">
        <w:rPr>
          <w:rFonts w:hint="eastAsia"/>
        </w:rPr>
        <w:t xml:space="preserve"> </w:t>
      </w:r>
      <w:r w:rsidRPr="00FB4C92">
        <w:t>경우도</w:t>
      </w:r>
      <w:r w:rsidRPr="00FB4C92">
        <w:rPr>
          <w:rFonts w:hint="eastAsia"/>
        </w:rPr>
        <w:t xml:space="preserve"> </w:t>
      </w:r>
      <w:r w:rsidRPr="00FB4C92">
        <w:t>존재</w:t>
      </w:r>
    </w:p>
    <w:p w14:paraId="5B2F38BD" w14:textId="7FB23B54" w:rsidR="00FB4C92" w:rsidRPr="00FB4C92" w:rsidRDefault="00FB4C92" w:rsidP="00FB4C92">
      <w:pPr>
        <w:pStyle w:val="a0"/>
      </w:pPr>
      <w:r>
        <w:rPr>
          <w:rFonts w:hint="eastAsia"/>
        </w:rPr>
        <w:t>예</w:t>
      </w:r>
      <w:r>
        <w:t xml:space="preserve">) </w:t>
      </w:r>
      <w:proofErr w:type="spellStart"/>
      <w:r>
        <w:rPr>
          <w:rFonts w:hint="eastAsia"/>
        </w:rPr>
        <w:t>라인전</w:t>
      </w:r>
      <w:proofErr w:type="spellEnd"/>
      <w:r>
        <w:rPr>
          <w:rFonts w:hint="eastAsia"/>
        </w:rPr>
        <w:t xml:space="preserve"> 플레이</w:t>
      </w:r>
      <w:r>
        <w:t xml:space="preserve">, </w:t>
      </w:r>
      <w:proofErr w:type="spellStart"/>
      <w:r>
        <w:rPr>
          <w:rFonts w:hint="eastAsia"/>
        </w:rPr>
        <w:t>한타</w:t>
      </w:r>
      <w:proofErr w:type="spellEnd"/>
      <w:r>
        <w:rPr>
          <w:rFonts w:hint="eastAsia"/>
        </w:rPr>
        <w:t xml:space="preserve"> 플레이,</w:t>
      </w:r>
      <w:r>
        <w:t xml:space="preserve"> </w:t>
      </w:r>
      <w:r>
        <w:rPr>
          <w:rFonts w:hint="eastAsia"/>
        </w:rPr>
        <w:t>오브젝트 확보</w:t>
      </w:r>
    </w:p>
    <w:p w14:paraId="335B0B6C" w14:textId="3B7CE7E7" w:rsidR="00386DDF" w:rsidRDefault="00386DDF" w:rsidP="00386DDF">
      <w:pPr>
        <w:pStyle w:val="a"/>
        <w:numPr>
          <w:ilvl w:val="0"/>
          <w:numId w:val="0"/>
        </w:numPr>
        <w:ind w:left="403" w:hanging="403"/>
      </w:pPr>
    </w:p>
    <w:p w14:paraId="41D94E4D" w14:textId="79F0B131" w:rsidR="00FB4C92" w:rsidRDefault="00FB4C92" w:rsidP="00FB4C92">
      <w:pPr>
        <w:pStyle w:val="2"/>
      </w:pPr>
      <w:r>
        <w:rPr>
          <w:rFonts w:hint="eastAsia"/>
        </w:rPr>
        <w:t>핵심 사이클의 중요성</w:t>
      </w:r>
    </w:p>
    <w:p w14:paraId="21CAAB39" w14:textId="34D91610" w:rsidR="00FB4C92" w:rsidRDefault="00FB4C92" w:rsidP="00FB4C92">
      <w:pPr>
        <w:pStyle w:val="a"/>
      </w:pPr>
      <w:r>
        <w:rPr>
          <w:rFonts w:hint="eastAsia"/>
        </w:rPr>
        <w:t>유저가 가장 자주,</w:t>
      </w:r>
      <w:r>
        <w:t xml:space="preserve"> </w:t>
      </w:r>
      <w:r>
        <w:rPr>
          <w:rFonts w:hint="eastAsia"/>
        </w:rPr>
        <w:t>빈번하게,</w:t>
      </w:r>
      <w:r>
        <w:t xml:space="preserve"> </w:t>
      </w:r>
      <w:r>
        <w:rPr>
          <w:rFonts w:hint="eastAsia"/>
        </w:rPr>
        <w:t>게임의 극초반부터 하게 되는 반복적인 플레이</w:t>
      </w:r>
    </w:p>
    <w:p w14:paraId="07302E38" w14:textId="4745FFF4" w:rsidR="00FB4C92" w:rsidRDefault="00FB4C92" w:rsidP="00FB4C92">
      <w:pPr>
        <w:pStyle w:val="a"/>
      </w:pPr>
      <w:r>
        <w:rPr>
          <w:rFonts w:hint="eastAsia"/>
        </w:rPr>
        <w:t>게임의 핵심적인 재미와 몰입감에 결정적 영향을 미침</w:t>
      </w:r>
    </w:p>
    <w:p w14:paraId="637904DC" w14:textId="12BFFD8E" w:rsidR="00FB4C92" w:rsidRDefault="00FB4C92" w:rsidP="00FB4C92">
      <w:pPr>
        <w:pStyle w:val="a"/>
        <w:numPr>
          <w:ilvl w:val="0"/>
          <w:numId w:val="0"/>
        </w:numPr>
        <w:ind w:left="403" w:hanging="403"/>
      </w:pPr>
    </w:p>
    <w:p w14:paraId="6A6EFB5D" w14:textId="7A0C45DE" w:rsidR="00F04A09" w:rsidRDefault="00F04A09" w:rsidP="00F04A09">
      <w:pPr>
        <w:pStyle w:val="2"/>
      </w:pPr>
      <w:r>
        <w:rPr>
          <w:rFonts w:hint="eastAsia"/>
        </w:rPr>
        <w:t>좋은 핵심 사이클 설계</w:t>
      </w:r>
    </w:p>
    <w:p w14:paraId="43E13C00" w14:textId="0F55BE3D" w:rsidR="00F04A09" w:rsidRDefault="00F04A09" w:rsidP="00F04A09">
      <w:pPr>
        <w:pStyle w:val="a"/>
      </w:pPr>
      <w:r>
        <w:rPr>
          <w:rFonts w:hint="eastAsia"/>
        </w:rPr>
        <w:t>플레이를 통한 보상,</w:t>
      </w:r>
      <w:r>
        <w:t xml:space="preserve"> </w:t>
      </w:r>
      <w:r>
        <w:rPr>
          <w:rFonts w:hint="eastAsia"/>
        </w:rPr>
        <w:t>성장 등을 떠나 그 자체로 재미와 놀이의 기본적인 요소를 만족시켜야 함</w:t>
      </w:r>
    </w:p>
    <w:p w14:paraId="676FD791" w14:textId="7A5D623D" w:rsidR="00F04A09" w:rsidRDefault="00F04A09" w:rsidP="00F04A09">
      <w:pPr>
        <w:pStyle w:val="a"/>
      </w:pPr>
      <w:r>
        <w:rPr>
          <w:rFonts w:hint="eastAsia"/>
        </w:rPr>
        <w:t>재미의 흐름을 끊는 요소를 체크해 해결,</w:t>
      </w:r>
      <w:r>
        <w:t xml:space="preserve"> </w:t>
      </w:r>
      <w:r>
        <w:rPr>
          <w:rFonts w:hint="eastAsia"/>
        </w:rPr>
        <w:t>제거해야 함</w:t>
      </w:r>
    </w:p>
    <w:p w14:paraId="6B8EC16F" w14:textId="1CC3193F" w:rsidR="00F04A09" w:rsidRDefault="00F04A09" w:rsidP="00F04A09">
      <w:pPr>
        <w:pStyle w:val="a"/>
      </w:pPr>
      <w:r>
        <w:rPr>
          <w:rFonts w:hint="eastAsia"/>
        </w:rPr>
        <w:t>상황에 적합한 부정적,</w:t>
      </w:r>
      <w:r>
        <w:t xml:space="preserve"> </w:t>
      </w:r>
      <w:r>
        <w:rPr>
          <w:rFonts w:hint="eastAsia"/>
        </w:rPr>
        <w:t xml:space="preserve">긍정적 피드백이 </w:t>
      </w:r>
      <w:proofErr w:type="gramStart"/>
      <w:r>
        <w:rPr>
          <w:rFonts w:hint="eastAsia"/>
        </w:rPr>
        <w:t>유도 되어야</w:t>
      </w:r>
      <w:proofErr w:type="gramEnd"/>
      <w:r>
        <w:rPr>
          <w:rFonts w:hint="eastAsia"/>
        </w:rPr>
        <w:t xml:space="preserve"> 함</w:t>
      </w:r>
    </w:p>
    <w:p w14:paraId="63F72E96" w14:textId="7E6CA882" w:rsidR="00F04A09" w:rsidRDefault="00F04A09" w:rsidP="00F04A09">
      <w:pPr>
        <w:pStyle w:val="a"/>
      </w:pPr>
      <w:r>
        <w:rPr>
          <w:rFonts w:hint="eastAsia"/>
        </w:rPr>
        <w:t xml:space="preserve">게임에 지속적인 </w:t>
      </w:r>
      <w:r w:rsidR="000D0C7B">
        <w:rPr>
          <w:rFonts w:hint="eastAsia"/>
        </w:rPr>
        <w:t>영</w:t>
      </w:r>
      <w:r>
        <w:rPr>
          <w:rFonts w:hint="eastAsia"/>
        </w:rPr>
        <w:t>향을 미치는 자원(토큰</w:t>
      </w:r>
      <w:r>
        <w:t>)</w:t>
      </w:r>
      <w:r>
        <w:rPr>
          <w:rFonts w:hint="eastAsia"/>
        </w:rPr>
        <w:t>의 생산,</w:t>
      </w:r>
      <w:r>
        <w:t xml:space="preserve"> </w:t>
      </w:r>
      <w:r>
        <w:rPr>
          <w:rFonts w:hint="eastAsia"/>
        </w:rPr>
        <w:t>소비를 고려해야 함(</w:t>
      </w:r>
      <w:r>
        <w:t xml:space="preserve">Engine </w:t>
      </w:r>
      <w:r>
        <w:rPr>
          <w:rFonts w:hint="eastAsia"/>
        </w:rPr>
        <w:t xml:space="preserve">과 </w:t>
      </w:r>
      <w:r>
        <w:t>Dead</w:t>
      </w:r>
      <w:r>
        <w:rPr>
          <w:rFonts w:hint="eastAsia"/>
        </w:rPr>
        <w:t>l</w:t>
      </w:r>
      <w:r>
        <w:t xml:space="preserve">ock </w:t>
      </w:r>
      <w:r>
        <w:rPr>
          <w:rFonts w:hint="eastAsia"/>
        </w:rPr>
        <w:t>상황 체크</w:t>
      </w:r>
      <w:r>
        <w:t>)</w:t>
      </w:r>
    </w:p>
    <w:p w14:paraId="298988AD" w14:textId="77777777" w:rsidR="00740489" w:rsidRDefault="00740489" w:rsidP="00740489">
      <w:pPr>
        <w:pStyle w:val="a"/>
        <w:numPr>
          <w:ilvl w:val="0"/>
          <w:numId w:val="0"/>
        </w:numPr>
      </w:pPr>
    </w:p>
    <w:p w14:paraId="18278B95" w14:textId="398CFC4F" w:rsidR="00F04A09" w:rsidRDefault="00F04A09" w:rsidP="00F04A09">
      <w:pPr>
        <w:pStyle w:val="2"/>
      </w:pPr>
      <w:r>
        <w:t xml:space="preserve">Engine </w:t>
      </w:r>
      <w:r>
        <w:rPr>
          <w:rFonts w:hint="eastAsia"/>
        </w:rPr>
        <w:t xml:space="preserve">&amp; </w:t>
      </w:r>
      <w:r>
        <w:t>Deadlock</w:t>
      </w:r>
    </w:p>
    <w:p w14:paraId="3AF76006" w14:textId="3519FC90" w:rsidR="00FB4C92" w:rsidRDefault="00F04A09" w:rsidP="008848A5">
      <w:pPr>
        <w:pStyle w:val="a"/>
      </w:pPr>
      <w:proofErr w:type="gramStart"/>
      <w:r>
        <w:rPr>
          <w:rFonts w:hint="eastAsia"/>
        </w:rPr>
        <w:t>E</w:t>
      </w:r>
      <w:r>
        <w:t>ngine /</w:t>
      </w:r>
      <w:proofErr w:type="gramEnd"/>
      <w:r>
        <w:t xml:space="preserve"> </w:t>
      </w:r>
      <w:r>
        <w:rPr>
          <w:rFonts w:hint="eastAsia"/>
        </w:rPr>
        <w:t>무한 동력 상황</w:t>
      </w:r>
    </w:p>
    <w:p w14:paraId="40FAE70C" w14:textId="655914D5" w:rsidR="00F04A09" w:rsidRDefault="00F04A09" w:rsidP="008848A5">
      <w:pPr>
        <w:pStyle w:val="a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 xml:space="preserve">뱀이 알을 낳음 </w:t>
      </w:r>
      <w:r>
        <w:t xml:space="preserve">-&gt; </w:t>
      </w:r>
      <w:r>
        <w:rPr>
          <w:rFonts w:hint="eastAsia"/>
        </w:rPr>
        <w:t xml:space="preserve">그 알을 먹고 뱀이 커짐 </w:t>
      </w:r>
      <w:r>
        <w:t xml:space="preserve">-&gt; </w:t>
      </w:r>
      <w:r>
        <w:rPr>
          <w:rFonts w:hint="eastAsia"/>
        </w:rPr>
        <w:t>커진 뱀이 커진 알을 낳음</w:t>
      </w:r>
    </w:p>
    <w:p w14:paraId="25811189" w14:textId="77777777" w:rsidR="00740489" w:rsidRDefault="00740489" w:rsidP="00740489">
      <w:pPr>
        <w:pStyle w:val="a0"/>
        <w:numPr>
          <w:ilvl w:val="0"/>
          <w:numId w:val="0"/>
        </w:numPr>
        <w:ind w:left="403" w:hanging="403"/>
      </w:pPr>
    </w:p>
    <w:p w14:paraId="0130D686" w14:textId="0D9CF2DC" w:rsidR="00F04A09" w:rsidRPr="008848A5" w:rsidRDefault="00F04A09" w:rsidP="008848A5">
      <w:pPr>
        <w:pStyle w:val="a"/>
      </w:pPr>
      <w:proofErr w:type="gramStart"/>
      <w:r w:rsidRPr="008848A5">
        <w:rPr>
          <w:rFonts w:hint="eastAsia"/>
        </w:rPr>
        <w:t>D</w:t>
      </w:r>
      <w:r w:rsidRPr="008848A5">
        <w:t>eadlock /</w:t>
      </w:r>
      <w:proofErr w:type="gramEnd"/>
      <w:r w:rsidRPr="008848A5">
        <w:t xml:space="preserve"> 자원</w:t>
      </w:r>
      <w:r w:rsidRPr="008848A5">
        <w:rPr>
          <w:rFonts w:hint="eastAsia"/>
        </w:rPr>
        <w:t xml:space="preserve"> </w:t>
      </w:r>
      <w:r w:rsidRPr="008848A5">
        <w:t>순환이</w:t>
      </w:r>
      <w:r w:rsidRPr="008848A5">
        <w:rPr>
          <w:rFonts w:hint="eastAsia"/>
        </w:rPr>
        <w:t xml:space="preserve"> </w:t>
      </w:r>
      <w:r w:rsidRPr="008848A5">
        <w:t>더</w:t>
      </w:r>
      <w:r w:rsidRPr="008848A5">
        <w:rPr>
          <w:rFonts w:hint="eastAsia"/>
        </w:rPr>
        <w:t xml:space="preserve"> </w:t>
      </w:r>
      <w:r w:rsidRPr="008848A5">
        <w:t>이상</w:t>
      </w:r>
      <w:r w:rsidRPr="008848A5">
        <w:rPr>
          <w:rFonts w:hint="eastAsia"/>
        </w:rPr>
        <w:t xml:space="preserve"> </w:t>
      </w:r>
      <w:r w:rsidRPr="008848A5">
        <w:t>일어나지</w:t>
      </w:r>
      <w:r w:rsidRPr="008848A5">
        <w:rPr>
          <w:rFonts w:hint="eastAsia"/>
        </w:rPr>
        <w:t xml:space="preserve"> </w:t>
      </w:r>
      <w:r w:rsidRPr="008848A5">
        <w:t>못하는</w:t>
      </w:r>
      <w:r w:rsidRPr="008848A5">
        <w:rPr>
          <w:rFonts w:hint="eastAsia"/>
        </w:rPr>
        <w:t xml:space="preserve"> </w:t>
      </w:r>
      <w:r w:rsidRPr="008848A5">
        <w:t>상황</w:t>
      </w:r>
    </w:p>
    <w:p w14:paraId="591D9F36" w14:textId="6870AF2F" w:rsidR="00F04A09" w:rsidRDefault="00F04A09" w:rsidP="008848A5">
      <w:pPr>
        <w:pStyle w:val="a0"/>
      </w:pPr>
      <w:r>
        <w:rPr>
          <w:rFonts w:hint="eastAsia"/>
        </w:rPr>
        <w:t>예)</w:t>
      </w:r>
      <w:r w:rsidR="008848A5">
        <w:t xml:space="preserve"> </w:t>
      </w:r>
      <w:r>
        <w:rPr>
          <w:rFonts w:hint="eastAsia"/>
        </w:rPr>
        <w:t>워3의 언데드는 금을 캐려면 금광에 건물을 지어야 함-</w:t>
      </w:r>
      <w:r>
        <w:t>&gt;</w:t>
      </w:r>
      <w:r>
        <w:rPr>
          <w:rFonts w:hint="eastAsia"/>
        </w:rPr>
        <w:t xml:space="preserve">언데드는 자신의 건물을 </w:t>
      </w:r>
      <w:proofErr w:type="spellStart"/>
      <w:r>
        <w:rPr>
          <w:rFonts w:hint="eastAsia"/>
        </w:rPr>
        <w:t>팔아치울</w:t>
      </w:r>
      <w:proofErr w:type="spellEnd"/>
      <w:r>
        <w:rPr>
          <w:rFonts w:hint="eastAsia"/>
        </w:rPr>
        <w:t xml:space="preserve"> 수 있음-</w:t>
      </w:r>
      <w:r>
        <w:t>&gt;</w:t>
      </w:r>
      <w:r>
        <w:rPr>
          <w:rFonts w:hint="eastAsia"/>
        </w:rPr>
        <w:t xml:space="preserve">실수로 초반에 금광을 </w:t>
      </w:r>
      <w:proofErr w:type="spellStart"/>
      <w:proofErr w:type="gramStart"/>
      <w:r>
        <w:rPr>
          <w:rFonts w:hint="eastAsia"/>
        </w:rPr>
        <w:t>팔아치우면</w:t>
      </w:r>
      <w:proofErr w:type="spellEnd"/>
      <w:r>
        <w:rPr>
          <w:rFonts w:hint="eastAsia"/>
        </w:rPr>
        <w:t>?</w:t>
      </w:r>
      <w:r>
        <w:t>-</w:t>
      </w:r>
      <w:proofErr w:type="gramEnd"/>
      <w:r>
        <w:t>&gt;</w:t>
      </w:r>
      <w:r>
        <w:rPr>
          <w:rFonts w:hint="eastAsia"/>
        </w:rPr>
        <w:t>일꾼이 건재해도 금이 없어 금광에 건물을 짓지 못함-</w:t>
      </w:r>
      <w:r>
        <w:t>&gt;</w:t>
      </w:r>
      <w:r>
        <w:rPr>
          <w:rFonts w:hint="eastAsia"/>
        </w:rPr>
        <w:t>플레이가 더 이상 진행되지 못 함</w:t>
      </w:r>
    </w:p>
    <w:p w14:paraId="27F91029" w14:textId="18EDB32A" w:rsidR="00F04A09" w:rsidRDefault="00F04A09" w:rsidP="00F04A09">
      <w:pPr>
        <w:pStyle w:val="a"/>
        <w:numPr>
          <w:ilvl w:val="0"/>
          <w:numId w:val="0"/>
        </w:numPr>
      </w:pPr>
    </w:p>
    <w:p w14:paraId="71FF038F" w14:textId="14AA461C" w:rsidR="00F04A09" w:rsidRDefault="00F04A09" w:rsidP="008848A5">
      <w:pPr>
        <w:pStyle w:val="4"/>
      </w:pPr>
      <w:r>
        <w:rPr>
          <w:rFonts w:hint="eastAsia"/>
        </w:rPr>
        <w:t xml:space="preserve">초보 기획자의 경우 의외로 </w:t>
      </w:r>
      <w:r w:rsidR="008848A5">
        <w:rPr>
          <w:rFonts w:hint="eastAsia"/>
        </w:rPr>
        <w:t xml:space="preserve">초반 </w:t>
      </w:r>
      <w:r w:rsidR="008848A5">
        <w:t xml:space="preserve">Deadlock </w:t>
      </w:r>
      <w:r w:rsidR="008848A5">
        <w:rPr>
          <w:rFonts w:hint="eastAsia"/>
        </w:rPr>
        <w:t xml:space="preserve">식 설계를 하는 경우가 </w:t>
      </w:r>
      <w:proofErr w:type="gramStart"/>
      <w:r w:rsidR="008848A5">
        <w:rPr>
          <w:rFonts w:hint="eastAsia"/>
        </w:rPr>
        <w:t xml:space="preserve">많음 </w:t>
      </w:r>
      <w:r w:rsidR="008848A5">
        <w:t>:</w:t>
      </w:r>
      <w:proofErr w:type="gramEnd"/>
      <w:r w:rsidR="008848A5">
        <w:t xml:space="preserve"> </w:t>
      </w:r>
      <w:r w:rsidR="008848A5">
        <w:rPr>
          <w:rFonts w:hint="eastAsia"/>
        </w:rPr>
        <w:t xml:space="preserve">사람이 머리가 이으면 설마 이렇게 플레이 </w:t>
      </w:r>
      <w:proofErr w:type="spellStart"/>
      <w:r w:rsidR="008848A5">
        <w:rPr>
          <w:rFonts w:hint="eastAsia"/>
        </w:rPr>
        <w:t>하겠어</w:t>
      </w:r>
      <w:proofErr w:type="spellEnd"/>
      <w:r w:rsidR="008848A5">
        <w:rPr>
          <w:rFonts w:hint="eastAsia"/>
        </w:rPr>
        <w:t>?</w:t>
      </w:r>
      <w:r w:rsidR="008848A5">
        <w:t xml:space="preserve"> </w:t>
      </w:r>
      <w:r w:rsidR="008848A5">
        <w:rPr>
          <w:rFonts w:hint="eastAsia"/>
        </w:rPr>
        <w:t>라는 안일한 접근</w:t>
      </w:r>
    </w:p>
    <w:p w14:paraId="635069D3" w14:textId="1EF8B2B3" w:rsidR="008848A5" w:rsidRDefault="008848A5" w:rsidP="008848A5">
      <w:pPr>
        <w:pStyle w:val="a"/>
        <w:numPr>
          <w:ilvl w:val="0"/>
          <w:numId w:val="0"/>
        </w:numPr>
        <w:ind w:left="403" w:hanging="403"/>
      </w:pPr>
    </w:p>
    <w:p w14:paraId="45EC37D9" w14:textId="122749DD" w:rsidR="008848A5" w:rsidRDefault="008848A5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8496873" w14:textId="4B7904B1" w:rsidR="008848A5" w:rsidRDefault="00740489" w:rsidP="008848A5">
      <w:pPr>
        <w:pStyle w:val="a"/>
        <w:numPr>
          <w:ilvl w:val="0"/>
          <w:numId w:val="0"/>
        </w:numPr>
        <w:ind w:left="403" w:hanging="403"/>
        <w:rPr>
          <w:rStyle w:val="a9"/>
        </w:rPr>
      </w:pPr>
      <w:r w:rsidRPr="00740489">
        <w:rPr>
          <w:rStyle w:val="a9"/>
          <w:rFonts w:hint="eastAsia"/>
        </w:rPr>
        <w:lastRenderedPageBreak/>
        <w:t>2</w:t>
      </w:r>
      <w:r w:rsidRPr="00740489">
        <w:rPr>
          <w:rStyle w:val="a9"/>
        </w:rPr>
        <w:t>020. 04. 27</w:t>
      </w:r>
    </w:p>
    <w:p w14:paraId="7CB5D110" w14:textId="06528A2A" w:rsidR="00740489" w:rsidRDefault="00740489" w:rsidP="00740489">
      <w:pPr>
        <w:pStyle w:val="1"/>
        <w:ind w:left="200" w:right="200"/>
        <w:rPr>
          <w:rStyle w:val="a9"/>
          <w:color w:val="FFFFFF" w:themeColor="background1"/>
        </w:rPr>
      </w:pPr>
      <w:r w:rsidRPr="00740489">
        <w:rPr>
          <w:rStyle w:val="a9"/>
          <w:rFonts w:hint="eastAsia"/>
          <w:color w:val="FFFFFF" w:themeColor="background1"/>
        </w:rPr>
        <w:t>세계관</w:t>
      </w:r>
      <w:r w:rsidRPr="00740489">
        <w:rPr>
          <w:rStyle w:val="a9"/>
          <w:rFonts w:hint="eastAsia"/>
          <w:color w:val="FFFFFF" w:themeColor="background1"/>
        </w:rPr>
        <w:t xml:space="preserve"> </w:t>
      </w:r>
      <w:r w:rsidRPr="00740489">
        <w:rPr>
          <w:rStyle w:val="a9"/>
          <w:rFonts w:hint="eastAsia"/>
          <w:color w:val="FFFFFF" w:themeColor="background1"/>
        </w:rPr>
        <w:t>구성</w:t>
      </w:r>
    </w:p>
    <w:p w14:paraId="1D3E90D9" w14:textId="50F2266C" w:rsidR="00F72A6C" w:rsidRDefault="00740489" w:rsidP="00181EBA">
      <w:pPr>
        <w:pStyle w:val="4"/>
      </w:pPr>
      <w:r>
        <w:t>“</w:t>
      </w:r>
      <w:r>
        <w:rPr>
          <w:rFonts w:hint="eastAsia"/>
        </w:rPr>
        <w:t>세계관이란 무엇이고 꼭 필요한 걸까?</w:t>
      </w:r>
      <w:r w:rsidR="00F72A6C">
        <w:t xml:space="preserve"> </w:t>
      </w:r>
      <w:proofErr w:type="gramStart"/>
      <w:r w:rsidR="00F72A6C">
        <w:t xml:space="preserve">/ </w:t>
      </w:r>
      <w:r w:rsidR="00181EBA">
        <w:rPr>
          <w:rFonts w:hint="eastAsia"/>
        </w:rPr>
        <w:t>세계를</w:t>
      </w:r>
      <w:proofErr w:type="gramEnd"/>
      <w:r w:rsidR="00181EBA">
        <w:rPr>
          <w:rFonts w:hint="eastAsia"/>
        </w:rPr>
        <w:t xml:space="preserve"> 해석할 수 있는 모든 것.</w:t>
      </w:r>
      <w:r w:rsidR="00F72A6C">
        <w:t>”</w:t>
      </w:r>
    </w:p>
    <w:p w14:paraId="74B8D1FA" w14:textId="48F7E381" w:rsidR="00181EBA" w:rsidRDefault="00181EBA" w:rsidP="00181EBA">
      <w:pPr>
        <w:pStyle w:val="4"/>
      </w:pPr>
      <w:r>
        <w:t>“</w:t>
      </w:r>
      <w:r>
        <w:rPr>
          <w:rFonts w:hint="eastAsia"/>
        </w:rPr>
        <w:t>게임세계관은 플레이어가 세계를 해석할 때 재미라는 근본적인 요소가 존재해야만 한다.</w:t>
      </w:r>
      <w:r>
        <w:t>”</w:t>
      </w:r>
    </w:p>
    <w:p w14:paraId="24EABA2F" w14:textId="5BF569F3" w:rsidR="00181EBA" w:rsidRPr="00181EBA" w:rsidRDefault="00181EBA" w:rsidP="00181EBA">
      <w:pPr>
        <w:pStyle w:val="a"/>
        <w:numPr>
          <w:ilvl w:val="0"/>
          <w:numId w:val="0"/>
        </w:numPr>
        <w:ind w:left="403" w:hanging="403"/>
      </w:pPr>
    </w:p>
    <w:p w14:paraId="70EE770D" w14:textId="6E7C4DF8" w:rsidR="00181EBA" w:rsidRDefault="00181EBA" w:rsidP="00181EBA">
      <w:pPr>
        <w:pStyle w:val="2"/>
      </w:pPr>
      <w:r>
        <w:rPr>
          <w:rFonts w:hint="eastAsia"/>
        </w:rPr>
        <w:t>세계관이란?</w:t>
      </w:r>
    </w:p>
    <w:p w14:paraId="31C810DD" w14:textId="14082493" w:rsidR="00181EBA" w:rsidRDefault="00181EBA" w:rsidP="00181EBA">
      <w:pPr>
        <w:pStyle w:val="a"/>
      </w:pPr>
      <w:r>
        <w:rPr>
          <w:rFonts w:hint="eastAsia"/>
        </w:rPr>
        <w:t>게임의 기본 뼈대 또는 중심이 되는 요소</w:t>
      </w:r>
    </w:p>
    <w:p w14:paraId="408D47AC" w14:textId="40A98882" w:rsidR="00181EBA" w:rsidRDefault="00181EBA" w:rsidP="00181EBA">
      <w:pPr>
        <w:pStyle w:val="a"/>
      </w:pPr>
      <w:r>
        <w:rPr>
          <w:rFonts w:hint="eastAsia"/>
        </w:rPr>
        <w:t>게임 내 시간,</w:t>
      </w:r>
      <w:r>
        <w:t xml:space="preserve"> </w:t>
      </w:r>
      <w:r>
        <w:rPr>
          <w:rFonts w:hint="eastAsia"/>
        </w:rPr>
        <w:t>공간,</w:t>
      </w:r>
      <w:r>
        <w:t xml:space="preserve"> </w:t>
      </w:r>
      <w:r>
        <w:rPr>
          <w:rFonts w:hint="eastAsia"/>
        </w:rPr>
        <w:t>주요 인과 관계에 대한 설정</w:t>
      </w:r>
    </w:p>
    <w:p w14:paraId="0BB135D3" w14:textId="31DDCFA4" w:rsidR="00181EBA" w:rsidRDefault="00181EBA" w:rsidP="00181EBA">
      <w:pPr>
        <w:pStyle w:val="a"/>
      </w:pPr>
      <w:r>
        <w:rPr>
          <w:rFonts w:hint="eastAsia"/>
        </w:rPr>
        <w:t>설정한 세계관을 기준으로 게임 내 요소들이 결정</w:t>
      </w:r>
    </w:p>
    <w:p w14:paraId="2573A211" w14:textId="176FD1BA" w:rsidR="00181EBA" w:rsidRDefault="00181EBA" w:rsidP="00181EBA">
      <w:pPr>
        <w:pStyle w:val="a"/>
      </w:pPr>
      <w:r>
        <w:rPr>
          <w:rFonts w:hint="eastAsia"/>
        </w:rPr>
        <w:t>세계관을 기반으로 시나리오가 쓰여</w:t>
      </w:r>
      <w:r w:rsidR="00B01F5C">
        <w:rPr>
          <w:rFonts w:hint="eastAsia"/>
        </w:rPr>
        <w:t xml:space="preserve"> </w:t>
      </w:r>
      <w:r>
        <w:rPr>
          <w:rFonts w:hint="eastAsia"/>
        </w:rPr>
        <w:t>져야 함</w:t>
      </w:r>
    </w:p>
    <w:p w14:paraId="7782F214" w14:textId="0B6CD7EC" w:rsidR="00181EBA" w:rsidRDefault="00181EBA" w:rsidP="00181EBA">
      <w:pPr>
        <w:pStyle w:val="7"/>
        <w:ind w:left="400"/>
      </w:pPr>
      <w:r>
        <w:rPr>
          <w:rFonts w:hint="eastAsia"/>
        </w:rPr>
        <w:t>기본 요소를 잡지 않은 상태로 시나리오를 쓴다면 어떻게 될까?</w:t>
      </w:r>
    </w:p>
    <w:p w14:paraId="69A426F7" w14:textId="61DE4FB9" w:rsidR="00181EBA" w:rsidRDefault="00181EBA" w:rsidP="00181EBA">
      <w:pPr>
        <w:pStyle w:val="a"/>
      </w:pPr>
      <w:r>
        <w:rPr>
          <w:rFonts w:hint="eastAsia"/>
        </w:rPr>
        <w:t>다음의 세 가지 질문을 항상 생각하면서 설정해야 한다.</w:t>
      </w:r>
    </w:p>
    <w:p w14:paraId="28A55BC7" w14:textId="7A974A9A" w:rsidR="00181EBA" w:rsidRDefault="00181EBA" w:rsidP="00181EBA">
      <w:pPr>
        <w:pStyle w:val="7"/>
        <w:ind w:left="400"/>
      </w:pPr>
      <w:r>
        <w:rPr>
          <w:rFonts w:hint="eastAsia"/>
        </w:rPr>
        <w:t>왜</w:t>
      </w:r>
      <w:r w:rsidR="00C64AEC">
        <w:rPr>
          <w:rFonts w:hint="eastAsia"/>
        </w:rPr>
        <w:t>?</w:t>
      </w:r>
    </w:p>
    <w:p w14:paraId="29DE8418" w14:textId="70EAE399" w:rsidR="00181EBA" w:rsidRDefault="00181EBA" w:rsidP="00181EBA">
      <w:pPr>
        <w:pStyle w:val="7"/>
        <w:ind w:left="400"/>
      </w:pPr>
      <w:r>
        <w:rPr>
          <w:rFonts w:hint="eastAsia"/>
        </w:rPr>
        <w:t>어떻게?</w:t>
      </w:r>
    </w:p>
    <w:p w14:paraId="7E2A6694" w14:textId="1915EE5C" w:rsidR="00181EBA" w:rsidRDefault="00181EBA" w:rsidP="00181EBA">
      <w:pPr>
        <w:pStyle w:val="7"/>
        <w:ind w:left="400"/>
      </w:pPr>
      <w:r>
        <w:rPr>
          <w:rFonts w:hint="eastAsia"/>
        </w:rPr>
        <w:t>그 결과는</w:t>
      </w:r>
      <w:r w:rsidR="00C64AEC">
        <w:rPr>
          <w:rFonts w:hint="eastAsia"/>
        </w:rPr>
        <w:t>?</w:t>
      </w:r>
    </w:p>
    <w:p w14:paraId="65ACD061" w14:textId="12F249E5" w:rsidR="00B01F5C" w:rsidRDefault="00B01F5C" w:rsidP="00B01F5C"/>
    <w:p w14:paraId="763E49F8" w14:textId="6F2B83B9" w:rsidR="0022259C" w:rsidRDefault="0022259C" w:rsidP="0022259C">
      <w:pPr>
        <w:pStyle w:val="2"/>
      </w:pPr>
      <w:r>
        <w:rPr>
          <w:rFonts w:hint="eastAsia"/>
        </w:rPr>
        <w:t>세계관 설정해보기</w:t>
      </w:r>
    </w:p>
    <w:p w14:paraId="73693582" w14:textId="2BDB57B2" w:rsidR="0022259C" w:rsidRDefault="0022259C" w:rsidP="0022259C">
      <w:pPr>
        <w:pStyle w:val="a"/>
      </w:pPr>
      <w:r>
        <w:rPr>
          <w:rFonts w:hint="eastAsia"/>
        </w:rPr>
        <w:t>조선이 쇄국정책을 펼치지 않고 서양문물을 받아들였다면?</w:t>
      </w:r>
    </w:p>
    <w:p w14:paraId="53EF46A2" w14:textId="68DB92A4" w:rsidR="0022259C" w:rsidRDefault="0022259C" w:rsidP="0022259C">
      <w:pPr>
        <w:pStyle w:val="7"/>
        <w:ind w:left="400"/>
      </w:pPr>
      <w:proofErr w:type="gramStart"/>
      <w:r>
        <w:rPr>
          <w:rFonts w:hint="eastAsia"/>
        </w:rPr>
        <w:t xml:space="preserve">정치 </w:t>
      </w:r>
      <w:r>
        <w:t>:</w:t>
      </w:r>
      <w:proofErr w:type="gramEnd"/>
      <w:r>
        <w:t xml:space="preserve"> </w:t>
      </w:r>
      <w:r>
        <w:rPr>
          <w:rFonts w:hint="eastAsia"/>
        </w:rPr>
        <w:t>청나라를 통해 들어오던 천주교가 우리나라에 받아들여졌을 것이며,</w:t>
      </w:r>
      <w:r>
        <w:t xml:space="preserve"> </w:t>
      </w:r>
      <w:r>
        <w:rPr>
          <w:rFonts w:hint="eastAsia"/>
        </w:rPr>
        <w:t>그것은 곳 신분제도의 붕괴로 이어져 왕권의 붕괴까지 진행될 수 있었다</w:t>
      </w:r>
    </w:p>
    <w:p w14:paraId="4A958BDF" w14:textId="79A1CD39" w:rsidR="0022259C" w:rsidRDefault="0022259C" w:rsidP="0022259C">
      <w:pPr>
        <w:pStyle w:val="7"/>
        <w:ind w:left="400"/>
      </w:pPr>
      <w:proofErr w:type="gramStart"/>
      <w:r>
        <w:rPr>
          <w:rFonts w:hint="eastAsia"/>
        </w:rPr>
        <w:t xml:space="preserve">경제 </w:t>
      </w:r>
      <w:r>
        <w:t>:</w:t>
      </w:r>
      <w:proofErr w:type="gramEnd"/>
      <w:r>
        <w:t xml:space="preserve"> </w:t>
      </w:r>
      <w:r>
        <w:rPr>
          <w:rFonts w:hint="eastAsia"/>
        </w:rPr>
        <w:t>신문물을 사는 것으로 해외로 재물들이 빠져 나갔었고,</w:t>
      </w:r>
      <w:r>
        <w:t xml:space="preserve"> </w:t>
      </w:r>
      <w:r>
        <w:rPr>
          <w:rFonts w:hint="eastAsia"/>
        </w:rPr>
        <w:t>그대로 진행되었다면 경제의 불균형이 가속화되었을 것이다.</w:t>
      </w:r>
    </w:p>
    <w:p w14:paraId="4F4AEBEF" w14:textId="77D6882B" w:rsidR="0022259C" w:rsidRDefault="0022259C" w:rsidP="0022259C">
      <w:pPr>
        <w:pStyle w:val="7"/>
        <w:ind w:left="400"/>
      </w:pPr>
      <w:r>
        <w:rPr>
          <w:rFonts w:hint="eastAsia"/>
        </w:rPr>
        <w:t xml:space="preserve">기획자라면 이런 전제를 설득시킬 세계관을 작성할 수 있어야만 </w:t>
      </w:r>
      <w:proofErr w:type="gramStart"/>
      <w:r>
        <w:rPr>
          <w:rFonts w:hint="eastAsia"/>
        </w:rPr>
        <w:t>한다.</w:t>
      </w:r>
      <w:r>
        <w:t>(</w:t>
      </w:r>
      <w:proofErr w:type="gramEnd"/>
      <w:r>
        <w:rPr>
          <w:rFonts w:hint="eastAsia"/>
        </w:rPr>
        <w:t xml:space="preserve">서양문물이 어떻게 도움이 </w:t>
      </w:r>
      <w:proofErr w:type="spellStart"/>
      <w:r>
        <w:rPr>
          <w:rFonts w:hint="eastAsia"/>
        </w:rPr>
        <w:t>되었을지</w:t>
      </w:r>
      <w:proofErr w:type="spellEnd"/>
      <w:r>
        <w:rPr>
          <w:rFonts w:hint="eastAsia"/>
        </w:rPr>
        <w:t>?</w:t>
      </w:r>
      <w:r>
        <w:t>)</w:t>
      </w:r>
    </w:p>
    <w:p w14:paraId="7C32E223" w14:textId="77777777" w:rsidR="00C26842" w:rsidRPr="00C26842" w:rsidRDefault="00C26842" w:rsidP="00C26842"/>
    <w:p w14:paraId="2F3672E2" w14:textId="77777777" w:rsidR="00DA181A" w:rsidRDefault="00DA181A" w:rsidP="00DA181A">
      <w:pPr>
        <w:pStyle w:val="a"/>
      </w:pPr>
      <w:r>
        <w:rPr>
          <w:rFonts w:hint="eastAsia"/>
        </w:rPr>
        <w:t>대한민국이 미국과 같은 강대국이면 나는 다른 나라의 정보를 빼내는 스파이가 직업이라는 가정으로 일주일간의 활동을 구성해 보세요</w:t>
      </w:r>
    </w:p>
    <w:p w14:paraId="60B7CE88" w14:textId="0C69F201" w:rsidR="0022259C" w:rsidRDefault="00DA181A" w:rsidP="00DA181A">
      <w:pPr>
        <w:pStyle w:val="7"/>
        <w:ind w:left="400"/>
      </w:pPr>
      <w:r>
        <w:rPr>
          <w:rFonts w:hint="eastAsia"/>
        </w:rPr>
        <w:t xml:space="preserve">뇌를 강화한 인간 </w:t>
      </w:r>
      <w:r>
        <w:t xml:space="preserve">-&gt; </w:t>
      </w:r>
      <w:r>
        <w:rPr>
          <w:rFonts w:hint="eastAsia"/>
        </w:rPr>
        <w:t xml:space="preserve">강화하는 시설 </w:t>
      </w:r>
      <w:r>
        <w:t xml:space="preserve">-&gt; </w:t>
      </w:r>
      <w:proofErr w:type="spellStart"/>
      <w:r>
        <w:rPr>
          <w:rFonts w:hint="eastAsia"/>
        </w:rPr>
        <w:t>에스퍼</w:t>
      </w:r>
      <w:proofErr w:type="spellEnd"/>
      <w:r>
        <w:rPr>
          <w:rFonts w:hint="eastAsia"/>
        </w:rPr>
        <w:t xml:space="preserve"> 등 세계관을 좀 더 충실하게 만드는 세부적인 설정들이 필요하다</w:t>
      </w:r>
    </w:p>
    <w:p w14:paraId="5775C20A" w14:textId="551A0BB5" w:rsidR="00DA181A" w:rsidRDefault="00DA181A" w:rsidP="00DA181A">
      <w:pPr>
        <w:pStyle w:val="7"/>
        <w:ind w:left="400"/>
      </w:pPr>
      <w:r>
        <w:rPr>
          <w:rFonts w:hint="eastAsia"/>
        </w:rPr>
        <w:t>세계관을 파생시키는 것도 좋지만,</w:t>
      </w:r>
      <w:r>
        <w:t xml:space="preserve"> </w:t>
      </w:r>
      <w:r>
        <w:rPr>
          <w:rFonts w:hint="eastAsia"/>
        </w:rPr>
        <w:t>세계관을 집중시켜 확실한 컨셉을 만드는 것이 더 나은 선택일 수도 있다.</w:t>
      </w:r>
    </w:p>
    <w:p w14:paraId="6340101E" w14:textId="2157EA4F" w:rsidR="00DA181A" w:rsidRDefault="00DA181A" w:rsidP="00DA181A">
      <w:pPr>
        <w:pStyle w:val="7"/>
        <w:ind w:left="400"/>
      </w:pPr>
      <w:r>
        <w:rPr>
          <w:rFonts w:hint="eastAsia"/>
        </w:rPr>
        <w:t>세계관의 구체화가 확실하지 않으면</w:t>
      </w:r>
      <w:r>
        <w:t xml:space="preserve">, </w:t>
      </w:r>
      <w:r>
        <w:rPr>
          <w:rFonts w:hint="eastAsia"/>
        </w:rPr>
        <w:t>이후 세계관과 이야기가 따로 노는 사태가 벌어질 수도 있다.</w:t>
      </w:r>
    </w:p>
    <w:p w14:paraId="4068B09D" w14:textId="743C96A3" w:rsidR="0096270E" w:rsidRDefault="0096270E" w:rsidP="0096270E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게임,</w:t>
      </w:r>
      <w:r>
        <w:t xml:space="preserve"> </w:t>
      </w:r>
      <w:r>
        <w:rPr>
          <w:rFonts w:hint="eastAsia"/>
        </w:rPr>
        <w:t>만화</w:t>
      </w:r>
      <w:r>
        <w:t xml:space="preserve">, </w:t>
      </w:r>
      <w:r>
        <w:rPr>
          <w:rFonts w:hint="eastAsia"/>
        </w:rPr>
        <w:t>영화 등 모두</w:t>
      </w:r>
      <w:r>
        <w:t xml:space="preserve"> </w:t>
      </w:r>
      <w:r>
        <w:rPr>
          <w:rFonts w:hint="eastAsia"/>
        </w:rPr>
        <w:t>인간의 상상력에 기반한 판타지이지만,</w:t>
      </w:r>
      <w:r>
        <w:t xml:space="preserve"> </w:t>
      </w:r>
      <w:r>
        <w:rPr>
          <w:rFonts w:hint="eastAsia"/>
        </w:rPr>
        <w:t>모두 다른 표현법으로 보일 수 있기 때문에 모두 다 다르게 볼 수 있다.</w:t>
      </w:r>
      <w:r>
        <w:br w:type="page"/>
      </w:r>
    </w:p>
    <w:p w14:paraId="0899A0A1" w14:textId="60BB0776" w:rsidR="0096270E" w:rsidRDefault="0096270E" w:rsidP="0096270E">
      <w:pPr>
        <w:pStyle w:val="2"/>
      </w:pPr>
      <w:r>
        <w:rPr>
          <w:rFonts w:hint="eastAsia"/>
        </w:rPr>
        <w:lastRenderedPageBreak/>
        <w:t>세계관을 설정하는 시점</w:t>
      </w:r>
    </w:p>
    <w:p w14:paraId="021A2864" w14:textId="42B89D55" w:rsidR="0096270E" w:rsidRDefault="0096270E" w:rsidP="0096270E">
      <w:pPr>
        <w:pStyle w:val="a"/>
      </w:pPr>
      <w:r>
        <w:rPr>
          <w:rFonts w:hint="eastAsia"/>
        </w:rPr>
        <w:t>플랫폼,</w:t>
      </w:r>
      <w:r>
        <w:t xml:space="preserve"> </w:t>
      </w:r>
      <w:r>
        <w:rPr>
          <w:rFonts w:hint="eastAsia"/>
        </w:rPr>
        <w:t>장르에 따라 세계관을 설정하는 시점이 다름</w:t>
      </w:r>
    </w:p>
    <w:p w14:paraId="3F7892D5" w14:textId="50419D39" w:rsidR="0096270E" w:rsidRDefault="0096270E" w:rsidP="0096270E">
      <w:pPr>
        <w:pStyle w:val="a"/>
      </w:pPr>
      <w:r>
        <w:rPr>
          <w:rFonts w:hint="eastAsia"/>
        </w:rPr>
        <w:t>기본적으로 게임의 장르 및 특징(그래픽,</w:t>
      </w:r>
      <w:r>
        <w:t xml:space="preserve"> </w:t>
      </w:r>
      <w:r>
        <w:rPr>
          <w:rFonts w:hint="eastAsia"/>
        </w:rPr>
        <w:t>컨셉,</w:t>
      </w:r>
      <w:r>
        <w:t xml:space="preserve"> </w:t>
      </w:r>
      <w:r>
        <w:rPr>
          <w:rFonts w:hint="eastAsia"/>
        </w:rPr>
        <w:t>시점 등</w:t>
      </w:r>
      <w:r>
        <w:t xml:space="preserve">), </w:t>
      </w:r>
      <w:r>
        <w:rPr>
          <w:rFonts w:hint="eastAsia"/>
        </w:rPr>
        <w:t>핵심 시스템과 컨텐츠에 대한 기획이 선행 혹은 병행되어야 한다</w:t>
      </w:r>
    </w:p>
    <w:p w14:paraId="31FCAC27" w14:textId="354FC4E7" w:rsidR="0096270E" w:rsidRDefault="0096270E" w:rsidP="0096270E">
      <w:pPr>
        <w:pStyle w:val="a"/>
      </w:pPr>
      <w:r>
        <w:rPr>
          <w:rFonts w:hint="eastAsia"/>
        </w:rPr>
        <w:t>콘솔 또는 싱글 게임의 경우 세계관과 시나리오를 선행하기도 한다</w:t>
      </w:r>
    </w:p>
    <w:p w14:paraId="031AC6F8" w14:textId="38DBEE81" w:rsidR="0096270E" w:rsidRPr="0096270E" w:rsidRDefault="0096270E" w:rsidP="0096270E">
      <w:pPr>
        <w:pStyle w:val="a"/>
      </w:pPr>
      <w:r>
        <w:rPr>
          <w:rFonts w:hint="eastAsia"/>
        </w:rPr>
        <w:t>세계관은 핵심 시스템과 핵심적인 세부 시스템에 맞춰 설계되어야 한다</w:t>
      </w:r>
    </w:p>
    <w:p w14:paraId="315CD5E3" w14:textId="77777777" w:rsidR="00DA181A" w:rsidRPr="00DA181A" w:rsidRDefault="00DA181A" w:rsidP="00DA181A"/>
    <w:p w14:paraId="197326AD" w14:textId="575F829A" w:rsidR="0022259C" w:rsidRDefault="00DA28D3" w:rsidP="00DA28D3">
      <w:pPr>
        <w:pStyle w:val="2"/>
      </w:pPr>
      <w:r>
        <w:rPr>
          <w:rFonts w:hint="eastAsia"/>
        </w:rPr>
        <w:t>해당 세계의 핵심 규칙</w:t>
      </w:r>
    </w:p>
    <w:p w14:paraId="06222504" w14:textId="7BC448FB" w:rsidR="00DA28D3" w:rsidRDefault="00DA28D3" w:rsidP="00DA28D3">
      <w:pPr>
        <w:pStyle w:val="a"/>
      </w:pPr>
      <w:r>
        <w:rPr>
          <w:rFonts w:hint="eastAsia"/>
        </w:rPr>
        <w:t>해당 세계의 시,</w:t>
      </w:r>
      <w:r>
        <w:t xml:space="preserve"> </w:t>
      </w:r>
      <w:r>
        <w:rPr>
          <w:rFonts w:hint="eastAsia"/>
        </w:rPr>
        <w:t>공간적 배경은?</w:t>
      </w:r>
    </w:p>
    <w:p w14:paraId="3430C696" w14:textId="71F6A4CD" w:rsidR="00DA28D3" w:rsidRDefault="00DA28D3" w:rsidP="00DA28D3">
      <w:pPr>
        <w:pStyle w:val="a"/>
      </w:pPr>
      <w:r>
        <w:rPr>
          <w:rFonts w:hint="eastAsia"/>
        </w:rPr>
        <w:t>주요 갈등 요소는?</w:t>
      </w:r>
    </w:p>
    <w:p w14:paraId="1E1D4197" w14:textId="1B0A28A0" w:rsidR="00DA28D3" w:rsidRDefault="00DA28D3" w:rsidP="00DA28D3">
      <w:pPr>
        <w:pStyle w:val="a"/>
      </w:pPr>
      <w:r>
        <w:rPr>
          <w:rFonts w:hint="eastAsia"/>
        </w:rPr>
        <w:t>게임 내 등장하는 모든 캐릭터가 공유하는 가치관은?</w:t>
      </w:r>
    </w:p>
    <w:p w14:paraId="6FC551D9" w14:textId="2AFC3497" w:rsidR="00DA28D3" w:rsidRDefault="00DA28D3" w:rsidP="00DA28D3">
      <w:pPr>
        <w:pStyle w:val="a"/>
      </w:pPr>
      <w:r>
        <w:rPr>
          <w:rFonts w:hint="eastAsia"/>
        </w:rPr>
        <w:t>중요하게 생각되는 가치는?</w:t>
      </w:r>
    </w:p>
    <w:p w14:paraId="287A4EE3" w14:textId="361BB795" w:rsidR="00DA28D3" w:rsidRDefault="00DA28D3" w:rsidP="00DA28D3">
      <w:pPr>
        <w:pStyle w:val="a"/>
      </w:pPr>
      <w:r>
        <w:rPr>
          <w:rFonts w:hint="eastAsia"/>
        </w:rPr>
        <w:t>세계의 각 분야가 작동하는 원리는?</w:t>
      </w:r>
    </w:p>
    <w:p w14:paraId="605E982F" w14:textId="296C9BE4" w:rsidR="00DA28D3" w:rsidRDefault="00DA28D3" w:rsidP="00DA28D3">
      <w:pPr>
        <w:pStyle w:val="a"/>
      </w:pPr>
      <w:r>
        <w:rPr>
          <w:rFonts w:hint="eastAsia"/>
        </w:rPr>
        <w:t>해당 세계와 실제 세계와의 공통점과 차이점은?</w:t>
      </w:r>
    </w:p>
    <w:p w14:paraId="46A55504" w14:textId="6C0CC400" w:rsidR="00DA28D3" w:rsidRDefault="00DA28D3" w:rsidP="00DA28D3">
      <w:pPr>
        <w:pStyle w:val="a"/>
      </w:pPr>
      <w:r>
        <w:rPr>
          <w:rFonts w:hint="eastAsia"/>
        </w:rPr>
        <w:t>그 세계는 어떠한 과거를 거쳐 현재의 모습을 갖추게 되었는가?</w:t>
      </w:r>
    </w:p>
    <w:p w14:paraId="40C827EA" w14:textId="59B015D8" w:rsidR="00DA28D3" w:rsidRDefault="00DA28D3" w:rsidP="00DA28D3">
      <w:pPr>
        <w:pStyle w:val="a"/>
        <w:numPr>
          <w:ilvl w:val="0"/>
          <w:numId w:val="0"/>
        </w:numPr>
      </w:pPr>
    </w:p>
    <w:p w14:paraId="5342F781" w14:textId="234E3A53" w:rsidR="00DA28D3" w:rsidRDefault="007F2644" w:rsidP="007F2644">
      <w:pPr>
        <w:pStyle w:val="2"/>
      </w:pPr>
      <w:r>
        <w:rPr>
          <w:rFonts w:hint="eastAsia"/>
        </w:rPr>
        <w:t>규칙 설정 예시</w:t>
      </w:r>
      <w:proofErr w:type="gramStart"/>
      <w:r>
        <w:rPr>
          <w:rFonts w:hint="eastAsia"/>
        </w:rPr>
        <w:t>1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무협 세계의 무공</w:t>
      </w:r>
    </w:p>
    <w:p w14:paraId="0B20539A" w14:textId="2CE2544E" w:rsidR="007F2644" w:rsidRDefault="007F2644" w:rsidP="007F2644">
      <w:pPr>
        <w:pStyle w:val="a"/>
      </w:pPr>
      <w:r>
        <w:rPr>
          <w:rFonts w:hint="eastAsia"/>
        </w:rPr>
        <w:t xml:space="preserve">수련을 할 수록 </w:t>
      </w:r>
      <w:proofErr w:type="spellStart"/>
      <w:r>
        <w:rPr>
          <w:rFonts w:hint="eastAsia"/>
        </w:rPr>
        <w:t>오의를</w:t>
      </w:r>
      <w:proofErr w:type="spellEnd"/>
      <w:r>
        <w:rPr>
          <w:rFonts w:hint="eastAsia"/>
        </w:rPr>
        <w:t xml:space="preserve"> 깨닫고 깊이가 깊어짐</w:t>
      </w:r>
    </w:p>
    <w:p w14:paraId="01C8EC63" w14:textId="6AA40310" w:rsidR="007F2644" w:rsidRDefault="007F2644" w:rsidP="007F2644">
      <w:pPr>
        <w:pStyle w:val="a"/>
      </w:pPr>
      <w:r>
        <w:rPr>
          <w:rFonts w:hint="eastAsia"/>
        </w:rPr>
        <w:t xml:space="preserve">실제 </w:t>
      </w:r>
      <w:proofErr w:type="gramStart"/>
      <w:r>
        <w:rPr>
          <w:rFonts w:hint="eastAsia"/>
        </w:rPr>
        <w:t xml:space="preserve">세계 </w:t>
      </w:r>
      <w:r>
        <w:t>:</w:t>
      </w:r>
      <w:proofErr w:type="gramEnd"/>
      <w:r>
        <w:t xml:space="preserve"> </w:t>
      </w:r>
      <w:r>
        <w:rPr>
          <w:rFonts w:hint="eastAsia"/>
        </w:rPr>
        <w:t>나이를 먹을수록 순발력,</w:t>
      </w:r>
      <w:r>
        <w:t xml:space="preserve"> </w:t>
      </w:r>
      <w:r>
        <w:rPr>
          <w:rFonts w:hint="eastAsia"/>
        </w:rPr>
        <w:t>회복력,</w:t>
      </w:r>
      <w:r>
        <w:t xml:space="preserve"> </w:t>
      </w:r>
      <w:r>
        <w:rPr>
          <w:rFonts w:hint="eastAsia"/>
        </w:rPr>
        <w:t>맷집 등 신체 능력이 쇠퇴하기 때문에 실전에 불리함</w:t>
      </w:r>
    </w:p>
    <w:p w14:paraId="31166BEF" w14:textId="2EC6E523" w:rsidR="007F2644" w:rsidRDefault="007F2644" w:rsidP="007F2644">
      <w:pPr>
        <w:pStyle w:val="a"/>
      </w:pPr>
      <w:r>
        <w:rPr>
          <w:rFonts w:hint="eastAsia"/>
        </w:rPr>
        <w:t xml:space="preserve">무협 </w:t>
      </w:r>
      <w:proofErr w:type="gramStart"/>
      <w:r>
        <w:rPr>
          <w:rFonts w:hint="eastAsia"/>
        </w:rPr>
        <w:t xml:space="preserve">세계 </w:t>
      </w:r>
      <w:r>
        <w:t>:</w:t>
      </w:r>
      <w:proofErr w:type="gramEnd"/>
      <w:r>
        <w:t xml:space="preserve"> </w:t>
      </w:r>
      <w:r>
        <w:rPr>
          <w:rFonts w:hint="eastAsia"/>
        </w:rPr>
        <w:t>노인이라도 오랜 기간 무공을 수련한 사람은 젊은이보다 훨씬 강력한 능력을 발휘,</w:t>
      </w:r>
      <w:r>
        <w:t xml:space="preserve"> </w:t>
      </w:r>
      <w:r>
        <w:rPr>
          <w:rFonts w:hint="eastAsia"/>
        </w:rPr>
        <w:t>종종 절대 고수는 나이를 가늠할 수 없는 노인이 그 역할을 맡음</w:t>
      </w:r>
    </w:p>
    <w:p w14:paraId="1F5139AC" w14:textId="0A1E39AE" w:rsidR="007F2644" w:rsidRDefault="007F2644" w:rsidP="007F2644">
      <w:pPr>
        <w:pStyle w:val="a"/>
        <w:numPr>
          <w:ilvl w:val="0"/>
          <w:numId w:val="0"/>
        </w:numPr>
        <w:ind w:left="403" w:hanging="403"/>
      </w:pPr>
    </w:p>
    <w:p w14:paraId="4497728C" w14:textId="417C3A50" w:rsidR="007F2644" w:rsidRDefault="00F510E9" w:rsidP="00F510E9">
      <w:pPr>
        <w:pStyle w:val="2"/>
      </w:pPr>
      <w:r>
        <w:rPr>
          <w:rFonts w:hint="eastAsia"/>
        </w:rPr>
        <w:t>규칙 설정 예시</w:t>
      </w:r>
      <w:proofErr w:type="gramStart"/>
      <w:r>
        <w:rPr>
          <w:rFonts w:hint="eastAsia"/>
        </w:rPr>
        <w:t>2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아이템에 보석 박기</w:t>
      </w:r>
    </w:p>
    <w:p w14:paraId="55D5E6A7" w14:textId="3C965D32" w:rsidR="00F510E9" w:rsidRDefault="00F510E9" w:rsidP="00F510E9">
      <w:pPr>
        <w:pStyle w:val="a"/>
      </w:pPr>
      <w:r>
        <w:rPr>
          <w:rFonts w:hint="eastAsia"/>
        </w:rPr>
        <w:t xml:space="preserve">실제 </w:t>
      </w:r>
      <w:proofErr w:type="gramStart"/>
      <w:r>
        <w:rPr>
          <w:rFonts w:hint="eastAsia"/>
        </w:rPr>
        <w:t xml:space="preserve">세계 </w:t>
      </w:r>
      <w:r>
        <w:t>:</w:t>
      </w:r>
      <w:proofErr w:type="gramEnd"/>
      <w:r>
        <w:t xml:space="preserve"> </w:t>
      </w:r>
      <w:r>
        <w:rPr>
          <w:rFonts w:hint="eastAsia"/>
        </w:rPr>
        <w:t>대부분 칼에 보석을 박는 건 의전 또는 제사용으로 사용하는 칼이고 칼 본연의 기능은 없다</w:t>
      </w:r>
    </w:p>
    <w:p w14:paraId="6F82184F" w14:textId="31637E50" w:rsidR="00F510E9" w:rsidRDefault="00F510E9" w:rsidP="00F510E9">
      <w:pPr>
        <w:pStyle w:val="a"/>
      </w:pPr>
      <w:r>
        <w:rPr>
          <w:rFonts w:hint="eastAsia"/>
        </w:rPr>
        <w:t xml:space="preserve">게임 </w:t>
      </w:r>
      <w:proofErr w:type="gramStart"/>
      <w:r>
        <w:rPr>
          <w:rFonts w:hint="eastAsia"/>
        </w:rPr>
        <w:t xml:space="preserve">세계 </w:t>
      </w:r>
      <w:r>
        <w:t>:</w:t>
      </w:r>
      <w:proofErr w:type="gramEnd"/>
      <w:r>
        <w:t xml:space="preserve"> </w:t>
      </w:r>
      <w:r>
        <w:rPr>
          <w:rFonts w:hint="eastAsia"/>
        </w:rPr>
        <w:t>존재가 밝혀지지 않은 고대의 연금술사들이 보석에 특별한 능력을 부여.</w:t>
      </w:r>
      <w:r>
        <w:t xml:space="preserve"> </w:t>
      </w:r>
      <w:r>
        <w:rPr>
          <w:rFonts w:hint="eastAsia"/>
        </w:rPr>
        <w:t>무기나 갑옷 등에 장착하면 해당 보석이 능력이 전이됨</w:t>
      </w:r>
    </w:p>
    <w:p w14:paraId="50F18D2A" w14:textId="3E57C51A" w:rsidR="001F16B4" w:rsidRDefault="001F16B4" w:rsidP="001F16B4">
      <w:pPr>
        <w:pStyle w:val="a"/>
        <w:numPr>
          <w:ilvl w:val="0"/>
          <w:numId w:val="0"/>
        </w:numPr>
      </w:pPr>
    </w:p>
    <w:p w14:paraId="58A4EEF1" w14:textId="77777777" w:rsidR="00291FB4" w:rsidRDefault="00291FB4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48315814" w14:textId="6BACA0E2" w:rsidR="00CC2D25" w:rsidRDefault="00CC2D25" w:rsidP="00CC2D25">
      <w:pPr>
        <w:pStyle w:val="2"/>
      </w:pPr>
      <w:r>
        <w:rPr>
          <w:rFonts w:hint="eastAsia"/>
        </w:rPr>
        <w:lastRenderedPageBreak/>
        <w:t>세계관 설정 항목</w:t>
      </w:r>
    </w:p>
    <w:tbl>
      <w:tblPr>
        <w:tblStyle w:val="a8"/>
        <w:tblW w:w="0" w:type="auto"/>
        <w:tblInd w:w="403" w:type="dxa"/>
        <w:tblLook w:val="04A0" w:firstRow="1" w:lastRow="0" w:firstColumn="1" w:lastColumn="0" w:noHBand="0" w:noVBand="1"/>
      </w:tblPr>
      <w:tblGrid>
        <w:gridCol w:w="2514"/>
        <w:gridCol w:w="2515"/>
        <w:gridCol w:w="2512"/>
        <w:gridCol w:w="2512"/>
      </w:tblGrid>
      <w:tr w:rsidR="00CC2D25" w14:paraId="2E267E66" w14:textId="77777777" w:rsidTr="00CC2D25">
        <w:tc>
          <w:tcPr>
            <w:tcW w:w="2570" w:type="dxa"/>
          </w:tcPr>
          <w:p w14:paraId="1FA41206" w14:textId="77777777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시대</w:t>
            </w:r>
          </w:p>
        </w:tc>
        <w:tc>
          <w:tcPr>
            <w:tcW w:w="2571" w:type="dxa"/>
          </w:tcPr>
          <w:p w14:paraId="74542FB7" w14:textId="12C91D64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장소</w:t>
            </w:r>
          </w:p>
        </w:tc>
        <w:tc>
          <w:tcPr>
            <w:tcW w:w="2569" w:type="dxa"/>
          </w:tcPr>
          <w:p w14:paraId="5CB780E1" w14:textId="0B99A8F5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각종 세력 구성</w:t>
            </w:r>
          </w:p>
        </w:tc>
        <w:tc>
          <w:tcPr>
            <w:tcW w:w="2569" w:type="dxa"/>
          </w:tcPr>
          <w:p w14:paraId="06D82C41" w14:textId="06843C89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사회 시스템</w:t>
            </w:r>
          </w:p>
        </w:tc>
      </w:tr>
      <w:tr w:rsidR="00CC2D25" w14:paraId="1FF436B0" w14:textId="77777777" w:rsidTr="00CC2D25">
        <w:tc>
          <w:tcPr>
            <w:tcW w:w="2570" w:type="dxa"/>
          </w:tcPr>
          <w:p w14:paraId="15CBDF28" w14:textId="709149AD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가족 제도</w:t>
            </w:r>
          </w:p>
        </w:tc>
        <w:tc>
          <w:tcPr>
            <w:tcW w:w="2571" w:type="dxa"/>
          </w:tcPr>
          <w:p w14:paraId="493CBBAD" w14:textId="37081603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사람들의 생활</w:t>
            </w:r>
          </w:p>
        </w:tc>
        <w:tc>
          <w:tcPr>
            <w:tcW w:w="2569" w:type="dxa"/>
          </w:tcPr>
          <w:p w14:paraId="39F8B3E4" w14:textId="1295797E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사회 통념</w:t>
            </w:r>
          </w:p>
        </w:tc>
        <w:tc>
          <w:tcPr>
            <w:tcW w:w="2569" w:type="dxa"/>
          </w:tcPr>
          <w:p w14:paraId="1519F5B7" w14:textId="680FBA59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세계의 법칙</w:t>
            </w:r>
          </w:p>
        </w:tc>
      </w:tr>
      <w:tr w:rsidR="00CC2D25" w14:paraId="48397873" w14:textId="77777777" w:rsidTr="00CC2D25">
        <w:tc>
          <w:tcPr>
            <w:tcW w:w="2570" w:type="dxa"/>
          </w:tcPr>
          <w:p w14:paraId="76E2C32B" w14:textId="4E86F92A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언어</w:t>
            </w:r>
          </w:p>
        </w:tc>
        <w:tc>
          <w:tcPr>
            <w:tcW w:w="2571" w:type="dxa"/>
          </w:tcPr>
          <w:p w14:paraId="74664287" w14:textId="19B648C5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이동,</w:t>
            </w:r>
            <w:r w:rsidRPr="00A5293D">
              <w:rPr>
                <w:b/>
                <w:bCs/>
              </w:rPr>
              <w:t xml:space="preserve"> </w:t>
            </w:r>
            <w:r w:rsidRPr="00A5293D">
              <w:rPr>
                <w:rFonts w:hint="eastAsia"/>
                <w:b/>
                <w:bCs/>
              </w:rPr>
              <w:t>통신 수단</w:t>
            </w:r>
          </w:p>
        </w:tc>
        <w:tc>
          <w:tcPr>
            <w:tcW w:w="2569" w:type="dxa"/>
          </w:tcPr>
          <w:p w14:paraId="12132344" w14:textId="21D36CBE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사회적인 갈등</w:t>
            </w:r>
          </w:p>
        </w:tc>
        <w:tc>
          <w:tcPr>
            <w:tcW w:w="2569" w:type="dxa"/>
          </w:tcPr>
          <w:p w14:paraId="033CA2AD" w14:textId="5C6992E7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물리적인 갈등</w:t>
            </w:r>
          </w:p>
        </w:tc>
      </w:tr>
      <w:tr w:rsidR="00CC2D25" w14:paraId="0A58CD70" w14:textId="77777777" w:rsidTr="00CC2D25">
        <w:tc>
          <w:tcPr>
            <w:tcW w:w="2570" w:type="dxa"/>
          </w:tcPr>
          <w:p w14:paraId="5FCEB70F" w14:textId="0EFC9D77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주요 사건</w:t>
            </w:r>
          </w:p>
        </w:tc>
        <w:tc>
          <w:tcPr>
            <w:tcW w:w="2571" w:type="dxa"/>
          </w:tcPr>
          <w:p w14:paraId="18519EC8" w14:textId="439335CF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  <w:r w:rsidRPr="00A5293D">
              <w:rPr>
                <w:rFonts w:hint="eastAsia"/>
                <w:b/>
                <w:bCs/>
              </w:rPr>
              <w:t>역사</w:t>
            </w:r>
          </w:p>
        </w:tc>
        <w:tc>
          <w:tcPr>
            <w:tcW w:w="2569" w:type="dxa"/>
          </w:tcPr>
          <w:p w14:paraId="0E451A74" w14:textId="77777777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</w:p>
        </w:tc>
        <w:tc>
          <w:tcPr>
            <w:tcW w:w="2569" w:type="dxa"/>
          </w:tcPr>
          <w:p w14:paraId="0C1485AC" w14:textId="77777777" w:rsidR="00CC2D25" w:rsidRPr="00A5293D" w:rsidRDefault="00CC2D25" w:rsidP="00A5293D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</w:rPr>
            </w:pPr>
          </w:p>
        </w:tc>
      </w:tr>
    </w:tbl>
    <w:p w14:paraId="6CECAD47" w14:textId="77777777" w:rsidR="00291FB4" w:rsidRDefault="00291FB4">
      <w:pPr>
        <w:widowControl/>
        <w:wordWrap/>
        <w:autoSpaceDE/>
        <w:autoSpaceDN/>
      </w:pPr>
    </w:p>
    <w:p w14:paraId="2C1C9384" w14:textId="29A4AB32" w:rsidR="00CC2D25" w:rsidRDefault="00100429" w:rsidP="00100429">
      <w:pPr>
        <w:pStyle w:val="2"/>
      </w:pPr>
      <w:r>
        <w:rPr>
          <w:rFonts w:hint="eastAsia"/>
        </w:rPr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시대</w:t>
      </w:r>
    </w:p>
    <w:p w14:paraId="2D486A31" w14:textId="491657D7" w:rsidR="00100429" w:rsidRDefault="00100429" w:rsidP="00100429">
      <w:pPr>
        <w:pStyle w:val="a"/>
      </w:pPr>
      <w:r>
        <w:rPr>
          <w:rFonts w:hint="eastAsia"/>
        </w:rPr>
        <w:t>어느 시대인가?</w:t>
      </w:r>
    </w:p>
    <w:p w14:paraId="7934BA5A" w14:textId="61EB28AF" w:rsidR="00100429" w:rsidRDefault="00100429" w:rsidP="00100429">
      <w:pPr>
        <w:pStyle w:val="a"/>
      </w:pPr>
      <w:r>
        <w:rPr>
          <w:rFonts w:hint="eastAsia"/>
        </w:rPr>
        <w:t>현실 세계의 어느</w:t>
      </w:r>
      <w:r>
        <w:t xml:space="preserve"> 시대와 </w:t>
      </w:r>
      <w:r>
        <w:rPr>
          <w:rFonts w:hint="eastAsia"/>
        </w:rPr>
        <w:t>가장 유사한</w:t>
      </w:r>
      <w:r w:rsidR="00803C5D">
        <w:rPr>
          <w:rFonts w:hint="eastAsia"/>
        </w:rPr>
        <w:t>가</w:t>
      </w:r>
      <w:r>
        <w:rPr>
          <w:rFonts w:hint="eastAsia"/>
        </w:rPr>
        <w:t>?</w:t>
      </w:r>
    </w:p>
    <w:p w14:paraId="6269F0AD" w14:textId="5161D563" w:rsidR="00100429" w:rsidRDefault="00100429" w:rsidP="00100429">
      <w:pPr>
        <w:pStyle w:val="a"/>
      </w:pPr>
      <w:r>
        <w:rPr>
          <w:rFonts w:hint="eastAsia"/>
        </w:rPr>
        <w:t>이 시대를</w:t>
      </w:r>
      <w:r>
        <w:t xml:space="preserve"> </w:t>
      </w:r>
      <w:r>
        <w:rPr>
          <w:rFonts w:hint="eastAsia"/>
        </w:rPr>
        <w:t>특징적으로 표현하는 말은?</w:t>
      </w:r>
    </w:p>
    <w:p w14:paraId="31440FA5" w14:textId="218F6988" w:rsidR="00100429" w:rsidRDefault="00100429" w:rsidP="00100429">
      <w:pPr>
        <w:pStyle w:val="a0"/>
      </w:pPr>
      <w:r>
        <w:rPr>
          <w:rFonts w:hint="eastAsia"/>
        </w:rPr>
        <w:t>예</w:t>
      </w:r>
      <w:r>
        <w:t xml:space="preserve">) </w:t>
      </w:r>
      <w:r>
        <w:rPr>
          <w:rFonts w:hint="eastAsia"/>
        </w:rPr>
        <w:t xml:space="preserve">좀비 </w:t>
      </w:r>
      <w:proofErr w:type="spellStart"/>
      <w:r>
        <w:rPr>
          <w:rFonts w:hint="eastAsia"/>
        </w:rPr>
        <w:t>아포칼립스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증기기관 로봇이 존재하는 </w:t>
      </w:r>
      <w:r>
        <w:t>19</w:t>
      </w:r>
      <w:r>
        <w:rPr>
          <w:rFonts w:hint="eastAsia"/>
        </w:rPr>
        <w:t xml:space="preserve">세기 풍 </w:t>
      </w:r>
      <w:proofErr w:type="spellStart"/>
      <w:r>
        <w:rPr>
          <w:rFonts w:hint="eastAsia"/>
        </w:rPr>
        <w:t>스팀펑크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중국 원-명 교체기 무협 세계 등</w:t>
      </w:r>
    </w:p>
    <w:p w14:paraId="7BB3FFBC" w14:textId="5C6E5D74" w:rsidR="00071855" w:rsidRDefault="00100429" w:rsidP="00071855">
      <w:pPr>
        <w:pStyle w:val="a"/>
      </w:pPr>
      <w:r>
        <w:rPr>
          <w:rFonts w:hint="eastAsia"/>
        </w:rPr>
        <w:t>다른 항목들은 설정한 시대와 부합해야 함(판타지 장르의 경우에는 예외가 될 수도 있음</w:t>
      </w:r>
      <w:r>
        <w:t>)</w:t>
      </w:r>
    </w:p>
    <w:p w14:paraId="134DCF7D" w14:textId="26DF0DC1" w:rsidR="00071855" w:rsidRDefault="00BC22B6" w:rsidP="00071855">
      <w:pPr>
        <w:pStyle w:val="a"/>
      </w:pPr>
      <w:r>
        <w:rPr>
          <w:rFonts w:hint="eastAsia"/>
        </w:rPr>
        <w:t xml:space="preserve">세계관 속 시대의 경우 </w:t>
      </w:r>
      <w:proofErr w:type="spellStart"/>
      <w:r>
        <w:rPr>
          <w:rFonts w:hint="eastAsia"/>
        </w:rPr>
        <w:t>테마화하여</w:t>
      </w:r>
      <w:proofErr w:type="spellEnd"/>
      <w:r>
        <w:rPr>
          <w:rFonts w:hint="eastAsia"/>
        </w:rPr>
        <w:t xml:space="preserve"> 유저들이 더욱 몰입할 수 있도</w:t>
      </w:r>
      <w:r w:rsidR="00071855">
        <w:rPr>
          <w:rFonts w:hint="eastAsia"/>
        </w:rPr>
        <w:t>록 만드는 것이 좋다.</w:t>
      </w:r>
      <w:r w:rsidR="00071855">
        <w:t xml:space="preserve"> </w:t>
      </w:r>
      <w:r w:rsidR="00071855">
        <w:rPr>
          <w:rFonts w:hint="eastAsia"/>
        </w:rPr>
        <w:t>그러기 위에선 세부적인 설정이 테마와 잘 맞물려야만 한다.</w:t>
      </w:r>
    </w:p>
    <w:p w14:paraId="561F621B" w14:textId="0D037A1B" w:rsidR="00071855" w:rsidRDefault="00071855" w:rsidP="00071855">
      <w:pPr>
        <w:pStyle w:val="a"/>
        <w:numPr>
          <w:ilvl w:val="0"/>
          <w:numId w:val="0"/>
        </w:numPr>
        <w:ind w:left="403" w:hanging="403"/>
      </w:pPr>
    </w:p>
    <w:p w14:paraId="59701E8C" w14:textId="35C4EEC1" w:rsidR="00071855" w:rsidRDefault="00071855" w:rsidP="00071855">
      <w:pPr>
        <w:pStyle w:val="2"/>
      </w:pPr>
      <w:r>
        <w:rPr>
          <w:rFonts w:hint="eastAsia"/>
        </w:rPr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장소</w:t>
      </w:r>
    </w:p>
    <w:p w14:paraId="5F082DB7" w14:textId="53162825" w:rsidR="00071855" w:rsidRDefault="00071855" w:rsidP="00071855">
      <w:pPr>
        <w:pStyle w:val="a"/>
      </w:pPr>
      <w:r>
        <w:rPr>
          <w:rFonts w:hint="eastAsia"/>
        </w:rPr>
        <w:t>주 무대는 어디인가?</w:t>
      </w:r>
    </w:p>
    <w:p w14:paraId="6EEDEFBA" w14:textId="77777777" w:rsidR="00071855" w:rsidRDefault="00071855" w:rsidP="00071855">
      <w:pPr>
        <w:pStyle w:val="a"/>
      </w:pPr>
      <w:r>
        <w:rPr>
          <w:rFonts w:hint="eastAsia"/>
        </w:rPr>
        <w:t>다수의 장소가 존재해도 무방함.</w:t>
      </w:r>
      <w:r>
        <w:t xml:space="preserve"> </w:t>
      </w:r>
      <w:r>
        <w:rPr>
          <w:rFonts w:hint="eastAsia"/>
        </w:rPr>
        <w:t xml:space="preserve">하지만 그 장소가 있어야 하는 </w:t>
      </w:r>
      <w:r w:rsidRPr="00A82AAD">
        <w:rPr>
          <w:rFonts w:hint="eastAsia"/>
          <w:color w:val="FF0000"/>
        </w:rPr>
        <w:t>목적성,</w:t>
      </w:r>
      <w:r w:rsidRPr="00A82AAD">
        <w:rPr>
          <w:color w:val="FF0000"/>
        </w:rPr>
        <w:t xml:space="preserve"> </w:t>
      </w:r>
      <w:r w:rsidRPr="00A82AAD">
        <w:rPr>
          <w:rFonts w:hint="eastAsia"/>
          <w:color w:val="FF0000"/>
        </w:rPr>
        <w:t>당위성</w:t>
      </w:r>
      <w:r>
        <w:rPr>
          <w:rFonts w:hint="eastAsia"/>
        </w:rPr>
        <w:t>이 명확해야 함</w:t>
      </w:r>
    </w:p>
    <w:p w14:paraId="140EFBBF" w14:textId="1D7266E7" w:rsidR="00071855" w:rsidRDefault="00071855" w:rsidP="00071855">
      <w:pPr>
        <w:pStyle w:val="7"/>
        <w:ind w:left="400"/>
      </w:pPr>
      <w:r>
        <w:t>(</w:t>
      </w:r>
      <w:r>
        <w:rPr>
          <w:rFonts w:hint="eastAsia"/>
        </w:rPr>
        <w:t>이 부분을 해결하기 위해 시나리오를 통해 존재에 대한 목적성과 당위성을 부여함</w:t>
      </w:r>
      <w:r>
        <w:t>)</w:t>
      </w:r>
    </w:p>
    <w:p w14:paraId="7657D8A4" w14:textId="3B071037" w:rsidR="00071855" w:rsidRDefault="00071855" w:rsidP="00071855">
      <w:pPr>
        <w:pStyle w:val="a"/>
      </w:pPr>
      <w:r>
        <w:rPr>
          <w:rFonts w:hint="eastAsia"/>
        </w:rPr>
        <w:t>국가,</w:t>
      </w:r>
      <w:r>
        <w:t xml:space="preserve"> </w:t>
      </w:r>
      <w:r>
        <w:rPr>
          <w:rFonts w:hint="eastAsia"/>
        </w:rPr>
        <w:t>지역은 어떻게 구성되어 있는가?</w:t>
      </w:r>
    </w:p>
    <w:p w14:paraId="41F90D7A" w14:textId="1B83EA51" w:rsidR="00834696" w:rsidRPr="00834696" w:rsidRDefault="00834696" w:rsidP="00834696">
      <w:pPr>
        <w:pStyle w:val="7"/>
        <w:ind w:left="400"/>
      </w:pPr>
      <w:r>
        <w:rPr>
          <w:rFonts w:hint="eastAsia"/>
        </w:rPr>
        <w:t>게임의 스케일에 따라 세계관의 크기를 정해 두어</w:t>
      </w:r>
      <w:r>
        <w:t xml:space="preserve"> </w:t>
      </w:r>
      <w:r>
        <w:rPr>
          <w:rFonts w:hint="eastAsia"/>
        </w:rPr>
        <w:t>필요한 설정만을 두어야 한다</w:t>
      </w:r>
    </w:p>
    <w:p w14:paraId="77E625C4" w14:textId="14817ED7" w:rsidR="00071855" w:rsidRDefault="00071855" w:rsidP="00071855">
      <w:pPr>
        <w:pStyle w:val="a"/>
      </w:pPr>
      <w:r>
        <w:rPr>
          <w:rFonts w:hint="eastAsia"/>
        </w:rPr>
        <w:t>이 장소의 특징을 나타내는 말은?</w:t>
      </w:r>
    </w:p>
    <w:p w14:paraId="526387DC" w14:textId="22B9191D" w:rsidR="00464502" w:rsidRDefault="00071855" w:rsidP="00464502">
      <w:pPr>
        <w:pStyle w:val="a0"/>
      </w:pPr>
      <w:r>
        <w:rPr>
          <w:rFonts w:hint="eastAsia"/>
        </w:rPr>
        <w:t>예</w:t>
      </w:r>
      <w:r>
        <w:t xml:space="preserve">) </w:t>
      </w:r>
      <w:r>
        <w:rPr>
          <w:rFonts w:hint="eastAsia"/>
        </w:rPr>
        <w:t>치안이 불안정한 암울한 대도시,</w:t>
      </w:r>
      <w:r>
        <w:t xml:space="preserve"> </w:t>
      </w:r>
      <w:r>
        <w:rPr>
          <w:rFonts w:hint="eastAsia"/>
        </w:rPr>
        <w:t>거대한 나무 위에 구축된 밝고 화사한 분위기의 요정 마을 등</w:t>
      </w:r>
    </w:p>
    <w:p w14:paraId="320539BD" w14:textId="54BB3B2D" w:rsidR="007C4DB8" w:rsidRDefault="007C4DB8" w:rsidP="007C4DB8">
      <w:pPr>
        <w:pStyle w:val="7"/>
        <w:ind w:left="400"/>
      </w:pPr>
      <w:r>
        <w:rPr>
          <w:rFonts w:hint="eastAsia"/>
        </w:rPr>
        <w:t>장소에 특징이 가미되며 공간의 배경들이</w:t>
      </w:r>
      <w:r>
        <w:t xml:space="preserve"> </w:t>
      </w:r>
      <w:r>
        <w:rPr>
          <w:rFonts w:hint="eastAsia"/>
        </w:rPr>
        <w:t>조금씩 달라지게 된다.</w:t>
      </w:r>
    </w:p>
    <w:p w14:paraId="434A79F9" w14:textId="1B361509" w:rsidR="007C4DB8" w:rsidRDefault="007C4DB8" w:rsidP="007C4DB8"/>
    <w:p w14:paraId="04D1AA01" w14:textId="66350DA8" w:rsidR="007C4DB8" w:rsidRDefault="007C4DB8" w:rsidP="007C4DB8">
      <w:pPr>
        <w:pStyle w:val="2"/>
      </w:pPr>
      <w:r>
        <w:rPr>
          <w:rFonts w:hint="eastAsia"/>
        </w:rPr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각종 세력 구성</w:t>
      </w:r>
    </w:p>
    <w:p w14:paraId="1C59C26C" w14:textId="42C3ADD1" w:rsidR="007C4DB8" w:rsidRDefault="007C4DB8" w:rsidP="007C4DB8">
      <w:pPr>
        <w:pStyle w:val="a"/>
      </w:pPr>
      <w:r>
        <w:rPr>
          <w:rFonts w:hint="eastAsia"/>
        </w:rPr>
        <w:t>나라</w:t>
      </w:r>
      <w:r>
        <w:t xml:space="preserve">, </w:t>
      </w:r>
      <w:r>
        <w:rPr>
          <w:rFonts w:hint="eastAsia"/>
        </w:rPr>
        <w:t>세력 또는 그것에 대응하는 개념이 있는가?</w:t>
      </w:r>
      <w:r>
        <w:t xml:space="preserve"> </w:t>
      </w:r>
      <w:r>
        <w:rPr>
          <w:rFonts w:hint="eastAsia"/>
        </w:rPr>
        <w:t>있다면 주요 구성은?</w:t>
      </w:r>
    </w:p>
    <w:p w14:paraId="67F0115A" w14:textId="523CE575" w:rsidR="00F066A2" w:rsidRDefault="00F066A2" w:rsidP="00F066A2">
      <w:pPr>
        <w:pStyle w:val="7"/>
        <w:ind w:left="400"/>
      </w:pPr>
      <w:r>
        <w:rPr>
          <w:rFonts w:hint="eastAsia"/>
        </w:rPr>
        <w:t>세력 구성을 남발하면 세계관 구성이 복</w:t>
      </w:r>
      <w:r w:rsidR="009B1ADF">
        <w:rPr>
          <w:rFonts w:hint="eastAsia"/>
        </w:rPr>
        <w:t>잡</w:t>
      </w:r>
      <w:r>
        <w:rPr>
          <w:rFonts w:hint="eastAsia"/>
        </w:rPr>
        <w:t>해질 수 있음</w:t>
      </w:r>
    </w:p>
    <w:p w14:paraId="09681A3E" w14:textId="6E0C329D" w:rsidR="007C4DB8" w:rsidRDefault="007C4DB8" w:rsidP="007C4DB8">
      <w:pPr>
        <w:pStyle w:val="a"/>
      </w:pPr>
      <w:r>
        <w:rPr>
          <w:rFonts w:hint="eastAsia"/>
        </w:rPr>
        <w:t>해당 세계에 영향을 미치는 종교 또는 사</w:t>
      </w:r>
      <w:r w:rsidR="004A4984">
        <w:rPr>
          <w:rFonts w:hint="eastAsia"/>
        </w:rPr>
        <w:t>상이</w:t>
      </w:r>
      <w:r>
        <w:rPr>
          <w:rFonts w:hint="eastAsia"/>
        </w:rPr>
        <w:t xml:space="preserve"> 있는가?</w:t>
      </w:r>
    </w:p>
    <w:p w14:paraId="7F7EBDF7" w14:textId="233F2E74" w:rsidR="007C4DB8" w:rsidRDefault="007C4DB8" w:rsidP="007C4DB8">
      <w:pPr>
        <w:pStyle w:val="a"/>
      </w:pPr>
      <w:r>
        <w:rPr>
          <w:rFonts w:hint="eastAsia"/>
        </w:rPr>
        <w:t>종교 또는 사상의 영향력 및 종류는?</w:t>
      </w:r>
    </w:p>
    <w:p w14:paraId="49E5D50F" w14:textId="6DC1DA9D" w:rsidR="007C4DB8" w:rsidRDefault="007C4DB8" w:rsidP="007C4DB8">
      <w:pPr>
        <w:pStyle w:val="a"/>
      </w:pPr>
      <w:r>
        <w:rPr>
          <w:rFonts w:hint="eastAsia"/>
        </w:rPr>
        <w:t>민족 및 종족 구성은 어떻게 되는가?</w:t>
      </w:r>
    </w:p>
    <w:p w14:paraId="40ECBD49" w14:textId="12BBF57C" w:rsidR="007C4DB8" w:rsidRDefault="007C4DB8" w:rsidP="007C4DB8">
      <w:pPr>
        <w:pStyle w:val="a"/>
      </w:pPr>
      <w:r>
        <w:rPr>
          <w:rFonts w:hint="eastAsia"/>
        </w:rPr>
        <w:t>민족(종족</w:t>
      </w:r>
      <w:r>
        <w:t>)</w:t>
      </w:r>
      <w:r>
        <w:rPr>
          <w:rFonts w:hint="eastAsia"/>
        </w:rPr>
        <w:t>간 영학 관계 및 서로 간의 관계는?</w:t>
      </w:r>
    </w:p>
    <w:p w14:paraId="08BBDC5B" w14:textId="398559DE" w:rsidR="007C4DB8" w:rsidRDefault="007C4DB8" w:rsidP="007C4DB8">
      <w:pPr>
        <w:pStyle w:val="a"/>
      </w:pPr>
      <w:r>
        <w:rPr>
          <w:rFonts w:hint="eastAsia"/>
        </w:rPr>
        <w:t xml:space="preserve">세력이 많아지면 세계관이 </w:t>
      </w:r>
      <w:proofErr w:type="spellStart"/>
      <w:r>
        <w:rPr>
          <w:rFonts w:hint="eastAsia"/>
        </w:rPr>
        <w:t>단단해지며</w:t>
      </w:r>
      <w:proofErr w:type="spellEnd"/>
      <w:r>
        <w:rPr>
          <w:rFonts w:hint="eastAsia"/>
        </w:rPr>
        <w:t xml:space="preserve"> 다양한 시나리오가 나올 수 있음</w:t>
      </w:r>
    </w:p>
    <w:p w14:paraId="4A74C399" w14:textId="399CAA18" w:rsidR="00464502" w:rsidRDefault="007C4DB8" w:rsidP="008F0945">
      <w:pPr>
        <w:pStyle w:val="a"/>
      </w:pPr>
      <w:r>
        <w:rPr>
          <w:rFonts w:hint="eastAsia"/>
        </w:rPr>
        <w:t xml:space="preserve">반대로 내용이 분산되기 때문에 유저에게 전달하기 </w:t>
      </w:r>
      <w:proofErr w:type="spellStart"/>
      <w:r>
        <w:rPr>
          <w:rFonts w:hint="eastAsia"/>
        </w:rPr>
        <w:t>어려워짐</w:t>
      </w:r>
      <w:proofErr w:type="spellEnd"/>
    </w:p>
    <w:p w14:paraId="22BCA661" w14:textId="77777777" w:rsidR="008F0945" w:rsidRDefault="008F094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EC3CE67" w14:textId="1B6C3F14" w:rsidR="008F0945" w:rsidRDefault="008F0945" w:rsidP="008F0945">
      <w:pPr>
        <w:pStyle w:val="2"/>
      </w:pPr>
      <w:r>
        <w:rPr>
          <w:rFonts w:hint="eastAsia"/>
        </w:rPr>
        <w:lastRenderedPageBreak/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사회 시스템</w:t>
      </w:r>
    </w:p>
    <w:p w14:paraId="4067DFE2" w14:textId="644A7E16" w:rsidR="008F0945" w:rsidRDefault="008F0945" w:rsidP="008F0945">
      <w:pPr>
        <w:pStyle w:val="a"/>
      </w:pPr>
      <w:r>
        <w:rPr>
          <w:rFonts w:hint="eastAsia"/>
        </w:rPr>
        <w:t>해당 세계의 정치 체제와 특징적인 정치 상황은?</w:t>
      </w:r>
    </w:p>
    <w:p w14:paraId="3F38167D" w14:textId="79091C51" w:rsidR="008F0945" w:rsidRDefault="008F0945" w:rsidP="00C27C24">
      <w:pPr>
        <w:pStyle w:val="a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황제의 아들들이 각 제후국의 왕이며,</w:t>
      </w:r>
      <w:r>
        <w:t xml:space="preserve"> </w:t>
      </w:r>
      <w:r>
        <w:rPr>
          <w:rFonts w:hint="eastAsia"/>
        </w:rPr>
        <w:t>황제의 급격한 병세 악화로 서로가 황권을 노리는 일촉즉발 상태</w:t>
      </w:r>
    </w:p>
    <w:p w14:paraId="5FCFF986" w14:textId="77777777" w:rsidR="00060CA9" w:rsidRDefault="008F0945" w:rsidP="008F0945">
      <w:pPr>
        <w:pStyle w:val="a"/>
      </w:pPr>
      <w:r>
        <w:rPr>
          <w:rFonts w:hint="eastAsia"/>
        </w:rPr>
        <w:t>정치적인 상황이 종료가 될 경우 세계관과 시나리오의 변화가 일어나게 됨</w:t>
      </w:r>
    </w:p>
    <w:p w14:paraId="19990A47" w14:textId="67E65BD4" w:rsidR="008F0945" w:rsidRDefault="008F0945" w:rsidP="00060CA9">
      <w:pPr>
        <w:pStyle w:val="7"/>
        <w:ind w:left="400"/>
      </w:pPr>
      <w:r>
        <w:rPr>
          <w:rFonts w:hint="eastAsia"/>
        </w:rPr>
        <w:t>갈등 요소가 사라짐과 동시에 새로운 갈등 요소가 발생하기 때문</w:t>
      </w:r>
    </w:p>
    <w:p w14:paraId="3D073595" w14:textId="037F22FD" w:rsidR="008F0945" w:rsidRDefault="008F0945" w:rsidP="008F0945">
      <w:pPr>
        <w:pStyle w:val="a"/>
      </w:pPr>
      <w:r>
        <w:rPr>
          <w:rFonts w:hint="eastAsia"/>
        </w:rPr>
        <w:t>해당 세계의 경제 체제와 특정적인 경제 상황은?</w:t>
      </w:r>
    </w:p>
    <w:p w14:paraId="1AA7336B" w14:textId="48B7A5A2" w:rsidR="008F0945" w:rsidRDefault="008F0945" w:rsidP="00C27C24">
      <w:pPr>
        <w:pStyle w:val="a0"/>
      </w:pPr>
      <w:r>
        <w:rPr>
          <w:rFonts w:hint="eastAsia"/>
        </w:rPr>
        <w:t>예</w:t>
      </w:r>
      <w:r>
        <w:t>)</w:t>
      </w:r>
      <w:r w:rsidR="008F52E3">
        <w:t xml:space="preserve"> </w:t>
      </w:r>
      <w:r>
        <w:rPr>
          <w:rFonts w:hint="eastAsia"/>
        </w:rPr>
        <w:t>배급제,</w:t>
      </w:r>
      <w:r>
        <w:t xml:space="preserve"> </w:t>
      </w:r>
      <w:r>
        <w:rPr>
          <w:rFonts w:hint="eastAsia"/>
        </w:rPr>
        <w:t>무역이 활발함,</w:t>
      </w:r>
      <w:r>
        <w:t xml:space="preserve"> </w:t>
      </w:r>
      <w:r>
        <w:rPr>
          <w:rFonts w:hint="eastAsia"/>
        </w:rPr>
        <w:t>돈이면 모든 것이 해결됨</w:t>
      </w:r>
    </w:p>
    <w:p w14:paraId="52C0068C" w14:textId="6EE37475" w:rsidR="008F0945" w:rsidRDefault="008F0945" w:rsidP="008F0945">
      <w:pPr>
        <w:pStyle w:val="a"/>
      </w:pPr>
      <w:r>
        <w:rPr>
          <w:rFonts w:hint="eastAsia"/>
        </w:rPr>
        <w:t>화폐 혹은 그에 해당하는</w:t>
      </w:r>
      <w:r>
        <w:t xml:space="preserve"> </w:t>
      </w:r>
      <w:r>
        <w:rPr>
          <w:rFonts w:hint="eastAsia"/>
        </w:rPr>
        <w:t>중요한 물물교환 수단 및 가치가 되는 자원은?</w:t>
      </w:r>
    </w:p>
    <w:p w14:paraId="26F7AEE2" w14:textId="5F9141B9" w:rsidR="008F0945" w:rsidRDefault="008F0945" w:rsidP="008F0945">
      <w:pPr>
        <w:pStyle w:val="a"/>
      </w:pPr>
      <w:r>
        <w:rPr>
          <w:rFonts w:hint="eastAsia"/>
        </w:rPr>
        <w:t>정치적인 상황에 의해 경제 체제,</w:t>
      </w:r>
      <w:r>
        <w:t xml:space="preserve"> </w:t>
      </w:r>
      <w:r>
        <w:rPr>
          <w:rFonts w:hint="eastAsia"/>
        </w:rPr>
        <w:t>상황이 변할 수 있음</w:t>
      </w:r>
    </w:p>
    <w:p w14:paraId="62934BEB" w14:textId="47D45DEC" w:rsidR="008F52E3" w:rsidRDefault="008F52E3" w:rsidP="008F52E3">
      <w:pPr>
        <w:pStyle w:val="a"/>
        <w:numPr>
          <w:ilvl w:val="0"/>
          <w:numId w:val="0"/>
        </w:numPr>
        <w:ind w:left="403" w:hanging="403"/>
      </w:pPr>
    </w:p>
    <w:p w14:paraId="392401A0" w14:textId="22096237" w:rsidR="008F52E3" w:rsidRDefault="008F52E3" w:rsidP="008F52E3">
      <w:pPr>
        <w:pStyle w:val="2"/>
      </w:pPr>
      <w:r>
        <w:rPr>
          <w:rFonts w:hint="eastAsia"/>
        </w:rPr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가족 제도</w:t>
      </w:r>
    </w:p>
    <w:p w14:paraId="5D099532" w14:textId="420E1640" w:rsidR="008F52E3" w:rsidRPr="008F52E3" w:rsidRDefault="008F52E3" w:rsidP="008F52E3">
      <w:pPr>
        <w:pStyle w:val="a"/>
      </w:pPr>
      <w:r w:rsidRPr="008F52E3">
        <w:t>사회</w:t>
      </w:r>
      <w:r w:rsidRPr="008F52E3">
        <w:rPr>
          <w:rFonts w:hint="eastAsia"/>
        </w:rPr>
        <w:t xml:space="preserve"> 시스템의 </w:t>
      </w:r>
      <w:r w:rsidRPr="008F52E3">
        <w:t>파생되는</w:t>
      </w:r>
      <w:r w:rsidRPr="008F52E3">
        <w:rPr>
          <w:rFonts w:hint="eastAsia"/>
        </w:rPr>
        <w:t xml:space="preserve"> </w:t>
      </w:r>
      <w:r w:rsidRPr="008F52E3">
        <w:t>항목으로</w:t>
      </w:r>
      <w:r w:rsidRPr="008F52E3">
        <w:rPr>
          <w:rFonts w:hint="eastAsia"/>
        </w:rPr>
        <w:t xml:space="preserve"> </w:t>
      </w:r>
      <w:r w:rsidRPr="008F52E3">
        <w:t>사회</w:t>
      </w:r>
      <w:r w:rsidRPr="008F52E3">
        <w:rPr>
          <w:rFonts w:hint="eastAsia"/>
        </w:rPr>
        <w:t xml:space="preserve"> </w:t>
      </w:r>
      <w:r w:rsidRPr="008F52E3">
        <w:t>시스템에</w:t>
      </w:r>
      <w:r w:rsidRPr="008F52E3">
        <w:rPr>
          <w:rFonts w:hint="eastAsia"/>
        </w:rPr>
        <w:t xml:space="preserve"> </w:t>
      </w:r>
      <w:r w:rsidRPr="008F52E3">
        <w:t>영향을</w:t>
      </w:r>
      <w:r w:rsidRPr="008F52E3">
        <w:rPr>
          <w:rFonts w:hint="eastAsia"/>
        </w:rPr>
        <w:t xml:space="preserve"> </w:t>
      </w:r>
      <w:r w:rsidRPr="008F52E3">
        <w:t>받음</w:t>
      </w:r>
    </w:p>
    <w:p w14:paraId="317863C7" w14:textId="2A87B8BA" w:rsidR="008F52E3" w:rsidRPr="008F52E3" w:rsidRDefault="008F52E3" w:rsidP="008F52E3">
      <w:pPr>
        <w:pStyle w:val="a"/>
      </w:pPr>
      <w:r w:rsidRPr="008F52E3">
        <w:t>가족</w:t>
      </w:r>
      <w:r w:rsidRPr="008F52E3">
        <w:rPr>
          <w:rFonts w:hint="eastAsia"/>
        </w:rPr>
        <w:t xml:space="preserve"> </w:t>
      </w:r>
      <w:r w:rsidRPr="008F52E3">
        <w:t>제도는</w:t>
      </w:r>
      <w:r w:rsidRPr="008F52E3">
        <w:rPr>
          <w:rFonts w:hint="eastAsia"/>
        </w:rPr>
        <w:t xml:space="preserve"> </w:t>
      </w:r>
      <w:r w:rsidRPr="008F52E3">
        <w:t>어떤</w:t>
      </w:r>
      <w:r w:rsidRPr="008F52E3">
        <w:rPr>
          <w:rFonts w:hint="eastAsia"/>
        </w:rPr>
        <w:t xml:space="preserve"> </w:t>
      </w:r>
      <w:r w:rsidRPr="008F52E3">
        <w:t>것인가</w:t>
      </w:r>
      <w:r w:rsidRPr="008F52E3">
        <w:rPr>
          <w:rFonts w:hint="eastAsia"/>
        </w:rPr>
        <w:t>?</w:t>
      </w:r>
    </w:p>
    <w:p w14:paraId="33C67550" w14:textId="70A1635E" w:rsidR="008F52E3" w:rsidRPr="008F52E3" w:rsidRDefault="008F52E3" w:rsidP="008F52E3">
      <w:pPr>
        <w:pStyle w:val="a"/>
      </w:pPr>
      <w:r w:rsidRPr="008F52E3">
        <w:t>혼인</w:t>
      </w:r>
      <w:r w:rsidRPr="008F52E3">
        <w:rPr>
          <w:rFonts w:hint="eastAsia"/>
        </w:rPr>
        <w:t xml:space="preserve"> </w:t>
      </w:r>
      <w:r w:rsidRPr="008F52E3">
        <w:t>제도는</w:t>
      </w:r>
      <w:r w:rsidRPr="008F52E3">
        <w:rPr>
          <w:rFonts w:hint="eastAsia"/>
        </w:rPr>
        <w:t xml:space="preserve"> </w:t>
      </w:r>
      <w:r w:rsidRPr="008F52E3">
        <w:t>존재하는가</w:t>
      </w:r>
      <w:r w:rsidRPr="008F52E3">
        <w:rPr>
          <w:rFonts w:hint="eastAsia"/>
        </w:rPr>
        <w:t>?</w:t>
      </w:r>
      <w:r w:rsidRPr="008F52E3">
        <w:t xml:space="preserve"> 존재한</w:t>
      </w:r>
      <w:r w:rsidRPr="008F52E3">
        <w:rPr>
          <w:rFonts w:hint="eastAsia"/>
        </w:rPr>
        <w:t xml:space="preserve">다면 </w:t>
      </w:r>
      <w:r w:rsidRPr="008F52E3">
        <w:t>그</w:t>
      </w:r>
      <w:r w:rsidRPr="008F52E3">
        <w:rPr>
          <w:rFonts w:hint="eastAsia"/>
        </w:rPr>
        <w:t xml:space="preserve"> </w:t>
      </w:r>
      <w:r w:rsidRPr="008F52E3">
        <w:t>형태는</w:t>
      </w:r>
      <w:r w:rsidRPr="008F52E3">
        <w:rPr>
          <w:rFonts w:hint="eastAsia"/>
        </w:rPr>
        <w:t>?</w:t>
      </w:r>
    </w:p>
    <w:p w14:paraId="7A6E045B" w14:textId="0420D555" w:rsidR="008F52E3" w:rsidRPr="008F52E3" w:rsidRDefault="008F52E3" w:rsidP="008F52E3">
      <w:pPr>
        <w:pStyle w:val="a"/>
      </w:pPr>
      <w:r w:rsidRPr="008F52E3">
        <w:t>영유아</w:t>
      </w:r>
      <w:r w:rsidRPr="008F52E3">
        <w:rPr>
          <w:rFonts w:hint="eastAsia"/>
        </w:rPr>
        <w:t>,</w:t>
      </w:r>
      <w:r w:rsidRPr="008F52E3">
        <w:t xml:space="preserve"> 청소년</w:t>
      </w:r>
      <w:r w:rsidRPr="008F52E3">
        <w:rPr>
          <w:rFonts w:hint="eastAsia"/>
        </w:rPr>
        <w:t>,</w:t>
      </w:r>
      <w:r w:rsidRPr="008F52E3">
        <w:t xml:space="preserve"> 성년</w:t>
      </w:r>
      <w:r w:rsidRPr="008F52E3">
        <w:rPr>
          <w:rFonts w:hint="eastAsia"/>
        </w:rPr>
        <w:t>,</w:t>
      </w:r>
      <w:r w:rsidRPr="008F52E3">
        <w:t xml:space="preserve"> 중년</w:t>
      </w:r>
      <w:r w:rsidRPr="008F52E3">
        <w:rPr>
          <w:rFonts w:hint="eastAsia"/>
        </w:rPr>
        <w:t>,</w:t>
      </w:r>
      <w:r w:rsidRPr="008F52E3">
        <w:t xml:space="preserve"> 노년</w:t>
      </w:r>
      <w:r w:rsidRPr="008F52E3">
        <w:rPr>
          <w:rFonts w:hint="eastAsia"/>
        </w:rPr>
        <w:t xml:space="preserve"> </w:t>
      </w:r>
      <w:r w:rsidRPr="008F52E3">
        <w:t>등</w:t>
      </w:r>
      <w:r w:rsidRPr="008F52E3">
        <w:rPr>
          <w:rFonts w:hint="eastAsia"/>
        </w:rPr>
        <w:t xml:space="preserve"> 연령에 </w:t>
      </w:r>
      <w:r w:rsidRPr="008F52E3">
        <w:t>따른</w:t>
      </w:r>
      <w:r w:rsidRPr="008F52E3">
        <w:rPr>
          <w:rFonts w:hint="eastAsia"/>
        </w:rPr>
        <w:t xml:space="preserve"> </w:t>
      </w:r>
      <w:r w:rsidRPr="008F52E3">
        <w:t>가족</w:t>
      </w:r>
      <w:r w:rsidRPr="008F52E3">
        <w:rPr>
          <w:rFonts w:hint="eastAsia"/>
        </w:rPr>
        <w:t xml:space="preserve"> </w:t>
      </w:r>
      <w:r w:rsidRPr="008F52E3">
        <w:t>내에서의</w:t>
      </w:r>
      <w:r w:rsidRPr="008F52E3">
        <w:rPr>
          <w:rFonts w:hint="eastAsia"/>
        </w:rPr>
        <w:t xml:space="preserve"> </w:t>
      </w:r>
      <w:r w:rsidRPr="008F52E3">
        <w:t>대우</w:t>
      </w:r>
      <w:r w:rsidRPr="008F52E3">
        <w:rPr>
          <w:rFonts w:hint="eastAsia"/>
        </w:rPr>
        <w:t xml:space="preserve"> 및 </w:t>
      </w:r>
      <w:r w:rsidRPr="008F52E3">
        <w:t>생활상은</w:t>
      </w:r>
      <w:r w:rsidRPr="008F52E3">
        <w:rPr>
          <w:rFonts w:hint="eastAsia"/>
        </w:rPr>
        <w:t>?</w:t>
      </w:r>
    </w:p>
    <w:p w14:paraId="7AA4C870" w14:textId="3216000F" w:rsidR="008F52E3" w:rsidRDefault="008F52E3" w:rsidP="008F52E3">
      <w:pPr>
        <w:pStyle w:val="a"/>
      </w:pPr>
      <w:r w:rsidRPr="008F52E3">
        <w:t>남녀의</w:t>
      </w:r>
      <w:r w:rsidRPr="008F52E3">
        <w:rPr>
          <w:rFonts w:hint="eastAsia"/>
        </w:rPr>
        <w:t xml:space="preserve"> </w:t>
      </w:r>
      <w:r w:rsidRPr="008F52E3">
        <w:t>가족</w:t>
      </w:r>
      <w:r w:rsidRPr="008F52E3">
        <w:rPr>
          <w:rFonts w:hint="eastAsia"/>
        </w:rPr>
        <w:t xml:space="preserve"> </w:t>
      </w:r>
      <w:r w:rsidRPr="008F52E3">
        <w:t>내에서의</w:t>
      </w:r>
      <w:r w:rsidRPr="008F52E3">
        <w:rPr>
          <w:rFonts w:hint="eastAsia"/>
        </w:rPr>
        <w:t xml:space="preserve"> </w:t>
      </w:r>
      <w:r w:rsidRPr="008F52E3">
        <w:t>대우</w:t>
      </w:r>
      <w:r w:rsidRPr="008F52E3">
        <w:rPr>
          <w:rFonts w:hint="eastAsia"/>
        </w:rPr>
        <w:t xml:space="preserve"> </w:t>
      </w:r>
      <w:r w:rsidRPr="008F52E3">
        <w:t>및</w:t>
      </w:r>
      <w:r w:rsidRPr="008F52E3">
        <w:rPr>
          <w:rFonts w:hint="eastAsia"/>
        </w:rPr>
        <w:t xml:space="preserve"> </w:t>
      </w:r>
      <w:r w:rsidRPr="008F52E3">
        <w:t>생활상은</w:t>
      </w:r>
      <w:r w:rsidRPr="008F52E3">
        <w:rPr>
          <w:rFonts w:hint="eastAsia"/>
        </w:rPr>
        <w:t>?</w:t>
      </w:r>
    </w:p>
    <w:p w14:paraId="110D1E9D" w14:textId="5B7DA6E3" w:rsidR="00C76A74" w:rsidRDefault="00C76A74" w:rsidP="00C76A74">
      <w:pPr>
        <w:pStyle w:val="a0"/>
      </w:pPr>
      <w:r>
        <w:rPr>
          <w:rFonts w:hint="eastAsia"/>
        </w:rPr>
        <w:t>예)</w:t>
      </w:r>
      <w:r>
        <w:t xml:space="preserve"> </w:t>
      </w:r>
      <w:proofErr w:type="spellStart"/>
      <w:r>
        <w:rPr>
          <w:rFonts w:hint="eastAsia"/>
        </w:rPr>
        <w:t>모계사회였던</w:t>
      </w:r>
      <w:proofErr w:type="spellEnd"/>
      <w:r>
        <w:rPr>
          <w:rFonts w:hint="eastAsia"/>
        </w:rPr>
        <w:t xml:space="preserve"> 조선시대에서는 시집이 아닌 장가라는 단어가 먼저 쓰였다(모계사회라는 것 때문에 생겨난 말들</w:t>
      </w:r>
      <w:r>
        <w:t>)</w:t>
      </w:r>
    </w:p>
    <w:p w14:paraId="7E783EA8" w14:textId="573C3AC2" w:rsidR="00C76A74" w:rsidRDefault="00C76A74" w:rsidP="00C76A74">
      <w:pPr>
        <w:pStyle w:val="a0"/>
        <w:numPr>
          <w:ilvl w:val="0"/>
          <w:numId w:val="0"/>
        </w:numPr>
      </w:pPr>
    </w:p>
    <w:p w14:paraId="3CA6FC71" w14:textId="1208BF1F" w:rsidR="00AC4A96" w:rsidRDefault="00AC4A96" w:rsidP="00AC4A96">
      <w:pPr>
        <w:pStyle w:val="2"/>
      </w:pPr>
      <w:r>
        <w:rPr>
          <w:rFonts w:hint="eastAsia"/>
        </w:rPr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사람들의 생활</w:t>
      </w:r>
    </w:p>
    <w:p w14:paraId="7498CC98" w14:textId="31EFDE47" w:rsidR="00AC4A96" w:rsidRDefault="00AC4A96" w:rsidP="00AC4A96">
      <w:pPr>
        <w:pStyle w:val="a"/>
      </w:pPr>
      <w:r>
        <w:rPr>
          <w:rFonts w:hint="eastAsia"/>
        </w:rPr>
        <w:t>시대,</w:t>
      </w:r>
      <w:r>
        <w:t xml:space="preserve"> </w:t>
      </w:r>
      <w:r>
        <w:rPr>
          <w:rFonts w:hint="eastAsia"/>
        </w:rPr>
        <w:t>장소,</w:t>
      </w:r>
      <w:r>
        <w:t xml:space="preserve"> </w:t>
      </w:r>
      <w:r>
        <w:rPr>
          <w:rFonts w:hint="eastAsia"/>
        </w:rPr>
        <w:t>정치적,</w:t>
      </w:r>
      <w:r>
        <w:t xml:space="preserve"> </w:t>
      </w:r>
      <w:r>
        <w:rPr>
          <w:rFonts w:hint="eastAsia"/>
        </w:rPr>
        <w:t>사회적 요소에 영향을 받음</w:t>
      </w:r>
    </w:p>
    <w:p w14:paraId="5A2F086F" w14:textId="77A3CB49" w:rsidR="00AC4A96" w:rsidRDefault="00AC4A96" w:rsidP="00AC4A96">
      <w:pPr>
        <w:pStyle w:val="a"/>
      </w:pPr>
      <w:r>
        <w:rPr>
          <w:rFonts w:hint="eastAsia"/>
        </w:rPr>
        <w:t>장소,</w:t>
      </w:r>
      <w:r>
        <w:t xml:space="preserve"> </w:t>
      </w:r>
      <w:r>
        <w:rPr>
          <w:rFonts w:hint="eastAsia"/>
        </w:rPr>
        <w:t>지역에 따라 다양하게 표현이 됨</w:t>
      </w:r>
    </w:p>
    <w:p w14:paraId="61BAA84D" w14:textId="221E60E8" w:rsidR="00AC4A96" w:rsidRDefault="00AC4A96" w:rsidP="00AC4A96">
      <w:pPr>
        <w:pStyle w:val="a"/>
      </w:pPr>
      <w:r>
        <w:rPr>
          <w:rFonts w:hint="eastAsia"/>
        </w:rPr>
        <w:t>부유한가,</w:t>
      </w:r>
      <w:r>
        <w:t xml:space="preserve"> </w:t>
      </w:r>
      <w:r>
        <w:rPr>
          <w:rFonts w:hint="eastAsia"/>
        </w:rPr>
        <w:t>가난한가?</w:t>
      </w:r>
      <w:r>
        <w:t xml:space="preserve"> </w:t>
      </w:r>
      <w:r>
        <w:rPr>
          <w:rFonts w:hint="eastAsia"/>
        </w:rPr>
        <w:t xml:space="preserve">빈부 격차는 </w:t>
      </w:r>
      <w:proofErr w:type="spellStart"/>
      <w:r>
        <w:rPr>
          <w:rFonts w:hint="eastAsia"/>
        </w:rPr>
        <w:t>심한가</w:t>
      </w:r>
      <w:proofErr w:type="spellEnd"/>
      <w:r>
        <w:rPr>
          <w:rFonts w:hint="eastAsia"/>
        </w:rPr>
        <w:t>?</w:t>
      </w:r>
    </w:p>
    <w:p w14:paraId="02786A32" w14:textId="6D2DF07F" w:rsidR="00AC4A96" w:rsidRDefault="00AC4A96" w:rsidP="00AC4A96">
      <w:pPr>
        <w:pStyle w:val="a"/>
      </w:pPr>
      <w:r>
        <w:rPr>
          <w:rFonts w:hint="eastAsia"/>
        </w:rPr>
        <w:t xml:space="preserve">의식주 생활은 </w:t>
      </w:r>
      <w:proofErr w:type="spellStart"/>
      <w:r>
        <w:rPr>
          <w:rFonts w:hint="eastAsia"/>
        </w:rPr>
        <w:t>어떠한가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무엇을 입고 무엇을 먹고 어디서 사는가?</w:t>
      </w:r>
    </w:p>
    <w:p w14:paraId="6C1DA854" w14:textId="54A76D2A" w:rsidR="00C27C24" w:rsidRDefault="00AC4A96" w:rsidP="00BC1AA2">
      <w:pPr>
        <w:pStyle w:val="a"/>
        <w:numPr>
          <w:ilvl w:val="0"/>
          <w:numId w:val="0"/>
        </w:numPr>
        <w:ind w:left="403" w:hanging="403"/>
        <w:rPr>
          <w:bCs/>
          <w:color w:val="000000" w:themeColor="text1"/>
          <w:szCs w:val="32"/>
        </w:rPr>
      </w:pPr>
      <w:r>
        <w:rPr>
          <w:rFonts w:hint="eastAsia"/>
        </w:rPr>
        <w:t>사람들은 어떤 직업을 가지고 있는가?</w:t>
      </w:r>
      <w:r w:rsidR="00C27C24">
        <w:br w:type="page"/>
      </w:r>
    </w:p>
    <w:p w14:paraId="5F245E7E" w14:textId="77777777" w:rsidR="00A7555F" w:rsidRDefault="00A7555F" w:rsidP="00A7555F">
      <w:pPr>
        <w:pStyle w:val="2"/>
      </w:pPr>
      <w:r>
        <w:rPr>
          <w:rFonts w:hint="eastAsia"/>
        </w:rPr>
        <w:lastRenderedPageBreak/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사회 통념</w:t>
      </w:r>
    </w:p>
    <w:p w14:paraId="1149E9B6" w14:textId="77777777" w:rsidR="00A7555F" w:rsidRDefault="00A7555F" w:rsidP="00A7555F">
      <w:pPr>
        <w:pStyle w:val="a"/>
      </w:pPr>
      <w:r w:rsidRPr="00F0146E">
        <w:t>이</w:t>
      </w:r>
      <w:r w:rsidRPr="00F0146E">
        <w:rPr>
          <w:rFonts w:hint="eastAsia"/>
        </w:rPr>
        <w:t xml:space="preserve"> </w:t>
      </w:r>
      <w:r w:rsidRPr="00F0146E">
        <w:t>세계에서</w:t>
      </w:r>
      <w:r w:rsidRPr="00F0146E">
        <w:rPr>
          <w:rFonts w:hint="eastAsia"/>
        </w:rPr>
        <w:t xml:space="preserve"> </w:t>
      </w:r>
      <w:r w:rsidRPr="00F0146E">
        <w:t>이상적인</w:t>
      </w:r>
      <w:r w:rsidRPr="00F0146E">
        <w:rPr>
          <w:rFonts w:hint="eastAsia"/>
        </w:rPr>
        <w:t xml:space="preserve"> </w:t>
      </w:r>
      <w:proofErr w:type="spellStart"/>
      <w:proofErr w:type="gramStart"/>
      <w:r w:rsidRPr="00F0146E">
        <w:t>남성상</w:t>
      </w:r>
      <w:proofErr w:type="spellEnd"/>
      <w:r w:rsidRPr="00F0146E">
        <w:rPr>
          <w:rFonts w:hint="eastAsia"/>
        </w:rPr>
        <w:t xml:space="preserve"> </w:t>
      </w:r>
      <w:r w:rsidRPr="00F0146E">
        <w:t>/</w:t>
      </w:r>
      <w:proofErr w:type="gramEnd"/>
      <w:r w:rsidRPr="00F0146E">
        <w:t xml:space="preserve"> 여성상은</w:t>
      </w:r>
      <w:r w:rsidRPr="00F0146E">
        <w:rPr>
          <w:rFonts w:hint="eastAsia"/>
        </w:rPr>
        <w:t>?</w:t>
      </w:r>
    </w:p>
    <w:p w14:paraId="5B979EBE" w14:textId="77777777" w:rsidR="00A7555F" w:rsidRPr="00F0146E" w:rsidRDefault="00A7555F" w:rsidP="00A7555F">
      <w:pPr>
        <w:pStyle w:val="a0"/>
      </w:pPr>
      <w:r>
        <w:rPr>
          <w:rFonts w:hint="eastAsia"/>
        </w:rPr>
        <w:t>예)</w:t>
      </w:r>
      <w:r>
        <w:t xml:space="preserve"> </w:t>
      </w:r>
      <w:proofErr w:type="spellStart"/>
      <w:r>
        <w:rPr>
          <w:rFonts w:hint="eastAsia"/>
        </w:rPr>
        <w:t>슈렉</w:t>
      </w:r>
      <w:proofErr w:type="spellEnd"/>
      <w:r>
        <w:rPr>
          <w:rFonts w:hint="eastAsia"/>
        </w:rPr>
        <w:t xml:space="preserve"> 등의 영화에서 이상적인 남성상을 깨려는 노력을 하기도 했다.</w:t>
      </w:r>
    </w:p>
    <w:p w14:paraId="62B1BEA1" w14:textId="77777777" w:rsidR="00A7555F" w:rsidRPr="00F0146E" w:rsidRDefault="00A7555F" w:rsidP="00A7555F">
      <w:pPr>
        <w:pStyle w:val="a"/>
      </w:pPr>
      <w:r w:rsidRPr="00F0146E">
        <w:t>어떠한</w:t>
      </w:r>
      <w:r w:rsidRPr="00F0146E">
        <w:rPr>
          <w:rFonts w:hint="eastAsia"/>
        </w:rPr>
        <w:t xml:space="preserve"> </w:t>
      </w:r>
      <w:r w:rsidRPr="00F0146E">
        <w:t>사람들이</w:t>
      </w:r>
      <w:r w:rsidRPr="00F0146E">
        <w:rPr>
          <w:rFonts w:hint="eastAsia"/>
        </w:rPr>
        <w:t xml:space="preserve"> </w:t>
      </w:r>
      <w:proofErr w:type="gramStart"/>
      <w:r w:rsidRPr="00F0146E">
        <w:t>존경</w:t>
      </w:r>
      <w:r w:rsidRPr="00F0146E">
        <w:rPr>
          <w:rFonts w:hint="eastAsia"/>
        </w:rPr>
        <w:t xml:space="preserve"> </w:t>
      </w:r>
      <w:r w:rsidRPr="00F0146E">
        <w:t>받고</w:t>
      </w:r>
      <w:proofErr w:type="gramEnd"/>
      <w:r w:rsidRPr="00F0146E">
        <w:rPr>
          <w:rFonts w:hint="eastAsia"/>
        </w:rPr>
        <w:t xml:space="preserve"> </w:t>
      </w:r>
      <w:r w:rsidRPr="00F0146E">
        <w:t>있는가</w:t>
      </w:r>
      <w:r w:rsidRPr="00F0146E">
        <w:rPr>
          <w:rFonts w:hint="eastAsia"/>
        </w:rPr>
        <w:t>?</w:t>
      </w:r>
    </w:p>
    <w:p w14:paraId="57EB1DFF" w14:textId="77777777" w:rsidR="00A7555F" w:rsidRPr="00F0146E" w:rsidRDefault="00A7555F" w:rsidP="00A7555F">
      <w:pPr>
        <w:pStyle w:val="a0"/>
      </w:pPr>
      <w:r w:rsidRPr="00F0146E">
        <w:t>예</w:t>
      </w:r>
      <w:r w:rsidRPr="00F0146E">
        <w:rPr>
          <w:rFonts w:hint="eastAsia"/>
        </w:rPr>
        <w:t>)</w:t>
      </w:r>
      <w:r w:rsidRPr="00F0146E">
        <w:t xml:space="preserve"> 마법사</w:t>
      </w:r>
      <w:r w:rsidRPr="00F0146E">
        <w:rPr>
          <w:rFonts w:hint="eastAsia"/>
        </w:rPr>
        <w:t>,</w:t>
      </w:r>
      <w:r w:rsidRPr="00F0146E">
        <w:t xml:space="preserve"> 부자</w:t>
      </w:r>
      <w:r w:rsidRPr="00F0146E">
        <w:rPr>
          <w:rFonts w:hint="eastAsia"/>
        </w:rPr>
        <w:t>,</w:t>
      </w:r>
      <w:r w:rsidRPr="00F0146E">
        <w:t xml:space="preserve"> 해적</w:t>
      </w:r>
    </w:p>
    <w:p w14:paraId="71EAB4F9" w14:textId="77777777" w:rsidR="00A7555F" w:rsidRPr="00F0146E" w:rsidRDefault="00A7555F" w:rsidP="00A7555F">
      <w:pPr>
        <w:pStyle w:val="a"/>
      </w:pPr>
      <w:r w:rsidRPr="00F0146E">
        <w:t>금기가</w:t>
      </w:r>
      <w:r w:rsidRPr="00F0146E">
        <w:rPr>
          <w:rFonts w:hint="eastAsia"/>
        </w:rPr>
        <w:t xml:space="preserve"> </w:t>
      </w:r>
      <w:r w:rsidRPr="00F0146E">
        <w:t>존재하는가</w:t>
      </w:r>
      <w:r w:rsidRPr="00F0146E">
        <w:rPr>
          <w:rFonts w:hint="eastAsia"/>
        </w:rPr>
        <w:t>?</w:t>
      </w:r>
      <w:r w:rsidRPr="00F0146E">
        <w:t xml:space="preserve"> 존재한다면</w:t>
      </w:r>
      <w:r w:rsidRPr="00F0146E">
        <w:rPr>
          <w:rFonts w:hint="eastAsia"/>
        </w:rPr>
        <w:t xml:space="preserve"> </w:t>
      </w:r>
      <w:r w:rsidRPr="00F0146E">
        <w:t>어떤</w:t>
      </w:r>
      <w:r w:rsidRPr="00F0146E">
        <w:rPr>
          <w:rFonts w:hint="eastAsia"/>
        </w:rPr>
        <w:t xml:space="preserve"> </w:t>
      </w:r>
      <w:r w:rsidRPr="00F0146E">
        <w:t>것인가</w:t>
      </w:r>
      <w:r w:rsidRPr="00F0146E">
        <w:rPr>
          <w:rFonts w:hint="eastAsia"/>
        </w:rPr>
        <w:t>?</w:t>
      </w:r>
    </w:p>
    <w:p w14:paraId="542D9F87" w14:textId="754DED9C" w:rsidR="00A7555F" w:rsidRDefault="00A7555F" w:rsidP="00A7555F">
      <w:pPr>
        <w:pStyle w:val="a0"/>
        <w:widowControl/>
        <w:wordWrap/>
        <w:autoSpaceDE/>
        <w:autoSpaceDN/>
      </w:pPr>
      <w:r w:rsidRPr="00F0146E">
        <w:t>예</w:t>
      </w:r>
      <w:r w:rsidRPr="00F0146E">
        <w:rPr>
          <w:rFonts w:hint="eastAsia"/>
        </w:rPr>
        <w:t>)</w:t>
      </w:r>
      <w:r w:rsidRPr="00F0146E">
        <w:t xml:space="preserve"> </w:t>
      </w:r>
      <w:r>
        <w:rPr>
          <w:rFonts w:hint="eastAsia"/>
        </w:rPr>
        <w:t>마을</w:t>
      </w:r>
      <w:r w:rsidRPr="00F0146E">
        <w:t>에서</w:t>
      </w:r>
      <w:r w:rsidRPr="00F0146E">
        <w:rPr>
          <w:rFonts w:hint="eastAsia"/>
        </w:rPr>
        <w:t xml:space="preserve"> </w:t>
      </w:r>
      <w:r w:rsidRPr="00F0146E">
        <w:t>죄를</w:t>
      </w:r>
      <w:r w:rsidRPr="00F0146E">
        <w:rPr>
          <w:rFonts w:hint="eastAsia"/>
        </w:rPr>
        <w:t xml:space="preserve"> </w:t>
      </w:r>
      <w:r w:rsidRPr="00F0146E">
        <w:t>지으면</w:t>
      </w:r>
      <w:r w:rsidRPr="00F0146E">
        <w:rPr>
          <w:rFonts w:hint="eastAsia"/>
        </w:rPr>
        <w:t xml:space="preserve"> </w:t>
      </w:r>
      <w:r w:rsidRPr="00F0146E">
        <w:t>감옥에</w:t>
      </w:r>
      <w:r w:rsidRPr="00F0146E">
        <w:rPr>
          <w:rFonts w:hint="eastAsia"/>
        </w:rPr>
        <w:t xml:space="preserve"> </w:t>
      </w:r>
      <w:r w:rsidRPr="00F0146E">
        <w:t>갇힌다, 성지</w:t>
      </w:r>
      <w:r w:rsidRPr="00F0146E">
        <w:rPr>
          <w:rFonts w:hint="eastAsia"/>
        </w:rPr>
        <w:t xml:space="preserve"> </w:t>
      </w:r>
      <w:r w:rsidRPr="00F0146E">
        <w:t>안에서는</w:t>
      </w:r>
      <w:r w:rsidRPr="00F0146E">
        <w:rPr>
          <w:rFonts w:hint="eastAsia"/>
        </w:rPr>
        <w:t xml:space="preserve"> </w:t>
      </w:r>
      <w:r w:rsidRPr="00F0146E">
        <w:t>몬스</w:t>
      </w:r>
      <w:r w:rsidRPr="00F0146E">
        <w:rPr>
          <w:rFonts w:hint="eastAsia"/>
        </w:rPr>
        <w:t xml:space="preserve">터라도 </w:t>
      </w:r>
      <w:r w:rsidRPr="00F0146E">
        <w:t>죽일</w:t>
      </w:r>
      <w:r w:rsidRPr="00F0146E">
        <w:rPr>
          <w:rFonts w:hint="eastAsia"/>
        </w:rPr>
        <w:t xml:space="preserve"> </w:t>
      </w:r>
      <w:r w:rsidRPr="00F0146E">
        <w:t>수</w:t>
      </w:r>
      <w:r w:rsidRPr="00F0146E">
        <w:rPr>
          <w:rFonts w:hint="eastAsia"/>
        </w:rPr>
        <w:t xml:space="preserve"> </w:t>
      </w:r>
      <w:r w:rsidRPr="00F0146E">
        <w:t>없다</w:t>
      </w:r>
      <w:r w:rsidRPr="00F0146E">
        <w:rPr>
          <w:rFonts w:hint="eastAsia"/>
        </w:rPr>
        <w:t xml:space="preserve"> </w:t>
      </w:r>
      <w:r w:rsidRPr="00F0146E">
        <w:t>등</w:t>
      </w:r>
    </w:p>
    <w:p w14:paraId="49A16545" w14:textId="77777777" w:rsidR="00A7555F" w:rsidRDefault="00A7555F" w:rsidP="00A7555F">
      <w:pPr>
        <w:pStyle w:val="a0"/>
        <w:widowControl/>
        <w:numPr>
          <w:ilvl w:val="0"/>
          <w:numId w:val="0"/>
        </w:numPr>
        <w:wordWrap/>
        <w:autoSpaceDE/>
        <w:autoSpaceDN/>
        <w:ind w:left="403" w:hanging="403"/>
      </w:pPr>
    </w:p>
    <w:p w14:paraId="4E044B91" w14:textId="4DAF9765" w:rsidR="00F0146E" w:rsidRDefault="00906CFA" w:rsidP="00906CFA">
      <w:pPr>
        <w:pStyle w:val="2"/>
      </w:pPr>
      <w:r>
        <w:rPr>
          <w:rFonts w:hint="eastAsia"/>
        </w:rPr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세계의 법칙</w:t>
      </w:r>
    </w:p>
    <w:p w14:paraId="644FDEB9" w14:textId="00E650D7" w:rsidR="00906CFA" w:rsidRDefault="00906CFA" w:rsidP="00906CFA">
      <w:pPr>
        <w:pStyle w:val="a"/>
      </w:pPr>
      <w:r>
        <w:rPr>
          <w:rFonts w:hint="eastAsia"/>
        </w:rPr>
        <w:t>현대 세계와 같은 법칙으로 성립되는 세계인가?</w:t>
      </w:r>
      <w:r>
        <w:t xml:space="preserve"> </w:t>
      </w:r>
      <w:r>
        <w:rPr>
          <w:rFonts w:hint="eastAsia"/>
        </w:rPr>
        <w:t>그렇지 않은 경우 어떤 세계인가?</w:t>
      </w:r>
    </w:p>
    <w:p w14:paraId="5A160732" w14:textId="64AF4FBD" w:rsidR="00C27C24" w:rsidRDefault="00906CFA" w:rsidP="00C27C24">
      <w:pPr>
        <w:pStyle w:val="a0"/>
        <w:widowControl/>
        <w:wordWrap/>
        <w:autoSpaceDE/>
        <w:autoSpaceDN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마법과 서양 중세 형태의 무기를 다루는 전사들의 세계,</w:t>
      </w:r>
      <w:r>
        <w:t xml:space="preserve"> </w:t>
      </w:r>
      <w:r>
        <w:rPr>
          <w:rFonts w:hint="eastAsia"/>
        </w:rPr>
        <w:t>지구인 외에 다른 지적 생명체들이 공존하는 우주 식민지 등</w:t>
      </w:r>
    </w:p>
    <w:p w14:paraId="3492F3E1" w14:textId="7D9CBDFD" w:rsidR="00C27C24" w:rsidRDefault="00C27C24" w:rsidP="00C27C24">
      <w:pPr>
        <w:pStyle w:val="a0"/>
        <w:widowControl/>
        <w:numPr>
          <w:ilvl w:val="0"/>
          <w:numId w:val="0"/>
        </w:numPr>
        <w:wordWrap/>
        <w:autoSpaceDE/>
        <w:autoSpaceDN/>
      </w:pPr>
    </w:p>
    <w:p w14:paraId="01317CF0" w14:textId="2AF1CECA" w:rsidR="00C27C24" w:rsidRDefault="00C27C24" w:rsidP="00C27C24">
      <w:pPr>
        <w:pStyle w:val="2"/>
      </w:pPr>
      <w:r>
        <w:rPr>
          <w:rFonts w:hint="eastAsia"/>
        </w:rPr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언어</w:t>
      </w:r>
    </w:p>
    <w:p w14:paraId="1996D8C0" w14:textId="16A0D8A9" w:rsidR="00C27C24" w:rsidRDefault="00C27C24" w:rsidP="00C27C24">
      <w:pPr>
        <w:pStyle w:val="a"/>
      </w:pPr>
      <w:r>
        <w:rPr>
          <w:rFonts w:hint="eastAsia"/>
        </w:rPr>
        <w:t>주요 언어는 무엇인가?</w:t>
      </w:r>
    </w:p>
    <w:p w14:paraId="33A495A6" w14:textId="6EECD0F3" w:rsidR="00C27C24" w:rsidRDefault="00C27C24" w:rsidP="00C27C24">
      <w:pPr>
        <w:pStyle w:val="a"/>
      </w:pPr>
      <w:r>
        <w:rPr>
          <w:rFonts w:hint="eastAsia"/>
        </w:rPr>
        <w:t>각 언어의 특징은?</w:t>
      </w:r>
    </w:p>
    <w:p w14:paraId="0E18FFA7" w14:textId="588FA5F3" w:rsidR="00C27C24" w:rsidRDefault="00C27C24" w:rsidP="00C27C24">
      <w:pPr>
        <w:pStyle w:val="a0"/>
      </w:pPr>
      <w:r w:rsidRPr="00C27C24">
        <w:t>예</w:t>
      </w:r>
      <w:r w:rsidRPr="00C27C24">
        <w:rPr>
          <w:rFonts w:hint="eastAsia"/>
        </w:rPr>
        <w:t>)</w:t>
      </w:r>
      <w:r w:rsidRPr="00C27C24">
        <w:t xml:space="preserve"> 제국의</w:t>
      </w:r>
      <w:r w:rsidRPr="00C27C24">
        <w:rPr>
          <w:rFonts w:hint="eastAsia"/>
        </w:rPr>
        <w:t xml:space="preserve"> </w:t>
      </w:r>
      <w:r w:rsidRPr="00C27C24">
        <w:t>사람</w:t>
      </w:r>
      <w:r w:rsidRPr="00C27C24">
        <w:rPr>
          <w:rFonts w:hint="eastAsia"/>
        </w:rPr>
        <w:t xml:space="preserve"> </w:t>
      </w:r>
      <w:r w:rsidRPr="00C27C24">
        <w:t>이름은</w:t>
      </w:r>
      <w:r w:rsidRPr="00C27C24">
        <w:rPr>
          <w:rFonts w:hint="eastAsia"/>
        </w:rPr>
        <w:t xml:space="preserve"> </w:t>
      </w:r>
      <w:r w:rsidRPr="00C27C24">
        <w:t>라틴어</w:t>
      </w:r>
      <w:r w:rsidRPr="00C27C24">
        <w:rPr>
          <w:rFonts w:hint="eastAsia"/>
        </w:rPr>
        <w:t xml:space="preserve"> </w:t>
      </w:r>
      <w:r w:rsidRPr="00C27C24">
        <w:t>풍</w:t>
      </w:r>
      <w:r w:rsidRPr="00C27C24">
        <w:rPr>
          <w:rFonts w:hint="eastAsia"/>
        </w:rPr>
        <w:t>,</w:t>
      </w:r>
      <w:r w:rsidRPr="00C27C24">
        <w:t xml:space="preserve"> 마법</w:t>
      </w:r>
      <w:r w:rsidRPr="00C27C24">
        <w:rPr>
          <w:rFonts w:hint="eastAsia"/>
        </w:rPr>
        <w:t xml:space="preserve"> </w:t>
      </w:r>
      <w:r w:rsidRPr="00C27C24">
        <w:t>이름은</w:t>
      </w:r>
      <w:r w:rsidRPr="00C27C24">
        <w:rPr>
          <w:rFonts w:hint="eastAsia"/>
        </w:rPr>
        <w:t xml:space="preserve"> </w:t>
      </w:r>
      <w:proofErr w:type="spellStart"/>
      <w:r w:rsidRPr="00C27C24">
        <w:t>켈트어</w:t>
      </w:r>
      <w:proofErr w:type="spellEnd"/>
      <w:r w:rsidRPr="00C27C24">
        <w:rPr>
          <w:rFonts w:hint="eastAsia"/>
        </w:rPr>
        <w:t xml:space="preserve"> </w:t>
      </w:r>
      <w:r w:rsidRPr="00C27C24">
        <w:t>등</w:t>
      </w:r>
    </w:p>
    <w:p w14:paraId="19DE351E" w14:textId="7CA89191" w:rsidR="00C27C24" w:rsidRDefault="00C27C24" w:rsidP="00C27C24">
      <w:pPr>
        <w:pStyle w:val="a0"/>
        <w:numPr>
          <w:ilvl w:val="0"/>
          <w:numId w:val="0"/>
        </w:numPr>
        <w:ind w:left="403" w:hanging="403"/>
      </w:pPr>
    </w:p>
    <w:p w14:paraId="0BEB2000" w14:textId="4EC00D20" w:rsidR="00C27C24" w:rsidRDefault="00C27C24" w:rsidP="00C27C24">
      <w:pPr>
        <w:pStyle w:val="2"/>
      </w:pPr>
      <w:r>
        <w:rPr>
          <w:rFonts w:hint="eastAsia"/>
        </w:rPr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이동</w:t>
      </w:r>
      <w:r>
        <w:t xml:space="preserve">, </w:t>
      </w:r>
      <w:r>
        <w:rPr>
          <w:rFonts w:hint="eastAsia"/>
        </w:rPr>
        <w:t>통신 수단</w:t>
      </w:r>
    </w:p>
    <w:p w14:paraId="38C4758B" w14:textId="348CB295" w:rsidR="00C27C24" w:rsidRDefault="00C27C24" w:rsidP="00C27C24">
      <w:pPr>
        <w:pStyle w:val="a"/>
      </w:pPr>
      <w:r>
        <w:rPr>
          <w:rFonts w:hint="eastAsia"/>
        </w:rPr>
        <w:t>주요한 이동 수단은?</w:t>
      </w:r>
    </w:p>
    <w:p w14:paraId="14ABDEDD" w14:textId="3FC75024" w:rsidR="00C27C24" w:rsidRDefault="00C27C24" w:rsidP="00C27C24">
      <w:pPr>
        <w:pStyle w:val="a"/>
      </w:pPr>
      <w:r>
        <w:rPr>
          <w:rFonts w:hint="eastAsia"/>
        </w:rPr>
        <w:t>주요한 통신 수단은?</w:t>
      </w:r>
    </w:p>
    <w:p w14:paraId="5C5A45C6" w14:textId="1FC9BFB9" w:rsidR="00C27C24" w:rsidRPr="00C27C24" w:rsidRDefault="00C27C24" w:rsidP="00C27C24">
      <w:pPr>
        <w:pStyle w:val="a"/>
      </w:pPr>
      <w:r w:rsidRPr="007E08A0">
        <w:rPr>
          <w:rFonts w:hint="eastAsia"/>
          <w:color w:val="FF0000"/>
        </w:rPr>
        <w:t>시대,</w:t>
      </w:r>
      <w:r w:rsidRPr="007E08A0">
        <w:rPr>
          <w:color w:val="FF0000"/>
        </w:rPr>
        <w:t xml:space="preserve"> </w:t>
      </w:r>
      <w:r w:rsidRPr="007E08A0">
        <w:rPr>
          <w:rFonts w:hint="eastAsia"/>
          <w:color w:val="FF0000"/>
        </w:rPr>
        <w:t>장르</w:t>
      </w:r>
      <w:r>
        <w:rPr>
          <w:rFonts w:hint="eastAsia"/>
        </w:rPr>
        <w:t>에 부합하는 이동,</w:t>
      </w:r>
      <w:r>
        <w:t xml:space="preserve"> </w:t>
      </w:r>
      <w:r>
        <w:rPr>
          <w:rFonts w:hint="eastAsia"/>
        </w:rPr>
        <w:t>통신 수단이 등장해야 함</w:t>
      </w:r>
    </w:p>
    <w:p w14:paraId="11152EE2" w14:textId="74B45F40" w:rsidR="00C27C24" w:rsidRDefault="00C27C24" w:rsidP="00BC1AA2">
      <w:pPr>
        <w:pStyle w:val="a"/>
        <w:numPr>
          <w:ilvl w:val="0"/>
          <w:numId w:val="0"/>
        </w:numPr>
      </w:pPr>
    </w:p>
    <w:p w14:paraId="3FCB0329" w14:textId="77777777" w:rsidR="00291FB4" w:rsidRDefault="00291FB4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453E6D3F" w14:textId="77777777" w:rsidR="00A7555F" w:rsidRDefault="00A7555F" w:rsidP="00A7555F">
      <w:pPr>
        <w:pStyle w:val="2"/>
      </w:pPr>
      <w:r>
        <w:rPr>
          <w:rFonts w:hint="eastAsia"/>
        </w:rPr>
        <w:lastRenderedPageBreak/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사회적인 갈등</w:t>
      </w:r>
    </w:p>
    <w:p w14:paraId="06F1F44A" w14:textId="77777777" w:rsidR="00A7555F" w:rsidRDefault="00A7555F" w:rsidP="00A7555F">
      <w:pPr>
        <w:pStyle w:val="a"/>
      </w:pPr>
      <w:r>
        <w:rPr>
          <w:rFonts w:hint="eastAsia"/>
        </w:rPr>
        <w:t>평화로운 가?</w:t>
      </w:r>
      <w:r>
        <w:t xml:space="preserve"> </w:t>
      </w:r>
      <w:r>
        <w:rPr>
          <w:rFonts w:hint="eastAsia"/>
        </w:rPr>
        <w:t>불안정한 가?</w:t>
      </w:r>
    </w:p>
    <w:p w14:paraId="0B356BAA" w14:textId="77777777" w:rsidR="00A7555F" w:rsidRDefault="00A7555F" w:rsidP="00A7555F">
      <w:pPr>
        <w:pStyle w:val="7"/>
        <w:ind w:left="400"/>
      </w:pPr>
      <w:r>
        <w:rPr>
          <w:rFonts w:hint="eastAsia"/>
        </w:rPr>
        <w:t>평가하는 기준은 세계관 내 설정에 비교한다.</w:t>
      </w:r>
    </w:p>
    <w:p w14:paraId="1B7015C1" w14:textId="77777777" w:rsidR="00A7555F" w:rsidRDefault="00A7555F" w:rsidP="00A7555F">
      <w:pPr>
        <w:pStyle w:val="a"/>
      </w:pPr>
      <w:r>
        <w:rPr>
          <w:rFonts w:hint="eastAsia"/>
        </w:rPr>
        <w:t>눈에 띄는 혹은 잠재되어 있는 불안요소는?</w:t>
      </w:r>
    </w:p>
    <w:p w14:paraId="35FF3B0C" w14:textId="77777777" w:rsidR="00A7555F" w:rsidRDefault="00A7555F" w:rsidP="00A7555F">
      <w:pPr>
        <w:pStyle w:val="a"/>
      </w:pPr>
      <w:r>
        <w:rPr>
          <w:rFonts w:hint="eastAsia"/>
        </w:rPr>
        <w:t>주요 갈등의 원인은?</w:t>
      </w:r>
    </w:p>
    <w:p w14:paraId="1B88FC1A" w14:textId="77777777" w:rsidR="00A7555F" w:rsidRDefault="00A7555F" w:rsidP="00A7555F">
      <w:pPr>
        <w:pStyle w:val="a"/>
      </w:pPr>
      <w:r>
        <w:rPr>
          <w:rFonts w:hint="eastAsia"/>
        </w:rPr>
        <w:t>주요 갈등은 어떤 형태로 해당 세계의 생활에 영향을 미치는 가?</w:t>
      </w:r>
    </w:p>
    <w:p w14:paraId="713C2285" w14:textId="77777777" w:rsidR="00A7555F" w:rsidRDefault="00A7555F" w:rsidP="00A7555F">
      <w:pPr>
        <w:pStyle w:val="a0"/>
        <w:numPr>
          <w:ilvl w:val="0"/>
          <w:numId w:val="0"/>
        </w:numPr>
        <w:ind w:left="403" w:hanging="403"/>
      </w:pPr>
    </w:p>
    <w:p w14:paraId="2B05478C" w14:textId="77777777" w:rsidR="00A7555F" w:rsidRDefault="00A7555F" w:rsidP="00A7555F">
      <w:pPr>
        <w:pStyle w:val="2"/>
      </w:pPr>
      <w:r>
        <w:rPr>
          <w:rFonts w:hint="eastAsia"/>
        </w:rPr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물리적인 갈등</w:t>
      </w:r>
    </w:p>
    <w:p w14:paraId="049689D3" w14:textId="77777777" w:rsidR="00A7555F" w:rsidRDefault="00A7555F" w:rsidP="00A7555F">
      <w:pPr>
        <w:pStyle w:val="a"/>
      </w:pPr>
      <w:r>
        <w:rPr>
          <w:rFonts w:hint="eastAsia"/>
        </w:rPr>
        <w:t>대결 혹은 전투,</w:t>
      </w:r>
      <w:r>
        <w:t xml:space="preserve"> </w:t>
      </w:r>
      <w:r>
        <w:rPr>
          <w:rFonts w:hint="eastAsia"/>
        </w:rPr>
        <w:t>전쟁은 어떤 형태로 이루어지는가?</w:t>
      </w:r>
    </w:p>
    <w:p w14:paraId="1E320D77" w14:textId="013B4F59" w:rsidR="00A7555F" w:rsidRDefault="00A7555F" w:rsidP="00A7555F">
      <w:pPr>
        <w:pStyle w:val="a"/>
      </w:pPr>
      <w:r>
        <w:rPr>
          <w:rFonts w:hint="eastAsia"/>
        </w:rPr>
        <w:t>해당 물리적 갈등의 주요 구성원,</w:t>
      </w:r>
      <w:r>
        <w:t xml:space="preserve"> </w:t>
      </w:r>
      <w:r>
        <w:rPr>
          <w:rFonts w:hint="eastAsia"/>
        </w:rPr>
        <w:t>무기 탈 것,</w:t>
      </w:r>
      <w:r>
        <w:t xml:space="preserve"> </w:t>
      </w:r>
      <w:r>
        <w:rPr>
          <w:rFonts w:hint="eastAsia"/>
        </w:rPr>
        <w:t>특수 기기 등은?</w:t>
      </w:r>
    </w:p>
    <w:p w14:paraId="5B5FB6E3" w14:textId="77777777" w:rsidR="00A7555F" w:rsidRPr="00D00283" w:rsidRDefault="00A7555F" w:rsidP="00A7555F">
      <w:pPr>
        <w:pStyle w:val="a"/>
        <w:numPr>
          <w:ilvl w:val="0"/>
          <w:numId w:val="0"/>
        </w:numPr>
        <w:ind w:left="403" w:hanging="403"/>
      </w:pPr>
    </w:p>
    <w:p w14:paraId="7A8FB9AC" w14:textId="38C06690" w:rsidR="00C27C24" w:rsidRDefault="00C27C24" w:rsidP="00C27C24">
      <w:pPr>
        <w:pStyle w:val="2"/>
      </w:pPr>
      <w:r>
        <w:rPr>
          <w:rFonts w:hint="eastAsia"/>
        </w:rPr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주요 사건</w:t>
      </w:r>
    </w:p>
    <w:p w14:paraId="4C991651" w14:textId="64C0E45C" w:rsidR="00004764" w:rsidRDefault="00004764" w:rsidP="00004764">
      <w:pPr>
        <w:pStyle w:val="a"/>
      </w:pPr>
      <w:r>
        <w:rPr>
          <w:rFonts w:hint="eastAsia"/>
        </w:rPr>
        <w:t>현재 해당 세계 각지에서 일어나고 있는 주요 사건은?</w:t>
      </w:r>
    </w:p>
    <w:p w14:paraId="570585A5" w14:textId="79BD1441" w:rsidR="00004764" w:rsidRDefault="00004764" w:rsidP="00004764">
      <w:pPr>
        <w:pStyle w:val="a"/>
      </w:pPr>
      <w:r>
        <w:rPr>
          <w:rFonts w:hint="eastAsia"/>
        </w:rPr>
        <w:t>해당 사건의 규모는?</w:t>
      </w:r>
      <w:r>
        <w:t xml:space="preserve"> </w:t>
      </w:r>
      <w:r>
        <w:rPr>
          <w:rFonts w:hint="eastAsia"/>
        </w:rPr>
        <w:t>국지적인가?</w:t>
      </w:r>
      <w:r>
        <w:t xml:space="preserve"> </w:t>
      </w:r>
      <w:r>
        <w:rPr>
          <w:rFonts w:hint="eastAsia"/>
        </w:rPr>
        <w:t>전세계적인가?</w:t>
      </w:r>
    </w:p>
    <w:p w14:paraId="65BEEF3B" w14:textId="3C4BCB69" w:rsidR="00004764" w:rsidRDefault="00004764" w:rsidP="00004764">
      <w:pPr>
        <w:pStyle w:val="a"/>
      </w:pPr>
      <w:r>
        <w:rPr>
          <w:rFonts w:hint="eastAsia"/>
        </w:rPr>
        <w:t>현재 세계 안에서 떠돌고 있는 전설,</w:t>
      </w:r>
      <w:r>
        <w:t xml:space="preserve"> </w:t>
      </w:r>
      <w:r>
        <w:rPr>
          <w:rFonts w:hint="eastAsia"/>
        </w:rPr>
        <w:t>소문,</w:t>
      </w:r>
      <w:r>
        <w:t xml:space="preserve"> </w:t>
      </w:r>
      <w:r>
        <w:rPr>
          <w:rFonts w:hint="eastAsia"/>
        </w:rPr>
        <w:t>풍문이 있는가?</w:t>
      </w:r>
    </w:p>
    <w:p w14:paraId="42C741CD" w14:textId="0B251655" w:rsidR="00004764" w:rsidRDefault="00004764" w:rsidP="00004764">
      <w:pPr>
        <w:pStyle w:val="a"/>
      </w:pPr>
      <w:r>
        <w:rPr>
          <w:rFonts w:hint="eastAsia"/>
        </w:rPr>
        <w:t>이외 현재 세계 안에서 화제가 되고 있는 이야기는?</w:t>
      </w:r>
    </w:p>
    <w:p w14:paraId="28D67A32" w14:textId="12B21857" w:rsidR="00004764" w:rsidRPr="00004764" w:rsidRDefault="00004764" w:rsidP="00004764">
      <w:pPr>
        <w:pStyle w:val="a"/>
      </w:pPr>
      <w:r>
        <w:rPr>
          <w:rFonts w:hint="eastAsia"/>
        </w:rPr>
        <w:t>주요 사건에 의해 게임의 기본 흐름이 결정됨</w:t>
      </w:r>
    </w:p>
    <w:p w14:paraId="46B72192" w14:textId="77777777" w:rsidR="00C27C24" w:rsidRPr="00C27C24" w:rsidRDefault="00C27C24" w:rsidP="00C27C24">
      <w:pPr>
        <w:pStyle w:val="a"/>
        <w:numPr>
          <w:ilvl w:val="0"/>
          <w:numId w:val="0"/>
        </w:numPr>
        <w:ind w:left="403" w:hanging="403"/>
      </w:pPr>
    </w:p>
    <w:p w14:paraId="7A65F682" w14:textId="4F854CCB" w:rsidR="00C27C24" w:rsidRDefault="00C27C24" w:rsidP="00291FB4">
      <w:pPr>
        <w:pStyle w:val="2"/>
      </w:pPr>
      <w:r>
        <w:rPr>
          <w:rFonts w:hint="eastAsia"/>
        </w:rPr>
        <w:t xml:space="preserve">세계관 설정 </w:t>
      </w:r>
      <w:proofErr w:type="gramStart"/>
      <w:r>
        <w:rPr>
          <w:rFonts w:hint="eastAsia"/>
        </w:rPr>
        <w:t xml:space="preserve">항목 </w:t>
      </w:r>
      <w:r>
        <w:t>:</w:t>
      </w:r>
      <w:proofErr w:type="gramEnd"/>
      <w:r>
        <w:t xml:space="preserve"> </w:t>
      </w:r>
      <w:r>
        <w:rPr>
          <w:rFonts w:hint="eastAsia"/>
        </w:rPr>
        <w:t>역사</w:t>
      </w:r>
    </w:p>
    <w:p w14:paraId="47DFF537" w14:textId="08DB4F8C" w:rsidR="00291FB4" w:rsidRDefault="00291FB4" w:rsidP="00291FB4">
      <w:pPr>
        <w:pStyle w:val="a"/>
      </w:pPr>
      <w:r>
        <w:rPr>
          <w:rFonts w:hint="eastAsia"/>
        </w:rPr>
        <w:t>해당 세계가 현재의 모습을 갖추기까지의 역사는?</w:t>
      </w:r>
    </w:p>
    <w:p w14:paraId="60877351" w14:textId="0F022C22" w:rsidR="00291FB4" w:rsidRDefault="00291FB4" w:rsidP="00291FB4">
      <w:pPr>
        <w:pStyle w:val="a"/>
      </w:pPr>
      <w:r>
        <w:rPr>
          <w:rFonts w:hint="eastAsia"/>
        </w:rPr>
        <w:t>역사상 현재에 영향을 준 주요 사건은?</w:t>
      </w:r>
    </w:p>
    <w:p w14:paraId="6163CF3E" w14:textId="7898A4D9" w:rsidR="00291FB4" w:rsidRDefault="00291FB4" w:rsidP="00291FB4">
      <w:pPr>
        <w:pStyle w:val="a"/>
      </w:pPr>
      <w:r>
        <w:rPr>
          <w:rFonts w:hint="eastAsia"/>
        </w:rPr>
        <w:t>과거의 사건은 현재에 어떻게 영향을 미치고 있는가?</w:t>
      </w:r>
    </w:p>
    <w:p w14:paraId="12F90E8C" w14:textId="452650B3" w:rsidR="00291FB4" w:rsidRDefault="00291FB4" w:rsidP="00291FB4">
      <w:pPr>
        <w:pStyle w:val="a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멸망에서 세계를 구한 영웅의 이름을 딴 도시와 학교가 있음</w:t>
      </w:r>
    </w:p>
    <w:p w14:paraId="69F2B84B" w14:textId="1F950A36" w:rsidR="00291FB4" w:rsidRDefault="00291FB4" w:rsidP="00291FB4">
      <w:pPr>
        <w:pStyle w:val="a0"/>
        <w:numPr>
          <w:ilvl w:val="0"/>
          <w:numId w:val="0"/>
        </w:numPr>
        <w:ind w:left="403" w:hanging="403"/>
      </w:pPr>
    </w:p>
    <w:p w14:paraId="33B581D9" w14:textId="272E9D1F" w:rsidR="00BC1AA2" w:rsidRDefault="00BC1AA2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color w:val="000000" w:themeColor="text1"/>
        </w:rPr>
      </w:pPr>
      <w:r>
        <w:br w:type="page"/>
      </w:r>
    </w:p>
    <w:p w14:paraId="424E82EE" w14:textId="0A8D0059" w:rsidR="00291FB4" w:rsidRPr="00BC1AA2" w:rsidRDefault="00BC1AA2" w:rsidP="00E5732E">
      <w:pPr>
        <w:pStyle w:val="5"/>
        <w:numPr>
          <w:ilvl w:val="0"/>
          <w:numId w:val="0"/>
        </w:numPr>
        <w:rPr>
          <w:rStyle w:val="a9"/>
          <w:b/>
          <w:bCs w:val="0"/>
        </w:rPr>
      </w:pPr>
      <w:r w:rsidRPr="00BC1AA2">
        <w:rPr>
          <w:rStyle w:val="a9"/>
          <w:rFonts w:hint="eastAsia"/>
          <w:b/>
          <w:bCs w:val="0"/>
        </w:rPr>
        <w:lastRenderedPageBreak/>
        <w:t>2</w:t>
      </w:r>
      <w:r w:rsidRPr="00BC1AA2">
        <w:rPr>
          <w:rStyle w:val="a9"/>
          <w:b/>
          <w:bCs w:val="0"/>
        </w:rPr>
        <w:t>020. 04. 28.</w:t>
      </w:r>
    </w:p>
    <w:p w14:paraId="5E5311E6" w14:textId="756340BD" w:rsidR="00BC1AA2" w:rsidRDefault="00BC1AA2" w:rsidP="00BC1AA2">
      <w:pPr>
        <w:pStyle w:val="1"/>
        <w:ind w:left="200" w:right="200"/>
      </w:pPr>
      <w:r>
        <w:rPr>
          <w:rFonts w:hint="eastAsia"/>
        </w:rPr>
        <w:t>스토리텔링</w:t>
      </w:r>
    </w:p>
    <w:p w14:paraId="05F26ABC" w14:textId="55BB3BD8" w:rsidR="00BC1AA2" w:rsidRDefault="00216A4B" w:rsidP="00086B85">
      <w:pPr>
        <w:pStyle w:val="4"/>
      </w:pPr>
      <w:r>
        <w:t>“</w:t>
      </w:r>
      <w:r w:rsidR="00086B85">
        <w:rPr>
          <w:rFonts w:hint="eastAsia"/>
        </w:rPr>
        <w:t>게임 시나리오 구성하기</w:t>
      </w:r>
      <w:r>
        <w:t>”</w:t>
      </w:r>
    </w:p>
    <w:p w14:paraId="24014036" w14:textId="00087248" w:rsidR="00086B85" w:rsidRDefault="00086B85" w:rsidP="00BC1AA2"/>
    <w:p w14:paraId="5F14E502" w14:textId="499BAE4C" w:rsidR="00086B85" w:rsidRDefault="00086B85" w:rsidP="00086B85">
      <w:pPr>
        <w:pStyle w:val="2"/>
      </w:pPr>
      <w:r>
        <w:rPr>
          <w:rFonts w:hint="eastAsia"/>
        </w:rPr>
        <w:t>게임 시나리오?</w:t>
      </w:r>
    </w:p>
    <w:p w14:paraId="747A7206" w14:textId="425534BD" w:rsidR="00086B85" w:rsidRDefault="00086B85" w:rsidP="00086B85">
      <w:pPr>
        <w:pStyle w:val="a"/>
      </w:pPr>
      <w:r>
        <w:rPr>
          <w:rFonts w:hint="eastAsia"/>
        </w:rPr>
        <w:t>2</w:t>
      </w:r>
      <w:r>
        <w:t>000</w:t>
      </w:r>
      <w:r>
        <w:rPr>
          <w:rFonts w:hint="eastAsia"/>
        </w:rPr>
        <w:t>년 전 암흑신과 창조신의 전쟁으로 인해 어쩌고</w:t>
      </w:r>
      <w:r>
        <w:t>….</w:t>
      </w:r>
    </w:p>
    <w:p w14:paraId="7253AB9E" w14:textId="6130D6AF" w:rsidR="00086B85" w:rsidRDefault="00086B85" w:rsidP="00086B85">
      <w:pPr>
        <w:pStyle w:val="a"/>
      </w:pPr>
      <w:r>
        <w:rPr>
          <w:rFonts w:hint="eastAsia"/>
        </w:rPr>
        <w:t>사람들이 게임 시나리오에 대해 전형적으로 가지는 고정관념</w:t>
      </w:r>
    </w:p>
    <w:p w14:paraId="29A8EF50" w14:textId="3E1303CA" w:rsidR="00086B85" w:rsidRDefault="00086B85" w:rsidP="00086B85">
      <w:pPr>
        <w:pStyle w:val="a"/>
      </w:pPr>
      <w:r>
        <w:rPr>
          <w:rFonts w:hint="eastAsia"/>
        </w:rPr>
        <w:t>시나리오의 역할은 그럴 듯한 이야기로 게임의 겉모습을 포장해 주는 것?</w:t>
      </w:r>
    </w:p>
    <w:p w14:paraId="7A853698" w14:textId="59D51CF0" w:rsidR="00086B85" w:rsidRDefault="00086B85" w:rsidP="00086B85">
      <w:pPr>
        <w:pStyle w:val="a"/>
      </w:pPr>
      <w:r>
        <w:rPr>
          <w:rFonts w:hint="eastAsia"/>
        </w:rPr>
        <w:t>텍스트는 게임 시나리오의 핵심이 아니다</w:t>
      </w:r>
    </w:p>
    <w:p w14:paraId="290F5DB8" w14:textId="4AB549C9" w:rsidR="00086B85" w:rsidRDefault="0044256B" w:rsidP="0044256B">
      <w:pPr>
        <w:pStyle w:val="4"/>
      </w:pPr>
      <w:r>
        <w:t>“</w:t>
      </w:r>
      <w:r>
        <w:rPr>
          <w:rFonts w:hint="eastAsia"/>
        </w:rPr>
        <w:t xml:space="preserve">게임 시나리오는 </w:t>
      </w:r>
      <w:r w:rsidRPr="0044256B">
        <w:rPr>
          <w:rFonts w:hint="eastAsia"/>
        </w:rPr>
        <w:t>플레이</w:t>
      </w:r>
      <w:r>
        <w:rPr>
          <w:rFonts w:hint="eastAsia"/>
        </w:rPr>
        <w:t xml:space="preserve">어에게 게임 속에서 전달해주고 싶은 경험을 유도하는 역할을 </w:t>
      </w:r>
      <w:proofErr w:type="gramStart"/>
      <w:r>
        <w:rPr>
          <w:rFonts w:hint="eastAsia"/>
        </w:rPr>
        <w:t>한다.</w:t>
      </w:r>
      <w:r>
        <w:t>“</w:t>
      </w:r>
      <w:proofErr w:type="gramEnd"/>
    </w:p>
    <w:p w14:paraId="5B530412" w14:textId="1AD0034E" w:rsidR="0044256B" w:rsidRDefault="0044256B" w:rsidP="00086B85">
      <w:pPr>
        <w:pStyle w:val="a"/>
        <w:numPr>
          <w:ilvl w:val="0"/>
          <w:numId w:val="0"/>
        </w:numPr>
        <w:ind w:left="403" w:hanging="403"/>
        <w:rPr>
          <w:color w:val="FF0000"/>
        </w:rPr>
      </w:pPr>
    </w:p>
    <w:p w14:paraId="391C3D67" w14:textId="02C2AAF9" w:rsidR="0044256B" w:rsidRDefault="0044256B" w:rsidP="0044256B">
      <w:pPr>
        <w:pStyle w:val="2"/>
      </w:pPr>
      <w:r w:rsidRPr="0044256B">
        <w:rPr>
          <w:rFonts w:hint="eastAsia"/>
        </w:rPr>
        <w:t>게임</w:t>
      </w:r>
      <w:r>
        <w:rPr>
          <w:rFonts w:hint="eastAsia"/>
        </w:rPr>
        <w:t xml:space="preserve"> 시나</w:t>
      </w:r>
      <w:r w:rsidR="00CC0104">
        <w:rPr>
          <w:rFonts w:hint="eastAsia"/>
        </w:rPr>
        <w:t>리</w:t>
      </w:r>
      <w:r>
        <w:rPr>
          <w:rFonts w:hint="eastAsia"/>
        </w:rPr>
        <w:t>오의 표현 방식 우선순위</w:t>
      </w:r>
    </w:p>
    <w:p w14:paraId="78218859" w14:textId="1FC5C5FE" w:rsidR="0044256B" w:rsidRDefault="0044256B" w:rsidP="0044256B">
      <w:pPr>
        <w:pStyle w:val="5"/>
        <w:numPr>
          <w:ilvl w:val="0"/>
          <w:numId w:val="14"/>
        </w:numPr>
        <w:ind w:left="403" w:hanging="403"/>
      </w:pPr>
      <w:r>
        <w:rPr>
          <w:rFonts w:hint="eastAsia"/>
        </w:rPr>
        <w:t>게임 플레이(P</w:t>
      </w:r>
      <w:r>
        <w:t>lay)</w:t>
      </w:r>
    </w:p>
    <w:p w14:paraId="014951AE" w14:textId="7C50569D" w:rsidR="0044256B" w:rsidRDefault="0044256B" w:rsidP="0044256B">
      <w:pPr>
        <w:pStyle w:val="5"/>
      </w:pPr>
      <w:r>
        <w:t xml:space="preserve">유저가 </w:t>
      </w:r>
      <w:r>
        <w:rPr>
          <w:rFonts w:hint="eastAsia"/>
        </w:rPr>
        <w:t>눈으로 보는 것(</w:t>
      </w:r>
      <w:r>
        <w:t>See)</w:t>
      </w:r>
    </w:p>
    <w:p w14:paraId="3117BAE6" w14:textId="2F3E319A" w:rsidR="0044256B" w:rsidRDefault="0044256B" w:rsidP="0044256B">
      <w:pPr>
        <w:pStyle w:val="5"/>
      </w:pPr>
      <w:r>
        <w:rPr>
          <w:rFonts w:hint="eastAsia"/>
        </w:rPr>
        <w:t>유저가 읽는 것(W</w:t>
      </w:r>
      <w:r>
        <w:t>rite)</w:t>
      </w:r>
    </w:p>
    <w:p w14:paraId="0001A12A" w14:textId="0EB31781" w:rsidR="0044256B" w:rsidRDefault="0044256B" w:rsidP="0044256B">
      <w:pPr>
        <w:pStyle w:val="a"/>
      </w:pPr>
      <w:r>
        <w:t xml:space="preserve">이후 </w:t>
      </w:r>
      <w:r>
        <w:rPr>
          <w:rFonts w:hint="eastAsia"/>
        </w:rPr>
        <w:t>배우게 될 어떤 시나리오에 관련된 이론보다 위의 세가지 우선순위가 가장 중요하다</w:t>
      </w:r>
    </w:p>
    <w:p w14:paraId="07996DAF" w14:textId="2411806F" w:rsidR="003D7A62" w:rsidRDefault="003D7A62" w:rsidP="003D7A62">
      <w:pPr>
        <w:pStyle w:val="a"/>
        <w:numPr>
          <w:ilvl w:val="0"/>
          <w:numId w:val="0"/>
        </w:numPr>
        <w:ind w:left="403" w:hanging="403"/>
      </w:pPr>
    </w:p>
    <w:p w14:paraId="4E78DC18" w14:textId="0D5FE610" w:rsidR="003D7A62" w:rsidRDefault="003D7A62" w:rsidP="003D7A62">
      <w:pPr>
        <w:pStyle w:val="2"/>
      </w:pPr>
      <w:r>
        <w:rPr>
          <w:rFonts w:hint="eastAsia"/>
        </w:rPr>
        <w:t>시나리오 표현의 좋은 예</w:t>
      </w:r>
    </w:p>
    <w:p w14:paraId="61758D78" w14:textId="3DAB6366" w:rsidR="00606CB6" w:rsidRDefault="003D7A62" w:rsidP="00524DF3">
      <w:pPr>
        <w:pStyle w:val="a"/>
      </w:pPr>
      <w:r>
        <w:rPr>
          <w:rFonts w:hint="eastAsia"/>
        </w:rPr>
        <w:t>구슬이 굴러가는 메커니즘을 연출을 통해 이야기로</w:t>
      </w:r>
      <w:r w:rsidR="008D6FEC">
        <w:rPr>
          <w:rFonts w:hint="eastAsia"/>
        </w:rPr>
        <w:t xml:space="preserve"> 구성</w:t>
      </w:r>
      <w:r w:rsidR="00606CB6">
        <w:rPr>
          <w:rFonts w:hint="eastAsia"/>
        </w:rPr>
        <w:t>(</w:t>
      </w:r>
      <w:r w:rsidR="00606CB6">
        <w:t>B</w:t>
      </w:r>
      <w:r w:rsidR="00606CB6">
        <w:rPr>
          <w:rFonts w:hint="eastAsia"/>
        </w:rPr>
        <w:t xml:space="preserve">다마 </w:t>
      </w:r>
      <w:r w:rsidR="00606CB6">
        <w:t>B</w:t>
      </w:r>
      <w:r w:rsidR="00606CB6">
        <w:rPr>
          <w:rFonts w:hint="eastAsia"/>
        </w:rPr>
        <w:t>스케</w:t>
      </w:r>
      <w:r w:rsidR="00606CB6">
        <w:t>)</w:t>
      </w:r>
    </w:p>
    <w:p w14:paraId="4285CA81" w14:textId="4A82213E" w:rsidR="00E825F6" w:rsidRDefault="00606CB6" w:rsidP="00E825F6">
      <w:pPr>
        <w:pStyle w:val="a"/>
      </w:pPr>
      <w:r>
        <w:rPr>
          <w:rFonts w:hint="eastAsia"/>
        </w:rPr>
        <w:t>텍스트</w:t>
      </w:r>
      <w:r>
        <w:t xml:space="preserve">, </w:t>
      </w:r>
      <w:proofErr w:type="spellStart"/>
      <w:r>
        <w:rPr>
          <w:rFonts w:hint="eastAsia"/>
        </w:rPr>
        <w:t>네레이션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동영상 같은 </w:t>
      </w:r>
      <w:proofErr w:type="spellStart"/>
      <w:r>
        <w:rPr>
          <w:rFonts w:hint="eastAsia"/>
        </w:rPr>
        <w:t>일방향적인</w:t>
      </w:r>
      <w:proofErr w:type="spellEnd"/>
      <w:r>
        <w:rPr>
          <w:rFonts w:hint="eastAsia"/>
        </w:rPr>
        <w:t xml:space="preserve"> 전달 방식만이 아닌 게임 플레이 자체를 통해 핵전쟁 이후의 세계를 잘 구성</w:t>
      </w:r>
    </w:p>
    <w:p w14:paraId="7D4230CB" w14:textId="736E9D5E" w:rsidR="00E825F6" w:rsidRDefault="00E825F6" w:rsidP="00E825F6">
      <w:pPr>
        <w:pStyle w:val="a"/>
        <w:numPr>
          <w:ilvl w:val="0"/>
          <w:numId w:val="0"/>
        </w:numPr>
      </w:pPr>
    </w:p>
    <w:p w14:paraId="75981442" w14:textId="53F79873" w:rsidR="00E825F6" w:rsidRDefault="00D3105B" w:rsidP="00D3105B">
      <w:pPr>
        <w:pStyle w:val="2"/>
      </w:pPr>
      <w:r>
        <w:rPr>
          <w:rFonts w:hint="eastAsia"/>
        </w:rPr>
        <w:t>게임 스토리텔링의 목적</w:t>
      </w:r>
    </w:p>
    <w:p w14:paraId="5CA05C27" w14:textId="7BD1FBB3" w:rsidR="00D3105B" w:rsidRDefault="00D3105B" w:rsidP="00D3105B">
      <w:pPr>
        <w:pStyle w:val="a"/>
      </w:pPr>
      <w:r>
        <w:rPr>
          <w:rFonts w:hint="eastAsia"/>
        </w:rPr>
        <w:t xml:space="preserve">몰입이 </w:t>
      </w:r>
      <w:r w:rsidR="00524DF3">
        <w:rPr>
          <w:rFonts w:hint="eastAsia"/>
        </w:rPr>
        <w:t>깨</w:t>
      </w:r>
      <w:r>
        <w:rPr>
          <w:rFonts w:hint="eastAsia"/>
        </w:rPr>
        <w:t>지면 흥이 깨진다</w:t>
      </w:r>
    </w:p>
    <w:p w14:paraId="7C7B3C30" w14:textId="178A24BB" w:rsidR="00D3105B" w:rsidRDefault="00D3105B" w:rsidP="00D3105B">
      <w:pPr>
        <w:pStyle w:val="5"/>
        <w:numPr>
          <w:ilvl w:val="0"/>
          <w:numId w:val="15"/>
        </w:numPr>
        <w:ind w:left="403" w:hanging="403"/>
      </w:pPr>
      <w:r>
        <w:rPr>
          <w:rFonts w:hint="eastAsia"/>
        </w:rPr>
        <w:t>초등학생 두 명이 장난감 칼로 칼싸움을 하고 있다</w:t>
      </w:r>
    </w:p>
    <w:p w14:paraId="29AFDDBF" w14:textId="570431B9" w:rsidR="00D3105B" w:rsidRDefault="00D3105B" w:rsidP="00D3105B">
      <w:pPr>
        <w:pStyle w:val="7"/>
        <w:ind w:left="400"/>
      </w:pPr>
      <w:r>
        <w:rPr>
          <w:rFonts w:hint="eastAsia"/>
        </w:rPr>
        <w:t>나는 스카이 워커다!</w:t>
      </w:r>
    </w:p>
    <w:p w14:paraId="793AC7E1" w14:textId="3A4C7D43" w:rsidR="00D3105B" w:rsidRDefault="00D3105B" w:rsidP="00D3105B">
      <w:pPr>
        <w:pStyle w:val="7"/>
        <w:ind w:left="400"/>
      </w:pPr>
      <w:r>
        <w:rPr>
          <w:rFonts w:hint="eastAsia"/>
        </w:rPr>
        <w:t>나는 카일로 렌이다!</w:t>
      </w:r>
    </w:p>
    <w:p w14:paraId="236E562C" w14:textId="4FF35841" w:rsidR="00D3105B" w:rsidRDefault="00D3105B" w:rsidP="00D3105B">
      <w:pPr>
        <w:pStyle w:val="7"/>
        <w:ind w:left="400"/>
      </w:pPr>
      <w:r>
        <w:rPr>
          <w:rFonts w:hint="eastAsia"/>
        </w:rPr>
        <w:t>너는</w:t>
      </w:r>
      <w:r>
        <w:t>…</w:t>
      </w:r>
      <w:proofErr w:type="spellStart"/>
      <w:r>
        <w:rPr>
          <w:rFonts w:hint="eastAsia"/>
        </w:rPr>
        <w:t>면목초</w:t>
      </w:r>
      <w:proofErr w:type="spellEnd"/>
      <w:r>
        <w:rPr>
          <w:rFonts w:hint="eastAsia"/>
        </w:rPr>
        <w:t xml:space="preserve"> </w:t>
      </w:r>
      <w:r>
        <w:t xml:space="preserve">3-1 </w:t>
      </w:r>
      <w:proofErr w:type="spellStart"/>
      <w:r>
        <w:rPr>
          <w:rFonts w:hint="eastAsia"/>
        </w:rPr>
        <w:t>김개똥이고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너는 </w:t>
      </w:r>
      <w:r>
        <w:t xml:space="preserve">3-3 </w:t>
      </w:r>
      <w:proofErr w:type="spellStart"/>
      <w:r>
        <w:rPr>
          <w:rFonts w:hint="eastAsia"/>
        </w:rPr>
        <w:t>박말똥인데</w:t>
      </w:r>
      <w:proofErr w:type="spellEnd"/>
      <w:r>
        <w:rPr>
          <w:rFonts w:hint="eastAsia"/>
        </w:rPr>
        <w:t>?</w:t>
      </w:r>
    </w:p>
    <w:p w14:paraId="458D9DB0" w14:textId="5EEA39DE" w:rsidR="00D3105B" w:rsidRDefault="00D3105B" w:rsidP="00D3105B">
      <w:pPr>
        <w:pStyle w:val="5"/>
      </w:pPr>
      <w:r>
        <w:rPr>
          <w:rFonts w:hint="eastAsia"/>
        </w:rPr>
        <w:t>연극을 본다.</w:t>
      </w:r>
      <w:r>
        <w:t xml:space="preserve"> </w:t>
      </w:r>
      <w:r>
        <w:rPr>
          <w:rFonts w:hint="eastAsia"/>
        </w:rPr>
        <w:t xml:space="preserve">미친 </w:t>
      </w:r>
      <w:proofErr w:type="spellStart"/>
      <w:r>
        <w:rPr>
          <w:rFonts w:hint="eastAsia"/>
        </w:rPr>
        <w:t>오필리아가</w:t>
      </w:r>
      <w:proofErr w:type="spellEnd"/>
      <w:r>
        <w:rPr>
          <w:rFonts w:hint="eastAsia"/>
        </w:rPr>
        <w:t xml:space="preserve"> 노래를 부르며 호수 속으로 가라 앉고 있다.</w:t>
      </w:r>
      <w:r>
        <w:t xml:space="preserve"> </w:t>
      </w:r>
      <w:r>
        <w:rPr>
          <w:rFonts w:hint="eastAsia"/>
        </w:rPr>
        <w:t>슬픔이 밀려온다.</w:t>
      </w:r>
    </w:p>
    <w:p w14:paraId="085F376B" w14:textId="4F3154BC" w:rsidR="00D3105B" w:rsidRDefault="00D3105B" w:rsidP="00D3105B">
      <w:pPr>
        <w:pStyle w:val="7"/>
        <w:ind w:left="400"/>
      </w:pPr>
      <w:proofErr w:type="spellStart"/>
      <w:r>
        <w:rPr>
          <w:rFonts w:hint="eastAsia"/>
        </w:rPr>
        <w:t>엉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저거 호수 아닌데?</w:t>
      </w:r>
      <w:r>
        <w:t xml:space="preserve"> </w:t>
      </w:r>
      <w:proofErr w:type="spellStart"/>
      <w:r>
        <w:rPr>
          <w:rFonts w:hint="eastAsia"/>
        </w:rPr>
        <w:t>다라이에</w:t>
      </w:r>
      <w:proofErr w:type="spellEnd"/>
      <w:r>
        <w:rPr>
          <w:rFonts w:hint="eastAsia"/>
        </w:rPr>
        <w:t xml:space="preserve"> 물 받은 건데?</w:t>
      </w:r>
      <w:r>
        <w:t xml:space="preserve"> </w:t>
      </w:r>
      <w:r>
        <w:rPr>
          <w:rFonts w:hint="eastAsia"/>
        </w:rPr>
        <w:t>저 여자 머리도 금발이 아니고 머리에 쓴 거 가발인데?</w:t>
      </w:r>
      <w:r>
        <w:t xml:space="preserve"> </w:t>
      </w:r>
      <w:r>
        <w:rPr>
          <w:rFonts w:hint="eastAsia"/>
        </w:rPr>
        <w:t>저 여자 덴마크 공주라면서 왜 한국말을 하고 있냐?</w:t>
      </w:r>
    </w:p>
    <w:p w14:paraId="28AF61F3" w14:textId="5E7B9DFE" w:rsidR="00D3105B" w:rsidRDefault="00D3105B" w:rsidP="00D3105B">
      <w:pPr>
        <w:pStyle w:val="a"/>
      </w:pPr>
      <w:r>
        <w:rPr>
          <w:rFonts w:hint="eastAsia"/>
        </w:rPr>
        <w:t>게임 스토리의 궁극적 목적</w:t>
      </w:r>
    </w:p>
    <w:p w14:paraId="4768FA75" w14:textId="3476FD2E" w:rsidR="00524DF3" w:rsidRDefault="00D3105B" w:rsidP="00D3105B">
      <w:pPr>
        <w:pStyle w:val="7"/>
        <w:ind w:left="400"/>
      </w:pPr>
      <w:r>
        <w:rPr>
          <w:rFonts w:hint="eastAsia"/>
        </w:rPr>
        <w:t>유저가 게임 자체의 설정에 깊이 몰입되도록 하는 것!</w:t>
      </w:r>
      <w:r>
        <w:t xml:space="preserve"> -&gt; </w:t>
      </w:r>
      <w:r>
        <w:rPr>
          <w:rFonts w:hint="eastAsia"/>
        </w:rPr>
        <w:t xml:space="preserve">게임이 줄 수 있는 </w:t>
      </w:r>
      <w:proofErr w:type="spellStart"/>
      <w:r>
        <w:rPr>
          <w:rFonts w:hint="eastAsia"/>
        </w:rPr>
        <w:t>미미크리의</w:t>
      </w:r>
      <w:proofErr w:type="spellEnd"/>
      <w:r>
        <w:rPr>
          <w:rFonts w:hint="eastAsia"/>
        </w:rPr>
        <w:t xml:space="preserve"> 재미를 극대화</w:t>
      </w:r>
    </w:p>
    <w:p w14:paraId="53DB9950" w14:textId="77777777" w:rsidR="00524DF3" w:rsidRDefault="00524DF3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741DC0B6" w14:textId="015E4446" w:rsidR="00D3105B" w:rsidRDefault="00450183" w:rsidP="00450183">
      <w:pPr>
        <w:pStyle w:val="2"/>
      </w:pPr>
      <w:r>
        <w:rPr>
          <w:rFonts w:hint="eastAsia"/>
        </w:rPr>
        <w:lastRenderedPageBreak/>
        <w:t>시나리오 구성</w:t>
      </w:r>
    </w:p>
    <w:p w14:paraId="186DF192" w14:textId="4797D79B" w:rsidR="00450183" w:rsidRDefault="00450183" w:rsidP="00450183">
      <w:pPr>
        <w:pStyle w:val="a"/>
      </w:pPr>
      <w:r>
        <w:rPr>
          <w:rFonts w:hint="eastAsia"/>
        </w:rPr>
        <w:t>구성이란</w:t>
      </w:r>
    </w:p>
    <w:p w14:paraId="09FF4490" w14:textId="40EA544C" w:rsidR="00450183" w:rsidRDefault="00450183" w:rsidP="00450183">
      <w:pPr>
        <w:pStyle w:val="7"/>
        <w:ind w:left="400"/>
      </w:pPr>
      <w:r>
        <w:rPr>
          <w:rFonts w:hint="eastAsia"/>
        </w:rPr>
        <w:t>기-승-전-결,</w:t>
      </w:r>
      <w:r>
        <w:t xml:space="preserve"> </w:t>
      </w:r>
      <w:r>
        <w:rPr>
          <w:rFonts w:hint="eastAsia"/>
        </w:rPr>
        <w:t xml:space="preserve">시작-고조-결말 등 이야기가 어떻게 시작되어 발전되고 </w:t>
      </w:r>
      <w:proofErr w:type="gramStart"/>
      <w:r>
        <w:rPr>
          <w:rFonts w:hint="eastAsia"/>
        </w:rPr>
        <w:t>마무리 되는지</w:t>
      </w:r>
      <w:r w:rsidR="00326D9B">
        <w:rPr>
          <w:rFonts w:hint="eastAsia"/>
        </w:rPr>
        <w:t>에</w:t>
      </w:r>
      <w:proofErr w:type="gramEnd"/>
      <w:r>
        <w:rPr>
          <w:rFonts w:hint="eastAsia"/>
        </w:rPr>
        <w:t xml:space="preserve"> 관한 것</w:t>
      </w:r>
    </w:p>
    <w:p w14:paraId="15A7ABF4" w14:textId="736E9175" w:rsidR="00450183" w:rsidRDefault="00450183" w:rsidP="00450183">
      <w:pPr>
        <w:pStyle w:val="a"/>
      </w:pPr>
      <w:r>
        <w:rPr>
          <w:rFonts w:hint="eastAsia"/>
        </w:rPr>
        <w:t>참고 가능한 시나리오 구성</w:t>
      </w:r>
    </w:p>
    <w:p w14:paraId="73CF32A2" w14:textId="617FFDDB" w:rsidR="00450183" w:rsidRDefault="00450183" w:rsidP="00450183">
      <w:pPr>
        <w:pStyle w:val="7"/>
        <w:ind w:left="400"/>
      </w:pPr>
      <w:r>
        <w:rPr>
          <w:rFonts w:hint="eastAsia"/>
        </w:rPr>
        <w:t>고전 영웅담의 구성</w:t>
      </w:r>
    </w:p>
    <w:p w14:paraId="063A9766" w14:textId="361FCD3A" w:rsidR="00450183" w:rsidRDefault="00450183" w:rsidP="00450183">
      <w:pPr>
        <w:pStyle w:val="7"/>
        <w:ind w:left="400"/>
      </w:pPr>
      <w:r>
        <w:rPr>
          <w:rFonts w:hint="eastAsia"/>
        </w:rPr>
        <w:t xml:space="preserve">조셉 </w:t>
      </w:r>
      <w:proofErr w:type="spellStart"/>
      <w:r>
        <w:rPr>
          <w:rFonts w:hint="eastAsia"/>
        </w:rPr>
        <w:t>캠밸의</w:t>
      </w:r>
      <w:proofErr w:type="spellEnd"/>
      <w:r>
        <w:rPr>
          <w:rFonts w:hint="eastAsia"/>
        </w:rPr>
        <w:t xml:space="preserve"> 영웅의 여정</w:t>
      </w:r>
    </w:p>
    <w:p w14:paraId="7D110255" w14:textId="7ADE6741" w:rsidR="00450183" w:rsidRDefault="00450183" w:rsidP="00450183">
      <w:pPr>
        <w:pStyle w:val="7"/>
        <w:ind w:left="400"/>
      </w:pPr>
      <w:r>
        <w:rPr>
          <w:rFonts w:hint="eastAsia"/>
        </w:rPr>
        <w:t xml:space="preserve">이야기를 이끌어가는 </w:t>
      </w:r>
      <w:r>
        <w:t>8</w:t>
      </w:r>
      <w:r>
        <w:rPr>
          <w:rFonts w:hint="eastAsia"/>
        </w:rPr>
        <w:t>가지 포인트의 구성</w:t>
      </w:r>
    </w:p>
    <w:p w14:paraId="412C297D" w14:textId="304F3D1D" w:rsidR="00450183" w:rsidRDefault="00450183" w:rsidP="00450183">
      <w:pPr>
        <w:pStyle w:val="7"/>
        <w:ind w:left="400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단계의 패턴 구성</w:t>
      </w:r>
    </w:p>
    <w:p w14:paraId="3627A093" w14:textId="4F9593DE" w:rsidR="00450183" w:rsidRDefault="00450183" w:rsidP="00450183">
      <w:pPr>
        <w:pStyle w:val="7"/>
        <w:ind w:left="400"/>
      </w:pPr>
      <w:r>
        <w:rPr>
          <w:rFonts w:hint="eastAsia"/>
        </w:rPr>
        <w:t xml:space="preserve">블라디미르 </w:t>
      </w:r>
      <w:proofErr w:type="spellStart"/>
      <w:r>
        <w:rPr>
          <w:rFonts w:hint="eastAsia"/>
        </w:rPr>
        <w:t>프로프의</w:t>
      </w:r>
      <w:proofErr w:type="spellEnd"/>
      <w:r>
        <w:rPr>
          <w:rFonts w:hint="eastAsia"/>
        </w:rPr>
        <w:t xml:space="preserve"> 러시아 모험담의 구성</w:t>
      </w:r>
    </w:p>
    <w:p w14:paraId="4900093B" w14:textId="385695AC" w:rsidR="00450183" w:rsidRDefault="00D75EB4" w:rsidP="00D75EB4">
      <w:pPr>
        <w:pStyle w:val="a"/>
      </w:pPr>
      <w:r>
        <w:rPr>
          <w:rFonts w:hint="eastAsia"/>
        </w:rPr>
        <w:t xml:space="preserve">시나리오 작성의 </w:t>
      </w:r>
      <w:r>
        <w:t>3</w:t>
      </w:r>
      <w:proofErr w:type="gramStart"/>
      <w:r>
        <w:rPr>
          <w:rFonts w:hint="eastAsia"/>
        </w:rPr>
        <w:t xml:space="preserve">요소 </w:t>
      </w:r>
      <w:r>
        <w:t>:</w:t>
      </w:r>
      <w:proofErr w:type="gramEnd"/>
      <w:r>
        <w:t xml:space="preserve"> </w:t>
      </w:r>
      <w:r>
        <w:rPr>
          <w:rFonts w:hint="eastAsia"/>
        </w:rPr>
        <w:t>인물,</w:t>
      </w:r>
      <w:r>
        <w:t xml:space="preserve"> </w:t>
      </w:r>
      <w:r>
        <w:rPr>
          <w:rFonts w:hint="eastAsia"/>
        </w:rPr>
        <w:t>배경,</w:t>
      </w:r>
      <w:r>
        <w:t xml:space="preserve"> </w:t>
      </w:r>
      <w:r>
        <w:rPr>
          <w:rFonts w:hint="eastAsia"/>
        </w:rPr>
        <w:t>사건</w:t>
      </w:r>
    </w:p>
    <w:p w14:paraId="6CB8C225" w14:textId="06FCFD68" w:rsidR="00D75EB4" w:rsidRDefault="00D75EB4" w:rsidP="00D75EB4">
      <w:pPr>
        <w:pStyle w:val="a"/>
        <w:numPr>
          <w:ilvl w:val="0"/>
          <w:numId w:val="0"/>
        </w:numPr>
        <w:ind w:left="403" w:hanging="403"/>
      </w:pPr>
    </w:p>
    <w:p w14:paraId="32922AEA" w14:textId="3CDDDC47" w:rsidR="00D75EB4" w:rsidRDefault="00D75EB4" w:rsidP="00D75EB4">
      <w:pPr>
        <w:pStyle w:val="2"/>
      </w:pPr>
      <w:r>
        <w:rPr>
          <w:rFonts w:hint="eastAsia"/>
        </w:rPr>
        <w:t>갈등</w:t>
      </w:r>
    </w:p>
    <w:p w14:paraId="26586F1B" w14:textId="634A7D34" w:rsidR="00D75EB4" w:rsidRDefault="00D75EB4" w:rsidP="00D75EB4">
      <w:pPr>
        <w:pStyle w:val="a"/>
      </w:pPr>
      <w:r>
        <w:rPr>
          <w:rFonts w:hint="eastAsia"/>
        </w:rPr>
        <w:t>구성의 핵심이 되는 스토리의 중심 재료</w:t>
      </w:r>
    </w:p>
    <w:p w14:paraId="3BB225DB" w14:textId="770CBE88" w:rsidR="00D75EB4" w:rsidRDefault="00D75EB4" w:rsidP="00D75EB4">
      <w:pPr>
        <w:pStyle w:val="a"/>
      </w:pPr>
      <w:r>
        <w:rPr>
          <w:rFonts w:hint="eastAsia"/>
        </w:rPr>
        <w:t>스토리는 갈등과 함께 생겨나고</w:t>
      </w:r>
    </w:p>
    <w:p w14:paraId="3EF664E9" w14:textId="52DF5E3B" w:rsidR="00D75EB4" w:rsidRDefault="00D75EB4" w:rsidP="00D75EB4">
      <w:pPr>
        <w:pStyle w:val="a"/>
      </w:pPr>
      <w:r>
        <w:rPr>
          <w:rFonts w:hint="eastAsia"/>
        </w:rPr>
        <w:t>갈등을 어떻게 다루느냐가 스토리 구성의 처음이자 끝</w:t>
      </w:r>
    </w:p>
    <w:p w14:paraId="6F6C206A" w14:textId="222484CF" w:rsidR="00D75EB4" w:rsidRDefault="00D75EB4" w:rsidP="00D75EB4">
      <w:pPr>
        <w:pStyle w:val="a"/>
        <w:numPr>
          <w:ilvl w:val="0"/>
          <w:numId w:val="0"/>
        </w:numPr>
      </w:pPr>
    </w:p>
    <w:p w14:paraId="34CCF7AF" w14:textId="0AB88581" w:rsidR="00D75EB4" w:rsidRDefault="00D75EB4" w:rsidP="00D75EB4">
      <w:pPr>
        <w:pStyle w:val="2"/>
      </w:pPr>
      <w:r>
        <w:rPr>
          <w:rFonts w:hint="eastAsia"/>
        </w:rPr>
        <w:t>갈등의 종류</w:t>
      </w:r>
    </w:p>
    <w:p w14:paraId="63E65F42" w14:textId="605CD9AE" w:rsidR="00D75EB4" w:rsidRDefault="00D75EB4" w:rsidP="00D75EB4">
      <w:pPr>
        <w:pStyle w:val="a"/>
      </w:pPr>
      <w:r>
        <w:rPr>
          <w:rFonts w:hint="eastAsia"/>
        </w:rPr>
        <w:t xml:space="preserve">내적 </w:t>
      </w:r>
      <w:proofErr w:type="gramStart"/>
      <w:r>
        <w:rPr>
          <w:rFonts w:hint="eastAsia"/>
        </w:rPr>
        <w:t xml:space="preserve">갈등 </w:t>
      </w:r>
      <w:r>
        <w:t>/</w:t>
      </w:r>
      <w:proofErr w:type="gramEnd"/>
      <w:r>
        <w:t xml:space="preserve"> </w:t>
      </w:r>
      <w:r>
        <w:rPr>
          <w:rFonts w:hint="eastAsia"/>
        </w:rPr>
        <w:t>인물의 심리 안에서 일어나는 갈등</w:t>
      </w:r>
    </w:p>
    <w:p w14:paraId="6517CD23" w14:textId="4EC42DE7" w:rsidR="00D75EB4" w:rsidRDefault="00D75EB4" w:rsidP="00D75EB4">
      <w:pPr>
        <w:pStyle w:val="a"/>
      </w:pPr>
      <w:r>
        <w:rPr>
          <w:rFonts w:hint="eastAsia"/>
        </w:rPr>
        <w:t xml:space="preserve">개인 간 </w:t>
      </w:r>
      <w:proofErr w:type="gramStart"/>
      <w:r>
        <w:rPr>
          <w:rFonts w:hint="eastAsia"/>
        </w:rPr>
        <w:t xml:space="preserve">갈등 </w:t>
      </w:r>
      <w:r>
        <w:t>/</w:t>
      </w:r>
      <w:proofErr w:type="gramEnd"/>
      <w:r>
        <w:t xml:space="preserve"> </w:t>
      </w:r>
      <w:r>
        <w:rPr>
          <w:rFonts w:hint="eastAsia"/>
        </w:rPr>
        <w:t>사람들 간에 발생하는 갈등</w:t>
      </w:r>
    </w:p>
    <w:p w14:paraId="5721CB96" w14:textId="0B0AE934" w:rsidR="00D75EB4" w:rsidRDefault="00D75EB4" w:rsidP="00D75EB4">
      <w:pPr>
        <w:pStyle w:val="a"/>
      </w:pPr>
      <w:r>
        <w:rPr>
          <w:rFonts w:hint="eastAsia"/>
        </w:rPr>
        <w:t xml:space="preserve">외부적 </w:t>
      </w:r>
      <w:proofErr w:type="gramStart"/>
      <w:r>
        <w:rPr>
          <w:rFonts w:hint="eastAsia"/>
        </w:rPr>
        <w:t xml:space="preserve">갈등 </w:t>
      </w:r>
      <w:r>
        <w:t>/</w:t>
      </w:r>
      <w:proofErr w:type="gramEnd"/>
      <w:r>
        <w:t xml:space="preserve"> </w:t>
      </w:r>
      <w:r>
        <w:rPr>
          <w:rFonts w:hint="eastAsia"/>
        </w:rPr>
        <w:t>사회나 물리적 세계와의 갈등</w:t>
      </w:r>
    </w:p>
    <w:p w14:paraId="3CA1282A" w14:textId="01C1FD4E" w:rsidR="00D75EB4" w:rsidRDefault="00D75EB4" w:rsidP="00D75EB4">
      <w:pPr>
        <w:pStyle w:val="a"/>
      </w:pPr>
      <w:r>
        <w:rPr>
          <w:rFonts w:hint="eastAsia"/>
        </w:rPr>
        <w:t xml:space="preserve">대부분의 게임은 </w:t>
      </w:r>
      <w:r w:rsidRPr="00D75EB4">
        <w:rPr>
          <w:rFonts w:hint="eastAsia"/>
          <w:color w:val="FF0000"/>
        </w:rPr>
        <w:t>외부적 갈등</w:t>
      </w:r>
      <w:r>
        <w:rPr>
          <w:rFonts w:hint="eastAsia"/>
        </w:rPr>
        <w:t xml:space="preserve">을 중심으로 </w:t>
      </w:r>
      <w:proofErr w:type="gramStart"/>
      <w:r>
        <w:rPr>
          <w:rFonts w:hint="eastAsia"/>
        </w:rPr>
        <w:t xml:space="preserve">구성 </w:t>
      </w:r>
      <w:r>
        <w:t>/</w:t>
      </w:r>
      <w:proofErr w:type="gramEnd"/>
      <w:r>
        <w:t xml:space="preserve"> </w:t>
      </w:r>
      <w:r>
        <w:rPr>
          <w:rFonts w:hint="eastAsia"/>
        </w:rPr>
        <w:t>직관적이고,</w:t>
      </w:r>
      <w:r>
        <w:t xml:space="preserve"> </w:t>
      </w:r>
      <w:r>
        <w:rPr>
          <w:rFonts w:hint="eastAsia"/>
        </w:rPr>
        <w:t>표현의 자유로움 때문</w:t>
      </w:r>
    </w:p>
    <w:p w14:paraId="7005B932" w14:textId="269EA56E" w:rsidR="00D75EB4" w:rsidRDefault="00D75EB4" w:rsidP="00D75EB4">
      <w:pPr>
        <w:pStyle w:val="a"/>
        <w:numPr>
          <w:ilvl w:val="0"/>
          <w:numId w:val="0"/>
        </w:numPr>
        <w:ind w:left="403" w:hanging="403"/>
      </w:pPr>
    </w:p>
    <w:p w14:paraId="4201924A" w14:textId="37BDFAAE" w:rsidR="00D75EB4" w:rsidRDefault="00D75EB4" w:rsidP="00D75EB4">
      <w:pPr>
        <w:pStyle w:val="2"/>
      </w:pPr>
      <w:r>
        <w:rPr>
          <w:rFonts w:hint="eastAsia"/>
        </w:rPr>
        <w:t xml:space="preserve">갈등의 </w:t>
      </w:r>
      <w:proofErr w:type="gramStart"/>
      <w:r>
        <w:rPr>
          <w:rFonts w:hint="eastAsia"/>
        </w:rPr>
        <w:t xml:space="preserve">가공 </w:t>
      </w:r>
      <w:r>
        <w:t>/</w:t>
      </w:r>
      <w:proofErr w:type="gramEnd"/>
      <w:r>
        <w:t xml:space="preserve"> </w:t>
      </w:r>
      <w:r>
        <w:rPr>
          <w:rFonts w:hint="eastAsia"/>
        </w:rPr>
        <w:t>고여</w:t>
      </w:r>
      <w:r w:rsidR="00CC673F">
        <w:rPr>
          <w:rFonts w:hint="eastAsia"/>
        </w:rPr>
        <w:t xml:space="preserve"> </w:t>
      </w:r>
      <w:r>
        <w:rPr>
          <w:rFonts w:hint="eastAsia"/>
        </w:rPr>
        <w:t>있는 갈등의 체크</w:t>
      </w:r>
    </w:p>
    <w:p w14:paraId="663BF188" w14:textId="0392512D" w:rsidR="00D75EB4" w:rsidRDefault="00D75EB4" w:rsidP="00D75EB4">
      <w:pPr>
        <w:pStyle w:val="a"/>
      </w:pPr>
      <w:r w:rsidRPr="008C29A0">
        <w:rPr>
          <w:rFonts w:hint="eastAsia"/>
          <w:color w:val="FF0000"/>
        </w:rPr>
        <w:t>고여 있는 갈등</w:t>
      </w:r>
      <w:r>
        <w:rPr>
          <w:rFonts w:hint="eastAsia"/>
        </w:rPr>
        <w:t>이란?</w:t>
      </w:r>
    </w:p>
    <w:p w14:paraId="1F40E7E4" w14:textId="36F2388E" w:rsidR="00D75EB4" w:rsidRDefault="00D75EB4" w:rsidP="00D75EB4">
      <w:pPr>
        <w:pStyle w:val="7"/>
        <w:ind w:left="400"/>
      </w:pPr>
      <w:r>
        <w:rPr>
          <w:rFonts w:hint="eastAsia"/>
        </w:rPr>
        <w:t>이야기의 전개를 막는 장애 요소</w:t>
      </w:r>
    </w:p>
    <w:p w14:paraId="057082DF" w14:textId="62B0563C" w:rsidR="00D75EB4" w:rsidRDefault="00D75EB4" w:rsidP="00D75EB4">
      <w:pPr>
        <w:pStyle w:val="7"/>
        <w:ind w:left="400"/>
      </w:pPr>
      <w:r>
        <w:rPr>
          <w:rFonts w:hint="eastAsia"/>
        </w:rPr>
        <w:t>겁쟁이인 주인공이 대마왕과 맞서 싸워야 하는데</w:t>
      </w:r>
      <w:r>
        <w:t>…</w:t>
      </w:r>
      <w:r>
        <w:rPr>
          <w:rFonts w:hint="eastAsia"/>
        </w:rPr>
        <w:t>그냥 몸 사리고 지낼 것 같아!</w:t>
      </w:r>
    </w:p>
    <w:p w14:paraId="21E92F30" w14:textId="09C413CA" w:rsidR="00BC1557" w:rsidRDefault="00BC1557" w:rsidP="00BC1557"/>
    <w:p w14:paraId="4237ED92" w14:textId="44B7EA41" w:rsidR="00BC1557" w:rsidRDefault="00BC1557" w:rsidP="00BC1557">
      <w:pPr>
        <w:pStyle w:val="2"/>
      </w:pPr>
      <w:r>
        <w:rPr>
          <w:rFonts w:hint="eastAsia"/>
        </w:rPr>
        <w:t xml:space="preserve">갈등의 </w:t>
      </w:r>
      <w:proofErr w:type="gramStart"/>
      <w:r>
        <w:rPr>
          <w:rFonts w:hint="eastAsia"/>
        </w:rPr>
        <w:t xml:space="preserve">가공 </w:t>
      </w:r>
      <w:r>
        <w:t>/</w:t>
      </w:r>
      <w:proofErr w:type="gramEnd"/>
      <w:r>
        <w:t xml:space="preserve"> </w:t>
      </w:r>
      <w:r>
        <w:rPr>
          <w:rFonts w:hint="eastAsia"/>
        </w:rPr>
        <w:t>튀는 갈등 체크</w:t>
      </w:r>
    </w:p>
    <w:p w14:paraId="5EA29ACD" w14:textId="2B9E7118" w:rsidR="00BC1557" w:rsidRDefault="00BC1557" w:rsidP="00BC1557">
      <w:pPr>
        <w:pStyle w:val="a"/>
      </w:pPr>
      <w:r w:rsidRPr="00BC1557">
        <w:rPr>
          <w:rFonts w:hint="eastAsia"/>
          <w:color w:val="FF0000"/>
        </w:rPr>
        <w:t>튀는 갈등</w:t>
      </w:r>
      <w:r>
        <w:rPr>
          <w:rFonts w:hint="eastAsia"/>
        </w:rPr>
        <w:t>이란?</w:t>
      </w:r>
    </w:p>
    <w:p w14:paraId="78657058" w14:textId="5C14F945" w:rsidR="00BC1557" w:rsidRDefault="00BC1557" w:rsidP="00BC1557">
      <w:pPr>
        <w:pStyle w:val="7"/>
        <w:ind w:left="400"/>
      </w:pPr>
      <w:r>
        <w:rPr>
          <w:rFonts w:hint="eastAsia"/>
        </w:rPr>
        <w:t>비상식적이고 감정 이입이 안되는 이야기의 전개</w:t>
      </w:r>
    </w:p>
    <w:p w14:paraId="1C4523D3" w14:textId="101AF845" w:rsidR="008C29A0" w:rsidRDefault="00BC1557" w:rsidP="008C29A0">
      <w:pPr>
        <w:pStyle w:val="7"/>
        <w:ind w:left="400"/>
      </w:pPr>
      <w:r>
        <w:rPr>
          <w:rFonts w:hint="eastAsia"/>
        </w:rPr>
        <w:t>겁쟁이인 주인공이 여자 친구의 응원</w:t>
      </w:r>
      <w:r>
        <w:t xml:space="preserve"> </w:t>
      </w:r>
      <w:r>
        <w:rPr>
          <w:rFonts w:hint="eastAsia"/>
        </w:rPr>
        <w:t>때문에 대마왕과 싸우는 용사가 되기로 결심</w:t>
      </w:r>
      <w:r>
        <w:t>…</w:t>
      </w:r>
    </w:p>
    <w:p w14:paraId="6D289299" w14:textId="6ADB267E" w:rsidR="008C29A0" w:rsidRDefault="009C5587" w:rsidP="009C5587">
      <w:pPr>
        <w:pStyle w:val="a"/>
      </w:pPr>
      <w:r>
        <w:rPr>
          <w:rFonts w:hint="eastAsia"/>
        </w:rPr>
        <w:t>극적인 과장까지는 허용,</w:t>
      </w:r>
      <w:r>
        <w:t xml:space="preserve"> </w:t>
      </w:r>
      <w:r>
        <w:rPr>
          <w:rFonts w:hint="eastAsia"/>
        </w:rPr>
        <w:t>그런 과장이 허용되려면 플레이하는 유저를 설득해야만 한다.</w:t>
      </w:r>
    </w:p>
    <w:p w14:paraId="74608FC1" w14:textId="7DE56CF5" w:rsidR="009C5587" w:rsidRDefault="009C5587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52CB58F" w14:textId="028EB127" w:rsidR="009C5587" w:rsidRDefault="009C5587" w:rsidP="009C5587">
      <w:pPr>
        <w:pStyle w:val="2"/>
      </w:pPr>
      <w:r>
        <w:rPr>
          <w:rFonts w:hint="eastAsia"/>
        </w:rPr>
        <w:lastRenderedPageBreak/>
        <w:t xml:space="preserve">갈등의 </w:t>
      </w:r>
      <w:proofErr w:type="gramStart"/>
      <w:r>
        <w:rPr>
          <w:rFonts w:hint="eastAsia"/>
        </w:rPr>
        <w:t xml:space="preserve">가공 </w:t>
      </w:r>
      <w:r>
        <w:t>/</w:t>
      </w:r>
      <w:proofErr w:type="gramEnd"/>
      <w:r>
        <w:t xml:space="preserve"> </w:t>
      </w:r>
      <w:r>
        <w:rPr>
          <w:rFonts w:hint="eastAsia"/>
        </w:rPr>
        <w:t>갈등의 불씨 준비하기</w:t>
      </w:r>
    </w:p>
    <w:p w14:paraId="372ED44D" w14:textId="7E90D89D" w:rsidR="009C5587" w:rsidRDefault="009C5587" w:rsidP="009C5587">
      <w:pPr>
        <w:pStyle w:val="a"/>
      </w:pPr>
      <w:r>
        <w:rPr>
          <w:rFonts w:hint="eastAsia"/>
        </w:rPr>
        <w:t>갈등을 암시하라</w:t>
      </w:r>
    </w:p>
    <w:p w14:paraId="15D2F75F" w14:textId="7245E9C8" w:rsidR="009C5587" w:rsidRDefault="009C5587" w:rsidP="009C5587">
      <w:pPr>
        <w:pStyle w:val="a"/>
      </w:pPr>
      <w:r>
        <w:rPr>
          <w:rFonts w:hint="eastAsia"/>
        </w:rPr>
        <w:t>갈등의 원인을 제공하다</w:t>
      </w:r>
    </w:p>
    <w:p w14:paraId="2D9E3C30" w14:textId="77777777" w:rsidR="009C5587" w:rsidRDefault="009C5587" w:rsidP="009C5587">
      <w:pPr>
        <w:pStyle w:val="7"/>
        <w:ind w:left="400"/>
      </w:pPr>
      <w:r>
        <w:rPr>
          <w:rFonts w:hint="eastAsia"/>
        </w:rPr>
        <w:t xml:space="preserve">겁쟁이인 주인공의 아버지가 다름 아닌 </w:t>
      </w:r>
      <w:r>
        <w:t>30</w:t>
      </w:r>
      <w:r>
        <w:rPr>
          <w:rFonts w:hint="eastAsia"/>
        </w:rPr>
        <w:t>년 전 대마왕을 봉인했던 용사의 파티 일원이었음.</w:t>
      </w:r>
    </w:p>
    <w:p w14:paraId="7F2696D0" w14:textId="2A77D93A" w:rsidR="009C5587" w:rsidRDefault="009C5587" w:rsidP="009C5587">
      <w:pPr>
        <w:pStyle w:val="7"/>
        <w:ind w:left="400"/>
      </w:pPr>
      <w:r>
        <w:rPr>
          <w:rFonts w:hint="eastAsia"/>
        </w:rPr>
        <w:t>봉인에서 풀려난 대마왕의 복수를 위해 주인공의 가족을 노리고 있다.</w:t>
      </w:r>
      <w:r>
        <w:t xml:space="preserve"> </w:t>
      </w:r>
      <w:r>
        <w:rPr>
          <w:rFonts w:hint="eastAsia"/>
        </w:rPr>
        <w:t>주인공은 불가항력에 의해 대마왕과 맞서는 운명을 만나게 되다.</w:t>
      </w:r>
    </w:p>
    <w:p w14:paraId="52D54D1A" w14:textId="5BFBBFC7" w:rsidR="009C5587" w:rsidRDefault="009C5587" w:rsidP="009C5587"/>
    <w:p w14:paraId="640B314D" w14:textId="0A7EB93A" w:rsidR="009C5587" w:rsidRDefault="008F7D10" w:rsidP="008F7D10">
      <w:pPr>
        <w:pStyle w:val="2"/>
      </w:pPr>
      <w:r>
        <w:rPr>
          <w:rFonts w:hint="eastAsia"/>
        </w:rPr>
        <w:t xml:space="preserve">갈등의 </w:t>
      </w:r>
      <w:proofErr w:type="gramStart"/>
      <w:r>
        <w:rPr>
          <w:rFonts w:hint="eastAsia"/>
        </w:rPr>
        <w:t xml:space="preserve">가공 </w:t>
      </w:r>
      <w:r>
        <w:t>/</w:t>
      </w:r>
      <w:proofErr w:type="gramEnd"/>
      <w:r>
        <w:t xml:space="preserve"> </w:t>
      </w:r>
      <w:r>
        <w:rPr>
          <w:rFonts w:hint="eastAsia"/>
        </w:rPr>
        <w:t>공격 포인트 설정</w:t>
      </w:r>
    </w:p>
    <w:p w14:paraId="3A948B63" w14:textId="12B966FA" w:rsidR="008F7D10" w:rsidRDefault="008F7D10" w:rsidP="008F7D10">
      <w:pPr>
        <w:pStyle w:val="a"/>
      </w:pPr>
      <w:r>
        <w:rPr>
          <w:rFonts w:hint="eastAsia"/>
        </w:rPr>
        <w:t>갈등의 양상을 바꾸어 주는 계기</w:t>
      </w:r>
    </w:p>
    <w:p w14:paraId="6DB0463B" w14:textId="27ABDF01" w:rsidR="008F7D10" w:rsidRDefault="008F7D10" w:rsidP="008F7D10">
      <w:pPr>
        <w:pStyle w:val="a"/>
      </w:pPr>
      <w:r>
        <w:rPr>
          <w:rFonts w:hint="eastAsia"/>
        </w:rPr>
        <w:t>속수무책으로 마왕의 졸개들에게 당하던 주인공은 죽음을 맞이하게 된 순간!</w:t>
      </w:r>
      <w:r>
        <w:t xml:space="preserve"> </w:t>
      </w:r>
      <w:r>
        <w:rPr>
          <w:rFonts w:hint="eastAsia"/>
        </w:rPr>
        <w:t>아버지가 준 목걸이에서 서번트가 튀어나와 졸개들을 쓸어버린다</w:t>
      </w:r>
    </w:p>
    <w:p w14:paraId="36FDF1B3" w14:textId="77777777" w:rsidR="008F7D10" w:rsidRDefault="008F7D10" w:rsidP="00597B96">
      <w:pPr>
        <w:pStyle w:val="7"/>
        <w:ind w:left="400"/>
      </w:pPr>
      <w:r>
        <w:rPr>
          <w:rFonts w:hint="eastAsia"/>
        </w:rPr>
        <w:t>악당들의 득세 -</w:t>
      </w:r>
      <w:r>
        <w:t>&gt; (</w:t>
      </w:r>
      <w:r>
        <w:rPr>
          <w:rFonts w:hint="eastAsia"/>
        </w:rPr>
        <w:t>공격포인트</w:t>
      </w:r>
      <w:r>
        <w:t>)</w:t>
      </w:r>
      <w:proofErr w:type="spellStart"/>
      <w:r>
        <w:rPr>
          <w:rFonts w:hint="eastAsia"/>
        </w:rPr>
        <w:t>배트맨의</w:t>
      </w:r>
      <w:proofErr w:type="spellEnd"/>
      <w:r>
        <w:rPr>
          <w:rFonts w:hint="eastAsia"/>
        </w:rPr>
        <w:t xml:space="preserve"> 등장으로 제압되는 악당들 -</w:t>
      </w:r>
      <w:r>
        <w:t>&gt; (</w:t>
      </w:r>
      <w:r>
        <w:rPr>
          <w:rFonts w:hint="eastAsia"/>
        </w:rPr>
        <w:t>공격포인트</w:t>
      </w:r>
      <w:r>
        <w:t>)</w:t>
      </w:r>
      <w:r>
        <w:rPr>
          <w:rFonts w:hint="eastAsia"/>
        </w:rPr>
        <w:t>조커라는 새로운 존재의 등장</w:t>
      </w:r>
    </w:p>
    <w:p w14:paraId="238057BA" w14:textId="77777777" w:rsidR="008F7D10" w:rsidRDefault="008F7D10" w:rsidP="00597B96">
      <w:pPr>
        <w:pStyle w:val="7"/>
        <w:ind w:left="400"/>
      </w:pPr>
      <w:r>
        <w:rPr>
          <w:rFonts w:hint="eastAsia"/>
        </w:rPr>
        <w:t>-</w:t>
      </w:r>
      <w:r>
        <w:t>&gt; (</w:t>
      </w:r>
      <w:r>
        <w:rPr>
          <w:rFonts w:hint="eastAsia"/>
        </w:rPr>
        <w:t>공격포인트</w:t>
      </w:r>
      <w:r>
        <w:t>)</w:t>
      </w:r>
      <w:r>
        <w:rPr>
          <w:rFonts w:hint="eastAsia"/>
        </w:rPr>
        <w:t>배트맨,</w:t>
      </w:r>
      <w:r>
        <w:t xml:space="preserve"> </w:t>
      </w:r>
      <w:r>
        <w:rPr>
          <w:rFonts w:hint="eastAsia"/>
        </w:rPr>
        <w:t xml:space="preserve">하비 </w:t>
      </w:r>
      <w:proofErr w:type="spellStart"/>
      <w:r>
        <w:rPr>
          <w:rFonts w:hint="eastAsia"/>
        </w:rPr>
        <w:t>덴트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고든 서장의 협력 플레이로 조커 검거</w:t>
      </w:r>
    </w:p>
    <w:p w14:paraId="275F7D04" w14:textId="52A8743E" w:rsidR="008F7D10" w:rsidRPr="009C5587" w:rsidRDefault="008F7D10" w:rsidP="00597B96">
      <w:pPr>
        <w:pStyle w:val="7"/>
        <w:ind w:left="400"/>
      </w:pPr>
      <w:r>
        <w:rPr>
          <w:rFonts w:hint="eastAsia"/>
        </w:rPr>
        <w:t>-</w:t>
      </w:r>
      <w:r>
        <w:t>&gt; (</w:t>
      </w:r>
      <w:r>
        <w:rPr>
          <w:rFonts w:hint="eastAsia"/>
        </w:rPr>
        <w:t>공격포인트</w:t>
      </w:r>
      <w:r>
        <w:t>)</w:t>
      </w:r>
      <w:r>
        <w:rPr>
          <w:rFonts w:hint="eastAsia"/>
        </w:rPr>
        <w:t xml:space="preserve">조커의 계략으로 인해 하비 </w:t>
      </w:r>
      <w:proofErr w:type="spellStart"/>
      <w:r>
        <w:rPr>
          <w:rFonts w:hint="eastAsia"/>
        </w:rPr>
        <w:t>덴트의</w:t>
      </w:r>
      <w:proofErr w:type="spellEnd"/>
      <w:r>
        <w:rPr>
          <w:rFonts w:hint="eastAsia"/>
        </w:rPr>
        <w:t xml:space="preserve"> 불행한 사건 발생 등등</w:t>
      </w:r>
    </w:p>
    <w:p w14:paraId="0796F412" w14:textId="15706895" w:rsidR="008F7D10" w:rsidRDefault="008F7D10" w:rsidP="008F7D10">
      <w:pPr>
        <w:pStyle w:val="a"/>
        <w:numPr>
          <w:ilvl w:val="0"/>
          <w:numId w:val="0"/>
        </w:numPr>
      </w:pPr>
    </w:p>
    <w:p w14:paraId="7547A9E1" w14:textId="7B8A20EE" w:rsidR="00597B96" w:rsidRDefault="00A66934" w:rsidP="00597B96">
      <w:pPr>
        <w:pStyle w:val="2"/>
      </w:pPr>
      <w:r>
        <w:rPr>
          <w:rFonts w:hint="eastAsia"/>
        </w:rPr>
        <w:t>구성,</w:t>
      </w:r>
      <w:r>
        <w:t xml:space="preserve"> </w:t>
      </w:r>
      <w:r>
        <w:rPr>
          <w:rFonts w:hint="eastAsia"/>
        </w:rPr>
        <w:t xml:space="preserve">갈등의 </w:t>
      </w:r>
      <w:r w:rsidR="00597B96">
        <w:rPr>
          <w:rFonts w:hint="eastAsia"/>
        </w:rPr>
        <w:t>간단 정리</w:t>
      </w:r>
    </w:p>
    <w:p w14:paraId="16549916" w14:textId="181497BB" w:rsidR="00597B96" w:rsidRDefault="00597B96" w:rsidP="00597B96">
      <w:pPr>
        <w:pStyle w:val="4"/>
      </w:pPr>
      <w:r>
        <w:t>“</w:t>
      </w:r>
      <w:r>
        <w:rPr>
          <w:rFonts w:hint="eastAsia"/>
        </w:rPr>
        <w:t>구성이란?</w:t>
      </w:r>
      <w:r>
        <w:t xml:space="preserve"> </w:t>
      </w:r>
      <w:r>
        <w:rPr>
          <w:rFonts w:hint="eastAsia"/>
        </w:rPr>
        <w:t>원인과 결과라는 실로 사건을 줄줄 꿰는 것</w:t>
      </w:r>
      <w:r>
        <w:t>”</w:t>
      </w:r>
    </w:p>
    <w:p w14:paraId="594D335D" w14:textId="77777777" w:rsidR="00597B96" w:rsidRPr="00597B96" w:rsidRDefault="00597B96" w:rsidP="00597B96">
      <w:pPr>
        <w:pStyle w:val="a"/>
        <w:numPr>
          <w:ilvl w:val="0"/>
          <w:numId w:val="0"/>
        </w:numPr>
        <w:ind w:left="403" w:hanging="403"/>
      </w:pPr>
    </w:p>
    <w:p w14:paraId="374F395C" w14:textId="607DC3C7" w:rsidR="00597B96" w:rsidRDefault="00597B96" w:rsidP="00597B96">
      <w:pPr>
        <w:pStyle w:val="4"/>
      </w:pPr>
      <w:r>
        <w:t>“</w:t>
      </w:r>
      <w:r>
        <w:rPr>
          <w:rFonts w:hint="eastAsia"/>
        </w:rPr>
        <w:t>갈등에는 분명한 답이 없거나,</w:t>
      </w:r>
      <w:r>
        <w:t xml:space="preserve"> </w:t>
      </w:r>
      <w:r>
        <w:rPr>
          <w:rFonts w:hint="eastAsia"/>
        </w:rPr>
        <w:t>양측 모두 합리적인 사정이 있어야 한다</w:t>
      </w:r>
      <w:r>
        <w:t>”</w:t>
      </w:r>
    </w:p>
    <w:p w14:paraId="53CCA646" w14:textId="46B4BCA6" w:rsidR="00597B96" w:rsidRDefault="00597B96" w:rsidP="00597B96">
      <w:pPr>
        <w:pStyle w:val="a"/>
        <w:numPr>
          <w:ilvl w:val="0"/>
          <w:numId w:val="0"/>
        </w:numPr>
        <w:ind w:left="403" w:hanging="403"/>
      </w:pPr>
    </w:p>
    <w:p w14:paraId="1EB61236" w14:textId="25CE4981" w:rsidR="00597B96" w:rsidRDefault="00597B96" w:rsidP="00597B96">
      <w:pPr>
        <w:pStyle w:val="a"/>
      </w:pPr>
      <w:proofErr w:type="spellStart"/>
      <w:r>
        <w:rPr>
          <w:rFonts w:hint="eastAsia"/>
        </w:rPr>
        <w:t>안좋은</w:t>
      </w:r>
      <w:proofErr w:type="spellEnd"/>
      <w:r>
        <w:rPr>
          <w:rFonts w:hint="eastAsia"/>
        </w:rPr>
        <w:t xml:space="preserve"> 예</w:t>
      </w:r>
    </w:p>
    <w:p w14:paraId="75E6AA1C" w14:textId="2AA5A214" w:rsidR="00597B96" w:rsidRDefault="00597B96" w:rsidP="00597B96">
      <w:pPr>
        <w:pStyle w:val="7"/>
        <w:ind w:left="400"/>
      </w:pPr>
      <w:proofErr w:type="spellStart"/>
      <w:r>
        <w:rPr>
          <w:rFonts w:hint="eastAsia"/>
        </w:rPr>
        <w:t>대마왕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너는 왜 지구를 정복하려고 하지?</w:t>
      </w:r>
    </w:p>
    <w:p w14:paraId="2F47A625" w14:textId="54EDA1C2" w:rsidR="00597B96" w:rsidRDefault="00597B96" w:rsidP="00597B96">
      <w:pPr>
        <w:pStyle w:val="7"/>
        <w:ind w:left="400"/>
      </w:pPr>
      <w:r>
        <w:rPr>
          <w:rFonts w:hint="eastAsia"/>
        </w:rPr>
        <w:t>당연한 거 아냐?</w:t>
      </w:r>
      <w:r>
        <w:t xml:space="preserve"> </w:t>
      </w:r>
      <w:r>
        <w:rPr>
          <w:rFonts w:hint="eastAsia"/>
        </w:rPr>
        <w:t xml:space="preserve">나는 </w:t>
      </w:r>
      <w:proofErr w:type="spellStart"/>
      <w:r>
        <w:rPr>
          <w:rFonts w:hint="eastAsia"/>
        </w:rPr>
        <w:t>대마왕이니까</w:t>
      </w:r>
      <w:proofErr w:type="spellEnd"/>
      <w:r>
        <w:t>!</w:t>
      </w:r>
    </w:p>
    <w:p w14:paraId="3B637A7A" w14:textId="725E5C7B" w:rsidR="0070192F" w:rsidRDefault="0070192F" w:rsidP="0070192F"/>
    <w:p w14:paraId="290EC36F" w14:textId="65C891BA" w:rsidR="0070192F" w:rsidRDefault="00A66934" w:rsidP="00A66934">
      <w:pPr>
        <w:pStyle w:val="2"/>
      </w:pPr>
      <w:r>
        <w:rPr>
          <w:rFonts w:hint="eastAsia"/>
        </w:rPr>
        <w:t>플롯</w:t>
      </w:r>
    </w:p>
    <w:p w14:paraId="5A8B685B" w14:textId="763F1B20" w:rsidR="00A66934" w:rsidRDefault="00A66934" w:rsidP="00A66934">
      <w:pPr>
        <w:pStyle w:val="4"/>
      </w:pPr>
      <w:r>
        <w:t>“</w:t>
      </w:r>
      <w:r>
        <w:rPr>
          <w:rFonts w:hint="eastAsia"/>
        </w:rPr>
        <w:t>인간 관계에 의해 이야기가 구축되어지는 사건의 틀</w:t>
      </w:r>
      <w:r>
        <w:t>”</w:t>
      </w:r>
    </w:p>
    <w:p w14:paraId="6E00870B" w14:textId="37E5D448" w:rsidR="00A66934" w:rsidRDefault="00A66934" w:rsidP="00A66934">
      <w:pPr>
        <w:pStyle w:val="a"/>
      </w:pPr>
      <w:r>
        <w:rPr>
          <w:rFonts w:hint="eastAsia"/>
        </w:rPr>
        <w:t xml:space="preserve">앞에서 배운 영웅의 여정 등 각종 구성도 일종의 </w:t>
      </w:r>
      <w:proofErr w:type="gramStart"/>
      <w:r>
        <w:rPr>
          <w:rFonts w:hint="eastAsia"/>
        </w:rPr>
        <w:t>정형화 된</w:t>
      </w:r>
      <w:proofErr w:type="gramEnd"/>
      <w:r>
        <w:rPr>
          <w:rFonts w:hint="eastAsia"/>
        </w:rPr>
        <w:t xml:space="preserve"> 플롯</w:t>
      </w:r>
    </w:p>
    <w:p w14:paraId="070DADB2" w14:textId="599FBC54" w:rsidR="00A66934" w:rsidRDefault="00A66934" w:rsidP="00A66934">
      <w:pPr>
        <w:pStyle w:val="a"/>
      </w:pPr>
      <w:r>
        <w:rPr>
          <w:rFonts w:hint="eastAsia"/>
        </w:rPr>
        <w:t xml:space="preserve">로널드 </w:t>
      </w:r>
      <w:proofErr w:type="spellStart"/>
      <w:r>
        <w:rPr>
          <w:rFonts w:hint="eastAsia"/>
        </w:rPr>
        <w:t>토비아스는</w:t>
      </w:r>
      <w:proofErr w:type="spellEnd"/>
      <w:r>
        <w:rPr>
          <w:rFonts w:hint="eastAsia"/>
        </w:rPr>
        <w:t xml:space="preserve"> 자신의 책</w:t>
      </w:r>
      <w:r>
        <w:t xml:space="preserve"> ‘</w:t>
      </w:r>
      <w:r>
        <w:rPr>
          <w:rFonts w:hint="eastAsia"/>
        </w:rPr>
        <w:t xml:space="preserve">인간의 마음을 사로잡는 </w:t>
      </w:r>
      <w:r>
        <w:t>20</w:t>
      </w:r>
      <w:r>
        <w:rPr>
          <w:rFonts w:hint="eastAsia"/>
        </w:rPr>
        <w:t>가지 플롯</w:t>
      </w:r>
      <w:r>
        <w:t>’</w:t>
      </w:r>
      <w:r>
        <w:rPr>
          <w:rFonts w:hint="eastAsia"/>
        </w:rPr>
        <w:t xml:space="preserve">에서 플롯의 형태를 </w:t>
      </w:r>
      <w:r>
        <w:t>20</w:t>
      </w:r>
      <w:r>
        <w:rPr>
          <w:rFonts w:hint="eastAsia"/>
        </w:rPr>
        <w:t>가지로 구분</w:t>
      </w:r>
    </w:p>
    <w:p w14:paraId="6008C21F" w14:textId="4B0C16C6" w:rsidR="00A66934" w:rsidRDefault="00A66934" w:rsidP="00A66934">
      <w:pPr>
        <w:pStyle w:val="a"/>
        <w:numPr>
          <w:ilvl w:val="0"/>
          <w:numId w:val="0"/>
        </w:numPr>
        <w:ind w:left="403" w:hanging="403"/>
      </w:pPr>
    </w:p>
    <w:tbl>
      <w:tblPr>
        <w:tblStyle w:val="a8"/>
        <w:tblW w:w="0" w:type="auto"/>
        <w:tblInd w:w="403" w:type="dxa"/>
        <w:tblLook w:val="04A0" w:firstRow="1" w:lastRow="0" w:firstColumn="1" w:lastColumn="0" w:noHBand="0" w:noVBand="1"/>
      </w:tblPr>
      <w:tblGrid>
        <w:gridCol w:w="2009"/>
        <w:gridCol w:w="2011"/>
        <w:gridCol w:w="2011"/>
        <w:gridCol w:w="2011"/>
        <w:gridCol w:w="2011"/>
      </w:tblGrid>
      <w:tr w:rsidR="00A66934" w14:paraId="3EC0F587" w14:textId="77777777" w:rsidTr="00A66934">
        <w:tc>
          <w:tcPr>
            <w:tcW w:w="2132" w:type="dxa"/>
          </w:tcPr>
          <w:p w14:paraId="0B2A32BF" w14:textId="1BB49DBA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추구</w:t>
            </w:r>
          </w:p>
        </w:tc>
        <w:tc>
          <w:tcPr>
            <w:tcW w:w="2133" w:type="dxa"/>
          </w:tcPr>
          <w:p w14:paraId="6CE98135" w14:textId="778A1631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모험</w:t>
            </w:r>
          </w:p>
        </w:tc>
        <w:tc>
          <w:tcPr>
            <w:tcW w:w="2133" w:type="dxa"/>
          </w:tcPr>
          <w:p w14:paraId="550EB475" w14:textId="5B40B3BF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추적</w:t>
            </w:r>
          </w:p>
        </w:tc>
        <w:tc>
          <w:tcPr>
            <w:tcW w:w="2133" w:type="dxa"/>
          </w:tcPr>
          <w:p w14:paraId="302DBD0E" w14:textId="79831F75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구출</w:t>
            </w:r>
          </w:p>
        </w:tc>
        <w:tc>
          <w:tcPr>
            <w:tcW w:w="2133" w:type="dxa"/>
          </w:tcPr>
          <w:p w14:paraId="65BA7FAD" w14:textId="5C57E54B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탈출</w:t>
            </w:r>
          </w:p>
        </w:tc>
      </w:tr>
      <w:tr w:rsidR="00A66934" w14:paraId="29C772D7" w14:textId="77777777" w:rsidTr="00A66934">
        <w:tc>
          <w:tcPr>
            <w:tcW w:w="2132" w:type="dxa"/>
          </w:tcPr>
          <w:p w14:paraId="0B98022E" w14:textId="5347919B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복수</w:t>
            </w:r>
          </w:p>
        </w:tc>
        <w:tc>
          <w:tcPr>
            <w:tcW w:w="2133" w:type="dxa"/>
          </w:tcPr>
          <w:p w14:paraId="619852C9" w14:textId="619E9DB6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수수께끼</w:t>
            </w:r>
          </w:p>
        </w:tc>
        <w:tc>
          <w:tcPr>
            <w:tcW w:w="2133" w:type="dxa"/>
          </w:tcPr>
          <w:p w14:paraId="2BACCC14" w14:textId="4592BEB0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라이벌</w:t>
            </w:r>
          </w:p>
        </w:tc>
        <w:tc>
          <w:tcPr>
            <w:tcW w:w="2133" w:type="dxa"/>
          </w:tcPr>
          <w:p w14:paraId="1F1DD3B0" w14:textId="610084E6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희생자</w:t>
            </w:r>
          </w:p>
        </w:tc>
        <w:tc>
          <w:tcPr>
            <w:tcW w:w="2133" w:type="dxa"/>
          </w:tcPr>
          <w:p w14:paraId="564ED829" w14:textId="58B50700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유혹</w:t>
            </w:r>
          </w:p>
        </w:tc>
      </w:tr>
      <w:tr w:rsidR="00A66934" w14:paraId="503E3885" w14:textId="77777777" w:rsidTr="00A66934">
        <w:tc>
          <w:tcPr>
            <w:tcW w:w="2132" w:type="dxa"/>
          </w:tcPr>
          <w:p w14:paraId="638D62B1" w14:textId="2109CB4C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변신</w:t>
            </w:r>
          </w:p>
        </w:tc>
        <w:tc>
          <w:tcPr>
            <w:tcW w:w="2133" w:type="dxa"/>
          </w:tcPr>
          <w:p w14:paraId="4210102B" w14:textId="59612873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변모</w:t>
            </w:r>
          </w:p>
        </w:tc>
        <w:tc>
          <w:tcPr>
            <w:tcW w:w="2133" w:type="dxa"/>
          </w:tcPr>
          <w:p w14:paraId="7D4922BA" w14:textId="49659BC3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성숙</w:t>
            </w:r>
          </w:p>
        </w:tc>
        <w:tc>
          <w:tcPr>
            <w:tcW w:w="2133" w:type="dxa"/>
          </w:tcPr>
          <w:p w14:paraId="79C622FE" w14:textId="777625CE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사랑</w:t>
            </w:r>
          </w:p>
        </w:tc>
        <w:tc>
          <w:tcPr>
            <w:tcW w:w="2133" w:type="dxa"/>
          </w:tcPr>
          <w:p w14:paraId="413959FE" w14:textId="765BF6AE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금지된 사랑</w:t>
            </w:r>
          </w:p>
        </w:tc>
      </w:tr>
      <w:tr w:rsidR="00A66934" w14:paraId="2F6A04B1" w14:textId="77777777" w:rsidTr="00A66934">
        <w:tc>
          <w:tcPr>
            <w:tcW w:w="2132" w:type="dxa"/>
          </w:tcPr>
          <w:p w14:paraId="7E0B1896" w14:textId="19A1901E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희생</w:t>
            </w:r>
          </w:p>
        </w:tc>
        <w:tc>
          <w:tcPr>
            <w:tcW w:w="2133" w:type="dxa"/>
          </w:tcPr>
          <w:p w14:paraId="0ABB1D45" w14:textId="6D4F21E6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발견</w:t>
            </w:r>
          </w:p>
        </w:tc>
        <w:tc>
          <w:tcPr>
            <w:tcW w:w="2133" w:type="dxa"/>
          </w:tcPr>
          <w:p w14:paraId="475E8D66" w14:textId="041BF9C0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지독한 행위</w:t>
            </w:r>
          </w:p>
        </w:tc>
        <w:tc>
          <w:tcPr>
            <w:tcW w:w="2133" w:type="dxa"/>
          </w:tcPr>
          <w:p w14:paraId="116357C7" w14:textId="77777777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133" w:type="dxa"/>
          </w:tcPr>
          <w:p w14:paraId="2B2B18FA" w14:textId="77777777" w:rsidR="00A66934" w:rsidRDefault="00A66934" w:rsidP="00A66934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</w:tbl>
    <w:p w14:paraId="4B5D7C6B" w14:textId="5C7B0077" w:rsidR="00A66934" w:rsidRDefault="00A66934" w:rsidP="00A66934">
      <w:pPr>
        <w:pStyle w:val="a"/>
        <w:numPr>
          <w:ilvl w:val="0"/>
          <w:numId w:val="0"/>
        </w:numPr>
        <w:ind w:left="403" w:hanging="403"/>
      </w:pPr>
    </w:p>
    <w:p w14:paraId="75CDCF23" w14:textId="73905FDB" w:rsidR="00A66934" w:rsidRDefault="00A66934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4BA555D" w14:textId="73777302" w:rsidR="00A66934" w:rsidRDefault="00A66934" w:rsidP="00A66934">
      <w:pPr>
        <w:pStyle w:val="2"/>
      </w:pPr>
      <w:r>
        <w:rPr>
          <w:rFonts w:hint="eastAsia"/>
        </w:rPr>
        <w:lastRenderedPageBreak/>
        <w:t>고전 영웅담의 구성</w:t>
      </w:r>
    </w:p>
    <w:p w14:paraId="4883F835" w14:textId="2F156F30" w:rsidR="00A66934" w:rsidRDefault="00A66934" w:rsidP="00A66934">
      <w:pPr>
        <w:pStyle w:val="a"/>
      </w:pPr>
      <w:r>
        <w:rPr>
          <w:rFonts w:hint="eastAsia"/>
        </w:rPr>
        <w:t>영웅의 존재</w:t>
      </w:r>
    </w:p>
    <w:p w14:paraId="64575C8D" w14:textId="717F7698" w:rsidR="00A66934" w:rsidRDefault="00A66934" w:rsidP="00A66934">
      <w:pPr>
        <w:pStyle w:val="a"/>
      </w:pPr>
      <w:r>
        <w:rPr>
          <w:rFonts w:hint="eastAsia"/>
        </w:rPr>
        <w:t>사건에 의해 영웅의 세계가 혼란에 빠진다</w:t>
      </w:r>
    </w:p>
    <w:p w14:paraId="41F58BF2" w14:textId="2DC7FD56" w:rsidR="00A66934" w:rsidRDefault="00A66934" w:rsidP="00A66934">
      <w:pPr>
        <w:pStyle w:val="a"/>
      </w:pPr>
      <w:r>
        <w:rPr>
          <w:rFonts w:hint="eastAsia"/>
        </w:rPr>
        <w:t>영웅과 일상적인 삶 간에 갭이 생긴다</w:t>
      </w:r>
    </w:p>
    <w:p w14:paraId="6C4EA135" w14:textId="0F6F3DD3" w:rsidR="00A66934" w:rsidRDefault="00A66934" w:rsidP="00A66934">
      <w:pPr>
        <w:pStyle w:val="a"/>
      </w:pPr>
      <w:r>
        <w:rPr>
          <w:rFonts w:hint="eastAsia"/>
        </w:rPr>
        <w:t>영웅은 갭을 극복하기 위해 정상적이고 보수적인 액션을 취하려 하지만</w:t>
      </w:r>
      <w:r>
        <w:t xml:space="preserve"> </w:t>
      </w:r>
      <w:r>
        <w:rPr>
          <w:rFonts w:hint="eastAsia"/>
        </w:rPr>
        <w:t>실패한다.</w:t>
      </w:r>
      <w:r>
        <w:t xml:space="preserve"> </w:t>
      </w:r>
      <w:r>
        <w:rPr>
          <w:rFonts w:hint="eastAsia"/>
        </w:rPr>
        <w:t>환경은 더더욱 험난해진다</w:t>
      </w:r>
    </w:p>
    <w:p w14:paraId="39A38492" w14:textId="2DB96ABC" w:rsidR="00A66934" w:rsidRDefault="00A66934" w:rsidP="00A66934">
      <w:pPr>
        <w:pStyle w:val="a"/>
      </w:pPr>
      <w:r>
        <w:rPr>
          <w:rFonts w:hint="eastAsia"/>
        </w:rPr>
        <w:t>영웅은 밀어닥치는 장애를 극복하기 위해 위험을 무릅쓴다</w:t>
      </w:r>
    </w:p>
    <w:p w14:paraId="3D4084C4" w14:textId="1D2D1ACA" w:rsidR="00A66934" w:rsidRDefault="00A66934" w:rsidP="00A66934">
      <w:pPr>
        <w:pStyle w:val="a"/>
      </w:pPr>
      <w:r>
        <w:rPr>
          <w:rFonts w:hint="eastAsia"/>
        </w:rPr>
        <w:t>새로운 사건,</w:t>
      </w:r>
      <w:r>
        <w:t xml:space="preserve"> </w:t>
      </w:r>
      <w:r>
        <w:rPr>
          <w:rFonts w:hint="eastAsia"/>
        </w:rPr>
        <w:t>새로운 정보</w:t>
      </w:r>
      <w:r>
        <w:t xml:space="preserve"> </w:t>
      </w:r>
      <w:r>
        <w:rPr>
          <w:rFonts w:hint="eastAsia"/>
        </w:rPr>
        <w:t>등을 통해 반전이 발생한다.</w:t>
      </w:r>
      <w:r>
        <w:t xml:space="preserve"> </w:t>
      </w:r>
      <w:r>
        <w:rPr>
          <w:rFonts w:hint="eastAsia"/>
        </w:rPr>
        <w:t>상황은 더욱 심각해지고 두번째 갭이 시작된다</w:t>
      </w:r>
    </w:p>
    <w:p w14:paraId="6E892A90" w14:textId="05A2374C" w:rsidR="00A66934" w:rsidRDefault="00A66934" w:rsidP="00A66934">
      <w:pPr>
        <w:pStyle w:val="a"/>
      </w:pPr>
      <w:r>
        <w:rPr>
          <w:rFonts w:hint="eastAsia"/>
        </w:rPr>
        <w:t>영웅은 더 큰 위험을 무릅쓰면서 두 번째 갭을 극복한다</w:t>
      </w:r>
    </w:p>
    <w:p w14:paraId="3B301921" w14:textId="16985BF7" w:rsidR="00A66934" w:rsidRDefault="00A66934" w:rsidP="00A66934">
      <w:pPr>
        <w:pStyle w:val="a"/>
      </w:pPr>
      <w:r>
        <w:rPr>
          <w:rFonts w:hint="eastAsia"/>
        </w:rPr>
        <w:t>또 다른 반전과 함께 세 번째 갭이 열린다</w:t>
      </w:r>
    </w:p>
    <w:p w14:paraId="6E0CBDBD" w14:textId="7E169D05" w:rsidR="00A66934" w:rsidRDefault="00A66934" w:rsidP="00A66934">
      <w:pPr>
        <w:pStyle w:val="a"/>
      </w:pPr>
      <w:r>
        <w:rPr>
          <w:rFonts w:hint="eastAsia"/>
        </w:rPr>
        <w:t>영웅은 최대의 위험을 감수하고 원하는 대상(보통 일상의 삶으로 되돌아 가는 것</w:t>
      </w:r>
      <w:r>
        <w:t>)</w:t>
      </w:r>
      <w:r>
        <w:rPr>
          <w:rFonts w:hint="eastAsia"/>
        </w:rPr>
        <w:t>을 얻는다.</w:t>
      </w:r>
    </w:p>
    <w:p w14:paraId="4492CD71" w14:textId="4EE02F02" w:rsidR="002F12AC" w:rsidRDefault="002F12AC" w:rsidP="002F12AC">
      <w:pPr>
        <w:pStyle w:val="a"/>
        <w:numPr>
          <w:ilvl w:val="0"/>
          <w:numId w:val="0"/>
        </w:numPr>
        <w:ind w:left="403" w:hanging="403"/>
      </w:pPr>
    </w:p>
    <w:p w14:paraId="09783A18" w14:textId="3BC2EFB0" w:rsidR="002F12AC" w:rsidRDefault="002F12AC" w:rsidP="002F12AC">
      <w:pPr>
        <w:pStyle w:val="2"/>
      </w:pPr>
      <w:r>
        <w:rPr>
          <w:rFonts w:hint="eastAsia"/>
        </w:rPr>
        <w:t>조셉</w:t>
      </w:r>
      <w:r>
        <w:t xml:space="preserve"> </w:t>
      </w:r>
      <w:proofErr w:type="spellStart"/>
      <w:r>
        <w:rPr>
          <w:rFonts w:hint="eastAsia"/>
        </w:rPr>
        <w:t>캠밸의</w:t>
      </w:r>
      <w:proofErr w:type="spellEnd"/>
      <w:r>
        <w:rPr>
          <w:rFonts w:hint="eastAsia"/>
        </w:rPr>
        <w:t xml:space="preserve"> 영웅의 여정</w:t>
      </w:r>
    </w:p>
    <w:p w14:paraId="4071F579" w14:textId="6C0E6C67" w:rsidR="002F12AC" w:rsidRDefault="002F12AC" w:rsidP="002F12AC">
      <w:pPr>
        <w:pStyle w:val="5"/>
        <w:numPr>
          <w:ilvl w:val="0"/>
          <w:numId w:val="16"/>
        </w:numPr>
        <w:ind w:left="403" w:hanging="403"/>
      </w:pPr>
      <w:r>
        <w:rPr>
          <w:rFonts w:hint="eastAsia"/>
        </w:rPr>
        <w:t>평범한 세계</w:t>
      </w:r>
      <w:r>
        <w:t>(The Ordinary World)</w:t>
      </w:r>
    </w:p>
    <w:p w14:paraId="329A927D" w14:textId="38566DA1" w:rsidR="002F12AC" w:rsidRDefault="002F12AC" w:rsidP="002F12AC">
      <w:pPr>
        <w:pStyle w:val="5"/>
      </w:pPr>
      <w:r>
        <w:rPr>
          <w:rFonts w:hint="eastAsia"/>
        </w:rPr>
        <w:t>모험의 소명(</w:t>
      </w:r>
      <w:r>
        <w:t xml:space="preserve">The Call to </w:t>
      </w:r>
      <w:proofErr w:type="spellStart"/>
      <w:r>
        <w:t>Adbenture</w:t>
      </w:r>
      <w:proofErr w:type="spellEnd"/>
      <w:r>
        <w:t>)</w:t>
      </w:r>
    </w:p>
    <w:p w14:paraId="603DDE95" w14:textId="27A173DA" w:rsidR="002F12AC" w:rsidRDefault="002F12AC" w:rsidP="002F12AC">
      <w:pPr>
        <w:pStyle w:val="5"/>
      </w:pPr>
      <w:r>
        <w:rPr>
          <w:rFonts w:hint="eastAsia"/>
        </w:rPr>
        <w:t>소명의 거부(</w:t>
      </w:r>
      <w:proofErr w:type="spellStart"/>
      <w:r>
        <w:rPr>
          <w:rFonts w:hint="eastAsia"/>
        </w:rPr>
        <w:t>R</w:t>
      </w:r>
      <w:r>
        <w:t>efual</w:t>
      </w:r>
      <w:proofErr w:type="spellEnd"/>
      <w:r>
        <w:t xml:space="preserve"> of the Call)</w:t>
      </w:r>
    </w:p>
    <w:p w14:paraId="64FD183D" w14:textId="169BD6A8" w:rsidR="002F12AC" w:rsidRDefault="002F12AC" w:rsidP="002F12AC">
      <w:pPr>
        <w:pStyle w:val="5"/>
      </w:pPr>
      <w:r>
        <w:rPr>
          <w:rFonts w:hint="eastAsia"/>
        </w:rPr>
        <w:t>조력자와의 만남(</w:t>
      </w:r>
      <w:proofErr w:type="spellStart"/>
      <w:r>
        <w:t>Neeting</w:t>
      </w:r>
      <w:proofErr w:type="spellEnd"/>
      <w:r>
        <w:t xml:space="preserve"> whit the mentor)</w:t>
      </w:r>
    </w:p>
    <w:p w14:paraId="4E94384D" w14:textId="44BC852F" w:rsidR="002F12AC" w:rsidRDefault="002F12AC" w:rsidP="002F12AC">
      <w:pPr>
        <w:pStyle w:val="5"/>
      </w:pPr>
      <w:r>
        <w:rPr>
          <w:rFonts w:hint="eastAsia"/>
        </w:rPr>
        <w:t>관문의 통과(</w:t>
      </w:r>
      <w:r>
        <w:t>Crossing the Threshold)</w:t>
      </w:r>
    </w:p>
    <w:p w14:paraId="60AE3739" w14:textId="2BBFA8EA" w:rsidR="002F12AC" w:rsidRDefault="002F12AC" w:rsidP="002F12AC">
      <w:pPr>
        <w:pStyle w:val="5"/>
      </w:pPr>
      <w:r>
        <w:rPr>
          <w:rFonts w:hint="eastAsia"/>
        </w:rPr>
        <w:t>(</w:t>
      </w:r>
      <w:r>
        <w:t>6-</w:t>
      </w:r>
      <w:r>
        <w:rPr>
          <w:rFonts w:hint="eastAsia"/>
        </w:rPr>
        <w:t>a</w:t>
      </w:r>
      <w:r>
        <w:t>)</w:t>
      </w:r>
      <w:r>
        <w:rPr>
          <w:rFonts w:hint="eastAsia"/>
        </w:rPr>
        <w:t>시험,</w:t>
      </w:r>
      <w:r>
        <w:t xml:space="preserve"> </w:t>
      </w:r>
      <w:r>
        <w:rPr>
          <w:rFonts w:hint="eastAsia"/>
        </w:rPr>
        <w:t>협력,</w:t>
      </w:r>
      <w:r>
        <w:t xml:space="preserve"> </w:t>
      </w:r>
      <w:r>
        <w:rPr>
          <w:rFonts w:hint="eastAsia"/>
        </w:rPr>
        <w:t>적들(</w:t>
      </w:r>
      <w:r>
        <w:t>Tests, Allies, Enemies)</w:t>
      </w:r>
    </w:p>
    <w:p w14:paraId="73F21CF8" w14:textId="737EA4C5" w:rsidR="002F12AC" w:rsidRDefault="002F12AC" w:rsidP="008A0B2C">
      <w:pPr>
        <w:pStyle w:val="5"/>
        <w:numPr>
          <w:ilvl w:val="0"/>
          <w:numId w:val="0"/>
        </w:numPr>
        <w:ind w:left="403"/>
      </w:pPr>
      <w:r>
        <w:rPr>
          <w:rFonts w:hint="eastAsia"/>
        </w:rPr>
        <w:t>(</w:t>
      </w:r>
      <w:r>
        <w:t>6-b)</w:t>
      </w:r>
      <w:r>
        <w:rPr>
          <w:rFonts w:hint="eastAsia"/>
        </w:rPr>
        <w:t>여신과의 만남(M</w:t>
      </w:r>
      <w:r>
        <w:t>eeting with the Goddess)</w:t>
      </w:r>
    </w:p>
    <w:p w14:paraId="1B8DD30C" w14:textId="4327E21C" w:rsidR="002F12AC" w:rsidRDefault="002F12AC" w:rsidP="008A0B2C">
      <w:pPr>
        <w:pStyle w:val="5"/>
        <w:numPr>
          <w:ilvl w:val="0"/>
          <w:numId w:val="0"/>
        </w:numPr>
        <w:ind w:left="403"/>
      </w:pPr>
      <w:r>
        <w:rPr>
          <w:rFonts w:hint="eastAsia"/>
        </w:rPr>
        <w:t>(</w:t>
      </w:r>
      <w:r>
        <w:t>6-c)</w:t>
      </w:r>
      <w:r>
        <w:rPr>
          <w:rFonts w:hint="eastAsia"/>
        </w:rPr>
        <w:t>아버지와의 화해(</w:t>
      </w:r>
      <w:r>
        <w:t>Atonement with The Father)</w:t>
      </w:r>
    </w:p>
    <w:p w14:paraId="23DB6D1A" w14:textId="0F433537" w:rsidR="002F12AC" w:rsidRDefault="002F12AC" w:rsidP="002F12AC">
      <w:pPr>
        <w:pStyle w:val="5"/>
      </w:pPr>
      <w:r>
        <w:rPr>
          <w:rFonts w:hint="eastAsia"/>
        </w:rPr>
        <w:t>동굴에의 도착(</w:t>
      </w:r>
      <w:r>
        <w:t>Approaching the Cave)</w:t>
      </w:r>
    </w:p>
    <w:p w14:paraId="3B429CC4" w14:textId="5F233155" w:rsidR="002F12AC" w:rsidRDefault="002F12AC" w:rsidP="002F12AC">
      <w:pPr>
        <w:pStyle w:val="5"/>
      </w:pPr>
      <w:r>
        <w:rPr>
          <w:rFonts w:hint="eastAsia"/>
        </w:rPr>
        <w:t>시련(</w:t>
      </w:r>
      <w:r>
        <w:t xml:space="preserve">The </w:t>
      </w:r>
      <w:proofErr w:type="spellStart"/>
      <w:r>
        <w:t>Ordral</w:t>
      </w:r>
      <w:proofErr w:type="spellEnd"/>
      <w:r>
        <w:t>)</w:t>
      </w:r>
    </w:p>
    <w:p w14:paraId="66C2DE42" w14:textId="2380A1CC" w:rsidR="002F12AC" w:rsidRDefault="002F12AC" w:rsidP="002F12AC">
      <w:pPr>
        <w:pStyle w:val="5"/>
      </w:pPr>
      <w:r>
        <w:rPr>
          <w:rFonts w:hint="eastAsia"/>
        </w:rPr>
        <w:t>보상(</w:t>
      </w:r>
      <w:r>
        <w:t>The Reward)</w:t>
      </w:r>
    </w:p>
    <w:p w14:paraId="043ACD90" w14:textId="2E0E48F4" w:rsidR="002F12AC" w:rsidRDefault="002F12AC" w:rsidP="002F12AC">
      <w:pPr>
        <w:pStyle w:val="5"/>
      </w:pPr>
      <w:r>
        <w:rPr>
          <w:rFonts w:hint="eastAsia"/>
        </w:rPr>
        <w:t>되돌아감(</w:t>
      </w:r>
      <w:r>
        <w:t>The Road Back)</w:t>
      </w:r>
    </w:p>
    <w:p w14:paraId="703F4302" w14:textId="1B2F0498" w:rsidR="002F12AC" w:rsidRDefault="002F12AC" w:rsidP="002F12AC">
      <w:pPr>
        <w:pStyle w:val="5"/>
      </w:pPr>
      <w:r>
        <w:rPr>
          <w:rFonts w:hint="eastAsia"/>
        </w:rPr>
        <w:t>부활(R</w:t>
      </w:r>
      <w:r>
        <w:t>esurrection)</w:t>
      </w:r>
    </w:p>
    <w:p w14:paraId="1117BBFE" w14:textId="163D225B" w:rsidR="00876EA5" w:rsidRDefault="002F12AC" w:rsidP="00876EA5">
      <w:pPr>
        <w:pStyle w:val="5"/>
      </w:pPr>
      <w:r>
        <w:rPr>
          <w:rFonts w:hint="eastAsia"/>
        </w:rPr>
        <w:t>불로불사의 영약과 귀환(</w:t>
      </w:r>
      <w:proofErr w:type="spellStart"/>
      <w:r>
        <w:t>Retirning</w:t>
      </w:r>
      <w:proofErr w:type="spellEnd"/>
      <w:r>
        <w:t xml:space="preserve"> with the Elixir)</w:t>
      </w:r>
    </w:p>
    <w:p w14:paraId="425BA84B" w14:textId="515417AB" w:rsidR="00876EA5" w:rsidRDefault="00876EA5" w:rsidP="00876EA5"/>
    <w:p w14:paraId="221CCD78" w14:textId="23453390" w:rsidR="00876EA5" w:rsidRDefault="00876EA5" w:rsidP="00876EA5">
      <w:pPr>
        <w:pStyle w:val="2"/>
      </w:pPr>
      <w:r>
        <w:t xml:space="preserve">이야기를 </w:t>
      </w:r>
      <w:r>
        <w:rPr>
          <w:rFonts w:hint="eastAsia"/>
        </w:rPr>
        <w:t xml:space="preserve">이끌어 가는 </w:t>
      </w:r>
      <w:r>
        <w:t>8</w:t>
      </w:r>
      <w:r>
        <w:rPr>
          <w:rFonts w:hint="eastAsia"/>
        </w:rPr>
        <w:t>가지 포인트의 구성</w:t>
      </w:r>
    </w:p>
    <w:p w14:paraId="30D7E472" w14:textId="1B1CF958" w:rsidR="00876EA5" w:rsidRDefault="00876EA5" w:rsidP="00682D5B">
      <w:pPr>
        <w:pStyle w:val="5"/>
        <w:numPr>
          <w:ilvl w:val="0"/>
          <w:numId w:val="17"/>
        </w:numPr>
        <w:ind w:left="403" w:hanging="403"/>
      </w:pPr>
      <w:r>
        <w:rPr>
          <w:rFonts w:hint="eastAsia"/>
        </w:rPr>
        <w:t>목적의 이해</w:t>
      </w:r>
    </w:p>
    <w:p w14:paraId="419654B3" w14:textId="4B1D3C9B" w:rsidR="00876EA5" w:rsidRDefault="00876EA5" w:rsidP="00876EA5">
      <w:pPr>
        <w:pStyle w:val="5"/>
      </w:pPr>
      <w:r>
        <w:rPr>
          <w:rFonts w:hint="eastAsia"/>
        </w:rPr>
        <w:t>이야기에 의문과 흥미를 갖게 한다</w:t>
      </w:r>
    </w:p>
    <w:p w14:paraId="3BAAE83E" w14:textId="5DD533C3" w:rsidR="00876EA5" w:rsidRDefault="00876EA5" w:rsidP="00876EA5">
      <w:pPr>
        <w:pStyle w:val="5"/>
      </w:pPr>
      <w:r>
        <w:rPr>
          <w:rFonts w:hint="eastAsia"/>
        </w:rPr>
        <w:t>감정이입</w:t>
      </w:r>
    </w:p>
    <w:p w14:paraId="572FA524" w14:textId="1F4D443D" w:rsidR="00876EA5" w:rsidRDefault="00876EA5" w:rsidP="00876EA5">
      <w:pPr>
        <w:pStyle w:val="5"/>
      </w:pPr>
      <w:r>
        <w:rPr>
          <w:rFonts w:hint="eastAsia"/>
        </w:rPr>
        <w:t>의외의 놀라움</w:t>
      </w:r>
    </w:p>
    <w:p w14:paraId="723F8F4E" w14:textId="4F5361F4" w:rsidR="00876EA5" w:rsidRDefault="00876EA5" w:rsidP="00876EA5">
      <w:pPr>
        <w:pStyle w:val="5"/>
      </w:pPr>
      <w:r>
        <w:rPr>
          <w:rFonts w:hint="eastAsia"/>
        </w:rPr>
        <w:t>기대감</w:t>
      </w:r>
    </w:p>
    <w:p w14:paraId="4CE1A35C" w14:textId="1311465B" w:rsidR="00876EA5" w:rsidRDefault="00876EA5" w:rsidP="00876EA5">
      <w:pPr>
        <w:pStyle w:val="5"/>
      </w:pPr>
      <w:r>
        <w:rPr>
          <w:rFonts w:hint="eastAsia"/>
        </w:rPr>
        <w:t>기대감의 고조,</w:t>
      </w:r>
      <w:r>
        <w:t xml:space="preserve"> </w:t>
      </w:r>
      <w:r>
        <w:rPr>
          <w:rFonts w:hint="eastAsia"/>
        </w:rPr>
        <w:t>결론으로의 기대</w:t>
      </w:r>
    </w:p>
    <w:p w14:paraId="18C4C91C" w14:textId="5BF9183C" w:rsidR="00876EA5" w:rsidRDefault="00876EA5" w:rsidP="00876EA5">
      <w:pPr>
        <w:pStyle w:val="5"/>
      </w:pPr>
      <w:r>
        <w:rPr>
          <w:rFonts w:hint="eastAsia"/>
        </w:rPr>
        <w:t>결론,</w:t>
      </w:r>
      <w:r>
        <w:t xml:space="preserve"> </w:t>
      </w:r>
      <w:r>
        <w:rPr>
          <w:rFonts w:hint="eastAsia"/>
        </w:rPr>
        <w:t>클라이맥스로의 반응</w:t>
      </w:r>
    </w:p>
    <w:p w14:paraId="7E238E49" w14:textId="401103DE" w:rsidR="00023E3B" w:rsidRDefault="00876EA5" w:rsidP="00876EA5">
      <w:pPr>
        <w:pStyle w:val="5"/>
      </w:pPr>
      <w:r>
        <w:rPr>
          <w:rFonts w:hint="eastAsia"/>
        </w:rPr>
        <w:t>결론의 지속적인</w:t>
      </w:r>
      <w:r>
        <w:t xml:space="preserve"> </w:t>
      </w:r>
      <w:r>
        <w:rPr>
          <w:rFonts w:hint="eastAsia"/>
        </w:rPr>
        <w:t>반응</w:t>
      </w:r>
    </w:p>
    <w:p w14:paraId="67CE388F" w14:textId="77777777" w:rsidR="00023E3B" w:rsidRDefault="00023E3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color w:val="000000" w:themeColor="text1"/>
        </w:rPr>
      </w:pPr>
      <w:r>
        <w:br w:type="page"/>
      </w:r>
    </w:p>
    <w:p w14:paraId="54FE6FBA" w14:textId="7AC656A5" w:rsidR="00876EA5" w:rsidRDefault="00023E3B" w:rsidP="00023E3B">
      <w:pPr>
        <w:pStyle w:val="2"/>
      </w:pPr>
      <w:r>
        <w:lastRenderedPageBreak/>
        <w:t>18</w:t>
      </w:r>
      <w:r>
        <w:rPr>
          <w:rFonts w:hint="eastAsia"/>
        </w:rPr>
        <w:t>단의 패턴 구성</w:t>
      </w:r>
    </w:p>
    <w:tbl>
      <w:tblPr>
        <w:tblStyle w:val="a8"/>
        <w:tblW w:w="0" w:type="auto"/>
        <w:tblInd w:w="403" w:type="dxa"/>
        <w:tblLook w:val="04A0" w:firstRow="1" w:lastRow="0" w:firstColumn="1" w:lastColumn="0" w:noHBand="0" w:noVBand="1"/>
      </w:tblPr>
      <w:tblGrid>
        <w:gridCol w:w="5027"/>
        <w:gridCol w:w="5026"/>
      </w:tblGrid>
      <w:tr w:rsidR="00023E3B" w14:paraId="2EA55279" w14:textId="77777777" w:rsidTr="00023E3B">
        <w:tc>
          <w:tcPr>
            <w:tcW w:w="5332" w:type="dxa"/>
          </w:tcPr>
          <w:p w14:paraId="4119267D" w14:textId="018861C1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모험의 이유를 설정</w:t>
            </w:r>
          </w:p>
        </w:tc>
        <w:tc>
          <w:tcPr>
            <w:tcW w:w="5332" w:type="dxa"/>
          </w:tcPr>
          <w:p w14:paraId="7CE66B0A" w14:textId="675BFE4D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퀘스트</w:t>
            </w:r>
          </w:p>
        </w:tc>
      </w:tr>
      <w:tr w:rsidR="00023E3B" w14:paraId="603E681A" w14:textId="77777777" w:rsidTr="00023E3B">
        <w:tc>
          <w:tcPr>
            <w:tcW w:w="5332" w:type="dxa"/>
          </w:tcPr>
          <w:p w14:paraId="1759BEE8" w14:textId="6BF9F112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주인공 캐릭터의 설정</w:t>
            </w:r>
          </w:p>
        </w:tc>
        <w:tc>
          <w:tcPr>
            <w:tcW w:w="5332" w:type="dxa"/>
          </w:tcPr>
          <w:p w14:paraId="68FD80AD" w14:textId="51D8AD73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갈등과 고민</w:t>
            </w:r>
          </w:p>
        </w:tc>
      </w:tr>
      <w:tr w:rsidR="00023E3B" w14:paraId="20A1D779" w14:textId="77777777" w:rsidTr="00023E3B">
        <w:tc>
          <w:tcPr>
            <w:tcW w:w="5332" w:type="dxa"/>
          </w:tcPr>
          <w:p w14:paraId="552CA5EE" w14:textId="0F65C80D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악의 근원을 설정</w:t>
            </w:r>
          </w:p>
        </w:tc>
        <w:tc>
          <w:tcPr>
            <w:tcW w:w="5332" w:type="dxa"/>
          </w:tcPr>
          <w:p w14:paraId="2CE6784C" w14:textId="4AE4F708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긍정적인 변화와 모습들</w:t>
            </w:r>
          </w:p>
        </w:tc>
      </w:tr>
      <w:tr w:rsidR="00023E3B" w14:paraId="12EDB453" w14:textId="77777777" w:rsidTr="00023E3B">
        <w:tc>
          <w:tcPr>
            <w:tcW w:w="5332" w:type="dxa"/>
          </w:tcPr>
          <w:p w14:paraId="7BD40AF4" w14:textId="606275B6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중요한 보물이나 가치의 설정</w:t>
            </w:r>
          </w:p>
        </w:tc>
        <w:tc>
          <w:tcPr>
            <w:tcW w:w="5332" w:type="dxa"/>
          </w:tcPr>
          <w:p w14:paraId="10B53638" w14:textId="10CEA8F8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거룩한 희생</w:t>
            </w:r>
          </w:p>
        </w:tc>
      </w:tr>
      <w:tr w:rsidR="00023E3B" w14:paraId="5CFD94A5" w14:textId="77777777" w:rsidTr="00023E3B">
        <w:tc>
          <w:tcPr>
            <w:tcW w:w="5332" w:type="dxa"/>
          </w:tcPr>
          <w:p w14:paraId="442B8D8C" w14:textId="61081BD7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문제를 해결하는 방법을 설정</w:t>
            </w:r>
          </w:p>
        </w:tc>
        <w:tc>
          <w:tcPr>
            <w:tcW w:w="5332" w:type="dxa"/>
          </w:tcPr>
          <w:p w14:paraId="55E212F1" w14:textId="18522379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위기의 극대화</w:t>
            </w:r>
          </w:p>
        </w:tc>
      </w:tr>
      <w:tr w:rsidR="00023E3B" w14:paraId="593F66AA" w14:textId="77777777" w:rsidTr="00023E3B">
        <w:tc>
          <w:tcPr>
            <w:tcW w:w="5332" w:type="dxa"/>
          </w:tcPr>
          <w:p w14:paraId="073C69C4" w14:textId="0ED334D6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조력자를 설정</w:t>
            </w:r>
          </w:p>
        </w:tc>
        <w:tc>
          <w:tcPr>
            <w:tcW w:w="5332" w:type="dxa"/>
          </w:tcPr>
          <w:p w14:paraId="33B2464A" w14:textId="702F55F0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부활</w:t>
            </w:r>
          </w:p>
        </w:tc>
      </w:tr>
      <w:tr w:rsidR="00023E3B" w14:paraId="327ED2C8" w14:textId="77777777" w:rsidTr="00023E3B">
        <w:tc>
          <w:tcPr>
            <w:tcW w:w="5332" w:type="dxa"/>
          </w:tcPr>
          <w:p w14:paraId="7052632B" w14:textId="6A626208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동료를 설정</w:t>
            </w:r>
          </w:p>
        </w:tc>
        <w:tc>
          <w:tcPr>
            <w:tcW w:w="5332" w:type="dxa"/>
          </w:tcPr>
          <w:p w14:paraId="23B3598A" w14:textId="7D7A99A0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반전</w:t>
            </w:r>
          </w:p>
        </w:tc>
      </w:tr>
      <w:tr w:rsidR="00023E3B" w14:paraId="7BFA78E2" w14:textId="77777777" w:rsidTr="00023E3B">
        <w:tc>
          <w:tcPr>
            <w:tcW w:w="5332" w:type="dxa"/>
          </w:tcPr>
          <w:p w14:paraId="46691FB8" w14:textId="194CA4A4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proofErr w:type="spellStart"/>
            <w:r>
              <w:rPr>
                <w:rFonts w:hint="eastAsia"/>
              </w:rPr>
              <w:t>동료들과의</w:t>
            </w:r>
            <w:proofErr w:type="spellEnd"/>
            <w:r>
              <w:rPr>
                <w:rFonts w:hint="eastAsia"/>
              </w:rPr>
              <w:t xml:space="preserve"> 만남을 설정</w:t>
            </w:r>
          </w:p>
        </w:tc>
        <w:tc>
          <w:tcPr>
            <w:tcW w:w="5332" w:type="dxa"/>
          </w:tcPr>
          <w:p w14:paraId="49F2A03F" w14:textId="7C891045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최후의 일전</w:t>
            </w:r>
          </w:p>
        </w:tc>
      </w:tr>
      <w:tr w:rsidR="00023E3B" w14:paraId="45C910B8" w14:textId="77777777" w:rsidTr="00023E3B">
        <w:tc>
          <w:tcPr>
            <w:tcW w:w="5332" w:type="dxa"/>
          </w:tcPr>
          <w:p w14:paraId="041AB76E" w14:textId="2BCB3FEF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운</w:t>
            </w:r>
            <w:r w:rsidR="001528BF">
              <w:rPr>
                <w:rFonts w:hint="eastAsia"/>
              </w:rPr>
              <w:t>명적인</w:t>
            </w:r>
            <w:r>
              <w:rPr>
                <w:rFonts w:hint="eastAsia"/>
              </w:rPr>
              <w:t xml:space="preserve"> 존재의 확인</w:t>
            </w:r>
          </w:p>
        </w:tc>
        <w:tc>
          <w:tcPr>
            <w:tcW w:w="5332" w:type="dxa"/>
          </w:tcPr>
          <w:p w14:paraId="0FFBB12F" w14:textId="51F0B5DC" w:rsidR="00023E3B" w:rsidRDefault="00023E3B" w:rsidP="008B1AB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엔딩</w:t>
            </w:r>
          </w:p>
        </w:tc>
      </w:tr>
    </w:tbl>
    <w:p w14:paraId="451204B0" w14:textId="5F4AB5A4" w:rsidR="004774EF" w:rsidRDefault="004774EF" w:rsidP="004774EF">
      <w:pPr>
        <w:pStyle w:val="a"/>
        <w:numPr>
          <w:ilvl w:val="0"/>
          <w:numId w:val="0"/>
        </w:numPr>
        <w:ind w:left="403" w:hanging="403"/>
        <w:jc w:val="center"/>
      </w:pPr>
    </w:p>
    <w:p w14:paraId="50274F63" w14:textId="29086EC4" w:rsidR="004774EF" w:rsidRDefault="004774EF" w:rsidP="004774EF">
      <w:pPr>
        <w:pStyle w:val="2"/>
      </w:pPr>
      <w:r>
        <w:rPr>
          <w:rFonts w:hint="eastAsia"/>
        </w:rPr>
        <w:t xml:space="preserve">블라디미르 </w:t>
      </w:r>
      <w:proofErr w:type="spellStart"/>
      <w:r>
        <w:rPr>
          <w:rFonts w:hint="eastAsia"/>
        </w:rPr>
        <w:t>프로프의</w:t>
      </w:r>
      <w:proofErr w:type="spellEnd"/>
      <w:r>
        <w:rPr>
          <w:rFonts w:hint="eastAsia"/>
        </w:rPr>
        <w:t xml:space="preserve"> 러시아 모험담의 구성</w:t>
      </w:r>
    </w:p>
    <w:p w14:paraId="438E1B90" w14:textId="3F5CE099" w:rsidR="004774EF" w:rsidRDefault="004774EF" w:rsidP="004774EF">
      <w:pPr>
        <w:pStyle w:val="a"/>
      </w:pPr>
      <w:r>
        <w:rPr>
          <w:rFonts w:hint="eastAsia"/>
        </w:rPr>
        <w:t>세상의 모든 이야기를 만드는 일곱 사람</w:t>
      </w:r>
    </w:p>
    <w:p w14:paraId="2609E6B2" w14:textId="6A52311C" w:rsidR="004774EF" w:rsidRDefault="004774EF" w:rsidP="004774EF">
      <w:pPr>
        <w:pStyle w:val="5"/>
        <w:numPr>
          <w:ilvl w:val="0"/>
          <w:numId w:val="18"/>
        </w:numPr>
        <w:ind w:left="403" w:hanging="403"/>
      </w:pPr>
      <w:proofErr w:type="gramStart"/>
      <w:r>
        <w:rPr>
          <w:rFonts w:hint="eastAsia"/>
        </w:rPr>
        <w:t xml:space="preserve">악당 </w:t>
      </w:r>
      <w:r>
        <w:t>:</w:t>
      </w:r>
      <w:proofErr w:type="gramEnd"/>
      <w:r>
        <w:t xml:space="preserve"> </w:t>
      </w:r>
      <w:r>
        <w:rPr>
          <w:rFonts w:hint="eastAsia"/>
        </w:rPr>
        <w:t>주인공과 싸움</w:t>
      </w:r>
    </w:p>
    <w:p w14:paraId="6E32F7CE" w14:textId="49786B95" w:rsidR="004774EF" w:rsidRDefault="004774EF" w:rsidP="004774EF">
      <w:pPr>
        <w:pStyle w:val="5"/>
      </w:pPr>
      <w:r>
        <w:rPr>
          <w:rFonts w:hint="eastAsia"/>
        </w:rPr>
        <w:t>공급자,</w:t>
      </w:r>
      <w:r>
        <w:t xml:space="preserve"> </w:t>
      </w:r>
      <w:proofErr w:type="gramStart"/>
      <w:r>
        <w:rPr>
          <w:rFonts w:hint="eastAsia"/>
        </w:rPr>
        <w:t xml:space="preserve">증여자 </w:t>
      </w:r>
      <w:r>
        <w:t>:</w:t>
      </w:r>
      <w:proofErr w:type="gramEnd"/>
      <w:r>
        <w:t xml:space="preserve"> </w:t>
      </w:r>
      <w:r>
        <w:rPr>
          <w:rFonts w:hint="eastAsia"/>
        </w:rPr>
        <w:t>주인공에게 마법적인 물건을</w:t>
      </w:r>
      <w:r w:rsidR="007C39C8">
        <w:rPr>
          <w:rFonts w:hint="eastAsia"/>
        </w:rPr>
        <w:t xml:space="preserve"> 제</w:t>
      </w:r>
      <w:r>
        <w:rPr>
          <w:rFonts w:hint="eastAsia"/>
        </w:rPr>
        <w:t>공함</w:t>
      </w:r>
    </w:p>
    <w:p w14:paraId="789CD00C" w14:textId="630F96BD" w:rsidR="004774EF" w:rsidRDefault="004774EF" w:rsidP="004774EF">
      <w:pPr>
        <w:pStyle w:val="5"/>
      </w:pPr>
      <w:proofErr w:type="gramStart"/>
      <w:r>
        <w:rPr>
          <w:rFonts w:hint="eastAsia"/>
        </w:rPr>
        <w:t xml:space="preserve">조력자 </w:t>
      </w:r>
      <w:r>
        <w:t>:</w:t>
      </w:r>
      <w:proofErr w:type="gramEnd"/>
      <w:r>
        <w:t xml:space="preserve"> </w:t>
      </w:r>
      <w:r>
        <w:rPr>
          <w:rFonts w:hint="eastAsia"/>
        </w:rPr>
        <w:t>주인공을 도와 힘든 일을 달성하게 함</w:t>
      </w:r>
    </w:p>
    <w:p w14:paraId="6816BE21" w14:textId="3BD1449E" w:rsidR="004774EF" w:rsidRDefault="004774EF" w:rsidP="004774EF">
      <w:pPr>
        <w:pStyle w:val="5"/>
      </w:pPr>
      <w:r>
        <w:rPr>
          <w:rFonts w:hint="eastAsia"/>
        </w:rPr>
        <w:t xml:space="preserve">공주와 그의 </w:t>
      </w:r>
      <w:proofErr w:type="gramStart"/>
      <w:r>
        <w:rPr>
          <w:rFonts w:hint="eastAsia"/>
        </w:rPr>
        <w:t xml:space="preserve">아버지 </w:t>
      </w:r>
      <w:r>
        <w:t>:</w:t>
      </w:r>
      <w:proofErr w:type="gramEnd"/>
      <w:r>
        <w:t xml:space="preserve"> </w:t>
      </w:r>
      <w:r>
        <w:rPr>
          <w:rFonts w:hint="eastAsia"/>
        </w:rPr>
        <w:t>도와줄 사람을 구하거나 어려운 과제를 줌</w:t>
      </w:r>
    </w:p>
    <w:p w14:paraId="66423A7C" w14:textId="43BF3096" w:rsidR="004774EF" w:rsidRDefault="004774EF" w:rsidP="004774EF">
      <w:pPr>
        <w:pStyle w:val="5"/>
      </w:pPr>
      <w:proofErr w:type="spellStart"/>
      <w:proofErr w:type="gramStart"/>
      <w:r>
        <w:rPr>
          <w:rFonts w:hint="eastAsia"/>
        </w:rPr>
        <w:t>파견자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주인공을 파견</w:t>
      </w:r>
    </w:p>
    <w:p w14:paraId="18B7C41C" w14:textId="44C913DD" w:rsidR="004774EF" w:rsidRDefault="004774EF" w:rsidP="004774EF">
      <w:pPr>
        <w:pStyle w:val="5"/>
      </w:pPr>
      <w:proofErr w:type="gramStart"/>
      <w:r>
        <w:rPr>
          <w:rFonts w:hint="eastAsia"/>
        </w:rPr>
        <w:t xml:space="preserve">주인공 </w:t>
      </w:r>
      <w:r>
        <w:t>:</w:t>
      </w:r>
      <w:proofErr w:type="gramEnd"/>
      <w:r>
        <w:t xml:space="preserve"> </w:t>
      </w:r>
      <w:r>
        <w:rPr>
          <w:rFonts w:hint="eastAsia"/>
        </w:rPr>
        <w:t>무엇인가 찾아내거나 악당과 싸움</w:t>
      </w:r>
    </w:p>
    <w:p w14:paraId="405F623B" w14:textId="34C14AB0" w:rsidR="004774EF" w:rsidRDefault="004774EF" w:rsidP="00A35019">
      <w:pPr>
        <w:pStyle w:val="5"/>
      </w:pPr>
      <w:r>
        <w:rPr>
          <w:rFonts w:hint="eastAsia"/>
        </w:rPr>
        <w:t xml:space="preserve">가짜 </w:t>
      </w:r>
      <w:proofErr w:type="gramStart"/>
      <w:r>
        <w:rPr>
          <w:rFonts w:hint="eastAsia"/>
        </w:rPr>
        <w:t xml:space="preserve">주인공 </w:t>
      </w:r>
      <w:r>
        <w:t>:</w:t>
      </w:r>
      <w:proofErr w:type="gramEnd"/>
      <w:r>
        <w:t xml:space="preserve"> </w:t>
      </w:r>
      <w:r>
        <w:rPr>
          <w:rFonts w:hint="eastAsia"/>
        </w:rPr>
        <w:t>주인공이라고 주장하지만 정체가 드러남</w:t>
      </w:r>
    </w:p>
    <w:p w14:paraId="3B7D10A2" w14:textId="77777777" w:rsidR="004774EF" w:rsidRDefault="004774EF" w:rsidP="004774EF">
      <w:pPr>
        <w:pStyle w:val="a"/>
        <w:numPr>
          <w:ilvl w:val="0"/>
          <w:numId w:val="0"/>
        </w:numPr>
      </w:pPr>
    </w:p>
    <w:p w14:paraId="11103A89" w14:textId="66DF0543" w:rsidR="008A0B2C" w:rsidRDefault="008A0B2C" w:rsidP="000F3494">
      <w:pPr>
        <w:pStyle w:val="2"/>
      </w:pPr>
      <w:r>
        <w:rPr>
          <w:rFonts w:hint="eastAsia"/>
        </w:rPr>
        <w:t xml:space="preserve">블라디미르 </w:t>
      </w:r>
      <w:proofErr w:type="spellStart"/>
      <w:r>
        <w:rPr>
          <w:rFonts w:hint="eastAsia"/>
        </w:rPr>
        <w:t>프로프의</w:t>
      </w:r>
      <w:proofErr w:type="spellEnd"/>
      <w:r>
        <w:rPr>
          <w:rFonts w:hint="eastAsia"/>
        </w:rPr>
        <w:t xml:space="preserve"> </w:t>
      </w:r>
      <w:r w:rsidR="004774EF">
        <w:rPr>
          <w:rFonts w:hint="eastAsia"/>
        </w:rPr>
        <w:t xml:space="preserve">세상의 모든 이야기를 만드는 서른 한가지의 </w:t>
      </w:r>
      <w:proofErr w:type="spellStart"/>
      <w:r w:rsidR="004774EF">
        <w:rPr>
          <w:rFonts w:hint="eastAsia"/>
        </w:rPr>
        <w:t>기능소</w:t>
      </w:r>
      <w:proofErr w:type="spellEnd"/>
    </w:p>
    <w:p w14:paraId="749DBD88" w14:textId="6BD63293" w:rsidR="001D7400" w:rsidRDefault="000F3494" w:rsidP="001D7400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178B8F0E" wp14:editId="662707B2">
            <wp:extent cx="6629400" cy="371665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819" cy="373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7400">
        <w:br w:type="page"/>
      </w:r>
    </w:p>
    <w:p w14:paraId="3272CA88" w14:textId="002FC527" w:rsidR="008A0B2C" w:rsidRDefault="00605B13" w:rsidP="008A0B2C">
      <w:pPr>
        <w:pStyle w:val="a"/>
        <w:numPr>
          <w:ilvl w:val="0"/>
          <w:numId w:val="0"/>
        </w:numPr>
        <w:ind w:left="403" w:hanging="403"/>
        <w:rPr>
          <w:rStyle w:val="a9"/>
        </w:rPr>
      </w:pPr>
      <w:r w:rsidRPr="00605B13">
        <w:rPr>
          <w:rStyle w:val="a9"/>
          <w:rFonts w:hint="eastAsia"/>
        </w:rPr>
        <w:lastRenderedPageBreak/>
        <w:t>2</w:t>
      </w:r>
      <w:r w:rsidRPr="00605B13">
        <w:rPr>
          <w:rStyle w:val="a9"/>
        </w:rPr>
        <w:t>020. 04. 29</w:t>
      </w:r>
    </w:p>
    <w:p w14:paraId="3148FFC3" w14:textId="253F4207" w:rsidR="00D84480" w:rsidRPr="00C33621" w:rsidRDefault="00605B13" w:rsidP="00C33621">
      <w:pPr>
        <w:pStyle w:val="1"/>
        <w:ind w:left="200" w:right="200"/>
        <w:rPr>
          <w:color w:val="auto"/>
          <w:spacing w:val="0"/>
          <w:sz w:val="24"/>
        </w:rPr>
      </w:pPr>
      <w:r w:rsidRPr="00605B13">
        <w:rPr>
          <w:rStyle w:val="a9"/>
          <w:rFonts w:eastAsiaTheme="majorEastAsia" w:hint="eastAsia"/>
          <w:b/>
          <w:bCs w:val="0"/>
          <w:smallCaps w:val="0"/>
          <w:color w:val="FFFFFF" w:themeColor="background1"/>
          <w:spacing w:val="20"/>
          <w:sz w:val="40"/>
        </w:rPr>
        <w:t xml:space="preserve">캐릭터 </w:t>
      </w:r>
      <w:r w:rsidRPr="00605B13">
        <w:rPr>
          <w:rStyle w:val="a9"/>
          <w:rFonts w:eastAsiaTheme="majorEastAsia"/>
          <w:b/>
          <w:bCs w:val="0"/>
          <w:smallCaps w:val="0"/>
          <w:color w:val="FFFFFF" w:themeColor="background1"/>
          <w:spacing w:val="20"/>
          <w:sz w:val="40"/>
        </w:rPr>
        <w:t>설정</w:t>
      </w:r>
    </w:p>
    <w:p w14:paraId="10413F4A" w14:textId="538B2B75" w:rsidR="00D84480" w:rsidRDefault="00D84480" w:rsidP="00D84480">
      <w:pPr>
        <w:pStyle w:val="2"/>
      </w:pPr>
      <w:r>
        <w:rPr>
          <w:rFonts w:hint="eastAsia"/>
        </w:rPr>
        <w:t>기본적인 캐릭터 구성</w:t>
      </w:r>
    </w:p>
    <w:p w14:paraId="7FA155A3" w14:textId="67FC5DDB" w:rsidR="00D84480" w:rsidRDefault="00D84480" w:rsidP="00D84480">
      <w:pPr>
        <w:pStyle w:val="a"/>
      </w:pPr>
      <w:r>
        <w:rPr>
          <w:rFonts w:hint="eastAsia"/>
        </w:rPr>
        <w:t>생리적 차원</w:t>
      </w:r>
    </w:p>
    <w:p w14:paraId="57A97CA3" w14:textId="6EC66A67" w:rsidR="00D84480" w:rsidRDefault="00D84480" w:rsidP="00D84480">
      <w:pPr>
        <w:pStyle w:val="7"/>
        <w:ind w:left="400"/>
      </w:pPr>
      <w:r>
        <w:rPr>
          <w:rFonts w:hint="eastAsia"/>
        </w:rPr>
        <w:t>이름,</w:t>
      </w:r>
      <w:r>
        <w:t xml:space="preserve"> </w:t>
      </w:r>
      <w:r>
        <w:rPr>
          <w:rFonts w:hint="eastAsia"/>
        </w:rPr>
        <w:t>성별,</w:t>
      </w:r>
      <w:r>
        <w:t xml:space="preserve"> </w:t>
      </w:r>
      <w:r>
        <w:rPr>
          <w:rFonts w:hint="eastAsia"/>
        </w:rPr>
        <w:t>나이,</w:t>
      </w:r>
      <w:r>
        <w:t xml:space="preserve"> </w:t>
      </w:r>
      <w:r>
        <w:rPr>
          <w:rFonts w:hint="eastAsia"/>
        </w:rPr>
        <w:t>신체조건,</w:t>
      </w:r>
      <w:r>
        <w:t xml:space="preserve"> </w:t>
      </w:r>
      <w:r>
        <w:rPr>
          <w:rFonts w:hint="eastAsia"/>
        </w:rPr>
        <w:t>용모,</w:t>
      </w:r>
      <w:r>
        <w:t xml:space="preserve"> </w:t>
      </w:r>
      <w:r>
        <w:rPr>
          <w:rFonts w:hint="eastAsia"/>
        </w:rPr>
        <w:t>결함이나 특이점,</w:t>
      </w:r>
      <w:r>
        <w:t xml:space="preserve"> </w:t>
      </w:r>
      <w:r>
        <w:rPr>
          <w:rFonts w:hint="eastAsia"/>
        </w:rPr>
        <w:t>유전 등</w:t>
      </w:r>
    </w:p>
    <w:p w14:paraId="4CECE1BC" w14:textId="00DB835B" w:rsidR="00D84480" w:rsidRDefault="00D84480" w:rsidP="00D84480">
      <w:pPr>
        <w:pStyle w:val="a"/>
      </w:pPr>
      <w:r>
        <w:rPr>
          <w:rFonts w:hint="eastAsia"/>
        </w:rPr>
        <w:t>사회적 차원</w:t>
      </w:r>
    </w:p>
    <w:p w14:paraId="004ADBB5" w14:textId="084E5F13" w:rsidR="00D84480" w:rsidRDefault="00D84480" w:rsidP="00D84480">
      <w:pPr>
        <w:pStyle w:val="7"/>
        <w:ind w:left="400"/>
      </w:pPr>
      <w:r>
        <w:rPr>
          <w:rFonts w:hint="eastAsia"/>
        </w:rPr>
        <w:t>계층,</w:t>
      </w:r>
      <w:r>
        <w:t xml:space="preserve"> </w:t>
      </w:r>
      <w:r>
        <w:rPr>
          <w:rFonts w:hint="eastAsia"/>
        </w:rPr>
        <w:t>종족,</w:t>
      </w:r>
      <w:r>
        <w:t xml:space="preserve"> </w:t>
      </w:r>
      <w:r>
        <w:rPr>
          <w:rFonts w:hint="eastAsia"/>
        </w:rPr>
        <w:t>직업,</w:t>
      </w:r>
      <w:r>
        <w:t xml:space="preserve"> </w:t>
      </w:r>
      <w:r>
        <w:rPr>
          <w:rFonts w:hint="eastAsia"/>
        </w:rPr>
        <w:t>사회적 성향,</w:t>
      </w:r>
      <w:r>
        <w:t xml:space="preserve"> </w:t>
      </w:r>
      <w:r>
        <w:rPr>
          <w:rFonts w:hint="eastAsia"/>
        </w:rPr>
        <w:t>가정 생활 등</w:t>
      </w:r>
    </w:p>
    <w:p w14:paraId="41A205DD" w14:textId="2D83BF76" w:rsidR="00D84480" w:rsidRDefault="00D84480" w:rsidP="00D84480">
      <w:pPr>
        <w:pStyle w:val="a"/>
      </w:pPr>
      <w:r>
        <w:rPr>
          <w:rFonts w:hint="eastAsia"/>
        </w:rPr>
        <w:t>심리적 차원</w:t>
      </w:r>
    </w:p>
    <w:p w14:paraId="3EA9066A" w14:textId="14590F02" w:rsidR="00605B13" w:rsidRDefault="00D84480" w:rsidP="00C33621">
      <w:pPr>
        <w:pStyle w:val="7"/>
        <w:ind w:left="400"/>
      </w:pPr>
      <w:r>
        <w:rPr>
          <w:rFonts w:hint="eastAsia"/>
        </w:rPr>
        <w:t>도덕기준,</w:t>
      </w:r>
      <w:r>
        <w:t xml:space="preserve"> </w:t>
      </w:r>
      <w:r>
        <w:rPr>
          <w:rFonts w:hint="eastAsia"/>
        </w:rPr>
        <w:t>목표,</w:t>
      </w:r>
      <w:r>
        <w:t xml:space="preserve"> </w:t>
      </w:r>
      <w:r>
        <w:rPr>
          <w:rFonts w:hint="eastAsia"/>
        </w:rPr>
        <w:t>욕구,</w:t>
      </w:r>
      <w:r>
        <w:t xml:space="preserve"> </w:t>
      </w:r>
      <w:r>
        <w:rPr>
          <w:rFonts w:hint="eastAsia"/>
        </w:rPr>
        <w:t>기질,</w:t>
      </w:r>
      <w:r>
        <w:t xml:space="preserve"> </w:t>
      </w:r>
      <w:r>
        <w:rPr>
          <w:rFonts w:hint="eastAsia"/>
        </w:rPr>
        <w:t>콤플렉스,</w:t>
      </w:r>
      <w:r>
        <w:t xml:space="preserve"> </w:t>
      </w:r>
      <w:r>
        <w:rPr>
          <w:rFonts w:hint="eastAsia"/>
        </w:rPr>
        <w:t>능력 등</w:t>
      </w:r>
    </w:p>
    <w:p w14:paraId="2DA1D4FF" w14:textId="32F6ED36" w:rsidR="00605B13" w:rsidRDefault="00EF63E9" w:rsidP="00EF63E9">
      <w:pPr>
        <w:pStyle w:val="2"/>
      </w:pPr>
      <w:r>
        <w:rPr>
          <w:rFonts w:hint="eastAsia"/>
        </w:rPr>
        <w:t>캐릭터와 스토리의 관계</w:t>
      </w:r>
    </w:p>
    <w:p w14:paraId="45F70CEE" w14:textId="0C356C2F" w:rsidR="00EF63E9" w:rsidRDefault="00EF63E9" w:rsidP="00EF63E9">
      <w:pPr>
        <w:pStyle w:val="a"/>
      </w:pPr>
      <w:r>
        <w:rPr>
          <w:rFonts w:hint="eastAsia"/>
        </w:rPr>
        <w:t xml:space="preserve">캐릭터는 자신에 </w:t>
      </w:r>
      <w:proofErr w:type="gramStart"/>
      <w:r>
        <w:rPr>
          <w:rFonts w:hint="eastAsia"/>
        </w:rPr>
        <w:t>걸맞는</w:t>
      </w:r>
      <w:proofErr w:type="gramEnd"/>
      <w:r>
        <w:rPr>
          <w:rFonts w:hint="eastAsia"/>
        </w:rPr>
        <w:t xml:space="preserve"> 이야기를 만들어 낸다</w:t>
      </w:r>
    </w:p>
    <w:p w14:paraId="788405F0" w14:textId="1EF7EF1E" w:rsidR="00EF63E9" w:rsidRDefault="00EF63E9" w:rsidP="00EF63E9">
      <w:pPr>
        <w:pStyle w:val="a"/>
      </w:pPr>
      <w:r>
        <w:rPr>
          <w:rFonts w:hint="eastAsia"/>
        </w:rPr>
        <w:t>캐릭터와 환경의 조합,</w:t>
      </w:r>
      <w:r>
        <w:t xml:space="preserve"> </w:t>
      </w:r>
      <w:r>
        <w:rPr>
          <w:rFonts w:hint="eastAsia"/>
        </w:rPr>
        <w:t>캐릭터와 캐릭터의 조합에 따라 다양한 이야기가 나온다</w:t>
      </w:r>
    </w:p>
    <w:p w14:paraId="289D0F0B" w14:textId="730ABD71" w:rsidR="00EF63E9" w:rsidRDefault="00EF63E9" w:rsidP="00EF63E9">
      <w:pPr>
        <w:pStyle w:val="a"/>
      </w:pPr>
      <w:r>
        <w:rPr>
          <w:rFonts w:hint="eastAsia"/>
        </w:rPr>
        <w:t>캐릭터의 의지는 이야기 전개의 중요한 요소다</w:t>
      </w:r>
    </w:p>
    <w:p w14:paraId="7E128A8A" w14:textId="43AE0EAC" w:rsidR="00EF63E9" w:rsidRDefault="00EF63E9" w:rsidP="00EF63E9">
      <w:pPr>
        <w:pStyle w:val="a"/>
      </w:pPr>
      <w:r>
        <w:rPr>
          <w:rFonts w:hint="eastAsia"/>
        </w:rPr>
        <w:t>게임 상에는 대부분의 플레이어 캐릭터는 거부하지 않는다</w:t>
      </w:r>
    </w:p>
    <w:p w14:paraId="5F74CBFC" w14:textId="74F9F7CC" w:rsidR="00EF63E9" w:rsidRDefault="00EF63E9" w:rsidP="00C33621">
      <w:pPr>
        <w:pStyle w:val="a"/>
      </w:pPr>
      <w:r>
        <w:rPr>
          <w:rFonts w:hint="eastAsia"/>
        </w:rPr>
        <w:t>종종 캐릭터는 스토리의 진행에 따라 변화(성장</w:t>
      </w:r>
      <w:r>
        <w:t xml:space="preserve">, </w:t>
      </w:r>
      <w:r>
        <w:rPr>
          <w:rFonts w:hint="eastAsia"/>
        </w:rPr>
        <w:t>깨달음,</w:t>
      </w:r>
      <w:r>
        <w:t xml:space="preserve"> </w:t>
      </w:r>
      <w:r>
        <w:rPr>
          <w:rFonts w:hint="eastAsia"/>
        </w:rPr>
        <w:t>타락</w:t>
      </w:r>
      <w:r>
        <w:t>)</w:t>
      </w:r>
      <w:r>
        <w:rPr>
          <w:rFonts w:hint="eastAsia"/>
        </w:rPr>
        <w:t>한다</w:t>
      </w:r>
    </w:p>
    <w:p w14:paraId="347314CB" w14:textId="76C7CAB2" w:rsidR="005C1CEA" w:rsidRDefault="005C1CEA" w:rsidP="005C1CEA">
      <w:pPr>
        <w:pStyle w:val="2"/>
      </w:pPr>
      <w:r>
        <w:rPr>
          <w:rFonts w:hint="eastAsia"/>
        </w:rPr>
        <w:t>게임 스토리텔링 적으로 좋은 캐릭터</w:t>
      </w:r>
    </w:p>
    <w:p w14:paraId="69B8002E" w14:textId="145BE605" w:rsidR="005C1CEA" w:rsidRDefault="005C1CEA" w:rsidP="005C1CEA">
      <w:pPr>
        <w:pStyle w:val="a"/>
      </w:pPr>
      <w:r>
        <w:rPr>
          <w:rFonts w:hint="eastAsia"/>
        </w:rPr>
        <w:t>특성이 현실보다 과장되게 표현되어야 한다</w:t>
      </w:r>
    </w:p>
    <w:p w14:paraId="2494003F" w14:textId="14D1FF19" w:rsidR="005C1CEA" w:rsidRDefault="005C1CEA" w:rsidP="005C1CEA">
      <w:pPr>
        <w:pStyle w:val="a"/>
      </w:pPr>
      <w:r>
        <w:rPr>
          <w:rFonts w:hint="eastAsia"/>
        </w:rPr>
        <w:t>복합적이고 불분명한 캐릭터보다 명확하고 분명한 특성을 가진 캐릭터가 더 기억에 남는다</w:t>
      </w:r>
    </w:p>
    <w:p w14:paraId="573424EB" w14:textId="61D108BA" w:rsidR="005C1CEA" w:rsidRDefault="005C1CEA" w:rsidP="005C1CEA">
      <w:pPr>
        <w:pStyle w:val="a"/>
      </w:pPr>
      <w:r>
        <w:rPr>
          <w:rFonts w:hint="eastAsia"/>
        </w:rPr>
        <w:t>갈등을 일으킬 수 있는 여지가 있어야 한다</w:t>
      </w:r>
    </w:p>
    <w:p w14:paraId="2B48C4ED" w14:textId="39E3BB81" w:rsidR="005C1CEA" w:rsidRDefault="005C1CEA" w:rsidP="005C1CEA">
      <w:pPr>
        <w:pStyle w:val="a"/>
      </w:pPr>
      <w:r>
        <w:rPr>
          <w:rFonts w:hint="eastAsia"/>
        </w:rPr>
        <w:t>특성은 외형,</w:t>
      </w:r>
      <w:r>
        <w:t xml:space="preserve"> </w:t>
      </w:r>
      <w:r>
        <w:rPr>
          <w:rFonts w:hint="eastAsia"/>
        </w:rPr>
        <w:t>행동,</w:t>
      </w:r>
      <w:r>
        <w:t xml:space="preserve"> </w:t>
      </w:r>
      <w:r>
        <w:rPr>
          <w:rFonts w:hint="eastAsia"/>
        </w:rPr>
        <w:t>대사 등 외적으로 표현되어야 한다</w:t>
      </w:r>
    </w:p>
    <w:p w14:paraId="709D0C17" w14:textId="34495363" w:rsidR="005C1CEA" w:rsidRDefault="005C1CEA" w:rsidP="005C1CEA">
      <w:pPr>
        <w:pStyle w:val="a"/>
      </w:pPr>
      <w:r>
        <w:rPr>
          <w:rFonts w:hint="eastAsia"/>
        </w:rPr>
        <w:t>구조적으로 담당하는 역할이 명확해야 한다</w:t>
      </w:r>
    </w:p>
    <w:p w14:paraId="7C10C4D1" w14:textId="2A5B8D8C" w:rsidR="005C1CEA" w:rsidRDefault="005C1CEA" w:rsidP="005C1CEA">
      <w:pPr>
        <w:pStyle w:val="a"/>
        <w:numPr>
          <w:ilvl w:val="0"/>
          <w:numId w:val="0"/>
        </w:numPr>
        <w:ind w:left="403" w:hanging="403"/>
      </w:pPr>
    </w:p>
    <w:p w14:paraId="15520502" w14:textId="366F2E89" w:rsidR="005C1CEA" w:rsidRDefault="00D13AF3" w:rsidP="00D13AF3">
      <w:pPr>
        <w:pStyle w:val="2"/>
      </w:pPr>
      <w:r>
        <w:rPr>
          <w:rFonts w:hint="eastAsia"/>
        </w:rPr>
        <w:t>기본적인 인물 배치</w:t>
      </w:r>
    </w:p>
    <w:p w14:paraId="625902A0" w14:textId="31F1FA13" w:rsidR="00D13AF3" w:rsidRDefault="00D13AF3" w:rsidP="00D13AF3">
      <w:pPr>
        <w:pStyle w:val="a"/>
      </w:pPr>
      <w:proofErr w:type="gramStart"/>
      <w:r>
        <w:rPr>
          <w:rFonts w:hint="eastAsia"/>
        </w:rPr>
        <w:t xml:space="preserve">주인공 </w:t>
      </w:r>
      <w:r>
        <w:t>/</w:t>
      </w:r>
      <w:proofErr w:type="gramEnd"/>
      <w:r>
        <w:t xml:space="preserve"> </w:t>
      </w:r>
      <w:r>
        <w:rPr>
          <w:rFonts w:hint="eastAsia"/>
        </w:rPr>
        <w:t>P</w:t>
      </w:r>
      <w:r>
        <w:t>rotagonist</w:t>
      </w:r>
    </w:p>
    <w:p w14:paraId="2B1380B2" w14:textId="7DE17AC6" w:rsidR="00D13AF3" w:rsidRDefault="00D13AF3" w:rsidP="00D13AF3">
      <w:pPr>
        <w:pStyle w:val="7"/>
        <w:ind w:left="400"/>
      </w:pPr>
      <w:r>
        <w:rPr>
          <w:rFonts w:hint="eastAsia"/>
        </w:rPr>
        <w:t>게임을 이끌어가는 주인공이며 주인공이 추구하고 동경하는 열망이나 목적을 유저들도 같이 공감할 수 있어야 한다</w:t>
      </w:r>
    </w:p>
    <w:p w14:paraId="4E2FEF5F" w14:textId="5D0C8BB1" w:rsidR="00D13AF3" w:rsidRDefault="00D13AF3" w:rsidP="00D13AF3">
      <w:pPr>
        <w:pStyle w:val="a"/>
      </w:pPr>
      <w:proofErr w:type="gramStart"/>
      <w:r>
        <w:rPr>
          <w:rFonts w:hint="eastAsia"/>
        </w:rPr>
        <w:t xml:space="preserve">적대자 </w:t>
      </w:r>
      <w:r>
        <w:t>/</w:t>
      </w:r>
      <w:proofErr w:type="gramEnd"/>
      <w:r>
        <w:t xml:space="preserve"> Antagonist</w:t>
      </w:r>
    </w:p>
    <w:p w14:paraId="4557E8BB" w14:textId="4A4B21BB" w:rsidR="00D13AF3" w:rsidRDefault="00D13AF3" w:rsidP="00D13AF3">
      <w:pPr>
        <w:pStyle w:val="7"/>
        <w:ind w:left="400"/>
      </w:pPr>
      <w:r>
        <w:rPr>
          <w:rFonts w:hint="eastAsia"/>
        </w:rPr>
        <w:t>주인공의 목적이나 꿈을 저지시키기 위해 설정된 캐릭터</w:t>
      </w:r>
    </w:p>
    <w:p w14:paraId="3F59CE29" w14:textId="1A2EAFE9" w:rsidR="00D13AF3" w:rsidRDefault="00D13AF3" w:rsidP="00D13AF3">
      <w:pPr>
        <w:pStyle w:val="a"/>
      </w:pPr>
      <w:r>
        <w:rPr>
          <w:rFonts w:hint="eastAsia"/>
        </w:rPr>
        <w:t xml:space="preserve">제 </w:t>
      </w:r>
      <w:r>
        <w:t>3</w:t>
      </w:r>
      <w:r>
        <w:rPr>
          <w:rFonts w:hint="eastAsia"/>
        </w:rPr>
        <w:t>자</w:t>
      </w:r>
    </w:p>
    <w:p w14:paraId="0C1F2C54" w14:textId="2F7697B5" w:rsidR="00D13AF3" w:rsidRDefault="00D13AF3" w:rsidP="00D13AF3">
      <w:pPr>
        <w:pStyle w:val="7"/>
        <w:ind w:left="400"/>
      </w:pPr>
      <w:r>
        <w:rPr>
          <w:rFonts w:hint="eastAsia"/>
        </w:rPr>
        <w:t xml:space="preserve">주인공과 </w:t>
      </w:r>
      <w:proofErr w:type="spellStart"/>
      <w:r>
        <w:rPr>
          <w:rFonts w:hint="eastAsia"/>
        </w:rPr>
        <w:t>대결자</w:t>
      </w:r>
      <w:proofErr w:type="spellEnd"/>
      <w:r>
        <w:rPr>
          <w:rFonts w:hint="eastAsia"/>
        </w:rPr>
        <w:t xml:space="preserve"> 중간의 존재</w:t>
      </w:r>
    </w:p>
    <w:p w14:paraId="73A6B83B" w14:textId="2F80699A" w:rsidR="00D13AF3" w:rsidRDefault="00D13AF3" w:rsidP="00D13AF3">
      <w:pPr>
        <w:pStyle w:val="7"/>
        <w:ind w:left="400"/>
      </w:pPr>
      <w:r>
        <w:rPr>
          <w:rFonts w:hint="eastAsia"/>
        </w:rPr>
        <w:t>갈등의 원인이 되기도 하고 양자 간의 힘의 균형을 맞추기도 함</w:t>
      </w:r>
    </w:p>
    <w:p w14:paraId="3BA0E77F" w14:textId="77777777" w:rsidR="00C33621" w:rsidRDefault="00C33621" w:rsidP="00C33621">
      <w:pPr>
        <w:pStyle w:val="4"/>
      </w:pPr>
      <w:r>
        <w:t>“</w:t>
      </w:r>
      <w:r>
        <w:rPr>
          <w:rFonts w:hint="eastAsia"/>
        </w:rPr>
        <w:t>교수님의 스토리 제작법</w:t>
      </w:r>
      <w:r>
        <w:t>”</w:t>
      </w:r>
    </w:p>
    <w:p w14:paraId="6C520699" w14:textId="1D4DF25D" w:rsidR="002B472F" w:rsidRDefault="00C33621" w:rsidP="00C33621">
      <w:r>
        <w:rPr>
          <w:rFonts w:hint="eastAsia"/>
        </w:rPr>
        <w:t>스토리를 관통하는 주제를 한 문장으로 정한다.</w:t>
      </w:r>
      <w:r>
        <w:t xml:space="preserve"> </w:t>
      </w:r>
      <w:r>
        <w:rPr>
          <w:rFonts w:hint="eastAsia"/>
        </w:rPr>
        <w:t xml:space="preserve">이후 스토리의 최초와 최후를 정한 뒤 </w:t>
      </w:r>
      <w:proofErr w:type="spellStart"/>
      <w:r>
        <w:rPr>
          <w:rFonts w:hint="eastAsia"/>
        </w:rPr>
        <w:t>구조화하여</w:t>
      </w:r>
      <w:proofErr w:type="spellEnd"/>
      <w:r>
        <w:rPr>
          <w:rFonts w:hint="eastAsia"/>
        </w:rPr>
        <w:t xml:space="preserve"> 살을 붙이는 형식으로 제작해본다</w:t>
      </w:r>
      <w:r>
        <w:t>.</w:t>
      </w:r>
      <w:r w:rsidR="002B472F">
        <w:br w:type="page"/>
      </w:r>
    </w:p>
    <w:p w14:paraId="796EB1BA" w14:textId="37915711" w:rsidR="00743AF1" w:rsidRDefault="002C43EF" w:rsidP="00544A32">
      <w:pPr>
        <w:pStyle w:val="2"/>
      </w:pPr>
      <w:r>
        <w:rPr>
          <w:rFonts w:hint="eastAsia"/>
        </w:rPr>
        <w:lastRenderedPageBreak/>
        <w:t xml:space="preserve">세부 캐릭터 </w:t>
      </w:r>
      <w:proofErr w:type="gramStart"/>
      <w:r>
        <w:rPr>
          <w:rFonts w:hint="eastAsia"/>
        </w:rPr>
        <w:t xml:space="preserve">설정 </w:t>
      </w:r>
      <w:r>
        <w:t>/</w:t>
      </w:r>
      <w:proofErr w:type="gramEnd"/>
      <w:r>
        <w:t xml:space="preserve"> </w:t>
      </w:r>
      <w:r>
        <w:rPr>
          <w:rFonts w:hint="eastAsia"/>
        </w:rPr>
        <w:t>주인공</w:t>
      </w:r>
    </w:p>
    <w:p w14:paraId="5DC5F879" w14:textId="12E083F5" w:rsidR="00544A32" w:rsidRDefault="00544A32" w:rsidP="00544A32">
      <w:pPr>
        <w:pStyle w:val="a"/>
      </w:pPr>
      <w:r>
        <w:rPr>
          <w:rFonts w:hint="eastAsia"/>
        </w:rPr>
        <w:t>플레이어의 분신</w:t>
      </w:r>
    </w:p>
    <w:p w14:paraId="4A33188F" w14:textId="5309639C" w:rsidR="00544A32" w:rsidRDefault="00544A32" w:rsidP="00544A32">
      <w:pPr>
        <w:pStyle w:val="a"/>
      </w:pPr>
      <w:r>
        <w:rPr>
          <w:rFonts w:hint="eastAsia"/>
        </w:rPr>
        <w:t>플레이어가 감정 이입을 하기 쉽도록 만드는 것이 중요</w:t>
      </w:r>
    </w:p>
    <w:p w14:paraId="2A3F3449" w14:textId="3C44997D" w:rsidR="00544A32" w:rsidRDefault="00544A32" w:rsidP="00544A32">
      <w:pPr>
        <w:pStyle w:val="7"/>
        <w:ind w:left="400"/>
      </w:pPr>
      <w:r>
        <w:rPr>
          <w:rFonts w:hint="eastAsia"/>
        </w:rPr>
        <w:t>감정 이입이 쉽도록 무개성으로 설정하거나</w:t>
      </w:r>
      <w:r>
        <w:t>(</w:t>
      </w:r>
      <w:r>
        <w:rPr>
          <w:rFonts w:hint="eastAsia"/>
        </w:rPr>
        <w:t>연애 시뮬레이션의 얼굴이 가려진 남자 주인공</w:t>
      </w:r>
      <w:r>
        <w:t>)</w:t>
      </w:r>
    </w:p>
    <w:p w14:paraId="2EC11246" w14:textId="01C4BCCB" w:rsidR="00544A32" w:rsidRDefault="00544A32" w:rsidP="00544A32">
      <w:pPr>
        <w:pStyle w:val="7"/>
        <w:ind w:left="400"/>
      </w:pPr>
      <w:r>
        <w:rPr>
          <w:rFonts w:hint="eastAsia"/>
        </w:rPr>
        <w:t xml:space="preserve">주인공이 감정 이입을 하고 싶어하는 매력적인 캐릭터로 설정하거나(솔리드 </w:t>
      </w:r>
      <w:proofErr w:type="spellStart"/>
      <w:r>
        <w:rPr>
          <w:rFonts w:hint="eastAsia"/>
        </w:rPr>
        <w:t>스네이크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크레토스</w:t>
      </w:r>
      <w:proofErr w:type="spellEnd"/>
      <w:r>
        <w:rPr>
          <w:rFonts w:hint="eastAsia"/>
        </w:rPr>
        <w:t xml:space="preserve"> 등</w:t>
      </w:r>
      <w:r>
        <w:t>)</w:t>
      </w:r>
    </w:p>
    <w:p w14:paraId="684798F4" w14:textId="67613E7B" w:rsidR="00011072" w:rsidRDefault="00544A32" w:rsidP="00011072">
      <w:pPr>
        <w:pStyle w:val="7"/>
        <w:ind w:left="400"/>
      </w:pPr>
      <w:r>
        <w:rPr>
          <w:rFonts w:hint="eastAsia"/>
        </w:rPr>
        <w:t>플레이어가 직접 세부 설정을 커스터마이징 하도록 함(</w:t>
      </w:r>
      <w:proofErr w:type="spellStart"/>
      <w:r>
        <w:rPr>
          <w:rFonts w:hint="eastAsia"/>
        </w:rPr>
        <w:t>샌드박스류</w:t>
      </w:r>
      <w:proofErr w:type="spellEnd"/>
      <w:r>
        <w:rPr>
          <w:rFonts w:hint="eastAsia"/>
        </w:rPr>
        <w:t xml:space="preserve"> </w:t>
      </w:r>
      <w:r>
        <w:t xml:space="preserve">RPG, MMORPG </w:t>
      </w:r>
      <w:r>
        <w:rPr>
          <w:rFonts w:hint="eastAsia"/>
        </w:rPr>
        <w:t>등</w:t>
      </w:r>
      <w:r>
        <w:t>)</w:t>
      </w:r>
    </w:p>
    <w:p w14:paraId="75EC7277" w14:textId="27B677B3" w:rsidR="00011072" w:rsidRDefault="00011072" w:rsidP="00011072">
      <w:pPr>
        <w:pStyle w:val="2"/>
      </w:pPr>
      <w:r>
        <w:rPr>
          <w:rFonts w:hint="eastAsia"/>
        </w:rPr>
        <w:t xml:space="preserve">세부 캐릭터 </w:t>
      </w:r>
      <w:proofErr w:type="gramStart"/>
      <w:r>
        <w:rPr>
          <w:rFonts w:hint="eastAsia"/>
        </w:rPr>
        <w:t xml:space="preserve">설정 </w:t>
      </w:r>
      <w:r>
        <w:t>/</w:t>
      </w:r>
      <w:proofErr w:type="gramEnd"/>
      <w:r>
        <w:t xml:space="preserve"> </w:t>
      </w:r>
      <w:r>
        <w:rPr>
          <w:rFonts w:hint="eastAsia"/>
        </w:rPr>
        <w:t>공략 대상</w:t>
      </w:r>
    </w:p>
    <w:p w14:paraId="1E1ACED8" w14:textId="051FE237" w:rsidR="00011072" w:rsidRDefault="00011072" w:rsidP="00011072">
      <w:pPr>
        <w:pStyle w:val="a"/>
      </w:pPr>
      <w:r>
        <w:rPr>
          <w:rFonts w:hint="eastAsia"/>
        </w:rPr>
        <w:t>연애 시뮬레이션의 상대 이성,</w:t>
      </w:r>
      <w:r>
        <w:t xml:space="preserve"> </w:t>
      </w:r>
      <w:r>
        <w:rPr>
          <w:rFonts w:hint="eastAsia"/>
        </w:rPr>
        <w:t>액션 게임의 적,</w:t>
      </w:r>
      <w:r>
        <w:t xml:space="preserve"> </w:t>
      </w:r>
      <w:r>
        <w:rPr>
          <w:rFonts w:hint="eastAsia"/>
        </w:rPr>
        <w:t>탐정 게임의 범인 등</w:t>
      </w:r>
    </w:p>
    <w:p w14:paraId="3336186B" w14:textId="77E362BF" w:rsidR="00011072" w:rsidRDefault="00011072" w:rsidP="00011072">
      <w:pPr>
        <w:pStyle w:val="a"/>
      </w:pPr>
      <w:r>
        <w:rPr>
          <w:rFonts w:hint="eastAsia"/>
        </w:rPr>
        <w:t>난이도에 따라 공략 대상의 배치가 중요</w:t>
      </w:r>
    </w:p>
    <w:p w14:paraId="458D794A" w14:textId="04C18E08" w:rsidR="00CA625D" w:rsidRDefault="00011072" w:rsidP="00C33621">
      <w:pPr>
        <w:pStyle w:val="a"/>
      </w:pPr>
      <w:r>
        <w:rPr>
          <w:rFonts w:hint="eastAsia"/>
        </w:rPr>
        <w:t>한 번에 여러 공략 대상이 겹치면 혼돈이 올 수 있음</w:t>
      </w:r>
    </w:p>
    <w:p w14:paraId="583C80D9" w14:textId="158D099B" w:rsidR="00CA625D" w:rsidRDefault="00CA625D" w:rsidP="00CA625D">
      <w:pPr>
        <w:pStyle w:val="2"/>
      </w:pPr>
      <w:r>
        <w:rPr>
          <w:rFonts w:hint="eastAsia"/>
        </w:rPr>
        <w:t xml:space="preserve">세부 캐릭터 </w:t>
      </w:r>
      <w:proofErr w:type="gramStart"/>
      <w:r>
        <w:rPr>
          <w:rFonts w:hint="eastAsia"/>
        </w:rPr>
        <w:t xml:space="preserve">설정 </w:t>
      </w:r>
      <w:r>
        <w:t>/</w:t>
      </w:r>
      <w:proofErr w:type="gramEnd"/>
      <w:r>
        <w:t xml:space="preserve"> </w:t>
      </w:r>
      <w:r>
        <w:rPr>
          <w:rFonts w:hint="eastAsia"/>
        </w:rPr>
        <w:t>적 캐릭터</w:t>
      </w:r>
    </w:p>
    <w:p w14:paraId="5EB63209" w14:textId="3284FD42" w:rsidR="00CA625D" w:rsidRDefault="00CA625D" w:rsidP="00CA625D">
      <w:pPr>
        <w:pStyle w:val="a"/>
      </w:pPr>
      <w:r>
        <w:rPr>
          <w:rFonts w:hint="eastAsia"/>
        </w:rPr>
        <w:t>악역 캐릭터</w:t>
      </w:r>
    </w:p>
    <w:p w14:paraId="32F4900A" w14:textId="730FCB1D" w:rsidR="00CA625D" w:rsidRDefault="00CA625D" w:rsidP="00AA4BB0">
      <w:pPr>
        <w:pStyle w:val="7"/>
        <w:ind w:left="400"/>
      </w:pPr>
      <w:r>
        <w:rPr>
          <w:rFonts w:hint="eastAsia"/>
        </w:rPr>
        <w:t>절대적인 악(</w:t>
      </w:r>
      <w:proofErr w:type="spellStart"/>
      <w:r>
        <w:rPr>
          <w:rFonts w:hint="eastAsia"/>
        </w:rPr>
        <w:t>안타고니스트</w:t>
      </w:r>
      <w:proofErr w:type="spellEnd"/>
      <w:r>
        <w:t xml:space="preserve">), </w:t>
      </w:r>
      <w:r>
        <w:rPr>
          <w:rFonts w:hint="eastAsia"/>
        </w:rPr>
        <w:t>스토리의 중심을 이끌어 가는 원동력</w:t>
      </w:r>
      <w:r w:rsidR="000352F8">
        <w:rPr>
          <w:rFonts w:hint="eastAsia"/>
        </w:rPr>
        <w:t>,</w:t>
      </w:r>
      <w:r w:rsidR="000352F8">
        <w:t xml:space="preserve"> </w:t>
      </w:r>
      <w:r w:rsidR="000352F8">
        <w:rPr>
          <w:rFonts w:hint="eastAsia"/>
        </w:rPr>
        <w:t>절대적인 악은 하나일 필요는 없다.</w:t>
      </w:r>
    </w:p>
    <w:p w14:paraId="15117948" w14:textId="01106291" w:rsidR="00CA625D" w:rsidRDefault="00CA625D" w:rsidP="00CA625D">
      <w:pPr>
        <w:pStyle w:val="a"/>
      </w:pPr>
      <w:r>
        <w:rPr>
          <w:rFonts w:hint="eastAsia"/>
        </w:rPr>
        <w:t>적대 캐릭터</w:t>
      </w:r>
    </w:p>
    <w:p w14:paraId="6CA2006E" w14:textId="447E716A" w:rsidR="00CA625D" w:rsidRDefault="00CA625D" w:rsidP="00AA4BB0">
      <w:pPr>
        <w:pStyle w:val="7"/>
        <w:ind w:left="400"/>
      </w:pPr>
      <w:r>
        <w:rPr>
          <w:rFonts w:hint="eastAsia"/>
        </w:rPr>
        <w:t>주인공에게 적대하는 캐릭터</w:t>
      </w:r>
      <w:r>
        <w:t xml:space="preserve">. </w:t>
      </w:r>
      <w:r>
        <w:rPr>
          <w:rFonts w:hint="eastAsia"/>
        </w:rPr>
        <w:t>변화의 여지가 있어 스토리를 풍성하게 만듦</w:t>
      </w:r>
      <w:r w:rsidR="000352F8">
        <w:rPr>
          <w:rFonts w:hint="eastAsia"/>
        </w:rPr>
        <w:t>,</w:t>
      </w:r>
      <w:r w:rsidR="000352F8">
        <w:t xml:space="preserve"> </w:t>
      </w:r>
      <w:r w:rsidR="000352F8">
        <w:rPr>
          <w:rFonts w:hint="eastAsia"/>
        </w:rPr>
        <w:t>적대 캐릭터의 경우 적,</w:t>
      </w:r>
      <w:r w:rsidR="000352F8">
        <w:t xml:space="preserve"> </w:t>
      </w:r>
      <w:r w:rsidR="000352F8">
        <w:rPr>
          <w:rFonts w:hint="eastAsia"/>
        </w:rPr>
        <w:t>아군의 경계를 나눌 필요는 없다.</w:t>
      </w:r>
    </w:p>
    <w:p w14:paraId="02A41E56" w14:textId="7087627B" w:rsidR="00CA625D" w:rsidRDefault="00CA625D" w:rsidP="00CA625D">
      <w:pPr>
        <w:pStyle w:val="a"/>
      </w:pPr>
      <w:r>
        <w:rPr>
          <w:rFonts w:hint="eastAsia"/>
        </w:rPr>
        <w:t>관문 캐릭터</w:t>
      </w:r>
    </w:p>
    <w:p w14:paraId="14D9F781" w14:textId="72CE061F" w:rsidR="00CA625D" w:rsidRDefault="00CA625D" w:rsidP="00AA4BB0">
      <w:pPr>
        <w:pStyle w:val="7"/>
        <w:ind w:left="400"/>
      </w:pPr>
      <w:r>
        <w:rPr>
          <w:rFonts w:hint="eastAsia"/>
        </w:rPr>
        <w:t>클리어 하지 않으면 앞으로 나갈 수 없게 만드는 캐릭터.</w:t>
      </w:r>
      <w:r>
        <w:t xml:space="preserve"> </w:t>
      </w:r>
      <w:r>
        <w:rPr>
          <w:rFonts w:hint="eastAsia"/>
        </w:rPr>
        <w:t>관문 캐릭터를 중심으로 스토리의 챕터를 나눌 수 있음</w:t>
      </w:r>
    </w:p>
    <w:p w14:paraId="64CDC467" w14:textId="4987394E" w:rsidR="000352F8" w:rsidRPr="000352F8" w:rsidRDefault="000352F8" w:rsidP="000352F8">
      <w:pPr>
        <w:pStyle w:val="7"/>
        <w:ind w:left="400"/>
      </w:pPr>
      <w:proofErr w:type="gramStart"/>
      <w:r>
        <w:rPr>
          <w:rFonts w:hint="eastAsia"/>
        </w:rPr>
        <w:t xml:space="preserve">포켓몬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시리즈 별 악당을 적재적소에 배치하여 플레이어를 원하는 방향으로 </w:t>
      </w:r>
      <w:proofErr w:type="spellStart"/>
      <w:r>
        <w:rPr>
          <w:rFonts w:hint="eastAsia"/>
        </w:rPr>
        <w:t>유도시킴</w:t>
      </w:r>
      <w:proofErr w:type="spellEnd"/>
    </w:p>
    <w:p w14:paraId="17204FA0" w14:textId="019C7DD2" w:rsidR="00CA625D" w:rsidRDefault="00CA625D" w:rsidP="00CA625D">
      <w:pPr>
        <w:pStyle w:val="a"/>
      </w:pPr>
      <w:r>
        <w:rPr>
          <w:rFonts w:hint="eastAsia"/>
        </w:rPr>
        <w:t>적 캐릭터의 활용</w:t>
      </w:r>
    </w:p>
    <w:p w14:paraId="6B938C98" w14:textId="41D1CE5E" w:rsidR="00CA625D" w:rsidRDefault="00CA625D" w:rsidP="00AA4BB0">
      <w:pPr>
        <w:pStyle w:val="7"/>
        <w:ind w:left="400"/>
      </w:pPr>
      <w:r>
        <w:rPr>
          <w:rFonts w:hint="eastAsia"/>
        </w:rPr>
        <w:t>게임 중간에 이탈하는 관문 캐릭터 등은 각성,</w:t>
      </w:r>
      <w:r>
        <w:t xml:space="preserve"> </w:t>
      </w:r>
      <w:r>
        <w:rPr>
          <w:rFonts w:hint="eastAsia"/>
        </w:rPr>
        <w:t>혈연관계,</w:t>
      </w:r>
      <w:r>
        <w:t xml:space="preserve"> </w:t>
      </w:r>
      <w:r>
        <w:rPr>
          <w:rFonts w:hint="eastAsia"/>
        </w:rPr>
        <w:t>부활 등의 장치로 재등장하거나 동료 캐릭</w:t>
      </w:r>
      <w:r w:rsidR="00AA4BB0">
        <w:rPr>
          <w:rFonts w:hint="eastAsia"/>
        </w:rPr>
        <w:t>터가 되는 형태 등으로 종종 게임 내에서 재사용</w:t>
      </w:r>
    </w:p>
    <w:p w14:paraId="36BF19CF" w14:textId="7F607CD3" w:rsidR="000352F8" w:rsidRDefault="000352F8" w:rsidP="000352F8">
      <w:pPr>
        <w:pStyle w:val="7"/>
        <w:ind w:left="400"/>
      </w:pPr>
      <w:proofErr w:type="spellStart"/>
      <w:proofErr w:type="gramStart"/>
      <w:r>
        <w:rPr>
          <w:rFonts w:hint="eastAsia"/>
        </w:rPr>
        <w:t>드래곤볼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싸웠던 적을 이겨낸 뒤 추후에 아군이 되는 등의 연출</w:t>
      </w:r>
    </w:p>
    <w:p w14:paraId="3330D0FB" w14:textId="30960E16" w:rsidR="000352F8" w:rsidRDefault="00D610E0" w:rsidP="00D610E0">
      <w:pPr>
        <w:pStyle w:val="2"/>
      </w:pPr>
      <w:r>
        <w:rPr>
          <w:rFonts w:hint="eastAsia"/>
        </w:rPr>
        <w:t xml:space="preserve">세부 캐릭터 </w:t>
      </w:r>
      <w:proofErr w:type="gramStart"/>
      <w:r>
        <w:rPr>
          <w:rFonts w:hint="eastAsia"/>
        </w:rPr>
        <w:t xml:space="preserve">설정 </w:t>
      </w:r>
      <w:r>
        <w:t>/</w:t>
      </w:r>
      <w:proofErr w:type="gramEnd"/>
      <w:r>
        <w:t xml:space="preserve"> </w:t>
      </w:r>
      <w:r>
        <w:rPr>
          <w:rFonts w:hint="eastAsia"/>
        </w:rPr>
        <w:t>라이벌 캐릭터</w:t>
      </w:r>
    </w:p>
    <w:p w14:paraId="07A71FE3" w14:textId="0017F41E" w:rsidR="00D610E0" w:rsidRDefault="00D610E0" w:rsidP="00D610E0">
      <w:pPr>
        <w:pStyle w:val="a"/>
      </w:pPr>
      <w:r>
        <w:rPr>
          <w:rFonts w:hint="eastAsia"/>
        </w:rPr>
        <w:t>플레이어와 동일한 목적을 가지고 대립하는 캐릭터</w:t>
      </w:r>
    </w:p>
    <w:p w14:paraId="31FCC4B1" w14:textId="68033778" w:rsidR="00D610E0" w:rsidRDefault="00D610E0" w:rsidP="00D610E0">
      <w:pPr>
        <w:pStyle w:val="a"/>
      </w:pPr>
      <w:r>
        <w:rPr>
          <w:rFonts w:hint="eastAsia"/>
        </w:rPr>
        <w:t>플레이어에게 지고 싶지 않다는 심리를 불러 일으키는 것이 중요하므로 종종 주인공보다 유리한 조건,</w:t>
      </w:r>
      <w:r>
        <w:t xml:space="preserve"> </w:t>
      </w:r>
      <w:r>
        <w:rPr>
          <w:rFonts w:hint="eastAsia"/>
        </w:rPr>
        <w:t>좋은 배경</w:t>
      </w:r>
      <w:r w:rsidR="004100B2">
        <w:rPr>
          <w:rFonts w:hint="eastAsia"/>
        </w:rPr>
        <w:t>(극복 요소</w:t>
      </w:r>
      <w:r w:rsidR="004100B2"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비열하거나 </w:t>
      </w:r>
      <w:proofErr w:type="spellStart"/>
      <w:r>
        <w:rPr>
          <w:rFonts w:hint="eastAsia"/>
        </w:rPr>
        <w:t>얍삽함</w:t>
      </w:r>
      <w:proofErr w:type="spellEnd"/>
      <w:r w:rsidR="004100B2">
        <w:rPr>
          <w:rFonts w:hint="eastAsia"/>
        </w:rPr>
        <w:t>(라이벌이 지는 요소</w:t>
      </w:r>
      <w:r w:rsidR="004100B2">
        <w:t>)</w:t>
      </w:r>
      <w:r>
        <w:rPr>
          <w:rFonts w:hint="eastAsia"/>
        </w:rPr>
        <w:t xml:space="preserve"> 등의 특성을 지님</w:t>
      </w:r>
    </w:p>
    <w:p w14:paraId="5E73EA22" w14:textId="1FE9F7A4" w:rsidR="00C33621" w:rsidRDefault="00C33621" w:rsidP="00C33621">
      <w:pPr>
        <w:pStyle w:val="a"/>
        <w:numPr>
          <w:ilvl w:val="0"/>
          <w:numId w:val="0"/>
        </w:numPr>
        <w:ind w:left="403" w:hanging="403"/>
      </w:pPr>
    </w:p>
    <w:p w14:paraId="14037B52" w14:textId="77777777" w:rsidR="00C33621" w:rsidRDefault="00C33621" w:rsidP="00C33621">
      <w:pPr>
        <w:pStyle w:val="2"/>
      </w:pPr>
      <w:r>
        <w:rPr>
          <w:rFonts w:hint="eastAsia"/>
        </w:rPr>
        <w:t xml:space="preserve">세부 캐릭터 </w:t>
      </w:r>
      <w:proofErr w:type="gramStart"/>
      <w:r>
        <w:rPr>
          <w:rFonts w:hint="eastAsia"/>
        </w:rPr>
        <w:t xml:space="preserve">설정 </w:t>
      </w:r>
      <w:r>
        <w:t>/</w:t>
      </w:r>
      <w:proofErr w:type="gramEnd"/>
      <w:r>
        <w:t xml:space="preserve"> </w:t>
      </w:r>
      <w:r>
        <w:rPr>
          <w:rFonts w:hint="eastAsia"/>
        </w:rPr>
        <w:t>파트너 캐릭터</w:t>
      </w:r>
    </w:p>
    <w:p w14:paraId="649EB1F5" w14:textId="77777777" w:rsidR="00C33621" w:rsidRDefault="00C33621" w:rsidP="00C33621">
      <w:pPr>
        <w:pStyle w:val="a"/>
      </w:pPr>
      <w:r>
        <w:rPr>
          <w:rFonts w:hint="eastAsia"/>
        </w:rPr>
        <w:t>특별한 동료 캐릭터.</w:t>
      </w:r>
      <w:r>
        <w:t xml:space="preserve"> </w:t>
      </w:r>
      <w:r>
        <w:rPr>
          <w:rFonts w:hint="eastAsia"/>
        </w:rPr>
        <w:t>대개 연애 대상 등으로 활용</w:t>
      </w:r>
    </w:p>
    <w:p w14:paraId="371DF48C" w14:textId="77777777" w:rsidR="00C33621" w:rsidRDefault="00C33621" w:rsidP="00C33621">
      <w:pPr>
        <w:pStyle w:val="a"/>
      </w:pPr>
      <w:r>
        <w:rPr>
          <w:rFonts w:hint="eastAsia"/>
        </w:rPr>
        <w:t>파트너 캐릭터에 대한 플레이어의 감정 이입의 장치가 필요</w:t>
      </w:r>
    </w:p>
    <w:p w14:paraId="133B71F5" w14:textId="77777777" w:rsidR="00C33621" w:rsidRDefault="00C33621" w:rsidP="00C33621">
      <w:pPr>
        <w:pStyle w:val="7"/>
        <w:ind w:left="400"/>
      </w:pPr>
      <w:r>
        <w:rPr>
          <w:rFonts w:hint="eastAsia"/>
        </w:rPr>
        <w:t xml:space="preserve">특별한 </w:t>
      </w:r>
      <w:proofErr w:type="gramStart"/>
      <w:r>
        <w:rPr>
          <w:rFonts w:hint="eastAsia"/>
        </w:rPr>
        <w:t xml:space="preserve">신분 </w:t>
      </w:r>
      <w:r>
        <w:t>:</w:t>
      </w:r>
      <w:proofErr w:type="gramEnd"/>
      <w:r>
        <w:t xml:space="preserve"> </w:t>
      </w:r>
      <w:r>
        <w:rPr>
          <w:rFonts w:hint="eastAsia"/>
        </w:rPr>
        <w:t>재벌의 자녀,</w:t>
      </w:r>
      <w:r>
        <w:t xml:space="preserve"> </w:t>
      </w:r>
      <w:r>
        <w:rPr>
          <w:rFonts w:hint="eastAsia"/>
        </w:rPr>
        <w:t>왕족,</w:t>
      </w:r>
      <w:r>
        <w:t xml:space="preserve"> </w:t>
      </w:r>
      <w:r>
        <w:rPr>
          <w:rFonts w:hint="eastAsia"/>
        </w:rPr>
        <w:t>아이돌 스타 등</w:t>
      </w:r>
    </w:p>
    <w:p w14:paraId="6A8F8856" w14:textId="77777777" w:rsidR="00C33621" w:rsidRDefault="00C33621" w:rsidP="00C33621">
      <w:pPr>
        <w:pStyle w:val="7"/>
        <w:ind w:left="400"/>
      </w:pPr>
      <w:r>
        <w:rPr>
          <w:rFonts w:hint="eastAsia"/>
        </w:rPr>
        <w:t>주인공과 파트너 간의 비밀</w:t>
      </w:r>
    </w:p>
    <w:p w14:paraId="1F6E3E42" w14:textId="77777777" w:rsidR="00C33621" w:rsidRDefault="00C33621" w:rsidP="00C33621">
      <w:pPr>
        <w:pStyle w:val="7"/>
        <w:ind w:left="400"/>
      </w:pPr>
      <w:r>
        <w:rPr>
          <w:rFonts w:hint="eastAsia"/>
        </w:rPr>
        <w:t xml:space="preserve">특별한 </w:t>
      </w:r>
      <w:proofErr w:type="gramStart"/>
      <w:r>
        <w:rPr>
          <w:rFonts w:hint="eastAsia"/>
        </w:rPr>
        <w:t xml:space="preserve">관계 </w:t>
      </w:r>
      <w:r>
        <w:t>:</w:t>
      </w:r>
      <w:proofErr w:type="gramEnd"/>
      <w:r>
        <w:t xml:space="preserve"> </w:t>
      </w:r>
      <w:r>
        <w:rPr>
          <w:rFonts w:hint="eastAsia"/>
        </w:rPr>
        <w:t>어릴 적 소꿉친구,</w:t>
      </w:r>
      <w:r>
        <w:t xml:space="preserve"> </w:t>
      </w:r>
      <w:r>
        <w:rPr>
          <w:rFonts w:hint="eastAsia"/>
        </w:rPr>
        <w:t>가족도 아닌데 한 집에 거주 등</w:t>
      </w:r>
    </w:p>
    <w:p w14:paraId="63573CD8" w14:textId="77777777" w:rsidR="00C33621" w:rsidRDefault="00C33621" w:rsidP="00C33621">
      <w:pPr>
        <w:pStyle w:val="a"/>
      </w:pPr>
      <w:r>
        <w:rPr>
          <w:rFonts w:hint="eastAsia"/>
        </w:rPr>
        <w:t>서로 반대의 성향을 가진 둘 이상의 파트너 캐릭터를 만드는 것도 좋음</w:t>
      </w:r>
    </w:p>
    <w:p w14:paraId="5CC84B93" w14:textId="5C1C9C44" w:rsidR="004100B2" w:rsidRDefault="00C33621" w:rsidP="00CA222C">
      <w:pPr>
        <w:pStyle w:val="7"/>
        <w:ind w:left="400"/>
        <w:rPr>
          <w:rFonts w:asciiTheme="majorHAnsi" w:eastAsiaTheme="majorEastAsia" w:hAnsiTheme="majorHAnsi" w:cstheme="majorBidi"/>
          <w:szCs w:val="24"/>
        </w:rPr>
      </w:pPr>
      <w:r>
        <w:rPr>
          <w:rFonts w:hint="eastAsia"/>
        </w:rPr>
        <w:t>F</w:t>
      </w:r>
      <w:r>
        <w:t>F7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티파와</w:t>
      </w:r>
      <w:proofErr w:type="spellEnd"/>
      <w:r>
        <w:rPr>
          <w:rFonts w:hint="eastAsia"/>
        </w:rPr>
        <w:t xml:space="preserve"> 에어리스 등</w:t>
      </w:r>
      <w:r w:rsidR="004100B2">
        <w:br w:type="page"/>
      </w:r>
    </w:p>
    <w:p w14:paraId="0974B25A" w14:textId="3B475E8F" w:rsidR="000B75FA" w:rsidRDefault="000B75FA" w:rsidP="000B75FA">
      <w:pPr>
        <w:pStyle w:val="2"/>
      </w:pPr>
      <w:r>
        <w:rPr>
          <w:rFonts w:hint="eastAsia"/>
        </w:rPr>
        <w:lastRenderedPageBreak/>
        <w:t xml:space="preserve">세부 캐릭터 </w:t>
      </w:r>
      <w:proofErr w:type="gramStart"/>
      <w:r>
        <w:rPr>
          <w:rFonts w:hint="eastAsia"/>
        </w:rPr>
        <w:t xml:space="preserve">설정 </w:t>
      </w:r>
      <w:r>
        <w:t>/</w:t>
      </w:r>
      <w:proofErr w:type="gramEnd"/>
      <w:r>
        <w:t xml:space="preserve"> </w:t>
      </w:r>
      <w:r>
        <w:rPr>
          <w:rFonts w:hint="eastAsia"/>
        </w:rPr>
        <w:t>동료 캐릭터</w:t>
      </w:r>
    </w:p>
    <w:p w14:paraId="3C0366D2" w14:textId="611A9BF1" w:rsidR="000B75FA" w:rsidRDefault="000B75FA" w:rsidP="000B75FA">
      <w:pPr>
        <w:pStyle w:val="a"/>
      </w:pPr>
      <w:r>
        <w:rPr>
          <w:rFonts w:hint="eastAsia"/>
        </w:rPr>
        <w:t>내 편</w:t>
      </w:r>
    </w:p>
    <w:p w14:paraId="54DD53BA" w14:textId="761B6FA2" w:rsidR="000B75FA" w:rsidRDefault="000B75FA" w:rsidP="000B75FA">
      <w:pPr>
        <w:pStyle w:val="7"/>
        <w:ind w:left="400"/>
      </w:pPr>
      <w:r>
        <w:rPr>
          <w:rFonts w:hint="eastAsia"/>
        </w:rPr>
        <w:t>주인공의 목적 달성을 돕는다</w:t>
      </w:r>
    </w:p>
    <w:p w14:paraId="15969230" w14:textId="1C0FB543" w:rsidR="000B75FA" w:rsidRDefault="000B75FA" w:rsidP="000B75FA">
      <w:pPr>
        <w:pStyle w:val="a"/>
      </w:pPr>
      <w:r>
        <w:rPr>
          <w:rFonts w:hint="eastAsia"/>
        </w:rPr>
        <w:t>들어주는 역</w:t>
      </w:r>
    </w:p>
    <w:p w14:paraId="21A98244" w14:textId="51E24E40" w:rsidR="000B75FA" w:rsidRDefault="000B75FA" w:rsidP="000B75FA">
      <w:pPr>
        <w:pStyle w:val="7"/>
        <w:ind w:left="400"/>
      </w:pPr>
      <w:r>
        <w:rPr>
          <w:rFonts w:hint="eastAsia"/>
        </w:rPr>
        <w:t>각종 스토리 진행 시 혼자 중얼거리는 것보다 누군가에게 말하는 형식이 훨씬 자연스러움</w:t>
      </w:r>
    </w:p>
    <w:p w14:paraId="71E0DCE4" w14:textId="3D31E48F" w:rsidR="000B75FA" w:rsidRDefault="000B75FA" w:rsidP="000B75FA">
      <w:pPr>
        <w:pStyle w:val="a"/>
      </w:pPr>
      <w:proofErr w:type="spellStart"/>
      <w:r>
        <w:rPr>
          <w:rFonts w:hint="eastAsia"/>
        </w:rPr>
        <w:t>복돋워주는</w:t>
      </w:r>
      <w:proofErr w:type="spellEnd"/>
      <w:r>
        <w:rPr>
          <w:rFonts w:hint="eastAsia"/>
        </w:rPr>
        <w:t xml:space="preserve"> 역</w:t>
      </w:r>
    </w:p>
    <w:p w14:paraId="3E1A272E" w14:textId="51889B21" w:rsidR="000B75FA" w:rsidRDefault="000B75FA" w:rsidP="000B75FA">
      <w:pPr>
        <w:pStyle w:val="7"/>
        <w:ind w:left="400"/>
      </w:pPr>
      <w:r>
        <w:rPr>
          <w:rFonts w:hint="eastAsia"/>
        </w:rPr>
        <w:t xml:space="preserve">무개성이나 우유부단한 주인공에게 행동이나 결단을 하도록 유도(예 </w:t>
      </w:r>
      <w:r>
        <w:t xml:space="preserve">: </w:t>
      </w:r>
      <w:r>
        <w:rPr>
          <w:rFonts w:hint="eastAsia"/>
        </w:rPr>
        <w:t>도라에몽</w:t>
      </w:r>
      <w:r>
        <w:t>)</w:t>
      </w:r>
    </w:p>
    <w:p w14:paraId="00B43428" w14:textId="0F5D5320" w:rsidR="000B75FA" w:rsidRDefault="000B75FA" w:rsidP="000B75FA">
      <w:pPr>
        <w:pStyle w:val="a"/>
      </w:pPr>
      <w:r>
        <w:rPr>
          <w:rFonts w:hint="eastAsia"/>
        </w:rPr>
        <w:t>동료 캐릭터의 활용</w:t>
      </w:r>
    </w:p>
    <w:p w14:paraId="0A4AB564" w14:textId="431A5DF1" w:rsidR="000B75FA" w:rsidRDefault="000B75FA" w:rsidP="000B75FA">
      <w:pPr>
        <w:pStyle w:val="7"/>
        <w:ind w:left="400"/>
      </w:pPr>
      <w:r>
        <w:rPr>
          <w:rFonts w:hint="eastAsia"/>
        </w:rPr>
        <w:t>희생시키</w:t>
      </w:r>
      <w:r w:rsidR="00D62350">
        <w:rPr>
          <w:rFonts w:hint="eastAsia"/>
        </w:rPr>
        <w:t>기</w:t>
      </w:r>
      <w:r>
        <w:rPr>
          <w:rFonts w:hint="eastAsia"/>
        </w:rPr>
        <w:t>(주인공 대신 죽거나 부상</w:t>
      </w:r>
      <w:r>
        <w:t xml:space="preserve">), </w:t>
      </w:r>
      <w:r>
        <w:rPr>
          <w:rFonts w:hint="eastAsia"/>
        </w:rPr>
        <w:t>변신(동료인 줄 알았는데 현자였거나 배신자였다는</w:t>
      </w:r>
      <w:r>
        <w:t>)</w:t>
      </w:r>
    </w:p>
    <w:p w14:paraId="6592BD17" w14:textId="496D13B1" w:rsidR="00772A46" w:rsidRDefault="00772A46" w:rsidP="00772A46"/>
    <w:p w14:paraId="24746D1A" w14:textId="4F36AA8F" w:rsidR="00772A46" w:rsidRDefault="00772A46" w:rsidP="00772A46">
      <w:pPr>
        <w:pStyle w:val="2"/>
      </w:pPr>
      <w:r>
        <w:rPr>
          <w:rFonts w:hint="eastAsia"/>
        </w:rPr>
        <w:t>들어주는 역의 활용</w:t>
      </w:r>
    </w:p>
    <w:p w14:paraId="7F3A1014" w14:textId="1181EC07" w:rsidR="00772A46" w:rsidRPr="00A30F73" w:rsidRDefault="00772A46" w:rsidP="00772A46">
      <w:pPr>
        <w:pStyle w:val="a"/>
        <w:rPr>
          <w:b/>
          <w:bCs/>
        </w:rPr>
      </w:pPr>
      <w:r w:rsidRPr="00A30F73">
        <w:rPr>
          <w:b/>
          <w:bCs/>
        </w:rPr>
        <w:t>Case1</w:t>
      </w:r>
    </w:p>
    <w:p w14:paraId="551DD449" w14:textId="1DFFACE2" w:rsidR="00772A46" w:rsidRDefault="00772A46" w:rsidP="00E5702A">
      <w:pPr>
        <w:pStyle w:val="7"/>
        <w:ind w:left="400"/>
      </w:pPr>
      <w:proofErr w:type="gramStart"/>
      <w:r>
        <w:rPr>
          <w:rFonts w:hint="eastAsia"/>
        </w:rPr>
        <w:t xml:space="preserve">주인공 </w:t>
      </w:r>
      <w:r>
        <w:t>:</w:t>
      </w:r>
      <w:proofErr w:type="gramEnd"/>
      <w:r>
        <w:t xml:space="preserve"> </w:t>
      </w:r>
      <w:r>
        <w:rPr>
          <w:rFonts w:hint="eastAsia"/>
        </w:rPr>
        <w:t>이,</w:t>
      </w:r>
      <w:r>
        <w:t xml:space="preserve"> </w:t>
      </w:r>
      <w:r>
        <w:rPr>
          <w:rFonts w:hint="eastAsia"/>
        </w:rPr>
        <w:t>이것은</w:t>
      </w:r>
      <w:r>
        <w:t xml:space="preserve">… </w:t>
      </w:r>
      <w:r>
        <w:rPr>
          <w:rFonts w:hint="eastAsia"/>
        </w:rPr>
        <w:t>구한말 고종황제가 숨겨 두었다는 금괴의 위치가 표시된 지도?</w:t>
      </w:r>
      <w:r>
        <w:t>??</w:t>
      </w:r>
    </w:p>
    <w:p w14:paraId="34A59B13" w14:textId="56B3E605" w:rsidR="00772A46" w:rsidRPr="00A30F73" w:rsidRDefault="00772A46" w:rsidP="00772A46">
      <w:pPr>
        <w:pStyle w:val="a"/>
        <w:rPr>
          <w:b/>
          <w:bCs/>
        </w:rPr>
      </w:pPr>
      <w:r w:rsidRPr="00A30F73">
        <w:rPr>
          <w:rFonts w:hint="eastAsia"/>
          <w:b/>
          <w:bCs/>
        </w:rPr>
        <w:t>C</w:t>
      </w:r>
      <w:r w:rsidRPr="00A30F73">
        <w:rPr>
          <w:b/>
          <w:bCs/>
        </w:rPr>
        <w:t>ase2</w:t>
      </w:r>
    </w:p>
    <w:p w14:paraId="4E8C240F" w14:textId="0DC24821" w:rsidR="00772A46" w:rsidRDefault="00772A46" w:rsidP="00A30F73">
      <w:pPr>
        <w:pStyle w:val="7"/>
        <w:ind w:left="400"/>
      </w:pPr>
      <w:proofErr w:type="gramStart"/>
      <w:r>
        <w:rPr>
          <w:rFonts w:hint="eastAsia"/>
        </w:rPr>
        <w:t xml:space="preserve">주인공 </w:t>
      </w:r>
      <w:r>
        <w:t>:</w:t>
      </w:r>
      <w:proofErr w:type="gramEnd"/>
      <w:r>
        <w:t xml:space="preserve"> </w:t>
      </w:r>
      <w:r>
        <w:rPr>
          <w:rFonts w:hint="eastAsia"/>
        </w:rPr>
        <w:t>이,</w:t>
      </w:r>
      <w:r>
        <w:t xml:space="preserve"> </w:t>
      </w:r>
      <w:r>
        <w:rPr>
          <w:rFonts w:hint="eastAsia"/>
        </w:rPr>
        <w:t>이것은</w:t>
      </w:r>
      <w:r>
        <w:t>…</w:t>
      </w:r>
    </w:p>
    <w:p w14:paraId="7155D973" w14:textId="30DCE072" w:rsidR="00772A46" w:rsidRDefault="00772A46" w:rsidP="00A30F73">
      <w:pPr>
        <w:pStyle w:val="7"/>
        <w:ind w:left="400"/>
      </w:pPr>
      <w:proofErr w:type="gramStart"/>
      <w:r>
        <w:rPr>
          <w:rFonts w:hint="eastAsia"/>
        </w:rPr>
        <w:t xml:space="preserve">친구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뭐야</w:t>
      </w:r>
      <w:proofErr w:type="spellEnd"/>
      <w:r>
        <w:rPr>
          <w:rFonts w:hint="eastAsia"/>
        </w:rPr>
        <w:t>?</w:t>
      </w:r>
      <w:r>
        <w:t xml:space="preserve"> </w:t>
      </w:r>
      <w:proofErr w:type="spellStart"/>
      <w:r>
        <w:rPr>
          <w:rFonts w:hint="eastAsia"/>
        </w:rPr>
        <w:t>비싼거야</w:t>
      </w:r>
      <w:proofErr w:type="spellEnd"/>
      <w:r>
        <w:rPr>
          <w:rFonts w:hint="eastAsia"/>
        </w:rPr>
        <w:t>?</w:t>
      </w:r>
    </w:p>
    <w:p w14:paraId="3DC8CA7B" w14:textId="2D790287" w:rsidR="00772A46" w:rsidRDefault="00772A46" w:rsidP="00A30F73">
      <w:pPr>
        <w:pStyle w:val="7"/>
        <w:ind w:left="400"/>
      </w:pPr>
      <w:proofErr w:type="gramStart"/>
      <w:r>
        <w:rPr>
          <w:rFonts w:hint="eastAsia"/>
        </w:rPr>
        <w:t xml:space="preserve">주인공 </w:t>
      </w:r>
      <w:r>
        <w:t>:</w:t>
      </w:r>
      <w:proofErr w:type="gramEnd"/>
      <w:r>
        <w:t xml:space="preserve"> </w:t>
      </w:r>
      <w:r>
        <w:rPr>
          <w:rFonts w:hint="eastAsia"/>
        </w:rPr>
        <w:t>예전에 내가 했던 말 기억나?</w:t>
      </w:r>
    </w:p>
    <w:p w14:paraId="5B0CA487" w14:textId="7B11E2C6" w:rsidR="00772A46" w:rsidRPr="00772A46" w:rsidRDefault="00772A46" w:rsidP="00A30F73">
      <w:pPr>
        <w:pStyle w:val="7"/>
        <w:ind w:left="400"/>
      </w:pPr>
      <w:proofErr w:type="gramStart"/>
      <w:r>
        <w:rPr>
          <w:rFonts w:hint="eastAsia"/>
        </w:rPr>
        <w:t xml:space="preserve">친구 </w:t>
      </w:r>
      <w:r>
        <w:t>:</w:t>
      </w:r>
      <w:proofErr w:type="gramEnd"/>
      <w:r>
        <w:t xml:space="preserve"> </w:t>
      </w:r>
      <w:r>
        <w:rPr>
          <w:rFonts w:hint="eastAsia"/>
        </w:rPr>
        <w:t>고종 황제의 금괴 이야기?</w:t>
      </w:r>
    </w:p>
    <w:p w14:paraId="0A0C5D98" w14:textId="56BA2D42" w:rsidR="00772A46" w:rsidRDefault="00772A46" w:rsidP="00A30F73">
      <w:pPr>
        <w:pStyle w:val="7"/>
        <w:ind w:left="400"/>
      </w:pPr>
      <w:proofErr w:type="gramStart"/>
      <w:r>
        <w:rPr>
          <w:rFonts w:hint="eastAsia"/>
        </w:rPr>
        <w:t xml:space="preserve">주인공 </w:t>
      </w:r>
      <w:r>
        <w:t>:</w:t>
      </w:r>
      <w:proofErr w:type="gramEnd"/>
      <w:r>
        <w:t xml:space="preserve"> (</w:t>
      </w:r>
      <w:r>
        <w:rPr>
          <w:rFonts w:hint="eastAsia"/>
        </w:rPr>
        <w:t>끄덕끄덕</w:t>
      </w:r>
      <w:r>
        <w:t>)</w:t>
      </w:r>
    </w:p>
    <w:p w14:paraId="051B612A" w14:textId="066B384A" w:rsidR="00772A46" w:rsidRPr="00772A46" w:rsidRDefault="00772A46" w:rsidP="00A30F73">
      <w:pPr>
        <w:pStyle w:val="7"/>
        <w:ind w:left="400"/>
      </w:pPr>
      <w:proofErr w:type="gramStart"/>
      <w:r>
        <w:rPr>
          <w:rFonts w:hint="eastAsia"/>
        </w:rPr>
        <w:t xml:space="preserve">친구 </w:t>
      </w:r>
      <w:r>
        <w:t>:</w:t>
      </w:r>
      <w:proofErr w:type="gramEnd"/>
      <w:r>
        <w:t xml:space="preserve"> </w:t>
      </w:r>
      <w:r>
        <w:rPr>
          <w:rFonts w:hint="eastAsia"/>
        </w:rPr>
        <w:t>그,</w:t>
      </w:r>
      <w:r>
        <w:t xml:space="preserve"> </w:t>
      </w:r>
      <w:r>
        <w:rPr>
          <w:rFonts w:hint="eastAsia"/>
        </w:rPr>
        <w:t>그렇다면 이게 혹시?</w:t>
      </w:r>
    </w:p>
    <w:p w14:paraId="247F2C07" w14:textId="448F98BC" w:rsidR="00772A46" w:rsidRPr="00772A46" w:rsidRDefault="00772A46" w:rsidP="00A30F73">
      <w:pPr>
        <w:pStyle w:val="7"/>
        <w:ind w:left="400"/>
      </w:pPr>
      <w:proofErr w:type="gramStart"/>
      <w:r>
        <w:rPr>
          <w:rFonts w:hint="eastAsia"/>
        </w:rPr>
        <w:t xml:space="preserve">주인공 </w:t>
      </w:r>
      <w:r>
        <w:t>:</w:t>
      </w:r>
      <w:proofErr w:type="gramEnd"/>
      <w:r>
        <w:t xml:space="preserve"> </w:t>
      </w:r>
      <w:r>
        <w:rPr>
          <w:rFonts w:hint="eastAsia"/>
        </w:rPr>
        <w:t>그래.</w:t>
      </w:r>
      <w:r>
        <w:t xml:space="preserve"> </w:t>
      </w:r>
      <w:r>
        <w:rPr>
          <w:rFonts w:hint="eastAsia"/>
        </w:rPr>
        <w:t>이게 바로 금괴의 위치가 표시된 지도야</w:t>
      </w:r>
    </w:p>
    <w:p w14:paraId="1B31798F" w14:textId="3807F0A2" w:rsidR="00055032" w:rsidRDefault="00055032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</w:p>
    <w:p w14:paraId="6F89091B" w14:textId="03B03D6F" w:rsidR="00A30F73" w:rsidRDefault="00055032" w:rsidP="00055032">
      <w:pPr>
        <w:pStyle w:val="2"/>
      </w:pPr>
      <w:r>
        <w:rPr>
          <w:rFonts w:hint="eastAsia"/>
        </w:rPr>
        <w:t xml:space="preserve">세부 캐릭터 </w:t>
      </w:r>
      <w:proofErr w:type="gramStart"/>
      <w:r>
        <w:rPr>
          <w:rFonts w:hint="eastAsia"/>
        </w:rPr>
        <w:t xml:space="preserve">설정 </w:t>
      </w:r>
      <w:r>
        <w:t>/</w:t>
      </w:r>
      <w:proofErr w:type="gramEnd"/>
      <w:r>
        <w:t xml:space="preserve"> </w:t>
      </w:r>
      <w:r>
        <w:rPr>
          <w:rFonts w:hint="eastAsia"/>
        </w:rPr>
        <w:t>가족 캐릭터</w:t>
      </w:r>
    </w:p>
    <w:p w14:paraId="29C6BFEA" w14:textId="67165B26" w:rsidR="00055032" w:rsidRDefault="00055032" w:rsidP="00055032">
      <w:pPr>
        <w:pStyle w:val="a"/>
      </w:pPr>
      <w:r>
        <w:rPr>
          <w:rFonts w:hint="eastAsia"/>
        </w:rPr>
        <w:t>가족에 대한 사회 통념을 이용,</w:t>
      </w:r>
      <w:r>
        <w:t xml:space="preserve"> </w:t>
      </w:r>
      <w:r>
        <w:rPr>
          <w:rFonts w:hint="eastAsia"/>
        </w:rPr>
        <w:t>각종 동기 유발에 사용</w:t>
      </w:r>
    </w:p>
    <w:p w14:paraId="5FB3AD13" w14:textId="59EED1CD" w:rsidR="00055032" w:rsidRDefault="00055032" w:rsidP="00055032">
      <w:pPr>
        <w:pStyle w:val="7"/>
        <w:ind w:left="400"/>
      </w:pPr>
      <w:r>
        <w:rPr>
          <w:rFonts w:hint="eastAsia"/>
        </w:rPr>
        <w:t xml:space="preserve">그냥 적일 때의 다스 </w:t>
      </w:r>
      <w:proofErr w:type="spellStart"/>
      <w:r>
        <w:rPr>
          <w:rFonts w:hint="eastAsia"/>
        </w:rPr>
        <w:t>베이더와</w:t>
      </w:r>
      <w:proofErr w:type="spellEnd"/>
      <w:r>
        <w:rPr>
          <w:rFonts w:hint="eastAsia"/>
        </w:rPr>
        <w:t xml:space="preserve"> 주인공의 아버지라는 것이 밝혀진 후의 다스 </w:t>
      </w:r>
      <w:proofErr w:type="spellStart"/>
      <w:r>
        <w:rPr>
          <w:rFonts w:hint="eastAsia"/>
        </w:rPr>
        <w:t>베이더는</w:t>
      </w:r>
      <w:proofErr w:type="spellEnd"/>
      <w:r>
        <w:rPr>
          <w:rFonts w:hint="eastAsia"/>
        </w:rPr>
        <w:t xml:space="preserve"> 캐릭터의 성격이 다르다</w:t>
      </w:r>
    </w:p>
    <w:p w14:paraId="39F387A1" w14:textId="560980E4" w:rsidR="00055032" w:rsidRDefault="00055032" w:rsidP="00055032">
      <w:pPr>
        <w:pStyle w:val="a"/>
      </w:pPr>
      <w:r>
        <w:rPr>
          <w:rFonts w:hint="eastAsia"/>
        </w:rPr>
        <w:t>가족 캐릭터 사용 시 주의점</w:t>
      </w:r>
    </w:p>
    <w:p w14:paraId="4CA62EBE" w14:textId="77777777" w:rsidR="00C33621" w:rsidRDefault="00055032" w:rsidP="000D5CA0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 xml:space="preserve">존재감을 계속 높여주지 않으면 존재감이 점점 </w:t>
      </w:r>
      <w:proofErr w:type="spellStart"/>
      <w:r>
        <w:rPr>
          <w:rFonts w:hint="eastAsia"/>
        </w:rPr>
        <w:t>옅어진다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반대로 존재감을 높</w:t>
      </w:r>
      <w:r w:rsidR="00E5702A">
        <w:rPr>
          <w:rFonts w:hint="eastAsia"/>
        </w:rPr>
        <w:t>이</w:t>
      </w:r>
      <w:r>
        <w:rPr>
          <w:rFonts w:hint="eastAsia"/>
        </w:rPr>
        <w:t xml:space="preserve">면 </w:t>
      </w:r>
      <w:r>
        <w:t>‘</w:t>
      </w:r>
      <w:r>
        <w:rPr>
          <w:rFonts w:hint="eastAsia"/>
        </w:rPr>
        <w:t>또 가족이야?</w:t>
      </w:r>
      <w:r>
        <w:t xml:space="preserve"> </w:t>
      </w:r>
      <w:r>
        <w:rPr>
          <w:rFonts w:hint="eastAsia"/>
        </w:rPr>
        <w:t>식상해</w:t>
      </w:r>
      <w:r>
        <w:t>’</w:t>
      </w:r>
      <w:r>
        <w:rPr>
          <w:rFonts w:hint="eastAsia"/>
        </w:rPr>
        <w:t>라는 반응이 나올 수도 있다.</w:t>
      </w:r>
    </w:p>
    <w:p w14:paraId="4A150BBE" w14:textId="77777777" w:rsidR="00C33621" w:rsidRDefault="00C33621" w:rsidP="00C33621">
      <w:pPr>
        <w:pStyle w:val="7"/>
        <w:widowControl/>
        <w:numPr>
          <w:ilvl w:val="0"/>
          <w:numId w:val="0"/>
        </w:numPr>
        <w:wordWrap/>
        <w:autoSpaceDE/>
        <w:autoSpaceDN/>
        <w:ind w:left="400"/>
      </w:pPr>
    </w:p>
    <w:p w14:paraId="24706220" w14:textId="77777777" w:rsidR="00C33621" w:rsidRDefault="00C33621" w:rsidP="00C33621">
      <w:pPr>
        <w:pStyle w:val="2"/>
      </w:pPr>
      <w:r>
        <w:rPr>
          <w:rFonts w:hint="eastAsia"/>
        </w:rPr>
        <w:t>가족 캐릭터의 동기 부여</w:t>
      </w:r>
    </w:p>
    <w:p w14:paraId="067120E6" w14:textId="77777777" w:rsidR="00C33621" w:rsidRDefault="00C33621" w:rsidP="00C33621">
      <w:pPr>
        <w:pStyle w:val="a"/>
      </w:pPr>
      <w:r>
        <w:rPr>
          <w:rFonts w:hint="eastAsia"/>
        </w:rPr>
        <w:t>C</w:t>
      </w:r>
      <w:r>
        <w:t>ase1</w:t>
      </w:r>
    </w:p>
    <w:p w14:paraId="3D07BEAB" w14:textId="77777777" w:rsidR="00C33621" w:rsidRDefault="00C33621" w:rsidP="00C33621">
      <w:pPr>
        <w:pStyle w:val="7"/>
        <w:ind w:left="400"/>
      </w:pPr>
      <w:proofErr w:type="gramStart"/>
      <w:r>
        <w:rPr>
          <w:rFonts w:hint="eastAsia"/>
        </w:rPr>
        <w:t xml:space="preserve">어머니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일어 </w:t>
      </w:r>
      <w:proofErr w:type="spellStart"/>
      <w:r>
        <w:rPr>
          <w:rFonts w:hint="eastAsia"/>
        </w:rPr>
        <w:t>났니</w:t>
      </w:r>
      <w:proofErr w:type="spellEnd"/>
      <w:r>
        <w:rPr>
          <w:rFonts w:hint="eastAsia"/>
        </w:rPr>
        <w:t>?</w:t>
      </w:r>
      <w:r>
        <w:t xml:space="preserve"> </w:t>
      </w:r>
      <w:proofErr w:type="gramStart"/>
      <w:r>
        <w:t xml:space="preserve">/ </w:t>
      </w:r>
      <w:r>
        <w:rPr>
          <w:rFonts w:hint="eastAsia"/>
        </w:rPr>
        <w:t>나</w:t>
      </w:r>
      <w:proofErr w:type="gram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일어나셨어요?</w:t>
      </w:r>
      <w:r>
        <w:t xml:space="preserve"> </w:t>
      </w:r>
      <w:proofErr w:type="gramStart"/>
      <w:r>
        <w:t xml:space="preserve">/ </w:t>
      </w:r>
      <w:r>
        <w:rPr>
          <w:rFonts w:hint="eastAsia"/>
        </w:rPr>
        <w:t>어머니</w:t>
      </w:r>
      <w:proofErr w:type="gram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지퍼 열렸다.</w:t>
      </w:r>
      <w:r>
        <w:t xml:space="preserve"> </w:t>
      </w:r>
      <w:proofErr w:type="gramStart"/>
      <w:r>
        <w:t xml:space="preserve">/ </w:t>
      </w:r>
      <w:r>
        <w:rPr>
          <w:rFonts w:hint="eastAsia"/>
        </w:rPr>
        <w:t>나</w:t>
      </w:r>
      <w:proofErr w:type="gram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에,</w:t>
      </w:r>
      <w:r>
        <w:t xml:space="preserve"> </w:t>
      </w:r>
      <w:r>
        <w:rPr>
          <w:rFonts w:hint="eastAsia"/>
        </w:rPr>
        <w:t>거짓말 마요.</w:t>
      </w:r>
      <w:r>
        <w:t xml:space="preserve"> </w:t>
      </w:r>
      <w:r>
        <w:rPr>
          <w:rFonts w:hint="eastAsia"/>
        </w:rPr>
        <w:t>어디가 열렸다고.</w:t>
      </w:r>
    </w:p>
    <w:p w14:paraId="6D2A78EA" w14:textId="77777777" w:rsidR="00C33621" w:rsidRDefault="00C33621" w:rsidP="00C33621">
      <w:pPr>
        <w:pStyle w:val="7"/>
        <w:ind w:left="400"/>
      </w:pPr>
      <w:r>
        <w:rPr>
          <w:rFonts w:hint="eastAsia"/>
        </w:rPr>
        <w:t>나는 이런 말을 남기고 집을 나섰다.</w:t>
      </w:r>
      <w:r>
        <w:t xml:space="preserve"> </w:t>
      </w:r>
      <w:r>
        <w:rPr>
          <w:rFonts w:hint="eastAsia"/>
        </w:rPr>
        <w:t>하지만 그것이 어머니와의 마지막 대화가 될 줄이야</w:t>
      </w:r>
      <w:r>
        <w:t>…12</w:t>
      </w:r>
      <w:r>
        <w:rPr>
          <w:rFonts w:hint="eastAsia"/>
        </w:rPr>
        <w:t xml:space="preserve">월 </w:t>
      </w:r>
      <w:r>
        <w:t>21</w:t>
      </w:r>
      <w:r>
        <w:rPr>
          <w:rFonts w:hint="eastAsia"/>
        </w:rPr>
        <w:t>일</w:t>
      </w:r>
      <w:r>
        <w:t xml:space="preserve">, </w:t>
      </w:r>
      <w:r>
        <w:rPr>
          <w:rFonts w:hint="eastAsia"/>
        </w:rPr>
        <w:t>아직 범인을 찾지 못했다.</w:t>
      </w:r>
    </w:p>
    <w:p w14:paraId="116D9E33" w14:textId="77777777" w:rsidR="00C33621" w:rsidRDefault="00C33621" w:rsidP="00C33621">
      <w:pPr>
        <w:pStyle w:val="a"/>
      </w:pPr>
      <w:r>
        <w:rPr>
          <w:rFonts w:hint="eastAsia"/>
        </w:rPr>
        <w:t>C</w:t>
      </w:r>
      <w:r>
        <w:t>ase2</w:t>
      </w:r>
    </w:p>
    <w:p w14:paraId="355AC14D" w14:textId="77777777" w:rsidR="00C33621" w:rsidRDefault="00C33621" w:rsidP="00C33621">
      <w:pPr>
        <w:pStyle w:val="7"/>
        <w:ind w:left="400"/>
      </w:pPr>
      <w:proofErr w:type="gramStart"/>
      <w:r>
        <w:rPr>
          <w:rFonts w:hint="eastAsia"/>
        </w:rPr>
        <w:t xml:space="preserve">동네사람 </w:t>
      </w:r>
      <w:r>
        <w:t>:</w:t>
      </w:r>
      <w:proofErr w:type="gramEnd"/>
      <w:r>
        <w:t xml:space="preserve"> </w:t>
      </w:r>
      <w:r>
        <w:rPr>
          <w:rFonts w:hint="eastAsia"/>
        </w:rPr>
        <w:t>어디 가니?</w:t>
      </w:r>
      <w:r>
        <w:t xml:space="preserve"> </w:t>
      </w:r>
      <w:proofErr w:type="gramStart"/>
      <w:r>
        <w:t xml:space="preserve">/ </w:t>
      </w:r>
      <w:r>
        <w:rPr>
          <w:rFonts w:hint="eastAsia"/>
        </w:rPr>
        <w:t>나</w:t>
      </w:r>
      <w:proofErr w:type="gramEnd"/>
      <w:r>
        <w:t xml:space="preserve"> : </w:t>
      </w:r>
      <w:r>
        <w:rPr>
          <w:rFonts w:hint="eastAsia"/>
        </w:rPr>
        <w:t>아,</w:t>
      </w:r>
      <w:r>
        <w:t xml:space="preserve"> </w:t>
      </w:r>
      <w:r>
        <w:rPr>
          <w:rFonts w:hint="eastAsia"/>
        </w:rPr>
        <w:t>안녕하세요?</w:t>
      </w:r>
      <w:r>
        <w:t xml:space="preserve"> </w:t>
      </w:r>
      <w:proofErr w:type="gramStart"/>
      <w:r>
        <w:t xml:space="preserve">/ </w:t>
      </w:r>
      <w:r>
        <w:rPr>
          <w:rFonts w:hint="eastAsia"/>
        </w:rPr>
        <w:t>동네사람</w:t>
      </w:r>
      <w:proofErr w:type="gram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지퍼 열렸다.</w:t>
      </w:r>
      <w:r>
        <w:t xml:space="preserve"> </w:t>
      </w:r>
      <w:proofErr w:type="gramStart"/>
      <w:r>
        <w:t xml:space="preserve">/ </w:t>
      </w:r>
      <w:r>
        <w:rPr>
          <w:rFonts w:hint="eastAsia"/>
        </w:rPr>
        <w:t>나</w:t>
      </w:r>
      <w:proofErr w:type="gram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에,</w:t>
      </w:r>
      <w:r>
        <w:t xml:space="preserve"> </w:t>
      </w:r>
      <w:r>
        <w:rPr>
          <w:rFonts w:hint="eastAsia"/>
        </w:rPr>
        <w:t>거짓말 마요.</w:t>
      </w:r>
      <w:r>
        <w:t xml:space="preserve"> </w:t>
      </w:r>
      <w:r>
        <w:rPr>
          <w:rFonts w:hint="eastAsia"/>
        </w:rPr>
        <w:t>어디가 열렸다고.</w:t>
      </w:r>
    </w:p>
    <w:p w14:paraId="75B67858" w14:textId="77777777" w:rsidR="00C33621" w:rsidRDefault="00C33621" w:rsidP="00C33621">
      <w:pPr>
        <w:pStyle w:val="7"/>
        <w:ind w:left="400"/>
      </w:pPr>
      <w:r>
        <w:rPr>
          <w:rFonts w:hint="eastAsia"/>
        </w:rPr>
        <w:t>나는 이런 말을 남기고 집을 나섰다.</w:t>
      </w:r>
      <w:r>
        <w:t xml:space="preserve"> </w:t>
      </w:r>
      <w:r>
        <w:rPr>
          <w:rFonts w:hint="eastAsia"/>
        </w:rPr>
        <w:t>하지만 그것이 동네사람과의 마지막 대화가 될 줄이야</w:t>
      </w:r>
      <w:r>
        <w:t>…12</w:t>
      </w:r>
      <w:r>
        <w:rPr>
          <w:rFonts w:hint="eastAsia"/>
        </w:rPr>
        <w:t xml:space="preserve">월 </w:t>
      </w:r>
      <w:r>
        <w:t>21</w:t>
      </w:r>
      <w:r>
        <w:rPr>
          <w:rFonts w:hint="eastAsia"/>
        </w:rPr>
        <w:t>일</w:t>
      </w:r>
      <w:r>
        <w:t xml:space="preserve">, </w:t>
      </w:r>
      <w:r>
        <w:rPr>
          <w:rFonts w:hint="eastAsia"/>
        </w:rPr>
        <w:t>아직 범인을 찾지 못했다.</w:t>
      </w:r>
    </w:p>
    <w:p w14:paraId="17ACD4AC" w14:textId="6EEE6A74" w:rsidR="00674F0A" w:rsidRPr="000D5CA0" w:rsidRDefault="00C33621" w:rsidP="0065625F">
      <w:pPr>
        <w:pStyle w:val="4"/>
      </w:pPr>
      <w:r>
        <w:t>“</w:t>
      </w:r>
      <w:r>
        <w:rPr>
          <w:rFonts w:hint="eastAsia"/>
        </w:rPr>
        <w:t>똑같은 상황,</w:t>
      </w:r>
      <w:r>
        <w:t xml:space="preserve"> </w:t>
      </w:r>
      <w:r>
        <w:rPr>
          <w:rFonts w:hint="eastAsia"/>
        </w:rPr>
        <w:t xml:space="preserve">실없는 대사지만 </w:t>
      </w:r>
      <w:r>
        <w:t>1</w:t>
      </w:r>
      <w:r>
        <w:rPr>
          <w:rFonts w:hint="eastAsia"/>
        </w:rPr>
        <w:t xml:space="preserve">과 </w:t>
      </w:r>
      <w:r>
        <w:t>2</w:t>
      </w:r>
      <w:r>
        <w:rPr>
          <w:rFonts w:hint="eastAsia"/>
        </w:rPr>
        <w:t xml:space="preserve"> 사이의 동기 부여 정도는 확연한 차이가 난다</w:t>
      </w:r>
      <w:r>
        <w:t>”</w:t>
      </w:r>
      <w:r w:rsidR="00674F0A">
        <w:br w:type="page"/>
      </w:r>
    </w:p>
    <w:p w14:paraId="10E7AE7C" w14:textId="6656BC57" w:rsidR="00B82AAD" w:rsidRDefault="00B82AAD" w:rsidP="00B82AAD">
      <w:pPr>
        <w:pStyle w:val="2"/>
      </w:pPr>
      <w:r>
        <w:rPr>
          <w:rFonts w:hint="eastAsia"/>
        </w:rPr>
        <w:lastRenderedPageBreak/>
        <w:t xml:space="preserve">세부 캐릭터 </w:t>
      </w:r>
      <w:proofErr w:type="gramStart"/>
      <w:r>
        <w:rPr>
          <w:rFonts w:hint="eastAsia"/>
        </w:rPr>
        <w:t xml:space="preserve">설정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전환자</w:t>
      </w:r>
      <w:proofErr w:type="spellEnd"/>
    </w:p>
    <w:p w14:paraId="28844F37" w14:textId="71869D01" w:rsidR="00B82AAD" w:rsidRDefault="00B82AAD" w:rsidP="00B82AAD">
      <w:pPr>
        <w:pStyle w:val="a"/>
      </w:pPr>
      <w:r>
        <w:rPr>
          <w:rFonts w:hint="eastAsia"/>
        </w:rPr>
        <w:t>계기 캐릭터</w:t>
      </w:r>
    </w:p>
    <w:p w14:paraId="54422DC4" w14:textId="0B194715" w:rsidR="00B82AAD" w:rsidRDefault="00B82AAD" w:rsidP="00B82AAD">
      <w:pPr>
        <w:pStyle w:val="7"/>
        <w:ind w:left="400"/>
      </w:pPr>
      <w:r>
        <w:rPr>
          <w:rFonts w:hint="eastAsia"/>
        </w:rPr>
        <w:t>스토리의 흐름에 변화를 주는 역할</w:t>
      </w:r>
    </w:p>
    <w:p w14:paraId="63C8981D" w14:textId="29DF40FE" w:rsidR="00B82AAD" w:rsidRDefault="00B82AAD" w:rsidP="00B82AAD">
      <w:pPr>
        <w:pStyle w:val="a"/>
      </w:pPr>
      <w:r>
        <w:rPr>
          <w:rFonts w:hint="eastAsia"/>
        </w:rPr>
        <w:t>도우미 캐릭터</w:t>
      </w:r>
    </w:p>
    <w:p w14:paraId="74CD296F" w14:textId="4DFEA629" w:rsidR="00B82AAD" w:rsidRDefault="00B82AAD" w:rsidP="00B82AAD">
      <w:pPr>
        <w:pStyle w:val="7"/>
        <w:ind w:left="400"/>
      </w:pPr>
      <w:r>
        <w:rPr>
          <w:rFonts w:hint="eastAsia"/>
        </w:rPr>
        <w:t>목적 달성이 지지부진할 때 스토리를 앞으로 나아가게 하는 역할</w:t>
      </w:r>
    </w:p>
    <w:p w14:paraId="3D395713" w14:textId="18327658" w:rsidR="00B82AAD" w:rsidRDefault="00B82AAD" w:rsidP="00B82AAD">
      <w:pPr>
        <w:pStyle w:val="a"/>
      </w:pPr>
      <w:r>
        <w:rPr>
          <w:rFonts w:hint="eastAsia"/>
        </w:rPr>
        <w:t>배신자 캐릭터</w:t>
      </w:r>
    </w:p>
    <w:p w14:paraId="62F2D9A5" w14:textId="453ED3B3" w:rsidR="00B82AAD" w:rsidRDefault="00B82AAD" w:rsidP="00B82AAD">
      <w:pPr>
        <w:pStyle w:val="7"/>
        <w:ind w:left="400"/>
      </w:pPr>
      <w:r>
        <w:rPr>
          <w:rFonts w:hint="eastAsia"/>
        </w:rPr>
        <w:t>자기편을 배신해 스토리의 전환을 불러 일으키는 역할</w:t>
      </w:r>
    </w:p>
    <w:p w14:paraId="164C62B4" w14:textId="54B48567" w:rsidR="00B82AAD" w:rsidRDefault="00B82AAD" w:rsidP="00B82AAD">
      <w:pPr>
        <w:pStyle w:val="a"/>
      </w:pPr>
      <w:r>
        <w:rPr>
          <w:rFonts w:hint="eastAsia"/>
        </w:rPr>
        <w:t>현자 캐릭터</w:t>
      </w:r>
    </w:p>
    <w:p w14:paraId="2C6EB010" w14:textId="3ABF4C18" w:rsidR="00B82AAD" w:rsidRDefault="00B82AAD" w:rsidP="00B82AAD">
      <w:pPr>
        <w:pStyle w:val="7"/>
        <w:ind w:left="400"/>
      </w:pPr>
      <w:r>
        <w:rPr>
          <w:rFonts w:hint="eastAsia"/>
        </w:rPr>
        <w:t>스토리에 무게와 설득력을 주고 주인공을 발전시키는 역할</w:t>
      </w:r>
      <w:r w:rsidR="00A35019">
        <w:rPr>
          <w:rFonts w:hint="eastAsia"/>
        </w:rPr>
        <w:t>(압도적인 정보나 역할로 캐릭터의 성장을 시키는 캐릭터</w:t>
      </w:r>
      <w:r w:rsidR="00A35019">
        <w:t>)</w:t>
      </w:r>
    </w:p>
    <w:p w14:paraId="57D7015F" w14:textId="6E5C6C61" w:rsidR="00A35019" w:rsidRDefault="00A35019" w:rsidP="00A35019"/>
    <w:p w14:paraId="625E1BC9" w14:textId="1494D939" w:rsidR="00A35019" w:rsidRDefault="00A35019" w:rsidP="00A35019">
      <w:pPr>
        <w:pStyle w:val="2"/>
      </w:pPr>
      <w:r>
        <w:rPr>
          <w:rFonts w:hint="eastAsia"/>
        </w:rPr>
        <w:t xml:space="preserve">세부 캐릭터 </w:t>
      </w:r>
      <w:proofErr w:type="gramStart"/>
      <w:r>
        <w:rPr>
          <w:rFonts w:hint="eastAsia"/>
        </w:rPr>
        <w:t xml:space="preserve">설정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보강자</w:t>
      </w:r>
      <w:proofErr w:type="spellEnd"/>
    </w:p>
    <w:p w14:paraId="2D5E0CAA" w14:textId="77F1ADF9" w:rsidR="00A35019" w:rsidRDefault="00A35019" w:rsidP="00A35019">
      <w:pPr>
        <w:pStyle w:val="a"/>
      </w:pPr>
      <w:r>
        <w:rPr>
          <w:rFonts w:hint="eastAsia"/>
        </w:rPr>
        <w:t>휴식 캐릭터</w:t>
      </w:r>
    </w:p>
    <w:p w14:paraId="0DAC0FAA" w14:textId="0112B895" w:rsidR="00A35019" w:rsidRDefault="00A35019" w:rsidP="00A35019">
      <w:pPr>
        <w:pStyle w:val="7"/>
        <w:ind w:left="400"/>
      </w:pPr>
      <w:r>
        <w:rPr>
          <w:rFonts w:hint="eastAsia"/>
        </w:rPr>
        <w:t>스토리의 심각한 분위기를 환기시켜주는 역할</w:t>
      </w:r>
    </w:p>
    <w:p w14:paraId="23344512" w14:textId="7F2F27FF" w:rsidR="00A35019" w:rsidRDefault="00A35019" w:rsidP="00A35019">
      <w:pPr>
        <w:pStyle w:val="a"/>
      </w:pPr>
      <w:r>
        <w:rPr>
          <w:rFonts w:hint="eastAsia"/>
        </w:rPr>
        <w:t>간섭 캐릭터</w:t>
      </w:r>
    </w:p>
    <w:p w14:paraId="4F1E6C8E" w14:textId="12081FAA" w:rsidR="00A35019" w:rsidRDefault="00A35019" w:rsidP="00A35019">
      <w:pPr>
        <w:pStyle w:val="7"/>
        <w:ind w:left="400"/>
      </w:pPr>
      <w:r>
        <w:rPr>
          <w:rFonts w:hint="eastAsia"/>
        </w:rPr>
        <w:t>스토리에 대한 부연 설명이나 당위성을 이끌어 내는 캐릭터</w:t>
      </w:r>
    </w:p>
    <w:p w14:paraId="5CB372B4" w14:textId="3657B5C0" w:rsidR="00A35019" w:rsidRDefault="00A35019" w:rsidP="00A35019">
      <w:pPr>
        <w:pStyle w:val="a"/>
      </w:pPr>
      <w:r>
        <w:rPr>
          <w:rFonts w:hint="eastAsia"/>
        </w:rPr>
        <w:t>동물 캐릭터</w:t>
      </w:r>
    </w:p>
    <w:p w14:paraId="09B4700B" w14:textId="15FC09DA" w:rsidR="00A35019" w:rsidRPr="00A35019" w:rsidRDefault="00A35019" w:rsidP="00A35019">
      <w:pPr>
        <w:pStyle w:val="7"/>
        <w:ind w:left="400"/>
      </w:pPr>
      <w:r>
        <w:rPr>
          <w:rFonts w:hint="eastAsia"/>
        </w:rPr>
        <w:t>선악을 구분해 주거나 복선을 부여하는 존재.</w:t>
      </w:r>
      <w:r>
        <w:t xml:space="preserve"> </w:t>
      </w:r>
      <w:r>
        <w:rPr>
          <w:rFonts w:hint="eastAsia"/>
        </w:rPr>
        <w:t>첫 만남 등 친밀감이 낮은 경우에는 적대 요소로도 활용.</w:t>
      </w:r>
      <w:r>
        <w:t xml:space="preserve"> </w:t>
      </w:r>
      <w:r>
        <w:rPr>
          <w:rFonts w:hint="eastAsia"/>
        </w:rPr>
        <w:t>애완의 요소가 강조될 경우 휴식 캐릭터로도 활용</w:t>
      </w:r>
    </w:p>
    <w:p w14:paraId="3CE8F608" w14:textId="77777777" w:rsidR="00AA07DA" w:rsidRDefault="00AA07DA" w:rsidP="00AA07DA">
      <w:pPr>
        <w:pStyle w:val="2"/>
      </w:pPr>
      <w:r>
        <w:rPr>
          <w:rFonts w:hint="eastAsia"/>
        </w:rPr>
        <w:t>간섭 캐릭터의 활용 예시</w:t>
      </w:r>
    </w:p>
    <w:p w14:paraId="50335F5B" w14:textId="77777777" w:rsidR="00AA07DA" w:rsidRDefault="00AA07DA" w:rsidP="00AA07DA">
      <w:pPr>
        <w:pStyle w:val="a"/>
      </w:pPr>
      <w:r>
        <w:rPr>
          <w:rFonts w:hint="eastAsia"/>
        </w:rPr>
        <w:t>C</w:t>
      </w:r>
      <w:r>
        <w:t>ase1</w:t>
      </w:r>
    </w:p>
    <w:p w14:paraId="5DDE06B7" w14:textId="77777777" w:rsidR="00AA07DA" w:rsidRDefault="00AA07DA" w:rsidP="00AA07DA">
      <w:pPr>
        <w:pStyle w:val="7"/>
        <w:ind w:left="400"/>
      </w:pPr>
      <w:proofErr w:type="gramStart"/>
      <w:r>
        <w:rPr>
          <w:rFonts w:hint="eastAsia"/>
        </w:rPr>
        <w:t xml:space="preserve">주인공 </w:t>
      </w:r>
      <w:r>
        <w:t>:</w:t>
      </w:r>
      <w:proofErr w:type="gramEnd"/>
      <w:r>
        <w:t xml:space="preserve"> </w:t>
      </w:r>
      <w:r>
        <w:rPr>
          <w:rFonts w:hint="eastAsia"/>
        </w:rPr>
        <w:t>경찰관님</w:t>
      </w:r>
      <w:r>
        <w:t xml:space="preserve">, </w:t>
      </w:r>
      <w:r>
        <w:rPr>
          <w:rFonts w:hint="eastAsia"/>
        </w:rPr>
        <w:t>제가 범인을 잡았습니다!</w:t>
      </w:r>
      <w:r>
        <w:t xml:space="preserve"> </w:t>
      </w:r>
      <w:proofErr w:type="gramStart"/>
      <w:r>
        <w:t xml:space="preserve">/ </w:t>
      </w:r>
      <w:r>
        <w:rPr>
          <w:rFonts w:hint="eastAsia"/>
        </w:rPr>
        <w:t>경찰</w:t>
      </w:r>
      <w:proofErr w:type="gram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아,</w:t>
      </w:r>
      <w:r>
        <w:t xml:space="preserve"> </w:t>
      </w:r>
      <w:r>
        <w:rPr>
          <w:rFonts w:hint="eastAsia"/>
        </w:rPr>
        <w:t>네 감사합니다.</w:t>
      </w:r>
      <w:r>
        <w:t xml:space="preserve"> </w:t>
      </w:r>
      <w:proofErr w:type="gramStart"/>
      <w:r>
        <w:t xml:space="preserve">/ </w:t>
      </w:r>
      <w:r>
        <w:rPr>
          <w:rFonts w:hint="eastAsia"/>
        </w:rPr>
        <w:t>주인공</w:t>
      </w:r>
      <w:proofErr w:type="gram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네 그럼 수고하세요</w:t>
      </w:r>
    </w:p>
    <w:p w14:paraId="29B48076" w14:textId="77777777" w:rsidR="00AA07DA" w:rsidRDefault="00AA07DA" w:rsidP="00AA07DA">
      <w:pPr>
        <w:pStyle w:val="a"/>
      </w:pPr>
      <w:r>
        <w:rPr>
          <w:rFonts w:hint="eastAsia"/>
        </w:rPr>
        <w:t>C</w:t>
      </w:r>
      <w:r>
        <w:t>ase2</w:t>
      </w:r>
    </w:p>
    <w:p w14:paraId="0CB0EA83" w14:textId="77777777" w:rsidR="00AA07DA" w:rsidRDefault="00AA07DA" w:rsidP="00AA07DA">
      <w:pPr>
        <w:pStyle w:val="7"/>
        <w:ind w:left="400"/>
      </w:pPr>
      <w:proofErr w:type="gramStart"/>
      <w:r>
        <w:rPr>
          <w:rFonts w:hint="eastAsia"/>
        </w:rPr>
        <w:t xml:space="preserve">주인공 </w:t>
      </w:r>
      <w:r>
        <w:t>:</w:t>
      </w:r>
      <w:proofErr w:type="gramEnd"/>
      <w:r>
        <w:t xml:space="preserve"> </w:t>
      </w:r>
      <w:r>
        <w:rPr>
          <w:rFonts w:hint="eastAsia"/>
        </w:rPr>
        <w:t>경찰관님,</w:t>
      </w:r>
      <w:r>
        <w:t xml:space="preserve"> </w:t>
      </w:r>
      <w:r>
        <w:rPr>
          <w:rFonts w:hint="eastAsia"/>
        </w:rPr>
        <w:t>제가 범인을 잡았습니다</w:t>
      </w:r>
    </w:p>
    <w:p w14:paraId="7A216D8A" w14:textId="77777777" w:rsidR="00AA07DA" w:rsidRDefault="00AA07DA" w:rsidP="00AA07DA">
      <w:pPr>
        <w:pStyle w:val="7"/>
        <w:ind w:left="400"/>
      </w:pPr>
      <w:proofErr w:type="gramStart"/>
      <w:r>
        <w:rPr>
          <w:rFonts w:hint="eastAsia"/>
        </w:rPr>
        <w:t xml:space="preserve">경찰 </w:t>
      </w:r>
      <w:r>
        <w:t>:</w:t>
      </w:r>
      <w:proofErr w:type="gramEnd"/>
      <w:r>
        <w:t xml:space="preserve"> </w:t>
      </w:r>
      <w:r>
        <w:rPr>
          <w:rFonts w:hint="eastAsia"/>
        </w:rPr>
        <w:t>무슨 이유로 이 사람을 범인이라고 하는 겁니까?</w:t>
      </w:r>
    </w:p>
    <w:p w14:paraId="6F74520C" w14:textId="77777777" w:rsidR="00AA07DA" w:rsidRDefault="00AA07DA" w:rsidP="00AA07DA">
      <w:pPr>
        <w:pStyle w:val="7"/>
        <w:ind w:left="400"/>
      </w:pPr>
      <w:proofErr w:type="gramStart"/>
      <w:r>
        <w:rPr>
          <w:rFonts w:hint="eastAsia"/>
        </w:rPr>
        <w:t xml:space="preserve">주인공 </w:t>
      </w:r>
      <w:r>
        <w:t>:</w:t>
      </w:r>
      <w:proofErr w:type="gramEnd"/>
      <w:r>
        <w:t xml:space="preserve"> </w:t>
      </w:r>
      <w:r>
        <w:rPr>
          <w:rFonts w:hint="eastAsia"/>
        </w:rPr>
        <w:t>여자의 지갑을 훔치는 현장을 제가 직접 봤습니다</w:t>
      </w:r>
    </w:p>
    <w:p w14:paraId="5C7C8D92" w14:textId="77777777" w:rsidR="00AA07DA" w:rsidRPr="00AA07DA" w:rsidRDefault="00AA07DA" w:rsidP="00AA07DA">
      <w:pPr>
        <w:pStyle w:val="7"/>
        <w:ind w:left="400"/>
      </w:pPr>
      <w:proofErr w:type="gramStart"/>
      <w:r>
        <w:rPr>
          <w:rFonts w:hint="eastAsia"/>
        </w:rPr>
        <w:t xml:space="preserve">경찰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그렇군요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그나저나 당신이 어떻게 이런 덩치 큰 남자를?</w:t>
      </w:r>
    </w:p>
    <w:p w14:paraId="314FF394" w14:textId="77777777" w:rsidR="00AA07DA" w:rsidRDefault="00AA07DA" w:rsidP="00AA07DA">
      <w:pPr>
        <w:pStyle w:val="7"/>
        <w:ind w:left="400"/>
      </w:pPr>
      <w:proofErr w:type="gramStart"/>
      <w:r>
        <w:rPr>
          <w:rFonts w:hint="eastAsia"/>
        </w:rPr>
        <w:t xml:space="preserve">주인공 </w:t>
      </w:r>
      <w:r>
        <w:t>:</w:t>
      </w:r>
      <w:proofErr w:type="gramEnd"/>
      <w:r>
        <w:t xml:space="preserve"> </w:t>
      </w:r>
      <w:r>
        <w:rPr>
          <w:rFonts w:hint="eastAsia"/>
        </w:rPr>
        <w:t>사실 저희 아버지가 권투 선수라 어깨 너머로 배웠습니다.</w:t>
      </w:r>
    </w:p>
    <w:p w14:paraId="612ABF0F" w14:textId="3B15BA19" w:rsidR="00C33621" w:rsidRDefault="00AA07DA" w:rsidP="00C33621">
      <w:pPr>
        <w:pStyle w:val="a"/>
      </w:pPr>
      <w:r>
        <w:rPr>
          <w:rFonts w:hint="eastAsia"/>
        </w:rPr>
        <w:t>간섭을 통해 상황 설명과 주인공에 대한 정보를 전달함</w:t>
      </w:r>
    </w:p>
    <w:p w14:paraId="4B911C76" w14:textId="18FDAA5E" w:rsidR="00C33621" w:rsidRDefault="00C33621" w:rsidP="00C33621">
      <w:pPr>
        <w:pStyle w:val="a"/>
        <w:numPr>
          <w:ilvl w:val="0"/>
          <w:numId w:val="0"/>
        </w:numPr>
        <w:ind w:left="403" w:hanging="403"/>
      </w:pPr>
    </w:p>
    <w:p w14:paraId="2D86FB14" w14:textId="77777777" w:rsidR="00C33621" w:rsidRDefault="00C33621" w:rsidP="00C33621">
      <w:pPr>
        <w:pStyle w:val="2"/>
      </w:pPr>
      <w:r>
        <w:rPr>
          <w:rFonts w:hint="eastAsia"/>
        </w:rPr>
        <w:t xml:space="preserve">세부 캐릭터 </w:t>
      </w:r>
      <w:proofErr w:type="gramStart"/>
      <w:r>
        <w:rPr>
          <w:rFonts w:hint="eastAsia"/>
        </w:rPr>
        <w:t xml:space="preserve">설정 </w:t>
      </w:r>
      <w:r>
        <w:t>/</w:t>
      </w:r>
      <w:proofErr w:type="gramEnd"/>
      <w:r>
        <w:t xml:space="preserve"> </w:t>
      </w:r>
      <w:r>
        <w:rPr>
          <w:rFonts w:hint="eastAsia"/>
        </w:rPr>
        <w:t>시스템 캐릭터</w:t>
      </w:r>
    </w:p>
    <w:p w14:paraId="2E5AEF28" w14:textId="77777777" w:rsidR="00C33621" w:rsidRDefault="00C33621" w:rsidP="00C33621">
      <w:pPr>
        <w:pStyle w:val="a"/>
      </w:pPr>
      <w:proofErr w:type="gramStart"/>
      <w:r>
        <w:t>Save /</w:t>
      </w:r>
      <w:proofErr w:type="gramEnd"/>
      <w:r>
        <w:t xml:space="preserve"> Load</w:t>
      </w:r>
      <w:r>
        <w:rPr>
          <w:rFonts w:hint="eastAsia"/>
        </w:rPr>
        <w:t>를 담당하거나,</w:t>
      </w:r>
      <w:r>
        <w:t xml:space="preserve"> </w:t>
      </w:r>
      <w:r>
        <w:rPr>
          <w:rFonts w:hint="eastAsia"/>
        </w:rPr>
        <w:t>물건을 팔거나,</w:t>
      </w:r>
      <w:r>
        <w:t xml:space="preserve"> </w:t>
      </w:r>
      <w:r>
        <w:rPr>
          <w:rFonts w:hint="eastAsia"/>
        </w:rPr>
        <w:t>게임에 대한 설명을 하는 등 게임 시스템과 연결된 캐릭터</w:t>
      </w:r>
    </w:p>
    <w:p w14:paraId="7195908B" w14:textId="77777777" w:rsidR="00C33621" w:rsidRDefault="00C33621" w:rsidP="00C33621">
      <w:pPr>
        <w:pStyle w:val="a"/>
      </w:pPr>
      <w:r>
        <w:rPr>
          <w:rFonts w:hint="eastAsia"/>
        </w:rPr>
        <w:t xml:space="preserve">대개는 </w:t>
      </w:r>
      <w:proofErr w:type="spellStart"/>
      <w:r>
        <w:rPr>
          <w:rFonts w:hint="eastAsia"/>
        </w:rPr>
        <w:t>무개성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스토리에 깊이 관여하지 않는 캐릭터로 설정</w:t>
      </w:r>
    </w:p>
    <w:p w14:paraId="11D71B7C" w14:textId="77777777" w:rsidR="00C33621" w:rsidRDefault="00C33621" w:rsidP="00C33621">
      <w:pPr>
        <w:pStyle w:val="a"/>
      </w:pPr>
      <w:r>
        <w:rPr>
          <w:rFonts w:hint="eastAsia"/>
        </w:rPr>
        <w:t>가끔</w:t>
      </w:r>
      <w:r>
        <w:t xml:space="preserve"> </w:t>
      </w:r>
      <w:r>
        <w:rPr>
          <w:rFonts w:hint="eastAsia"/>
        </w:rPr>
        <w:t>스토리 내의 삽입으로 드라마틱한 전개를 보여주는 장치로 사용</w:t>
      </w:r>
    </w:p>
    <w:p w14:paraId="53150F16" w14:textId="0DFE46CA" w:rsidR="00097529" w:rsidRDefault="00C33621" w:rsidP="0065625F">
      <w:pPr>
        <w:pStyle w:val="7"/>
        <w:widowControl/>
        <w:wordWrap/>
        <w:autoSpaceDE/>
        <w:autoSpaceDN/>
        <w:ind w:left="400"/>
      </w:pPr>
      <w:proofErr w:type="gramStart"/>
      <w:r>
        <w:rPr>
          <w:rFonts w:hint="eastAsia"/>
        </w:rPr>
        <w:t xml:space="preserve">세이브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로드용</w:t>
      </w:r>
      <w:proofErr w:type="spellEnd"/>
      <w:r>
        <w:rPr>
          <w:rFonts w:hint="eastAsia"/>
        </w:rPr>
        <w:t xml:space="preserve"> 캐릭터가 사실은 자신을 감시하던 대마왕의 </w:t>
      </w:r>
      <w:proofErr w:type="spellStart"/>
      <w:r>
        <w:rPr>
          <w:rFonts w:hint="eastAsia"/>
        </w:rPr>
        <w:t>심복이라거나</w:t>
      </w:r>
      <w:proofErr w:type="spellEnd"/>
      <w:r>
        <w:rPr>
          <w:rFonts w:hint="eastAsia"/>
        </w:rPr>
        <w:t xml:space="preserve"> 등</w:t>
      </w:r>
      <w:r w:rsidR="00097529">
        <w:br w:type="page"/>
      </w:r>
    </w:p>
    <w:p w14:paraId="1A3AEBBA" w14:textId="188BE0BA" w:rsidR="00D91237" w:rsidRPr="00097529" w:rsidRDefault="00097529" w:rsidP="00D91237">
      <w:pPr>
        <w:rPr>
          <w:rStyle w:val="a9"/>
        </w:rPr>
      </w:pPr>
      <w:r w:rsidRPr="00097529">
        <w:rPr>
          <w:rStyle w:val="a9"/>
          <w:rFonts w:hint="eastAsia"/>
        </w:rPr>
        <w:lastRenderedPageBreak/>
        <w:t>2</w:t>
      </w:r>
      <w:r w:rsidRPr="00097529">
        <w:rPr>
          <w:rStyle w:val="a9"/>
        </w:rPr>
        <w:t>020. 05. 01</w:t>
      </w:r>
    </w:p>
    <w:p w14:paraId="4939094D" w14:textId="1DF27DE6" w:rsidR="00097529" w:rsidRDefault="00097529" w:rsidP="00097529">
      <w:pPr>
        <w:pStyle w:val="1"/>
        <w:ind w:left="200" w:right="200"/>
      </w:pPr>
      <w:r>
        <w:rPr>
          <w:rFonts w:hint="eastAsia"/>
        </w:rPr>
        <w:t>스토리 보드</w:t>
      </w:r>
    </w:p>
    <w:p w14:paraId="7AD49334" w14:textId="0177F910" w:rsidR="00097529" w:rsidRDefault="00CA222C" w:rsidP="00CA222C">
      <w:pPr>
        <w:pStyle w:val="4"/>
      </w:pPr>
      <w:r>
        <w:t>“</w:t>
      </w:r>
      <w:r>
        <w:rPr>
          <w:rFonts w:hint="eastAsia"/>
        </w:rPr>
        <w:t>이런 연출 어때요?</w:t>
      </w:r>
      <w:r>
        <w:t>”</w:t>
      </w:r>
    </w:p>
    <w:p w14:paraId="729A7F60" w14:textId="2C15784B" w:rsidR="00CA222C" w:rsidRDefault="00CA222C" w:rsidP="00CA222C">
      <w:pPr>
        <w:pStyle w:val="a"/>
        <w:numPr>
          <w:ilvl w:val="0"/>
          <w:numId w:val="0"/>
        </w:numPr>
        <w:ind w:left="403" w:hanging="403"/>
      </w:pPr>
    </w:p>
    <w:p w14:paraId="4EEB8C8C" w14:textId="2E806C9C" w:rsidR="00CA222C" w:rsidRDefault="00CA222C" w:rsidP="00CA222C">
      <w:pPr>
        <w:pStyle w:val="2"/>
      </w:pPr>
      <w:r>
        <w:rPr>
          <w:rFonts w:hint="eastAsia"/>
        </w:rPr>
        <w:t>스토리보드 란?</w:t>
      </w:r>
    </w:p>
    <w:p w14:paraId="0FD374CA" w14:textId="65780A24" w:rsidR="00CA222C" w:rsidRDefault="00CA222C" w:rsidP="00CA222C">
      <w:pPr>
        <w:pStyle w:val="a"/>
      </w:pPr>
      <w:r>
        <w:rPr>
          <w:rFonts w:hint="eastAsia"/>
        </w:rPr>
        <w:t>영상 속 중요한 장면을 그림과 텍스트로 정리한 문서</w:t>
      </w:r>
    </w:p>
    <w:p w14:paraId="4929F7D8" w14:textId="551E81E2" w:rsidR="00CA222C" w:rsidRDefault="00CA222C" w:rsidP="00CA222C">
      <w:pPr>
        <w:pStyle w:val="a"/>
      </w:pPr>
      <w:r>
        <w:rPr>
          <w:rFonts w:hint="eastAsia"/>
        </w:rPr>
        <w:t>보통 영화,</w:t>
      </w:r>
      <w:r>
        <w:t xml:space="preserve"> </w:t>
      </w:r>
      <w:r>
        <w:rPr>
          <w:rFonts w:hint="eastAsia"/>
        </w:rPr>
        <w:t>드라마,</w:t>
      </w:r>
      <w:r>
        <w:t xml:space="preserve"> </w:t>
      </w:r>
      <w:r>
        <w:rPr>
          <w:rFonts w:hint="eastAsia"/>
        </w:rPr>
        <w:t>애니메이션에 사용</w:t>
      </w:r>
    </w:p>
    <w:p w14:paraId="0E699924" w14:textId="7BD4CE69" w:rsidR="00CA222C" w:rsidRDefault="00CA222C" w:rsidP="00CA222C">
      <w:pPr>
        <w:pStyle w:val="a"/>
      </w:pPr>
      <w:r>
        <w:rPr>
          <w:rFonts w:hint="eastAsia"/>
        </w:rPr>
        <w:t>게임에서는 홍보 영상,</w:t>
      </w:r>
      <w:r>
        <w:t xml:space="preserve"> </w:t>
      </w:r>
      <w:r>
        <w:rPr>
          <w:rFonts w:hint="eastAsia"/>
        </w:rPr>
        <w:t>이벤트 관련 영상</w:t>
      </w:r>
      <w:r w:rsidR="00561635">
        <w:rPr>
          <w:rFonts w:hint="eastAsia"/>
        </w:rPr>
        <w:t xml:space="preserve">(스킬 </w:t>
      </w:r>
      <w:proofErr w:type="spellStart"/>
      <w:r w:rsidR="00561635">
        <w:rPr>
          <w:rFonts w:hint="eastAsia"/>
        </w:rPr>
        <w:t>컷신</w:t>
      </w:r>
      <w:proofErr w:type="spellEnd"/>
      <w:r w:rsidR="00561635"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메인 스토리 등 다양하게 사용</w:t>
      </w:r>
    </w:p>
    <w:p w14:paraId="610D8060" w14:textId="0AC13EA7" w:rsidR="00CA222C" w:rsidRDefault="00CA222C" w:rsidP="00CA222C">
      <w:pPr>
        <w:pStyle w:val="a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설계 시 스토리보드란 </w:t>
      </w:r>
      <w:r>
        <w:t xml:space="preserve">UI </w:t>
      </w:r>
      <w:r>
        <w:rPr>
          <w:rFonts w:hint="eastAsia"/>
        </w:rPr>
        <w:t>페이지 별 구성 및 페이지 간 전환을 표시하기 위해 사용</w:t>
      </w:r>
    </w:p>
    <w:p w14:paraId="328D5187" w14:textId="768ABFF7" w:rsidR="00CA222C" w:rsidRDefault="00CA222C" w:rsidP="00CA222C">
      <w:pPr>
        <w:pStyle w:val="7"/>
        <w:ind w:left="400"/>
      </w:pPr>
      <w:r>
        <w:rPr>
          <w:rFonts w:hint="eastAsia"/>
        </w:rPr>
        <w:t>이번 강의에서의 스토리보드는 영상,</w:t>
      </w:r>
      <w:r>
        <w:t xml:space="preserve"> </w:t>
      </w:r>
      <w:r>
        <w:rPr>
          <w:rFonts w:hint="eastAsia"/>
        </w:rPr>
        <w:t>대사,</w:t>
      </w:r>
      <w:r>
        <w:t xml:space="preserve"> </w:t>
      </w:r>
      <w:r>
        <w:rPr>
          <w:rFonts w:hint="eastAsia"/>
        </w:rPr>
        <w:t>설명,</w:t>
      </w:r>
      <w:r>
        <w:t xml:space="preserve"> </w:t>
      </w:r>
      <w:r>
        <w:rPr>
          <w:rFonts w:hint="eastAsia"/>
        </w:rPr>
        <w:t>카메라 워크,</w:t>
      </w:r>
      <w:r>
        <w:t xml:space="preserve"> </w:t>
      </w:r>
      <w:r>
        <w:rPr>
          <w:rFonts w:hint="eastAsia"/>
        </w:rPr>
        <w:t>사운드로 구성된 영상 콘티를 의미</w:t>
      </w:r>
    </w:p>
    <w:p w14:paraId="43F34E5B" w14:textId="6811DAFD" w:rsidR="00CA222C" w:rsidRDefault="00CA222C" w:rsidP="00CA222C"/>
    <w:p w14:paraId="100B0543" w14:textId="59F6F29C" w:rsidR="00CA222C" w:rsidRDefault="00561635" w:rsidP="00561635">
      <w:pPr>
        <w:pStyle w:val="2"/>
      </w:pPr>
      <w:r>
        <w:rPr>
          <w:rFonts w:hint="eastAsia"/>
        </w:rPr>
        <w:t>스토리보드 예시</w:t>
      </w:r>
    </w:p>
    <w:p w14:paraId="71C636B7" w14:textId="47FC82C6" w:rsidR="00561635" w:rsidRDefault="00561635" w:rsidP="00561635">
      <w:pPr>
        <w:pStyle w:val="a"/>
      </w:pPr>
      <w:r>
        <w:rPr>
          <w:rFonts w:hint="eastAsia"/>
        </w:rPr>
        <w:t xml:space="preserve">스파이더맨 </w:t>
      </w:r>
      <w:r>
        <w:t xml:space="preserve">2                                                                       </w:t>
      </w:r>
      <w:proofErr w:type="spellStart"/>
      <w:r>
        <w:rPr>
          <w:rFonts w:hint="eastAsia"/>
        </w:rPr>
        <w:t>쥬라기공원</w:t>
      </w:r>
      <w:proofErr w:type="spellEnd"/>
      <w:r>
        <w:rPr>
          <w:rFonts w:hint="eastAsia"/>
        </w:rPr>
        <w:t xml:space="preserve"> 1</w:t>
      </w:r>
    </w:p>
    <w:p w14:paraId="5F30277D" w14:textId="41832A80" w:rsidR="00561635" w:rsidRDefault="00561635" w:rsidP="00561635">
      <w:pPr>
        <w:pStyle w:val="7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AF860A2" wp14:editId="025F2EBB">
            <wp:extent cx="3384295" cy="3514725"/>
            <wp:effectExtent l="0" t="0" r="698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357" cy="353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3FC73" wp14:editId="1890611A">
            <wp:extent cx="3200400" cy="33932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190" cy="341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E7B36" w14:textId="14CA2BB3" w:rsidR="00D90004" w:rsidRDefault="0067375E" w:rsidP="00B114CF">
      <w:pPr>
        <w:pStyle w:val="a"/>
        <w:widowControl/>
        <w:wordWrap/>
        <w:autoSpaceDE/>
        <w:autoSpaceDN/>
      </w:pPr>
      <w:r>
        <w:rPr>
          <w:rFonts w:hint="eastAsia"/>
        </w:rPr>
        <w:t xml:space="preserve">추가 </w:t>
      </w:r>
      <w:proofErr w:type="gramStart"/>
      <w:r>
        <w:rPr>
          <w:rFonts w:hint="eastAsia"/>
        </w:rPr>
        <w:t xml:space="preserve">정보 </w:t>
      </w:r>
      <w:r>
        <w:t>:</w:t>
      </w:r>
      <w:proofErr w:type="gramEnd"/>
      <w:r>
        <w:t xml:space="preserve"> </w:t>
      </w:r>
      <w:r w:rsidR="006B5EA5">
        <w:rPr>
          <w:rFonts w:hint="eastAsia"/>
        </w:rPr>
        <w:t>M</w:t>
      </w:r>
      <w:r w:rsidR="006B5EA5">
        <w:t xml:space="preserve">XM </w:t>
      </w:r>
      <w:r w:rsidR="006B5EA5">
        <w:rPr>
          <w:rFonts w:hint="eastAsia"/>
        </w:rPr>
        <w:t>제작 홍보영상,</w:t>
      </w:r>
      <w:r w:rsidR="006B5EA5">
        <w:t xml:space="preserve"> 3</w:t>
      </w:r>
      <w:r w:rsidR="006B5EA5">
        <w:rPr>
          <w:rFonts w:hint="eastAsia"/>
        </w:rPr>
        <w:t>d</w:t>
      </w:r>
      <w:r w:rsidR="006B5EA5">
        <w:t xml:space="preserve">ays </w:t>
      </w:r>
      <w:r w:rsidR="006B5EA5">
        <w:rPr>
          <w:rFonts w:hint="eastAsia"/>
        </w:rPr>
        <w:t>스토리보드,</w:t>
      </w:r>
      <w:r w:rsidR="006B5EA5">
        <w:t xml:space="preserve"> </w:t>
      </w:r>
      <w:proofErr w:type="spellStart"/>
      <w:r w:rsidR="006B5EA5">
        <w:rPr>
          <w:rFonts w:hint="eastAsia"/>
        </w:rPr>
        <w:t>별그대</w:t>
      </w:r>
      <w:proofErr w:type="spellEnd"/>
      <w:r w:rsidR="006B5EA5">
        <w:rPr>
          <w:rFonts w:hint="eastAsia"/>
        </w:rPr>
        <w:t xml:space="preserve"> 오프닝 스토리보드</w:t>
      </w:r>
    </w:p>
    <w:p w14:paraId="2AFB237B" w14:textId="77777777" w:rsidR="00B114CF" w:rsidRPr="00B114CF" w:rsidRDefault="00B114CF" w:rsidP="00B114CF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07EB5F59" w14:textId="2E5AD936" w:rsidR="00D90004" w:rsidRDefault="00D90004" w:rsidP="00D90004">
      <w:pPr>
        <w:pStyle w:val="2"/>
      </w:pPr>
      <w:r>
        <w:rPr>
          <w:rFonts w:hint="eastAsia"/>
        </w:rPr>
        <w:t>스토리보드의 기본 요소</w:t>
      </w:r>
    </w:p>
    <w:p w14:paraId="6E4BA9D5" w14:textId="208093B6" w:rsidR="00D90004" w:rsidRDefault="00D90004" w:rsidP="00D90004">
      <w:pPr>
        <w:pStyle w:val="a"/>
      </w:pPr>
      <w:proofErr w:type="gramStart"/>
      <w:r>
        <w:rPr>
          <w:rFonts w:hint="eastAsia"/>
        </w:rPr>
        <w:t xml:space="preserve">명확성 </w:t>
      </w:r>
      <w:r>
        <w:t>/</w:t>
      </w:r>
      <w:proofErr w:type="gramEnd"/>
      <w:r>
        <w:t xml:space="preserve"> </w:t>
      </w:r>
      <w:r>
        <w:rPr>
          <w:rFonts w:hint="eastAsia"/>
        </w:rPr>
        <w:t>작업자가 작업 내용을 명확히 이해할 수 있도록 작업</w:t>
      </w:r>
    </w:p>
    <w:p w14:paraId="7FAF5E31" w14:textId="495E69C2" w:rsidR="00D90004" w:rsidRDefault="00D90004" w:rsidP="00D90004">
      <w:pPr>
        <w:pStyle w:val="a"/>
      </w:pPr>
      <w:proofErr w:type="gramStart"/>
      <w:r>
        <w:rPr>
          <w:rFonts w:hint="eastAsia"/>
        </w:rPr>
        <w:t xml:space="preserve">호소력 </w:t>
      </w:r>
      <w:r>
        <w:t>/</w:t>
      </w:r>
      <w:proofErr w:type="gramEnd"/>
      <w:r>
        <w:t xml:space="preserve"> </w:t>
      </w:r>
      <w:r>
        <w:rPr>
          <w:rFonts w:hint="eastAsia"/>
        </w:rPr>
        <w:t>제작자가 표현하고자 하는 바가 관객에게 잘 전달될 수 있어야 함</w:t>
      </w:r>
    </w:p>
    <w:p w14:paraId="1923DCCC" w14:textId="56BD06F8" w:rsidR="00B114CF" w:rsidRPr="00B114CF" w:rsidRDefault="00D90004" w:rsidP="00B114CF">
      <w:pPr>
        <w:pStyle w:val="a"/>
        <w:widowControl/>
        <w:wordWrap/>
        <w:autoSpaceDE/>
        <w:autoSpaceDN/>
      </w:pPr>
      <w:proofErr w:type="gramStart"/>
      <w:r>
        <w:rPr>
          <w:rFonts w:hint="eastAsia"/>
        </w:rPr>
        <w:t xml:space="preserve">연속성 </w:t>
      </w:r>
      <w:r>
        <w:t>/</w:t>
      </w:r>
      <w:proofErr w:type="gramEnd"/>
      <w:r>
        <w:t xml:space="preserve"> </w:t>
      </w:r>
      <w:r>
        <w:rPr>
          <w:rFonts w:hint="eastAsia"/>
        </w:rPr>
        <w:t>흐름이나 맥락이 자연스럽게 연결되어야 함</w:t>
      </w:r>
      <w:r w:rsidR="00B114CF">
        <w:br w:type="page"/>
      </w:r>
    </w:p>
    <w:p w14:paraId="5E87111C" w14:textId="621FB040" w:rsidR="00D90004" w:rsidRDefault="006325A0" w:rsidP="006325A0">
      <w:pPr>
        <w:pStyle w:val="2"/>
      </w:pPr>
      <w:r>
        <w:rPr>
          <w:rFonts w:hint="eastAsia"/>
        </w:rPr>
        <w:lastRenderedPageBreak/>
        <w:t>스토리보드 서식</w:t>
      </w:r>
    </w:p>
    <w:p w14:paraId="74B972C5" w14:textId="72C63707" w:rsidR="006325A0" w:rsidRDefault="006325A0" w:rsidP="006325A0">
      <w:pPr>
        <w:pStyle w:val="a"/>
      </w:pPr>
      <w:r>
        <w:rPr>
          <w:rFonts w:hint="eastAsia"/>
        </w:rPr>
        <w:t>다양한 스토리보드 양식</w:t>
      </w:r>
    </w:p>
    <w:p w14:paraId="3939F5B0" w14:textId="7F933B5F" w:rsidR="00CA728C" w:rsidRDefault="00CA728C" w:rsidP="00CA728C">
      <w:pPr>
        <w:pStyle w:val="a"/>
        <w:numPr>
          <w:ilvl w:val="0"/>
          <w:numId w:val="0"/>
        </w:numPr>
      </w:pPr>
    </w:p>
    <w:p w14:paraId="4E59B4EE" w14:textId="3305C756" w:rsidR="00CA728C" w:rsidRDefault="00CA728C" w:rsidP="00CA728C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E03AE4" wp14:editId="75E9D984">
            <wp:extent cx="2904900" cy="22288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40" cy="223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2303A" wp14:editId="274AA134">
            <wp:extent cx="2830442" cy="2238375"/>
            <wp:effectExtent l="0" t="0" r="825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53"/>
                    <a:stretch/>
                  </pic:blipFill>
                  <pic:spPr bwMode="auto">
                    <a:xfrm>
                      <a:off x="0" y="0"/>
                      <a:ext cx="2841576" cy="224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CF0C7" w14:textId="4F4E6D0B" w:rsidR="00CA728C" w:rsidRDefault="00CA728C" w:rsidP="00CA728C">
      <w:pPr>
        <w:pStyle w:val="a"/>
        <w:numPr>
          <w:ilvl w:val="0"/>
          <w:numId w:val="0"/>
        </w:numPr>
      </w:pPr>
    </w:p>
    <w:p w14:paraId="46F88211" w14:textId="65830669" w:rsidR="00CA728C" w:rsidRDefault="00CA728C" w:rsidP="00CA728C">
      <w:pPr>
        <w:pStyle w:val="2"/>
      </w:pPr>
      <w:r>
        <w:rPr>
          <w:rFonts w:hint="eastAsia"/>
        </w:rPr>
        <w:t>스토리보드 서식</w:t>
      </w:r>
    </w:p>
    <w:p w14:paraId="6E99DD15" w14:textId="01FD7A0D" w:rsidR="00CA728C" w:rsidRDefault="00CA728C" w:rsidP="00CA728C">
      <w:pPr>
        <w:pStyle w:val="a"/>
      </w:pPr>
      <w:r>
        <w:rPr>
          <w:rFonts w:hint="eastAsia"/>
        </w:rPr>
        <w:t>신 넘버(</w:t>
      </w:r>
      <w:r>
        <w:t>S#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장면 번호</w:t>
      </w:r>
      <w:r>
        <w:t xml:space="preserve"> (</w:t>
      </w:r>
      <w:r>
        <w:rPr>
          <w:rFonts w:hint="eastAsia"/>
        </w:rPr>
        <w:t>배경이 바뀌면 씬 번호가 바뀜</w:t>
      </w:r>
      <w:r>
        <w:t>)</w:t>
      </w:r>
    </w:p>
    <w:p w14:paraId="744003F6" w14:textId="2FCE3928" w:rsidR="00CA728C" w:rsidRDefault="00CA728C" w:rsidP="00CA728C">
      <w:pPr>
        <w:pStyle w:val="a"/>
      </w:pPr>
      <w:r>
        <w:rPr>
          <w:rFonts w:hint="eastAsia"/>
        </w:rPr>
        <w:t xml:space="preserve">패널 </w:t>
      </w:r>
      <w:proofErr w:type="gramStart"/>
      <w:r>
        <w:rPr>
          <w:rFonts w:hint="eastAsia"/>
        </w:rPr>
        <w:t xml:space="preserve">넘버 </w:t>
      </w:r>
      <w:r>
        <w:t>/</w:t>
      </w:r>
      <w:proofErr w:type="gramEnd"/>
      <w:r>
        <w:t xml:space="preserve"> </w:t>
      </w:r>
      <w:r>
        <w:rPr>
          <w:rFonts w:hint="eastAsia"/>
        </w:rPr>
        <w:t>배경은 같고 동작만 바뀔 때(</w:t>
      </w:r>
      <w:r>
        <w:t>1/3, 2/3, 3/3)</w:t>
      </w:r>
    </w:p>
    <w:p w14:paraId="15738BBA" w14:textId="429A7FA4" w:rsidR="00CA728C" w:rsidRDefault="00CA728C" w:rsidP="00CA728C">
      <w:pPr>
        <w:pStyle w:val="a"/>
      </w:pPr>
      <w:proofErr w:type="gramStart"/>
      <w:r>
        <w:rPr>
          <w:rFonts w:hint="eastAsia"/>
        </w:rPr>
        <w:t xml:space="preserve">신 </w:t>
      </w:r>
      <w:r>
        <w:t>/</w:t>
      </w:r>
      <w:proofErr w:type="gramEnd"/>
      <w:r>
        <w:t xml:space="preserve"> </w:t>
      </w:r>
      <w:r>
        <w:rPr>
          <w:rFonts w:hint="eastAsia"/>
        </w:rPr>
        <w:t>간단한 스케치로 상황을 묘사</w:t>
      </w:r>
    </w:p>
    <w:p w14:paraId="3C1F8939" w14:textId="291E9E72" w:rsidR="00CA728C" w:rsidRDefault="00CA728C" w:rsidP="00CA728C">
      <w:pPr>
        <w:pStyle w:val="a"/>
      </w:pPr>
      <w:proofErr w:type="gramStart"/>
      <w:r>
        <w:rPr>
          <w:rFonts w:hint="eastAsia"/>
        </w:rPr>
        <w:t xml:space="preserve">액션 </w:t>
      </w:r>
      <w:r>
        <w:t>/</w:t>
      </w:r>
      <w:proofErr w:type="gramEnd"/>
      <w:r>
        <w:t xml:space="preserve"> </w:t>
      </w:r>
      <w:r>
        <w:rPr>
          <w:rFonts w:hint="eastAsia"/>
        </w:rPr>
        <w:t>카메라나 화면 안의 캐릭터,</w:t>
      </w:r>
      <w:r>
        <w:t xml:space="preserve"> </w:t>
      </w:r>
      <w:r>
        <w:rPr>
          <w:rFonts w:hint="eastAsia"/>
        </w:rPr>
        <w:t>기타 오브젝트의 행동을 기록</w:t>
      </w:r>
    </w:p>
    <w:p w14:paraId="16B13676" w14:textId="1CDE8BB3" w:rsidR="00CA728C" w:rsidRDefault="00CA728C" w:rsidP="00CA728C">
      <w:pPr>
        <w:pStyle w:val="a"/>
      </w:pPr>
      <w:proofErr w:type="gramStart"/>
      <w:r>
        <w:rPr>
          <w:rFonts w:hint="eastAsia"/>
        </w:rPr>
        <w:t xml:space="preserve">대사 </w:t>
      </w:r>
      <w:r>
        <w:t>/</w:t>
      </w:r>
      <w:proofErr w:type="gramEnd"/>
      <w:r>
        <w:t xml:space="preserve"> </w:t>
      </w:r>
      <w:r>
        <w:rPr>
          <w:rFonts w:hint="eastAsia"/>
        </w:rPr>
        <w:t>캐릭터의 대사를 기록</w:t>
      </w:r>
    </w:p>
    <w:p w14:paraId="20A20F52" w14:textId="2716A114" w:rsidR="00CA728C" w:rsidRDefault="00CA728C" w:rsidP="00CA728C">
      <w:pPr>
        <w:pStyle w:val="a"/>
      </w:pPr>
      <w:proofErr w:type="gramStart"/>
      <w:r>
        <w:rPr>
          <w:rFonts w:hint="eastAsia"/>
        </w:rPr>
        <w:t xml:space="preserve">오디오 </w:t>
      </w:r>
      <w:r>
        <w:t>/</w:t>
      </w:r>
      <w:proofErr w:type="gramEnd"/>
      <w:r>
        <w:t xml:space="preserve"> BGM, SE(Sound Effect)</w:t>
      </w:r>
      <w:r>
        <w:rPr>
          <w:rFonts w:hint="eastAsia"/>
        </w:rPr>
        <w:t>를 기록</w:t>
      </w:r>
    </w:p>
    <w:p w14:paraId="2A2E55BB" w14:textId="1B361CF3" w:rsidR="00CA728C" w:rsidRDefault="00CA728C" w:rsidP="00CA728C">
      <w:pPr>
        <w:pStyle w:val="a"/>
      </w:pPr>
      <w:proofErr w:type="gramStart"/>
      <w:r>
        <w:rPr>
          <w:rFonts w:hint="eastAsia"/>
        </w:rPr>
        <w:t xml:space="preserve">시간 </w:t>
      </w:r>
      <w:r>
        <w:t>/</w:t>
      </w:r>
      <w:proofErr w:type="gramEnd"/>
      <w:r>
        <w:t xml:space="preserve"> </w:t>
      </w:r>
      <w:r>
        <w:rPr>
          <w:rFonts w:hint="eastAsia"/>
        </w:rPr>
        <w:t>신 별 진행 시간을 기록</w:t>
      </w:r>
    </w:p>
    <w:p w14:paraId="06014D0E" w14:textId="773BBD45" w:rsidR="00CA728C" w:rsidRDefault="00CA728C" w:rsidP="00CA728C">
      <w:pPr>
        <w:pStyle w:val="a"/>
      </w:pPr>
      <w:proofErr w:type="gramStart"/>
      <w:r>
        <w:rPr>
          <w:rFonts w:hint="eastAsia"/>
        </w:rPr>
        <w:t xml:space="preserve">카메라 </w:t>
      </w:r>
      <w:r>
        <w:t>/</w:t>
      </w:r>
      <w:proofErr w:type="gramEnd"/>
      <w:r>
        <w:t xml:space="preserve"> </w:t>
      </w:r>
      <w:r>
        <w:rPr>
          <w:rFonts w:hint="eastAsia"/>
        </w:rPr>
        <w:t>카메라의 이동을 기록</w:t>
      </w:r>
    </w:p>
    <w:p w14:paraId="49D8ED03" w14:textId="22096A21" w:rsidR="00144085" w:rsidRDefault="00144085" w:rsidP="00144085">
      <w:pPr>
        <w:pStyle w:val="a"/>
        <w:numPr>
          <w:ilvl w:val="0"/>
          <w:numId w:val="0"/>
        </w:numPr>
        <w:ind w:left="403" w:hanging="403"/>
      </w:pPr>
    </w:p>
    <w:p w14:paraId="5E3925E4" w14:textId="6C94F736" w:rsidR="00144085" w:rsidRDefault="00144085" w:rsidP="00144085">
      <w:pPr>
        <w:pStyle w:val="2"/>
      </w:pPr>
      <w:r>
        <w:rPr>
          <w:rFonts w:hint="eastAsia"/>
        </w:rPr>
        <w:t>스토리보드 관련 용어</w:t>
      </w:r>
    </w:p>
    <w:p w14:paraId="29DCC21D" w14:textId="6078815F" w:rsidR="00144085" w:rsidRDefault="00144085" w:rsidP="00144085">
      <w:pPr>
        <w:pStyle w:val="a"/>
      </w:pPr>
      <w:r>
        <w:rPr>
          <w:rFonts w:hint="eastAsia"/>
        </w:rPr>
        <w:t>스토리보드는 영상을 만들어 내기 전 과정을 담아 내는 작업이기 때문에 카메라 관련 용어들이 많이 사용</w:t>
      </w:r>
    </w:p>
    <w:p w14:paraId="0A07FE12" w14:textId="64AA14D2" w:rsidR="00144085" w:rsidRDefault="00144085" w:rsidP="00144085">
      <w:pPr>
        <w:pStyle w:val="a"/>
      </w:pPr>
      <w:r>
        <w:rPr>
          <w:rFonts w:hint="eastAsia"/>
        </w:rPr>
        <w:t>샷,</w:t>
      </w:r>
      <w:r>
        <w:t xml:space="preserve"> </w:t>
      </w:r>
      <w:r>
        <w:rPr>
          <w:rFonts w:hint="eastAsia"/>
        </w:rPr>
        <w:t>앵글,</w:t>
      </w:r>
      <w:r>
        <w:t xml:space="preserve"> </w:t>
      </w:r>
      <w:r>
        <w:rPr>
          <w:rFonts w:hint="eastAsia"/>
        </w:rPr>
        <w:t>장면 전환,</w:t>
      </w:r>
      <w:r>
        <w:t xml:space="preserve"> </w:t>
      </w:r>
      <w:r>
        <w:rPr>
          <w:rFonts w:hint="eastAsia"/>
        </w:rPr>
        <w:t>포커스로 구분</w:t>
      </w:r>
    </w:p>
    <w:p w14:paraId="6BEDB406" w14:textId="19202E10" w:rsidR="00144085" w:rsidRDefault="00144085" w:rsidP="00144085">
      <w:pPr>
        <w:pStyle w:val="a"/>
        <w:numPr>
          <w:ilvl w:val="0"/>
          <w:numId w:val="0"/>
        </w:numPr>
        <w:ind w:left="403" w:hanging="403"/>
      </w:pPr>
    </w:p>
    <w:p w14:paraId="01EB427C" w14:textId="506386E7" w:rsidR="008342BB" w:rsidRDefault="008342BB" w:rsidP="008342BB">
      <w:pPr>
        <w:pStyle w:val="2"/>
      </w:pPr>
      <w:r>
        <w:rPr>
          <w:rFonts w:hint="eastAsia"/>
        </w:rPr>
        <w:t xml:space="preserve">관련 </w:t>
      </w:r>
      <w:proofErr w:type="gramStart"/>
      <w:r>
        <w:rPr>
          <w:rFonts w:hint="eastAsia"/>
        </w:rPr>
        <w:t xml:space="preserve">용어 </w:t>
      </w:r>
      <w:r>
        <w:t>/</w:t>
      </w:r>
      <w:proofErr w:type="gramEnd"/>
      <w:r>
        <w:t xml:space="preserve"> </w:t>
      </w:r>
      <w:r>
        <w:rPr>
          <w:rFonts w:hint="eastAsia"/>
        </w:rPr>
        <w:t>샷 (</w:t>
      </w:r>
      <w:r>
        <w:t>Shot)</w:t>
      </w:r>
    </w:p>
    <w:p w14:paraId="153B3C17" w14:textId="101C2B84" w:rsidR="008342BB" w:rsidRDefault="008342BB" w:rsidP="008342BB">
      <w:pPr>
        <w:pStyle w:val="a"/>
      </w:pPr>
      <w:r>
        <w:rPr>
          <w:rFonts w:hint="eastAsia"/>
        </w:rPr>
        <w:t>장면을 만들 때 카메라와 피사체 간의 거리를 체크하는 용어</w:t>
      </w:r>
    </w:p>
    <w:p w14:paraId="23BE163C" w14:textId="184724B3" w:rsidR="008342BB" w:rsidRDefault="008342BB" w:rsidP="008342BB">
      <w:pPr>
        <w:pStyle w:val="a"/>
      </w:pPr>
      <w:r>
        <w:rPr>
          <w:rFonts w:hint="eastAsia"/>
        </w:rPr>
        <w:t>L</w:t>
      </w:r>
      <w:r>
        <w:t xml:space="preserve">ong </w:t>
      </w:r>
      <w:proofErr w:type="gramStart"/>
      <w:r>
        <w:t>Shot /</w:t>
      </w:r>
      <w:proofErr w:type="gramEnd"/>
      <w:r>
        <w:t xml:space="preserve"> </w:t>
      </w:r>
      <w:r>
        <w:rPr>
          <w:rFonts w:hint="eastAsia"/>
        </w:rPr>
        <w:t>인물과 배경이 충분히 보일 정도의 먼 거리 샷</w:t>
      </w:r>
    </w:p>
    <w:p w14:paraId="7C57A98F" w14:textId="04A1CD5D" w:rsidR="008342BB" w:rsidRDefault="008342BB" w:rsidP="008342BB">
      <w:pPr>
        <w:pStyle w:val="a"/>
      </w:pPr>
      <w:r>
        <w:rPr>
          <w:rFonts w:hint="eastAsia"/>
        </w:rPr>
        <w:t>E</w:t>
      </w:r>
      <w:r>
        <w:t xml:space="preserve">xtreme Long </w:t>
      </w:r>
      <w:proofErr w:type="gramStart"/>
      <w:r>
        <w:t>Shot /</w:t>
      </w:r>
      <w:proofErr w:type="gramEnd"/>
      <w:r>
        <w:t xml:space="preserve"> </w:t>
      </w:r>
      <w:r>
        <w:rPr>
          <w:rFonts w:hint="eastAsia"/>
        </w:rPr>
        <w:t>L</w:t>
      </w:r>
      <w:r>
        <w:t>ong Shot</w:t>
      </w:r>
      <w:r>
        <w:rPr>
          <w:rFonts w:hint="eastAsia"/>
        </w:rPr>
        <w:t>보다 더 먼 거리 샷</w:t>
      </w:r>
    </w:p>
    <w:p w14:paraId="4E5021F4" w14:textId="0541179E" w:rsidR="008342BB" w:rsidRDefault="008342BB" w:rsidP="008342BB">
      <w:pPr>
        <w:pStyle w:val="a"/>
      </w:pPr>
      <w:r>
        <w:rPr>
          <w:rFonts w:hint="eastAsia"/>
        </w:rPr>
        <w:t>F</w:t>
      </w:r>
      <w:r>
        <w:t xml:space="preserve">ull </w:t>
      </w:r>
      <w:proofErr w:type="gramStart"/>
      <w:r>
        <w:t>Shot /</w:t>
      </w:r>
      <w:proofErr w:type="gramEnd"/>
      <w:r>
        <w:t xml:space="preserve"> </w:t>
      </w:r>
      <w:r>
        <w:rPr>
          <w:rFonts w:hint="eastAsia"/>
        </w:rPr>
        <w:t>인물의 머리부터 발끝까지 화면에 모두 들어올 정도 거리 샷</w:t>
      </w:r>
    </w:p>
    <w:p w14:paraId="2D33AC71" w14:textId="48C65040" w:rsidR="008342BB" w:rsidRDefault="008342BB" w:rsidP="008342BB">
      <w:pPr>
        <w:pStyle w:val="a"/>
      </w:pPr>
      <w:r>
        <w:t xml:space="preserve">Up </w:t>
      </w:r>
      <w:proofErr w:type="gramStart"/>
      <w:r>
        <w:t>Shot /</w:t>
      </w:r>
      <w:proofErr w:type="gramEnd"/>
      <w:r>
        <w:t xml:space="preserve"> </w:t>
      </w:r>
      <w:r>
        <w:rPr>
          <w:rFonts w:hint="eastAsia"/>
        </w:rPr>
        <w:t>인물 가까이 접근한 샷</w:t>
      </w:r>
    </w:p>
    <w:p w14:paraId="7B01855B" w14:textId="5DE66CA3" w:rsidR="008342BB" w:rsidRDefault="008342BB" w:rsidP="008342BB">
      <w:pPr>
        <w:pStyle w:val="7"/>
        <w:ind w:left="400"/>
      </w:pPr>
      <w:r>
        <w:rPr>
          <w:rFonts w:hint="eastAsia"/>
        </w:rPr>
        <w:t xml:space="preserve">화면 하단이 인물에 걸쳐지는 부위에 따라 </w:t>
      </w:r>
      <w:proofErr w:type="spellStart"/>
      <w:r>
        <w:rPr>
          <w:rFonts w:hint="eastAsia"/>
        </w:rPr>
        <w:t>나눠짐</w:t>
      </w:r>
      <w:proofErr w:type="spellEnd"/>
    </w:p>
    <w:p w14:paraId="6BE2890C" w14:textId="3033EB7F" w:rsidR="008342BB" w:rsidRDefault="008342BB" w:rsidP="008342BB">
      <w:pPr>
        <w:pStyle w:val="7"/>
        <w:ind w:left="400"/>
      </w:pPr>
      <w:r>
        <w:rPr>
          <w:rFonts w:hint="eastAsia"/>
        </w:rPr>
        <w:t>무릎(</w:t>
      </w:r>
      <w:r>
        <w:t xml:space="preserve">Knee Shot), </w:t>
      </w:r>
      <w:r>
        <w:rPr>
          <w:rFonts w:hint="eastAsia"/>
        </w:rPr>
        <w:t>허리(</w:t>
      </w:r>
      <w:r>
        <w:t xml:space="preserve">Waist Shot), </w:t>
      </w:r>
      <w:r>
        <w:rPr>
          <w:rFonts w:hint="eastAsia"/>
        </w:rPr>
        <w:t>가슴</w:t>
      </w:r>
      <w:r>
        <w:t xml:space="preserve">(Bust Shot), </w:t>
      </w:r>
      <w:r>
        <w:rPr>
          <w:rFonts w:hint="eastAsia"/>
        </w:rPr>
        <w:t>어깨(</w:t>
      </w:r>
      <w:r>
        <w:t>Shoulder Shot)</w:t>
      </w:r>
    </w:p>
    <w:p w14:paraId="3926C169" w14:textId="1ED6A37A" w:rsidR="008342BB" w:rsidRDefault="008342BB" w:rsidP="008342BB">
      <w:pPr>
        <w:pStyle w:val="a"/>
      </w:pPr>
      <w:r>
        <w:rPr>
          <w:rFonts w:hint="eastAsia"/>
        </w:rPr>
        <w:t>C</w:t>
      </w:r>
      <w:r>
        <w:t xml:space="preserve">lose Up </w:t>
      </w:r>
      <w:proofErr w:type="gramStart"/>
      <w:r>
        <w:t>Shot /</w:t>
      </w:r>
      <w:proofErr w:type="gramEnd"/>
      <w:r>
        <w:t xml:space="preserve"> </w:t>
      </w:r>
      <w:r>
        <w:rPr>
          <w:rFonts w:hint="eastAsia"/>
        </w:rPr>
        <w:t>인물의 특정 부위를 강조하기 위한 샷</w:t>
      </w:r>
      <w:r>
        <w:br w:type="page"/>
      </w:r>
    </w:p>
    <w:p w14:paraId="5FEACD49" w14:textId="27D3234D" w:rsidR="008342BB" w:rsidRDefault="008342BB" w:rsidP="008342BB">
      <w:pPr>
        <w:pStyle w:val="2"/>
      </w:pPr>
      <w:r>
        <w:rPr>
          <w:rFonts w:hint="eastAsia"/>
        </w:rPr>
        <w:lastRenderedPageBreak/>
        <w:t xml:space="preserve">관련 </w:t>
      </w:r>
      <w:proofErr w:type="gramStart"/>
      <w:r>
        <w:rPr>
          <w:rFonts w:hint="eastAsia"/>
        </w:rPr>
        <w:t xml:space="preserve">용어 </w:t>
      </w:r>
      <w:r>
        <w:t>/</w:t>
      </w:r>
      <w:proofErr w:type="gramEnd"/>
      <w:r>
        <w:t xml:space="preserve"> </w:t>
      </w:r>
      <w:r>
        <w:rPr>
          <w:rFonts w:hint="eastAsia"/>
        </w:rPr>
        <w:t>앵글(</w:t>
      </w:r>
      <w:r>
        <w:t>Angle)</w:t>
      </w:r>
    </w:p>
    <w:p w14:paraId="69FDF8A4" w14:textId="0B18247C" w:rsidR="008342BB" w:rsidRDefault="008342BB" w:rsidP="008342BB">
      <w:pPr>
        <w:pStyle w:val="a"/>
      </w:pPr>
      <w:r>
        <w:rPr>
          <w:rFonts w:hint="eastAsia"/>
        </w:rPr>
        <w:t>카메라가 피사체를 촬영하는 각도에 따라 달라지는 구도</w:t>
      </w:r>
    </w:p>
    <w:p w14:paraId="4740C7FD" w14:textId="327816BD" w:rsidR="008342BB" w:rsidRDefault="008342BB" w:rsidP="008342BB">
      <w:pPr>
        <w:pStyle w:val="a"/>
      </w:pPr>
      <w:r>
        <w:rPr>
          <w:rFonts w:hint="eastAsia"/>
        </w:rPr>
        <w:t>E</w:t>
      </w:r>
      <w:r>
        <w:t xml:space="preserve">ye </w:t>
      </w:r>
      <w:proofErr w:type="gramStart"/>
      <w:r>
        <w:t>Level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인물의 눈높이에서 촬영하는 구도</w:t>
      </w:r>
    </w:p>
    <w:p w14:paraId="440D30F1" w14:textId="1D319285" w:rsidR="008342BB" w:rsidRDefault="008342BB" w:rsidP="008342BB">
      <w:pPr>
        <w:pStyle w:val="a"/>
      </w:pPr>
      <w:r>
        <w:rPr>
          <w:rFonts w:hint="eastAsia"/>
        </w:rPr>
        <w:t>H</w:t>
      </w:r>
      <w:r>
        <w:t xml:space="preserve">igh </w:t>
      </w:r>
      <w:proofErr w:type="gramStart"/>
      <w:r>
        <w:t>Angle /</w:t>
      </w:r>
      <w:proofErr w:type="gramEnd"/>
      <w:r>
        <w:t xml:space="preserve"> </w:t>
      </w:r>
      <w:r>
        <w:rPr>
          <w:rFonts w:hint="eastAsia"/>
        </w:rPr>
        <w:t>인물보다 높은 위치에서 내려다보는 구도</w:t>
      </w:r>
    </w:p>
    <w:p w14:paraId="11CEB550" w14:textId="5F6EA0FF" w:rsidR="008342BB" w:rsidRDefault="006412B1" w:rsidP="008342BB">
      <w:pPr>
        <w:pStyle w:val="a"/>
      </w:pPr>
      <w:r>
        <w:t xml:space="preserve">Low </w:t>
      </w:r>
      <w:proofErr w:type="gramStart"/>
      <w:r>
        <w:t>Angle /</w:t>
      </w:r>
      <w:proofErr w:type="gramEnd"/>
      <w:r>
        <w:t xml:space="preserve"> </w:t>
      </w:r>
      <w:r>
        <w:rPr>
          <w:rFonts w:hint="eastAsia"/>
        </w:rPr>
        <w:t>인물보다 낮은 위치에서 올려다보는 구도</w:t>
      </w:r>
    </w:p>
    <w:p w14:paraId="32234562" w14:textId="5878F48B" w:rsidR="006412B1" w:rsidRDefault="006412B1" w:rsidP="008342BB">
      <w:pPr>
        <w:pStyle w:val="a"/>
      </w:pPr>
      <w:proofErr w:type="gramStart"/>
      <w:r>
        <w:rPr>
          <w:rFonts w:hint="eastAsia"/>
        </w:rPr>
        <w:t>F</w:t>
      </w:r>
      <w:r>
        <w:t>ollow /</w:t>
      </w:r>
      <w:proofErr w:type="gramEnd"/>
      <w:r>
        <w:t xml:space="preserve"> </w:t>
      </w:r>
      <w:r>
        <w:rPr>
          <w:rFonts w:hint="eastAsia"/>
        </w:rPr>
        <w:t>인물을 뒤쫓아 가면서 촬영하는 구도</w:t>
      </w:r>
    </w:p>
    <w:p w14:paraId="334A7002" w14:textId="21F4FC62" w:rsidR="006412B1" w:rsidRDefault="006412B1" w:rsidP="008342BB">
      <w:pPr>
        <w:pStyle w:val="a"/>
      </w:pPr>
      <w:r>
        <w:rPr>
          <w:rFonts w:hint="eastAsia"/>
        </w:rPr>
        <w:t>T</w:t>
      </w:r>
      <w:r>
        <w:t>rack Up, Back /</w:t>
      </w:r>
      <w:r>
        <w:rPr>
          <w:rFonts w:hint="eastAsia"/>
        </w:rPr>
        <w:t>피차세를 향하여 카메라가 전진</w:t>
      </w:r>
      <w:r>
        <w:t xml:space="preserve"> </w:t>
      </w:r>
      <w:r>
        <w:rPr>
          <w:rFonts w:hint="eastAsia"/>
        </w:rPr>
        <w:t>o</w:t>
      </w:r>
      <w:r>
        <w:t xml:space="preserve">r </w:t>
      </w:r>
      <w:r>
        <w:rPr>
          <w:rFonts w:hint="eastAsia"/>
        </w:rPr>
        <w:t>후진을 하는 구도</w:t>
      </w:r>
    </w:p>
    <w:p w14:paraId="4E830B40" w14:textId="57F8D712" w:rsidR="006412B1" w:rsidRDefault="006412B1" w:rsidP="00376E26">
      <w:pPr>
        <w:pStyle w:val="a"/>
        <w:numPr>
          <w:ilvl w:val="0"/>
          <w:numId w:val="0"/>
        </w:numPr>
      </w:pPr>
    </w:p>
    <w:p w14:paraId="005FBD69" w14:textId="188D5235" w:rsidR="00931506" w:rsidRDefault="00931506" w:rsidP="00931506">
      <w:pPr>
        <w:pStyle w:val="2"/>
      </w:pPr>
      <w:r>
        <w:rPr>
          <w:rFonts w:hint="eastAsia"/>
        </w:rPr>
        <w:t xml:space="preserve">관련 </w:t>
      </w:r>
      <w:proofErr w:type="gramStart"/>
      <w:r>
        <w:rPr>
          <w:rFonts w:hint="eastAsia"/>
        </w:rPr>
        <w:t xml:space="preserve">용어 </w:t>
      </w:r>
      <w:r>
        <w:t>/</w:t>
      </w:r>
      <w:proofErr w:type="gramEnd"/>
      <w:r>
        <w:t xml:space="preserve"> </w:t>
      </w:r>
      <w:r>
        <w:rPr>
          <w:rFonts w:hint="eastAsia"/>
        </w:rPr>
        <w:t>카메라 워크</w:t>
      </w:r>
    </w:p>
    <w:p w14:paraId="00977793" w14:textId="12E32E80" w:rsidR="00931506" w:rsidRDefault="00931506" w:rsidP="00931506">
      <w:pPr>
        <w:pStyle w:val="a"/>
      </w:pPr>
      <w:r>
        <w:rPr>
          <w:rFonts w:hint="eastAsia"/>
        </w:rPr>
        <w:t>카메라의 움직임에 대한 용어</w:t>
      </w:r>
    </w:p>
    <w:p w14:paraId="307B90DC" w14:textId="7A637D76" w:rsidR="00931506" w:rsidRDefault="00931506" w:rsidP="00931506">
      <w:pPr>
        <w:pStyle w:val="a"/>
      </w:pPr>
      <w:proofErr w:type="gramStart"/>
      <w:r>
        <w:rPr>
          <w:rFonts w:hint="eastAsia"/>
        </w:rPr>
        <w:t>T</w:t>
      </w:r>
      <w:r>
        <w:t>ilt /</w:t>
      </w:r>
      <w:proofErr w:type="gramEnd"/>
      <w:r>
        <w:t xml:space="preserve"> </w:t>
      </w:r>
      <w:r>
        <w:rPr>
          <w:rFonts w:hint="eastAsia"/>
        </w:rPr>
        <w:t>고개를 끄덕이듯 수평 축을 유지한 채 카메라를 위 아래로 움직이는 것</w:t>
      </w:r>
    </w:p>
    <w:p w14:paraId="55D1216F" w14:textId="7500A5A6" w:rsidR="00931506" w:rsidRDefault="00931506" w:rsidP="00931506">
      <w:pPr>
        <w:pStyle w:val="a"/>
      </w:pPr>
      <w:proofErr w:type="gramStart"/>
      <w:r>
        <w:rPr>
          <w:rFonts w:hint="eastAsia"/>
        </w:rPr>
        <w:t>P</w:t>
      </w:r>
      <w:r>
        <w:t>an /</w:t>
      </w:r>
      <w:proofErr w:type="gramEnd"/>
      <w:r>
        <w:t xml:space="preserve"> </w:t>
      </w:r>
      <w:r>
        <w:rPr>
          <w:rFonts w:hint="eastAsia"/>
        </w:rPr>
        <w:t>고개를 좌우로 돌리듯 수직 축을 유지한 채 카메라를 좌우로 움직이는 것</w:t>
      </w:r>
    </w:p>
    <w:p w14:paraId="34DFC66B" w14:textId="1AD5770A" w:rsidR="00931506" w:rsidRDefault="00931506" w:rsidP="00931506">
      <w:pPr>
        <w:pStyle w:val="a"/>
      </w:pPr>
      <w:proofErr w:type="gramStart"/>
      <w:r>
        <w:rPr>
          <w:rFonts w:hint="eastAsia"/>
        </w:rPr>
        <w:t>Z</w:t>
      </w:r>
      <w:r>
        <w:t>oom /</w:t>
      </w:r>
      <w:proofErr w:type="gramEnd"/>
      <w:r>
        <w:t xml:space="preserve"> </w:t>
      </w:r>
      <w:r>
        <w:rPr>
          <w:rFonts w:hint="eastAsia"/>
        </w:rPr>
        <w:t>카메라의 초점 거리를 바꾸어 피사체를 확대(</w:t>
      </w:r>
      <w:r>
        <w:t xml:space="preserve">Zoom-In), </w:t>
      </w:r>
      <w:r>
        <w:rPr>
          <w:rFonts w:hint="eastAsia"/>
        </w:rPr>
        <w:t>축소(</w:t>
      </w:r>
      <w:r>
        <w:t xml:space="preserve">Zoom-Out) </w:t>
      </w:r>
      <w:r>
        <w:rPr>
          <w:rFonts w:hint="eastAsia"/>
        </w:rPr>
        <w:t>하는 것</w:t>
      </w:r>
    </w:p>
    <w:p w14:paraId="0A4481BE" w14:textId="1592A80D" w:rsidR="00931506" w:rsidRDefault="00931506" w:rsidP="00931506">
      <w:pPr>
        <w:pStyle w:val="a"/>
      </w:pPr>
      <w:proofErr w:type="gramStart"/>
      <w:r>
        <w:rPr>
          <w:rFonts w:hint="eastAsia"/>
        </w:rPr>
        <w:t>D</w:t>
      </w:r>
      <w:r>
        <w:t>olly /</w:t>
      </w:r>
      <w:proofErr w:type="gramEnd"/>
      <w:r>
        <w:t xml:space="preserve"> </w:t>
      </w:r>
      <w:r>
        <w:rPr>
          <w:rFonts w:hint="eastAsia"/>
        </w:rPr>
        <w:t>카메라 자체의 위치를 피사체 방향으로 전진(</w:t>
      </w:r>
      <w:r>
        <w:t xml:space="preserve">Dolly-In) </w:t>
      </w:r>
      <w:r>
        <w:rPr>
          <w:rFonts w:hint="eastAsia"/>
        </w:rPr>
        <w:t>혹은 후퇴(</w:t>
      </w:r>
      <w:r>
        <w:t xml:space="preserve">Dolly-Out) </w:t>
      </w:r>
      <w:r>
        <w:rPr>
          <w:rFonts w:hint="eastAsia"/>
        </w:rPr>
        <w:t>하는 것</w:t>
      </w:r>
    </w:p>
    <w:p w14:paraId="3645A79B" w14:textId="6F1CAE48" w:rsidR="00931506" w:rsidRDefault="00931506" w:rsidP="00931506">
      <w:pPr>
        <w:pStyle w:val="a"/>
      </w:pPr>
      <w:proofErr w:type="gramStart"/>
      <w:r>
        <w:t>Pedestal /</w:t>
      </w:r>
      <w:proofErr w:type="gramEnd"/>
      <w:r>
        <w:t xml:space="preserve"> </w:t>
      </w:r>
      <w:r>
        <w:rPr>
          <w:rFonts w:hint="eastAsia"/>
        </w:rPr>
        <w:t>카메라의 방향은 유지한 채 몸체를 상하로 움직임</w:t>
      </w:r>
    </w:p>
    <w:p w14:paraId="6A9840F4" w14:textId="2198E815" w:rsidR="00286C7A" w:rsidRDefault="00931506" w:rsidP="00286C7A">
      <w:pPr>
        <w:pStyle w:val="a"/>
      </w:pPr>
      <w:proofErr w:type="gramStart"/>
      <w:r>
        <w:rPr>
          <w:rFonts w:hint="eastAsia"/>
        </w:rPr>
        <w:t xml:space="preserve">Truck </w:t>
      </w:r>
      <w:r>
        <w:t>/</w:t>
      </w:r>
      <w:proofErr w:type="gramEnd"/>
      <w:r>
        <w:t xml:space="preserve"> 카메라의 </w:t>
      </w:r>
      <w:r>
        <w:rPr>
          <w:rFonts w:hint="eastAsia"/>
        </w:rPr>
        <w:t>방향은 유지한 채 몸체를 좌우로 움직임</w:t>
      </w:r>
    </w:p>
    <w:p w14:paraId="020C3052" w14:textId="28A6603B" w:rsidR="0037520E" w:rsidRDefault="0037520E" w:rsidP="0037520E">
      <w:pPr>
        <w:pStyle w:val="a"/>
        <w:numPr>
          <w:ilvl w:val="0"/>
          <w:numId w:val="0"/>
        </w:numPr>
        <w:ind w:left="403" w:hanging="403"/>
      </w:pPr>
    </w:p>
    <w:p w14:paraId="4DBF264D" w14:textId="29C3603F" w:rsidR="0037520E" w:rsidRDefault="0037520E" w:rsidP="0037520E">
      <w:pPr>
        <w:pStyle w:val="2"/>
      </w:pPr>
      <w:r>
        <w:rPr>
          <w:rFonts w:hint="eastAsia"/>
        </w:rPr>
        <w:t xml:space="preserve">관련 </w:t>
      </w:r>
      <w:proofErr w:type="gramStart"/>
      <w:r>
        <w:rPr>
          <w:rFonts w:hint="eastAsia"/>
        </w:rPr>
        <w:t xml:space="preserve">용어 </w:t>
      </w:r>
      <w:r>
        <w:t>/</w:t>
      </w:r>
      <w:proofErr w:type="gramEnd"/>
      <w:r>
        <w:t xml:space="preserve"> </w:t>
      </w:r>
      <w:r>
        <w:rPr>
          <w:rFonts w:hint="eastAsia"/>
        </w:rPr>
        <w:t>장면 전환</w:t>
      </w:r>
    </w:p>
    <w:p w14:paraId="47500DE1" w14:textId="5823D1FD" w:rsidR="0037520E" w:rsidRDefault="0037520E" w:rsidP="0037520E">
      <w:pPr>
        <w:pStyle w:val="a"/>
      </w:pPr>
      <w:r>
        <w:rPr>
          <w:rFonts w:hint="eastAsia"/>
        </w:rPr>
        <w:t>다음 장면으로 넘어갈 때 특별하게 사용되는 편집 기술</w:t>
      </w:r>
    </w:p>
    <w:p w14:paraId="713BAEF3" w14:textId="710C6BAF" w:rsidR="0037520E" w:rsidRDefault="0037520E" w:rsidP="0037520E">
      <w:pPr>
        <w:pStyle w:val="a"/>
      </w:pPr>
      <w:r>
        <w:rPr>
          <w:rFonts w:hint="eastAsia"/>
        </w:rPr>
        <w:t>F</w:t>
      </w:r>
      <w:r>
        <w:t>ade In</w:t>
      </w:r>
      <w:r w:rsidR="001C19F8">
        <w:t>,</w:t>
      </w:r>
      <w:r>
        <w:t xml:space="preserve"> </w:t>
      </w:r>
      <w:proofErr w:type="gramStart"/>
      <w:r>
        <w:t>Out /</w:t>
      </w:r>
      <w:proofErr w:type="gramEnd"/>
      <w:r>
        <w:t xml:space="preserve"> </w:t>
      </w:r>
      <w:r>
        <w:rPr>
          <w:rFonts w:hint="eastAsia"/>
        </w:rPr>
        <w:t xml:space="preserve">보여지고 있는 장면을 어둡게 처리한 후 </w:t>
      </w:r>
      <w:r>
        <w:t>(</w:t>
      </w:r>
      <w:r>
        <w:rPr>
          <w:rFonts w:hint="eastAsia"/>
        </w:rPr>
        <w:t>F</w:t>
      </w:r>
      <w:r>
        <w:t xml:space="preserve">ade Out) </w:t>
      </w:r>
      <w:r>
        <w:rPr>
          <w:rFonts w:hint="eastAsia"/>
        </w:rPr>
        <w:t>점차 밝아지면서 다음 장면을 보여주는 방식(</w:t>
      </w:r>
      <w:r>
        <w:t>Fade In)</w:t>
      </w:r>
    </w:p>
    <w:p w14:paraId="6ECAB501" w14:textId="3A819593" w:rsidR="0037520E" w:rsidRDefault="0037520E" w:rsidP="0037520E">
      <w:pPr>
        <w:pStyle w:val="a"/>
      </w:pPr>
      <w:r>
        <w:t xml:space="preserve">Over </w:t>
      </w:r>
      <w:proofErr w:type="gramStart"/>
      <w:r>
        <w:t>Exposure /</w:t>
      </w:r>
      <w:proofErr w:type="gramEnd"/>
      <w:r>
        <w:t xml:space="preserve"> </w:t>
      </w:r>
      <w:r>
        <w:rPr>
          <w:rFonts w:hint="eastAsia"/>
        </w:rPr>
        <w:t>화면이 밝아져 하얗게 된 후 점차 다음 장면이 나타나는 방식(주로 회상 장면에 사용</w:t>
      </w:r>
      <w:r>
        <w:t>)</w:t>
      </w:r>
    </w:p>
    <w:p w14:paraId="1853FF19" w14:textId="316C8F26" w:rsidR="0037520E" w:rsidRDefault="0037520E" w:rsidP="0064539C">
      <w:pPr>
        <w:pStyle w:val="7"/>
        <w:ind w:left="400"/>
      </w:pPr>
      <w:r>
        <w:rPr>
          <w:rFonts w:hint="eastAsia"/>
        </w:rPr>
        <w:t xml:space="preserve">과거 회상은 </w:t>
      </w:r>
      <w:r>
        <w:t xml:space="preserve">Flash Back, </w:t>
      </w:r>
      <w:r>
        <w:rPr>
          <w:rFonts w:hint="eastAsia"/>
        </w:rPr>
        <w:t xml:space="preserve">미래로 이동은 </w:t>
      </w:r>
      <w:r>
        <w:t>Flash Forward</w:t>
      </w:r>
    </w:p>
    <w:p w14:paraId="2CBC77AD" w14:textId="321BE15C" w:rsidR="0037520E" w:rsidRDefault="0037520E" w:rsidP="0037520E">
      <w:pPr>
        <w:pStyle w:val="a"/>
      </w:pPr>
      <w:r>
        <w:rPr>
          <w:rFonts w:hint="eastAsia"/>
        </w:rPr>
        <w:t>D</w:t>
      </w:r>
      <w:r>
        <w:t xml:space="preserve">ouble </w:t>
      </w:r>
      <w:proofErr w:type="gramStart"/>
      <w:r>
        <w:t>Exposure /</w:t>
      </w:r>
      <w:proofErr w:type="gramEnd"/>
      <w:r>
        <w:t xml:space="preserve"> </w:t>
      </w:r>
      <w:r>
        <w:rPr>
          <w:rFonts w:hint="eastAsia"/>
        </w:rPr>
        <w:t>하나의 화면에 다른 화면이 겹쳐지는 방식</w:t>
      </w:r>
    </w:p>
    <w:p w14:paraId="72A1576B" w14:textId="6B679882" w:rsidR="0037520E" w:rsidRDefault="0037520E" w:rsidP="0037520E">
      <w:pPr>
        <w:pStyle w:val="a"/>
      </w:pPr>
      <w:r>
        <w:rPr>
          <w:rFonts w:hint="eastAsia"/>
        </w:rPr>
        <w:t>O</w:t>
      </w:r>
      <w:r>
        <w:t xml:space="preserve">ver </w:t>
      </w:r>
      <w:proofErr w:type="gramStart"/>
      <w:r>
        <w:t>Lap /</w:t>
      </w:r>
      <w:proofErr w:type="gramEnd"/>
      <w:r>
        <w:t xml:space="preserve"> </w:t>
      </w:r>
      <w:r>
        <w:rPr>
          <w:rFonts w:hint="eastAsia"/>
        </w:rPr>
        <w:t>화면이 없어지기 전에 다음 화면이 천천히 나타나는 방식</w:t>
      </w:r>
    </w:p>
    <w:p w14:paraId="00529BAE" w14:textId="73841A8C" w:rsidR="0037520E" w:rsidRDefault="0037520E" w:rsidP="0037520E">
      <w:pPr>
        <w:pStyle w:val="a"/>
      </w:pPr>
      <w:proofErr w:type="gramStart"/>
      <w:r>
        <w:rPr>
          <w:rFonts w:hint="eastAsia"/>
        </w:rPr>
        <w:t>W</w:t>
      </w:r>
      <w:r>
        <w:t>ipe /</w:t>
      </w:r>
      <w:proofErr w:type="gramEnd"/>
      <w:r>
        <w:t xml:space="preserve"> </w:t>
      </w:r>
      <w:r>
        <w:rPr>
          <w:rFonts w:hint="eastAsia"/>
        </w:rPr>
        <w:t>경계선이 화면을 가로질러 이동하면서 다른 화면으로 전환되는 방식</w:t>
      </w:r>
    </w:p>
    <w:p w14:paraId="2DFB52B0" w14:textId="1D9FFE16" w:rsidR="0037520E" w:rsidRDefault="0037520E" w:rsidP="0037520E">
      <w:pPr>
        <w:pStyle w:val="a"/>
        <w:numPr>
          <w:ilvl w:val="0"/>
          <w:numId w:val="0"/>
        </w:numPr>
        <w:ind w:left="403" w:hanging="403"/>
      </w:pPr>
    </w:p>
    <w:p w14:paraId="6005AEA8" w14:textId="5549BFE5" w:rsidR="00AA150A" w:rsidRDefault="00AA150A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2AB0C5E5" w14:textId="5AE005F0" w:rsidR="00AA150A" w:rsidRDefault="00AA150A" w:rsidP="00AA150A">
      <w:pPr>
        <w:pStyle w:val="1"/>
        <w:ind w:left="200" w:right="200"/>
      </w:pPr>
      <w:r>
        <w:rPr>
          <w:rFonts w:hint="eastAsia"/>
        </w:rPr>
        <w:lastRenderedPageBreak/>
        <w:t>배경 설정하기</w:t>
      </w:r>
    </w:p>
    <w:p w14:paraId="77CC4A41" w14:textId="2C220118" w:rsidR="00AA150A" w:rsidRDefault="00AA150A" w:rsidP="00AA150A">
      <w:pPr>
        <w:pStyle w:val="2"/>
      </w:pPr>
      <w:r>
        <w:rPr>
          <w:rFonts w:hint="eastAsia"/>
        </w:rPr>
        <w:t>배경 설정이란?</w:t>
      </w:r>
    </w:p>
    <w:p w14:paraId="2F90CA9D" w14:textId="20FA2F9C" w:rsidR="00AA150A" w:rsidRDefault="00AA150A" w:rsidP="00AA150A">
      <w:pPr>
        <w:pStyle w:val="a"/>
      </w:pPr>
      <w:r>
        <w:rPr>
          <w:rFonts w:hint="eastAsia"/>
        </w:rPr>
        <w:t>배경이란 게임 내 요소들이 살아 움직일 수 있는 공간</w:t>
      </w:r>
    </w:p>
    <w:p w14:paraId="39013E27" w14:textId="6F522EA8" w:rsidR="00AA150A" w:rsidRDefault="00AA150A" w:rsidP="00AA150A">
      <w:pPr>
        <w:pStyle w:val="a"/>
      </w:pPr>
      <w:r>
        <w:rPr>
          <w:rFonts w:hint="eastAsia"/>
        </w:rPr>
        <w:t>게임 내 배경은 실제 존재하지 않는 것</w:t>
      </w:r>
    </w:p>
    <w:p w14:paraId="598976D2" w14:textId="1AA43E42" w:rsidR="008F157C" w:rsidRDefault="00AA150A" w:rsidP="00F2771B">
      <w:pPr>
        <w:pStyle w:val="a"/>
      </w:pPr>
      <w:r>
        <w:rPr>
          <w:rFonts w:hint="eastAsia"/>
        </w:rPr>
        <w:t xml:space="preserve">실제로 존재하지 않는 것을 </w:t>
      </w:r>
      <w:proofErr w:type="spellStart"/>
      <w:r>
        <w:rPr>
          <w:rFonts w:hint="eastAsia"/>
        </w:rPr>
        <w:t>만들어내기</w:t>
      </w:r>
      <w:proofErr w:type="spellEnd"/>
      <w:r>
        <w:rPr>
          <w:rFonts w:hint="eastAsia"/>
        </w:rPr>
        <w:t xml:space="preserve"> 위한 기초 공사</w:t>
      </w:r>
    </w:p>
    <w:p w14:paraId="4475792F" w14:textId="35BFB74B" w:rsidR="008F157C" w:rsidRDefault="008F157C" w:rsidP="008F157C">
      <w:pPr>
        <w:pStyle w:val="2"/>
      </w:pPr>
      <w:r>
        <w:rPr>
          <w:rFonts w:hint="eastAsia"/>
        </w:rPr>
        <w:t>배경 설정이 필요한 이유</w:t>
      </w:r>
    </w:p>
    <w:p w14:paraId="16E77E28" w14:textId="621623F4" w:rsidR="008F157C" w:rsidRDefault="008F157C" w:rsidP="008F157C">
      <w:pPr>
        <w:pStyle w:val="a"/>
      </w:pPr>
      <w:r>
        <w:rPr>
          <w:rFonts w:hint="eastAsia"/>
        </w:rPr>
        <w:t>앞서 언급했지만 존재하지 않는 곳을 만들어야 함</w:t>
      </w:r>
    </w:p>
    <w:p w14:paraId="066E3484" w14:textId="18CB980D" w:rsidR="008F157C" w:rsidRDefault="008F157C" w:rsidP="008F157C">
      <w:pPr>
        <w:pStyle w:val="a"/>
      </w:pPr>
      <w:r>
        <w:rPr>
          <w:rFonts w:hint="eastAsia"/>
        </w:rPr>
        <w:t>머리 속에만 존재하는 내용들을 실제로 필요한 요소를 만들어 주는 그래픽 파트에 명확하게 전달을 해야 함</w:t>
      </w:r>
    </w:p>
    <w:p w14:paraId="5594E492" w14:textId="43D0E25D" w:rsidR="008F157C" w:rsidRDefault="008F157C" w:rsidP="008F157C">
      <w:pPr>
        <w:pStyle w:val="7"/>
        <w:ind w:left="400"/>
      </w:pPr>
      <w:r>
        <w:rPr>
          <w:rFonts w:hint="eastAsia"/>
        </w:rPr>
        <w:t>네 머리 속에 있는 걸 내가 어떻게 알고 만들어야 하지?</w:t>
      </w:r>
    </w:p>
    <w:p w14:paraId="3F88DE28" w14:textId="5271FED7" w:rsidR="008F157C" w:rsidRDefault="008F157C" w:rsidP="008F157C">
      <w:pPr>
        <w:pStyle w:val="a"/>
      </w:pPr>
      <w:r>
        <w:rPr>
          <w:rFonts w:hint="eastAsia"/>
        </w:rPr>
        <w:t>모든 작업자에게 해당 지역에 대한 내용을 공유해야 함</w:t>
      </w:r>
    </w:p>
    <w:p w14:paraId="5987CE6A" w14:textId="1F089477" w:rsidR="008F157C" w:rsidRDefault="008F157C" w:rsidP="008F157C">
      <w:pPr>
        <w:pStyle w:val="a"/>
      </w:pPr>
      <w:r>
        <w:rPr>
          <w:rFonts w:hint="eastAsia"/>
        </w:rPr>
        <w:t>설정을 기반으로 한 실제 레벨 디자인 작업이 진행</w:t>
      </w:r>
    </w:p>
    <w:p w14:paraId="27345BEB" w14:textId="1EB7132D" w:rsidR="008F157C" w:rsidRDefault="008F157C" w:rsidP="008F157C">
      <w:pPr>
        <w:pStyle w:val="a"/>
        <w:numPr>
          <w:ilvl w:val="0"/>
          <w:numId w:val="0"/>
        </w:numPr>
      </w:pPr>
    </w:p>
    <w:p w14:paraId="20258632" w14:textId="61021040" w:rsidR="008F157C" w:rsidRDefault="008F157C" w:rsidP="008F157C">
      <w:pPr>
        <w:pStyle w:val="2"/>
      </w:pPr>
      <w:r>
        <w:rPr>
          <w:rFonts w:hint="eastAsia"/>
        </w:rPr>
        <w:t>배경 설정 작업의 순서</w:t>
      </w:r>
    </w:p>
    <w:p w14:paraId="2736534C" w14:textId="401C8F0C" w:rsidR="008F157C" w:rsidRDefault="008F157C" w:rsidP="008F157C">
      <w:pPr>
        <w:pStyle w:val="a"/>
      </w:pPr>
      <w:r>
        <w:rPr>
          <w:rFonts w:hint="eastAsia"/>
        </w:rPr>
        <w:t>배경 설정 작업은 기본적으로 레벨 디자인 작업과 함께 진행되는 것이 일반적</w:t>
      </w:r>
    </w:p>
    <w:p w14:paraId="27CE784E" w14:textId="6267C5C3" w:rsidR="008F157C" w:rsidRDefault="008F157C" w:rsidP="008F157C">
      <w:pPr>
        <w:pStyle w:val="a"/>
      </w:pPr>
      <w:r>
        <w:rPr>
          <w:rFonts w:hint="eastAsia"/>
        </w:rPr>
        <w:t xml:space="preserve">만들고자 하는 지역을 </w:t>
      </w:r>
      <w:r>
        <w:t xml:space="preserve">Top Down View </w:t>
      </w:r>
      <w:r>
        <w:rPr>
          <w:rFonts w:hint="eastAsia"/>
        </w:rPr>
        <w:t xml:space="preserve">또는 </w:t>
      </w:r>
      <w:r>
        <w:t xml:space="preserve">Block Mesh </w:t>
      </w:r>
      <w:r>
        <w:rPr>
          <w:rFonts w:hint="eastAsia"/>
        </w:rPr>
        <w:t>형태로 구성</w:t>
      </w:r>
    </w:p>
    <w:p w14:paraId="421AB4C3" w14:textId="3677F4D7" w:rsidR="008F157C" w:rsidRDefault="008F157C" w:rsidP="008F157C">
      <w:pPr>
        <w:pStyle w:val="a"/>
      </w:pPr>
      <w:r>
        <w:rPr>
          <w:rFonts w:hint="eastAsia"/>
        </w:rPr>
        <w:t>T</w:t>
      </w:r>
      <w:r>
        <w:t>op Down View</w:t>
      </w:r>
      <w:r>
        <w:rPr>
          <w:rFonts w:hint="eastAsia"/>
        </w:rPr>
        <w:t>를 기준으로 구역을 설정</w:t>
      </w:r>
    </w:p>
    <w:p w14:paraId="32F8A6E3" w14:textId="12C08F19" w:rsidR="008F157C" w:rsidRDefault="008F157C" w:rsidP="008F157C">
      <w:pPr>
        <w:pStyle w:val="7"/>
        <w:ind w:left="400"/>
      </w:pPr>
      <w:r>
        <w:rPr>
          <w:rFonts w:hint="eastAsia"/>
        </w:rPr>
        <w:t>구역 설정은 환경적 또는 지형적 요소를 기준으로 함</w:t>
      </w:r>
    </w:p>
    <w:p w14:paraId="003E6FFA" w14:textId="3AB84171" w:rsidR="008F157C" w:rsidRDefault="008F157C" w:rsidP="008F157C">
      <w:pPr>
        <w:pStyle w:val="a"/>
      </w:pPr>
      <w:r>
        <w:rPr>
          <w:rFonts w:hint="eastAsia"/>
        </w:rPr>
        <w:t>각 구역별로 세부적인 설정 작업</w:t>
      </w:r>
    </w:p>
    <w:p w14:paraId="49B36105" w14:textId="47210DCE" w:rsidR="008F157C" w:rsidRDefault="008F157C" w:rsidP="008F157C">
      <w:pPr>
        <w:pStyle w:val="a"/>
      </w:pPr>
      <w:r>
        <w:rPr>
          <w:rFonts w:hint="eastAsia"/>
        </w:rPr>
        <w:t>해당 구역에 필요한 그래픽 리소스 리스트 업</w:t>
      </w:r>
    </w:p>
    <w:p w14:paraId="5A1B5F8B" w14:textId="69249EC6" w:rsidR="008F157C" w:rsidRDefault="008F157C" w:rsidP="008F157C">
      <w:pPr>
        <w:pStyle w:val="a"/>
      </w:pPr>
      <w:r>
        <w:rPr>
          <w:rFonts w:hint="eastAsia"/>
        </w:rPr>
        <w:t>그래픽 리소스에 대한 세부적인 설정 작업</w:t>
      </w:r>
    </w:p>
    <w:p w14:paraId="0CAF741B" w14:textId="5058C766" w:rsidR="001C19F8" w:rsidRDefault="001C19F8" w:rsidP="001C19F8">
      <w:pPr>
        <w:pStyle w:val="a"/>
        <w:numPr>
          <w:ilvl w:val="0"/>
          <w:numId w:val="0"/>
        </w:numPr>
      </w:pPr>
    </w:p>
    <w:p w14:paraId="78E67F33" w14:textId="542E7C34" w:rsidR="005F568D" w:rsidRDefault="005F568D" w:rsidP="005F568D">
      <w:pPr>
        <w:pStyle w:val="2"/>
      </w:pPr>
      <w:r>
        <w:rPr>
          <w:rFonts w:hint="eastAsia"/>
        </w:rPr>
        <w:t>배경 설정 시 체크 요소들</w:t>
      </w:r>
    </w:p>
    <w:p w14:paraId="165FCAF5" w14:textId="66DBE787" w:rsidR="005F568D" w:rsidRDefault="005F568D" w:rsidP="005F568D">
      <w:pPr>
        <w:pStyle w:val="a"/>
      </w:pPr>
      <w:r>
        <w:rPr>
          <w:rFonts w:hint="eastAsia"/>
        </w:rPr>
        <w:t>게임 컨셉(세계관</w:t>
      </w:r>
      <w:r>
        <w:t xml:space="preserve">) </w:t>
      </w:r>
      <w:r>
        <w:rPr>
          <w:rFonts w:hint="eastAsia"/>
        </w:rPr>
        <w:t>및 장르</w:t>
      </w:r>
    </w:p>
    <w:p w14:paraId="1D4E1983" w14:textId="7898B22C" w:rsidR="005F568D" w:rsidRDefault="005F568D" w:rsidP="005F568D">
      <w:pPr>
        <w:pStyle w:val="a"/>
      </w:pPr>
      <w:r>
        <w:rPr>
          <w:rFonts w:hint="eastAsia"/>
        </w:rPr>
        <w:t>지역 타입</w:t>
      </w:r>
    </w:p>
    <w:p w14:paraId="14F83800" w14:textId="6BA6DCDE" w:rsidR="005F568D" w:rsidRDefault="005F568D" w:rsidP="005F568D">
      <w:pPr>
        <w:pStyle w:val="a"/>
      </w:pPr>
      <w:r>
        <w:rPr>
          <w:rFonts w:hint="eastAsia"/>
        </w:rPr>
        <w:t>메인 시나리오(퀘스트</w:t>
      </w:r>
      <w:r>
        <w:t>)</w:t>
      </w:r>
    </w:p>
    <w:p w14:paraId="7B742E4D" w14:textId="77777777" w:rsidR="003B1112" w:rsidRDefault="003B1112" w:rsidP="005F568D">
      <w:pPr>
        <w:pStyle w:val="a"/>
      </w:pPr>
    </w:p>
    <w:p w14:paraId="320F05D8" w14:textId="275464AC" w:rsidR="00626BC5" w:rsidRPr="003B1112" w:rsidRDefault="00626BC5" w:rsidP="003B1112">
      <w:pPr>
        <w:pStyle w:val="2"/>
        <w:rPr>
          <w:spacing w:val="-20"/>
          <w:szCs w:val="24"/>
        </w:rPr>
      </w:pPr>
      <w:r>
        <w:rPr>
          <w:rFonts w:hint="eastAsia"/>
        </w:rPr>
        <w:t xml:space="preserve">체크 </w:t>
      </w:r>
      <w:proofErr w:type="gramStart"/>
      <w:r>
        <w:rPr>
          <w:rFonts w:hint="eastAsia"/>
        </w:rPr>
        <w:t xml:space="preserve">요소 </w:t>
      </w:r>
      <w:r>
        <w:t>/</w:t>
      </w:r>
      <w:proofErr w:type="gramEnd"/>
      <w:r>
        <w:t xml:space="preserve"> </w:t>
      </w:r>
      <w:r>
        <w:rPr>
          <w:rFonts w:hint="eastAsia"/>
        </w:rPr>
        <w:t>게임 컨셉 및 장르</w:t>
      </w:r>
    </w:p>
    <w:p w14:paraId="03F61670" w14:textId="3615168B" w:rsidR="00626BC5" w:rsidRDefault="00626BC5" w:rsidP="00626BC5">
      <w:pPr>
        <w:pStyle w:val="a"/>
      </w:pPr>
      <w:r>
        <w:rPr>
          <w:rFonts w:hint="eastAsia"/>
        </w:rPr>
        <w:t>게임 컨셉에서 정해진 세계관 및 시대적 배경에 최대한 부합해야 함</w:t>
      </w:r>
    </w:p>
    <w:p w14:paraId="620EB3C0" w14:textId="6D9C3F41" w:rsidR="00626BC5" w:rsidRDefault="00626BC5" w:rsidP="00626BC5">
      <w:pPr>
        <w:pStyle w:val="7"/>
        <w:ind w:left="400"/>
      </w:pPr>
      <w:r>
        <w:rPr>
          <w:rFonts w:hint="eastAsia"/>
        </w:rPr>
        <w:t>전쟁에 의해 폐허가 된 세계인데 뜬금없이 요정이 나오는 숲이 등장한다면?</w:t>
      </w:r>
      <w:r>
        <w:t>?</w:t>
      </w:r>
    </w:p>
    <w:p w14:paraId="4FC0F120" w14:textId="3F8E84F5" w:rsidR="00626BC5" w:rsidRDefault="00626BC5" w:rsidP="00626BC5">
      <w:pPr>
        <w:pStyle w:val="a"/>
      </w:pPr>
      <w:r>
        <w:rPr>
          <w:rFonts w:hint="eastAsia"/>
        </w:rPr>
        <w:t>공간적 요소들과 게임 내 요소들이 잘 어울려야 함</w:t>
      </w:r>
    </w:p>
    <w:p w14:paraId="598F83B8" w14:textId="4E6BD840" w:rsidR="00626BC5" w:rsidRDefault="00626BC5" w:rsidP="00626BC5">
      <w:pPr>
        <w:pStyle w:val="7"/>
        <w:ind w:left="400"/>
      </w:pPr>
      <w:r>
        <w:rPr>
          <w:rFonts w:hint="eastAsia"/>
        </w:rPr>
        <w:t>시대적 배경은 중세인데 마을 건물이 아파트 같은 고층 빌딩이 있다면 유저는 어떻게 받아들일까?</w:t>
      </w:r>
    </w:p>
    <w:p w14:paraId="1A53FA07" w14:textId="34EFA737" w:rsidR="00626BC5" w:rsidRDefault="00626BC5" w:rsidP="00626BC5">
      <w:pPr>
        <w:pStyle w:val="a"/>
      </w:pPr>
      <w:r>
        <w:rPr>
          <w:rFonts w:hint="eastAsia"/>
        </w:rPr>
        <w:t>장르적 특징에 따른 시점 변화 체크</w:t>
      </w:r>
    </w:p>
    <w:p w14:paraId="74AA5F07" w14:textId="2A0CDCB8" w:rsidR="003B1112" w:rsidRDefault="00626BC5" w:rsidP="00F2771B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F</w:t>
      </w:r>
      <w:r>
        <w:t xml:space="preserve">PS </w:t>
      </w:r>
      <w:r>
        <w:rPr>
          <w:rFonts w:hint="eastAsia"/>
        </w:rPr>
        <w:t xml:space="preserve">장르인데 </w:t>
      </w:r>
      <w:r>
        <w:t xml:space="preserve">MMORPG </w:t>
      </w:r>
      <w:proofErr w:type="spellStart"/>
      <w:r>
        <w:rPr>
          <w:rFonts w:hint="eastAsia"/>
        </w:rPr>
        <w:t>맵처럼</w:t>
      </w:r>
      <w:proofErr w:type="spellEnd"/>
      <w:r>
        <w:rPr>
          <w:rFonts w:hint="eastAsia"/>
        </w:rPr>
        <w:t xml:space="preserve"> 넓은 오픈형 배경을 설정한다면 어떻게 될까</w:t>
      </w:r>
      <w:r w:rsidR="00DA4D7B">
        <w:rPr>
          <w:rFonts w:hint="eastAsia"/>
        </w:rPr>
        <w:t>?</w:t>
      </w:r>
    </w:p>
    <w:p w14:paraId="4A7C3F6E" w14:textId="77777777" w:rsidR="003B1112" w:rsidRDefault="003B1112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225748DE" w14:textId="712C64C7" w:rsidR="00F2771B" w:rsidRDefault="00F2771B" w:rsidP="00F2771B">
      <w:pPr>
        <w:pStyle w:val="2"/>
      </w:pPr>
      <w:r>
        <w:lastRenderedPageBreak/>
        <w:t xml:space="preserve">체크 </w:t>
      </w:r>
      <w:proofErr w:type="gramStart"/>
      <w:r>
        <w:rPr>
          <w:rFonts w:hint="eastAsia"/>
        </w:rPr>
        <w:t xml:space="preserve">요소 </w:t>
      </w:r>
      <w:r>
        <w:t>/</w:t>
      </w:r>
      <w:proofErr w:type="gramEnd"/>
      <w:r>
        <w:t xml:space="preserve"> </w:t>
      </w:r>
      <w:r>
        <w:rPr>
          <w:rFonts w:hint="eastAsia"/>
        </w:rPr>
        <w:t>지역 타입</w:t>
      </w:r>
    </w:p>
    <w:p w14:paraId="4F232838" w14:textId="654E3C46" w:rsidR="00F2771B" w:rsidRDefault="00F2771B" w:rsidP="00F2771B">
      <w:pPr>
        <w:pStyle w:val="a"/>
      </w:pPr>
      <w:r>
        <w:rPr>
          <w:rFonts w:hint="eastAsia"/>
        </w:rPr>
        <w:t>만들고자 하는 지역이 어떤 곳이냐?</w:t>
      </w:r>
    </w:p>
    <w:p w14:paraId="056B2958" w14:textId="0B7861DB" w:rsidR="00F2771B" w:rsidRDefault="00F2771B" w:rsidP="00F2771B">
      <w:pPr>
        <w:pStyle w:val="a"/>
      </w:pPr>
      <w:r>
        <w:rPr>
          <w:rFonts w:hint="eastAsia"/>
        </w:rPr>
        <w:t>앞서 언급한 게임 장르에 따라 만들어야 하는 곳이 달라짐</w:t>
      </w:r>
    </w:p>
    <w:p w14:paraId="244EBEAA" w14:textId="7A213366" w:rsidR="00F2771B" w:rsidRDefault="00F2771B" w:rsidP="00F2771B">
      <w:pPr>
        <w:pStyle w:val="a"/>
      </w:pPr>
      <w:r>
        <w:rPr>
          <w:rFonts w:hint="eastAsia"/>
        </w:rPr>
        <w:t>R</w:t>
      </w:r>
      <w:r>
        <w:t>PG</w:t>
      </w:r>
      <w:r>
        <w:rPr>
          <w:rFonts w:hint="eastAsia"/>
        </w:rPr>
        <w:t>를 기준으로 언급하자면</w:t>
      </w:r>
    </w:p>
    <w:p w14:paraId="66BDCB29" w14:textId="70689A50" w:rsidR="00F2771B" w:rsidRDefault="00F2771B" w:rsidP="00F2771B">
      <w:pPr>
        <w:pStyle w:val="7"/>
        <w:ind w:left="400"/>
      </w:pPr>
      <w:r>
        <w:rPr>
          <w:rFonts w:hint="eastAsia"/>
        </w:rPr>
        <w:t>마을,</w:t>
      </w:r>
      <w:r>
        <w:t xml:space="preserve"> </w:t>
      </w:r>
      <w:r>
        <w:rPr>
          <w:rFonts w:hint="eastAsia"/>
        </w:rPr>
        <w:t>일반 필드,</w:t>
      </w:r>
      <w:r>
        <w:t xml:space="preserve"> </w:t>
      </w:r>
      <w:r>
        <w:rPr>
          <w:rFonts w:hint="eastAsia"/>
        </w:rPr>
        <w:t>일반 던전,</w:t>
      </w:r>
      <w:r>
        <w:t xml:space="preserve"> </w:t>
      </w:r>
      <w:r>
        <w:rPr>
          <w:rFonts w:hint="eastAsia"/>
        </w:rPr>
        <w:t>레이드 던전,</w:t>
      </w:r>
      <w:r>
        <w:t xml:space="preserve"> </w:t>
      </w:r>
      <w:r>
        <w:rPr>
          <w:rFonts w:hint="eastAsia"/>
        </w:rPr>
        <w:t>퀘스트 전용 던전에 따라 설정해야 할 것들이 조금씩 달라짐</w:t>
      </w:r>
    </w:p>
    <w:p w14:paraId="77F4E9F1" w14:textId="09BFBE90" w:rsidR="00FE0E5E" w:rsidRDefault="00FE0E5E" w:rsidP="00FE0E5E"/>
    <w:p w14:paraId="1BFE3F1B" w14:textId="2E972E02" w:rsidR="00FE0E5E" w:rsidRDefault="00FE0E5E" w:rsidP="00FE0E5E">
      <w:pPr>
        <w:pStyle w:val="2"/>
      </w:pPr>
      <w:r>
        <w:rPr>
          <w:rFonts w:hint="eastAsia"/>
        </w:rPr>
        <w:t xml:space="preserve">체크 </w:t>
      </w:r>
      <w:proofErr w:type="gramStart"/>
      <w:r>
        <w:rPr>
          <w:rFonts w:hint="eastAsia"/>
        </w:rPr>
        <w:t xml:space="preserve">요소 </w:t>
      </w:r>
      <w:r>
        <w:t>/</w:t>
      </w:r>
      <w:proofErr w:type="gramEnd"/>
      <w:r>
        <w:t xml:space="preserve"> </w:t>
      </w:r>
      <w:r>
        <w:rPr>
          <w:rFonts w:hint="eastAsia"/>
        </w:rPr>
        <w:t>메인 시나리오</w:t>
      </w:r>
    </w:p>
    <w:p w14:paraId="78CCD2E6" w14:textId="7D4E4D3F" w:rsidR="00FE0E5E" w:rsidRDefault="00FE0E5E" w:rsidP="00FE0E5E">
      <w:pPr>
        <w:pStyle w:val="a"/>
      </w:pPr>
      <w:r>
        <w:rPr>
          <w:rFonts w:hint="eastAsia"/>
        </w:rPr>
        <w:t>메인 시나리오에 등장하는 곳을 얼마만큼 구현할 것인가?</w:t>
      </w:r>
    </w:p>
    <w:p w14:paraId="0C10E95D" w14:textId="59DCF184" w:rsidR="00FE0E5E" w:rsidRDefault="00FE0E5E" w:rsidP="00FE0E5E">
      <w:pPr>
        <w:pStyle w:val="a"/>
      </w:pPr>
      <w:r>
        <w:rPr>
          <w:rFonts w:hint="eastAsia"/>
        </w:rPr>
        <w:t>시나리오에 의해 설정된 배경 컨셉과 같아야 함</w:t>
      </w:r>
    </w:p>
    <w:p w14:paraId="0C2A2E7F" w14:textId="028C3924" w:rsidR="00FE0E5E" w:rsidRDefault="00FE0E5E" w:rsidP="00FE0E5E">
      <w:pPr>
        <w:pStyle w:val="a"/>
      </w:pPr>
      <w:r>
        <w:rPr>
          <w:rFonts w:hint="eastAsia"/>
        </w:rPr>
        <w:t>정해진 시나리오에 맞게 배경이 순차적으로 등장</w:t>
      </w:r>
    </w:p>
    <w:p w14:paraId="5878C8C2" w14:textId="5071E305" w:rsidR="00FE0E5E" w:rsidRDefault="00FE0E5E" w:rsidP="00FE0E5E">
      <w:pPr>
        <w:pStyle w:val="a"/>
      </w:pPr>
      <w:r>
        <w:rPr>
          <w:rFonts w:hint="eastAsia"/>
        </w:rPr>
        <w:t xml:space="preserve">메인 </w:t>
      </w:r>
      <w:r w:rsidR="00737D77">
        <w:rPr>
          <w:rFonts w:hint="eastAsia"/>
        </w:rPr>
        <w:t>시나리</w:t>
      </w:r>
      <w:r>
        <w:rPr>
          <w:rFonts w:hint="eastAsia"/>
        </w:rPr>
        <w:t>오에서 파생될 수 있는 던전 및 필드가 필요</w:t>
      </w:r>
    </w:p>
    <w:p w14:paraId="65CD42EC" w14:textId="0869A7BC" w:rsidR="00FE0E5E" w:rsidRDefault="00FE0E5E" w:rsidP="00FE0E5E">
      <w:pPr>
        <w:pStyle w:val="7"/>
        <w:ind w:left="400"/>
      </w:pPr>
      <w:r>
        <w:rPr>
          <w:rFonts w:hint="eastAsia"/>
        </w:rPr>
        <w:t>제작할 수량을 메인 시나리오를 통해서 결정한 후 우선 순위에 따라 배경 설정을 진행해야 함</w:t>
      </w:r>
    </w:p>
    <w:p w14:paraId="51A3C072" w14:textId="645ED1AC" w:rsidR="003B1112" w:rsidRDefault="003B1112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</w:p>
    <w:p w14:paraId="52EB9A33" w14:textId="60199CDD" w:rsidR="00EA60FD" w:rsidRDefault="00DA4D7B" w:rsidP="00DA4D7B">
      <w:pPr>
        <w:pStyle w:val="2"/>
      </w:pPr>
      <w:r>
        <w:rPr>
          <w:rFonts w:hint="eastAsia"/>
        </w:rPr>
        <w:t>배경 설정의 기본 요소</w:t>
      </w:r>
    </w:p>
    <w:p w14:paraId="525D0DCC" w14:textId="1D8A6AE4" w:rsidR="00DA4D7B" w:rsidRDefault="00DA4D7B" w:rsidP="00DA4D7B">
      <w:pPr>
        <w:pStyle w:val="a"/>
      </w:pPr>
      <w:r>
        <w:rPr>
          <w:rFonts w:hint="eastAsia"/>
        </w:rPr>
        <w:t>환경</w:t>
      </w:r>
    </w:p>
    <w:p w14:paraId="6233726F" w14:textId="34D76140" w:rsidR="00DA4D7B" w:rsidRDefault="00DA4D7B" w:rsidP="00DA4D7B">
      <w:pPr>
        <w:pStyle w:val="a"/>
      </w:pPr>
      <w:r>
        <w:rPr>
          <w:rFonts w:hint="eastAsia"/>
        </w:rPr>
        <w:t>지형</w:t>
      </w:r>
    </w:p>
    <w:p w14:paraId="45BAA6E5" w14:textId="590C6279" w:rsidR="00DA4D7B" w:rsidRDefault="00DA4D7B" w:rsidP="00DA4D7B">
      <w:pPr>
        <w:pStyle w:val="a"/>
      </w:pPr>
      <w:r>
        <w:rPr>
          <w:rFonts w:hint="eastAsia"/>
        </w:rPr>
        <w:t>문화</w:t>
      </w:r>
    </w:p>
    <w:p w14:paraId="4B2A9499" w14:textId="744BE154" w:rsidR="00DA4D7B" w:rsidRDefault="00DA4D7B" w:rsidP="00DA4D7B">
      <w:pPr>
        <w:pStyle w:val="a"/>
      </w:pPr>
      <w:r>
        <w:rPr>
          <w:rFonts w:hint="eastAsia"/>
        </w:rPr>
        <w:t>랜드마크</w:t>
      </w:r>
    </w:p>
    <w:p w14:paraId="1E103659" w14:textId="249E0DB7" w:rsidR="00DA4D7B" w:rsidRDefault="00DA4D7B" w:rsidP="00DA4D7B">
      <w:pPr>
        <w:pStyle w:val="a"/>
      </w:pPr>
      <w:r>
        <w:rPr>
          <w:rFonts w:hint="eastAsia"/>
        </w:rPr>
        <w:t>사이즈(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크기</w:t>
      </w:r>
      <w:r>
        <w:t>)</w:t>
      </w:r>
    </w:p>
    <w:p w14:paraId="5E80FA5F" w14:textId="6186514E" w:rsidR="00DA4D7B" w:rsidRDefault="00DA4D7B" w:rsidP="00DA4D7B">
      <w:pPr>
        <w:pStyle w:val="a"/>
      </w:pPr>
      <w:r>
        <w:rPr>
          <w:rFonts w:hint="eastAsia"/>
        </w:rPr>
        <w:t>필요 오브젝트</w:t>
      </w:r>
    </w:p>
    <w:p w14:paraId="78EA178A" w14:textId="47961327" w:rsidR="003B1112" w:rsidRDefault="003B1112" w:rsidP="003B1112">
      <w:pPr>
        <w:pStyle w:val="a"/>
        <w:numPr>
          <w:ilvl w:val="0"/>
          <w:numId w:val="0"/>
        </w:numPr>
        <w:ind w:left="403" w:hanging="403"/>
      </w:pPr>
    </w:p>
    <w:p w14:paraId="6369891F" w14:textId="1C9EA43B" w:rsidR="003B1112" w:rsidRDefault="003B1112" w:rsidP="003B1112">
      <w:pPr>
        <w:pStyle w:val="2"/>
      </w:pPr>
      <w:proofErr w:type="gramStart"/>
      <w:r>
        <w:rPr>
          <w:rFonts w:hint="eastAsia"/>
        </w:rPr>
        <w:t xml:space="preserve">기본요소 </w:t>
      </w:r>
      <w:r>
        <w:t>/</w:t>
      </w:r>
      <w:proofErr w:type="gramEnd"/>
      <w:r>
        <w:t xml:space="preserve"> </w:t>
      </w:r>
      <w:r>
        <w:rPr>
          <w:rFonts w:hint="eastAsia"/>
        </w:rPr>
        <w:t>환경</w:t>
      </w:r>
    </w:p>
    <w:p w14:paraId="0D0F20C9" w14:textId="612CF302" w:rsidR="003B1112" w:rsidRDefault="003B1112" w:rsidP="003B1112">
      <w:pPr>
        <w:pStyle w:val="a"/>
      </w:pPr>
      <w:r>
        <w:rPr>
          <w:rFonts w:hint="eastAsia"/>
        </w:rPr>
        <w:t>배경 설정의 가장 기본은 해당 지역의 환경을 설정하는 것</w:t>
      </w:r>
    </w:p>
    <w:p w14:paraId="14736E8B" w14:textId="58232B6E" w:rsidR="003B1112" w:rsidRDefault="003B1112" w:rsidP="003B1112">
      <w:pPr>
        <w:pStyle w:val="a"/>
      </w:pPr>
      <w:r>
        <w:rPr>
          <w:rFonts w:hint="eastAsia"/>
        </w:rPr>
        <w:t>해당 지역의 환경에 따라 다른 요소들이 대부분 결정</w:t>
      </w:r>
    </w:p>
    <w:p w14:paraId="5845FC24" w14:textId="1B3F7673" w:rsidR="003B1112" w:rsidRDefault="003B1112" w:rsidP="003B1112">
      <w:pPr>
        <w:pStyle w:val="a"/>
      </w:pPr>
      <w:r>
        <w:rPr>
          <w:rFonts w:hint="eastAsia"/>
        </w:rPr>
        <w:t>환경적 요소는 기후,</w:t>
      </w:r>
      <w:r>
        <w:t xml:space="preserve"> </w:t>
      </w:r>
      <w:r>
        <w:rPr>
          <w:rFonts w:hint="eastAsia"/>
        </w:rPr>
        <w:t>날씨를 설정</w:t>
      </w:r>
    </w:p>
    <w:p w14:paraId="6CAFD259" w14:textId="6181DE59" w:rsidR="003B1112" w:rsidRDefault="003B1112" w:rsidP="003B1112">
      <w:pPr>
        <w:pStyle w:val="a"/>
      </w:pPr>
      <w:r>
        <w:rPr>
          <w:rFonts w:hint="eastAsia"/>
        </w:rPr>
        <w:t>환경 요소에 따라 결정되는 요소들</w:t>
      </w:r>
    </w:p>
    <w:p w14:paraId="4E3BF710" w14:textId="3D67E1FB" w:rsidR="003B1112" w:rsidRDefault="003B1112" w:rsidP="008A39F5">
      <w:pPr>
        <w:pStyle w:val="7"/>
        <w:ind w:left="400"/>
      </w:pPr>
      <w:r>
        <w:rPr>
          <w:rFonts w:hint="eastAsia"/>
        </w:rPr>
        <w:t>기후,</w:t>
      </w:r>
      <w:r>
        <w:t xml:space="preserve"> </w:t>
      </w:r>
      <w:r>
        <w:rPr>
          <w:rFonts w:hint="eastAsia"/>
        </w:rPr>
        <w:t>날씨,</w:t>
      </w:r>
      <w:r>
        <w:t xml:space="preserve"> </w:t>
      </w:r>
      <w:r>
        <w:rPr>
          <w:rFonts w:hint="eastAsia"/>
        </w:rPr>
        <w:t>자연,</w:t>
      </w:r>
      <w:r>
        <w:t xml:space="preserve"> </w:t>
      </w:r>
      <w:r>
        <w:rPr>
          <w:rFonts w:hint="eastAsia"/>
        </w:rPr>
        <w:t>생태계,</w:t>
      </w:r>
      <w:r>
        <w:t xml:space="preserve"> </w:t>
      </w:r>
      <w:r>
        <w:rPr>
          <w:rFonts w:hint="eastAsia"/>
        </w:rPr>
        <w:t>몬스터,</w:t>
      </w:r>
      <w:r>
        <w:t xml:space="preserve"> </w:t>
      </w:r>
      <w:r>
        <w:rPr>
          <w:rFonts w:hint="eastAsia"/>
        </w:rPr>
        <w:t>종족,</w:t>
      </w:r>
      <w:r>
        <w:t xml:space="preserve"> </w:t>
      </w:r>
      <w:r>
        <w:rPr>
          <w:rFonts w:hint="eastAsia"/>
        </w:rPr>
        <w:t>문화 등</w:t>
      </w:r>
    </w:p>
    <w:p w14:paraId="55552662" w14:textId="4A59126C" w:rsidR="003B1112" w:rsidRDefault="003B1112" w:rsidP="003B1112">
      <w:pPr>
        <w:pStyle w:val="a"/>
      </w:pPr>
      <w:r>
        <w:rPr>
          <w:rFonts w:hint="eastAsia"/>
        </w:rPr>
        <w:t>마을,</w:t>
      </w:r>
      <w:r>
        <w:t xml:space="preserve"> </w:t>
      </w:r>
      <w:r>
        <w:rPr>
          <w:rFonts w:hint="eastAsia"/>
        </w:rPr>
        <w:t>필드의 경우 던전보다 환경적 요소에 영향을 많이 받음</w:t>
      </w:r>
      <w:r w:rsidR="004364DC">
        <w:rPr>
          <w:rFonts w:hint="eastAsia"/>
        </w:rPr>
        <w:t>(던전은 폐쇄적인 공간이라는 특성 때문</w:t>
      </w:r>
      <w:r w:rsidR="004364DC">
        <w:t>)</w:t>
      </w:r>
    </w:p>
    <w:p w14:paraId="022C3A05" w14:textId="42618234" w:rsidR="008A39F5" w:rsidRDefault="004364DC" w:rsidP="004364DC">
      <w:pPr>
        <w:pStyle w:val="a"/>
      </w:pPr>
      <w:r>
        <w:rPr>
          <w:rFonts w:hint="eastAsia"/>
        </w:rPr>
        <w:t>한 지역에 다수의 환경적 요소가 설정될 수도 있음</w:t>
      </w:r>
    </w:p>
    <w:p w14:paraId="31CCD777" w14:textId="4079E07A" w:rsidR="004364DC" w:rsidRDefault="004364DC" w:rsidP="004364DC">
      <w:pPr>
        <w:pStyle w:val="a"/>
      </w:pPr>
      <w:r>
        <w:rPr>
          <w:rFonts w:hint="eastAsia"/>
        </w:rPr>
        <w:t>다수의 환경적 요소를 설정하면 작업량이 늘어남</w:t>
      </w:r>
    </w:p>
    <w:p w14:paraId="1EA58C0D" w14:textId="17F837A6" w:rsidR="004364DC" w:rsidRDefault="004364DC" w:rsidP="004364DC">
      <w:pPr>
        <w:pStyle w:val="a"/>
      </w:pPr>
      <w:r>
        <w:rPr>
          <w:rFonts w:hint="eastAsia"/>
        </w:rPr>
        <w:t>원화 한 장에 다수의 환경을 그려 넣기가 어려움</w:t>
      </w:r>
    </w:p>
    <w:p w14:paraId="5C0448B9" w14:textId="28C9B9F6" w:rsidR="00B05F50" w:rsidRDefault="004364DC" w:rsidP="00B05F50">
      <w:pPr>
        <w:pStyle w:val="a"/>
      </w:pPr>
      <w:r>
        <w:rPr>
          <w:rFonts w:hint="eastAsia"/>
        </w:rPr>
        <w:t>각 환경에 맞는 다양한 오브젝트를 만들어 내야 함</w:t>
      </w:r>
    </w:p>
    <w:p w14:paraId="5DEFE59C" w14:textId="77777777" w:rsidR="00B05F50" w:rsidRDefault="00B05F50" w:rsidP="00B05F50">
      <w:pPr>
        <w:pStyle w:val="a"/>
        <w:numPr>
          <w:ilvl w:val="0"/>
          <w:numId w:val="0"/>
        </w:numPr>
      </w:pPr>
    </w:p>
    <w:p w14:paraId="70100591" w14:textId="1D1D2F87" w:rsidR="00B05F50" w:rsidRDefault="00B05F50" w:rsidP="00B05F50">
      <w:pPr>
        <w:pStyle w:val="4"/>
      </w:pPr>
      <w:r>
        <w:t>“</w:t>
      </w:r>
      <w:r>
        <w:rPr>
          <w:rFonts w:hint="eastAsia"/>
        </w:rPr>
        <w:t>상하좌우 각 다른 계절에,</w:t>
      </w:r>
      <w:r>
        <w:t xml:space="preserve"> </w:t>
      </w:r>
      <w:r>
        <w:rPr>
          <w:rFonts w:hint="eastAsia"/>
        </w:rPr>
        <w:t xml:space="preserve">강으로 경계를 둔 </w:t>
      </w:r>
      <w:proofErr w:type="spellStart"/>
      <w:r>
        <w:rPr>
          <w:rFonts w:hint="eastAsia"/>
        </w:rPr>
        <w:t>맵일</w:t>
      </w:r>
      <w:proofErr w:type="spellEnd"/>
      <w:r>
        <w:rPr>
          <w:rFonts w:hint="eastAsia"/>
        </w:rPr>
        <w:t xml:space="preserve"> 때 어떻게 제작해볼까?</w:t>
      </w:r>
      <w:r>
        <w:t>”</w:t>
      </w:r>
    </w:p>
    <w:p w14:paraId="27DDE5A3" w14:textId="4710DCE8" w:rsidR="00B05F50" w:rsidRPr="00B05F50" w:rsidRDefault="00B05F50" w:rsidP="00B05F50">
      <w:pPr>
        <w:pStyle w:val="a"/>
        <w:widowControl/>
        <w:wordWrap/>
        <w:autoSpaceDE/>
        <w:autoSpaceDN/>
      </w:pPr>
      <w:r>
        <w:t xml:space="preserve"> </w:t>
      </w:r>
      <w:r>
        <w:rPr>
          <w:rFonts w:hint="eastAsia"/>
        </w:rPr>
        <w:t>강이 경계선이 되고,</w:t>
      </w:r>
      <w:r>
        <w:t xml:space="preserve"> </w:t>
      </w:r>
      <w:r>
        <w:rPr>
          <w:rFonts w:hint="eastAsia"/>
        </w:rPr>
        <w:t>경계선에 맞닿는 지형에 각 지형에 특성을 살리고,</w:t>
      </w:r>
      <w:r>
        <w:t xml:space="preserve"> </w:t>
      </w:r>
      <w:r>
        <w:rPr>
          <w:rFonts w:hint="eastAsia"/>
        </w:rPr>
        <w:t>지형에 어울리는 환경들이 추가되고,</w:t>
      </w:r>
      <w:r>
        <w:t xml:space="preserve"> </w:t>
      </w:r>
      <w:r>
        <w:rPr>
          <w:rFonts w:hint="eastAsia"/>
        </w:rPr>
        <w:t>또한 깊이에 따라 환경들의 밀도도 달</w:t>
      </w:r>
      <w:r w:rsidR="00733110">
        <w:rPr>
          <w:rFonts w:hint="eastAsia"/>
        </w:rPr>
        <w:t>라지도록 만든다.</w:t>
      </w:r>
      <w:r>
        <w:br w:type="page"/>
      </w:r>
    </w:p>
    <w:p w14:paraId="51D409D6" w14:textId="0D7E08D3" w:rsidR="00B05F50" w:rsidRDefault="00B05F50" w:rsidP="00B05F50">
      <w:pPr>
        <w:pStyle w:val="2"/>
      </w:pPr>
      <w:r>
        <w:rPr>
          <w:rFonts w:hint="eastAsia"/>
        </w:rPr>
        <w:lastRenderedPageBreak/>
        <w:t xml:space="preserve">기본 </w:t>
      </w:r>
      <w:proofErr w:type="gramStart"/>
      <w:r>
        <w:rPr>
          <w:rFonts w:hint="eastAsia"/>
        </w:rPr>
        <w:t xml:space="preserve">요소 </w:t>
      </w:r>
      <w:r>
        <w:t>/</w:t>
      </w:r>
      <w:proofErr w:type="gramEnd"/>
      <w:r>
        <w:t xml:space="preserve"> </w:t>
      </w:r>
      <w:r>
        <w:rPr>
          <w:rFonts w:hint="eastAsia"/>
        </w:rPr>
        <w:t>지형</w:t>
      </w:r>
    </w:p>
    <w:p w14:paraId="372547FE" w14:textId="5F8669BC" w:rsidR="00B05F50" w:rsidRDefault="00B05F50" w:rsidP="00B05F50">
      <w:pPr>
        <w:pStyle w:val="a"/>
      </w:pPr>
      <w:r>
        <w:rPr>
          <w:rFonts w:hint="eastAsia"/>
        </w:rPr>
        <w:t>해당 지역에 지형적 요소를 설정</w:t>
      </w:r>
    </w:p>
    <w:p w14:paraId="42933CAB" w14:textId="3E816A08" w:rsidR="00B05F50" w:rsidRDefault="00B05F50" w:rsidP="00B05F50">
      <w:pPr>
        <w:pStyle w:val="a"/>
      </w:pPr>
      <w:r>
        <w:rPr>
          <w:rFonts w:hint="eastAsia"/>
        </w:rPr>
        <w:t>앞서 언급한 환경에 큰 영향을 받음</w:t>
      </w:r>
    </w:p>
    <w:p w14:paraId="05CD86CF" w14:textId="06DB566F" w:rsidR="00B05F50" w:rsidRDefault="00B05F50" w:rsidP="00B05F50">
      <w:pPr>
        <w:pStyle w:val="a"/>
      </w:pPr>
      <w:r>
        <w:rPr>
          <w:rFonts w:hint="eastAsia"/>
        </w:rPr>
        <w:t>환경에 맞는 전체 지형 설정을 한 후 세부적인 지형을 설정</w:t>
      </w:r>
    </w:p>
    <w:p w14:paraId="278F991F" w14:textId="3825F764" w:rsidR="00B05F50" w:rsidRDefault="00B05F50" w:rsidP="00B05F50">
      <w:pPr>
        <w:pStyle w:val="a"/>
      </w:pPr>
      <w:r>
        <w:rPr>
          <w:rFonts w:hint="eastAsia"/>
        </w:rPr>
        <w:t xml:space="preserve">전체 지형 설정 </w:t>
      </w:r>
      <w:r>
        <w:t xml:space="preserve">-&gt; </w:t>
      </w:r>
      <w:r>
        <w:rPr>
          <w:rFonts w:hint="eastAsia"/>
        </w:rPr>
        <w:t xml:space="preserve">구역 설정 </w:t>
      </w:r>
      <w:r>
        <w:t xml:space="preserve">-&gt; </w:t>
      </w:r>
      <w:r>
        <w:rPr>
          <w:rFonts w:hint="eastAsia"/>
        </w:rPr>
        <w:t>구역별 세부 설정</w:t>
      </w:r>
    </w:p>
    <w:p w14:paraId="239096D4" w14:textId="4B34EC4F" w:rsidR="00B05F50" w:rsidRDefault="00B05F50" w:rsidP="00B05F50">
      <w:pPr>
        <w:pStyle w:val="a"/>
      </w:pPr>
      <w:r>
        <w:rPr>
          <w:rFonts w:hint="eastAsia"/>
        </w:rPr>
        <w:t>지형은 환경적 요소와 마찬가지로 최소화하는 것이 좋음</w:t>
      </w:r>
    </w:p>
    <w:p w14:paraId="3024571E" w14:textId="19B31167" w:rsidR="00B05F50" w:rsidRDefault="00B05F50" w:rsidP="00B05F50">
      <w:pPr>
        <w:pStyle w:val="a"/>
      </w:pPr>
      <w:r>
        <w:rPr>
          <w:rFonts w:hint="eastAsia"/>
        </w:rPr>
        <w:t>인접해 있는 환경 요소 및 지형과의 조화가 필요함</w:t>
      </w:r>
    </w:p>
    <w:p w14:paraId="05AF6E52" w14:textId="4BB3E54F" w:rsidR="00B05F50" w:rsidRDefault="00B05F50" w:rsidP="00B05F50">
      <w:pPr>
        <w:pStyle w:val="a"/>
      </w:pPr>
      <w:r>
        <w:rPr>
          <w:rFonts w:hint="eastAsia"/>
        </w:rPr>
        <w:t>환경 및 지형 요소는 변화하는 경계선을 어떻게 구분해 주</w:t>
      </w:r>
      <w:r w:rsidR="00A96FF9">
        <w:rPr>
          <w:rFonts w:hint="eastAsia"/>
        </w:rPr>
        <w:t>는가</w:t>
      </w:r>
      <w:r>
        <w:rPr>
          <w:rFonts w:hint="eastAsia"/>
        </w:rPr>
        <w:t>에 따라 느낌이 달라짐</w:t>
      </w:r>
    </w:p>
    <w:p w14:paraId="0A49D89F" w14:textId="699E4F20" w:rsidR="00B05F50" w:rsidRDefault="00B05F50" w:rsidP="00B05F50">
      <w:pPr>
        <w:pStyle w:val="a"/>
      </w:pPr>
      <w:r>
        <w:rPr>
          <w:rFonts w:hint="eastAsia"/>
        </w:rPr>
        <w:t>구역별 지형에 따라 환경적 요소가 변경되기도 함</w:t>
      </w:r>
    </w:p>
    <w:p w14:paraId="794E76E2" w14:textId="45C3DA26" w:rsidR="00B05F50" w:rsidRDefault="00B05F50" w:rsidP="00B05F50">
      <w:pPr>
        <w:pStyle w:val="a"/>
      </w:pPr>
      <w:r>
        <w:rPr>
          <w:rFonts w:hint="eastAsia"/>
        </w:rPr>
        <w:t xml:space="preserve">지형적 </w:t>
      </w:r>
      <w:proofErr w:type="gramStart"/>
      <w:r>
        <w:rPr>
          <w:rFonts w:hint="eastAsia"/>
        </w:rPr>
        <w:t xml:space="preserve">요소 </w:t>
      </w:r>
      <w:r>
        <w:t>/</w:t>
      </w:r>
      <w:proofErr w:type="gramEnd"/>
      <w:r>
        <w:t xml:space="preserve"> </w:t>
      </w:r>
      <w:r>
        <w:rPr>
          <w:rFonts w:hint="eastAsia"/>
        </w:rPr>
        <w:t>언덕,</w:t>
      </w:r>
      <w:r>
        <w:t xml:space="preserve"> </w:t>
      </w:r>
      <w:r>
        <w:rPr>
          <w:rFonts w:hint="eastAsia"/>
        </w:rPr>
        <w:t>산,</w:t>
      </w:r>
      <w:r>
        <w:t xml:space="preserve"> </w:t>
      </w:r>
      <w:r>
        <w:rPr>
          <w:rFonts w:hint="eastAsia"/>
        </w:rPr>
        <w:t>강,</w:t>
      </w:r>
      <w:r>
        <w:t xml:space="preserve"> </w:t>
      </w:r>
      <w:r>
        <w:rPr>
          <w:rFonts w:hint="eastAsia"/>
        </w:rPr>
        <w:t>해변가,</w:t>
      </w:r>
      <w:r>
        <w:t xml:space="preserve"> </w:t>
      </w:r>
      <w:r>
        <w:rPr>
          <w:rFonts w:hint="eastAsia"/>
        </w:rPr>
        <w:t>동굴 등</w:t>
      </w:r>
    </w:p>
    <w:p w14:paraId="0594C763" w14:textId="77777777" w:rsidR="00A96FF9" w:rsidRDefault="00A96FF9" w:rsidP="00A96FF9">
      <w:pPr>
        <w:pStyle w:val="a"/>
        <w:numPr>
          <w:ilvl w:val="0"/>
          <w:numId w:val="0"/>
        </w:numPr>
        <w:ind w:left="403" w:hanging="403"/>
      </w:pPr>
    </w:p>
    <w:p w14:paraId="50201778" w14:textId="3866D4B2" w:rsidR="00B05F50" w:rsidRDefault="00A646FB" w:rsidP="00A646FB">
      <w:pPr>
        <w:pStyle w:val="4"/>
      </w:pPr>
      <w:r>
        <w:t>“</w:t>
      </w:r>
      <w:proofErr w:type="gramStart"/>
      <w:r>
        <w:rPr>
          <w:rFonts w:hint="eastAsia"/>
        </w:rPr>
        <w:t xml:space="preserve">지형 </w:t>
      </w:r>
      <w:r>
        <w:t>/</w:t>
      </w:r>
      <w:proofErr w:type="gramEnd"/>
      <w:r>
        <w:t xml:space="preserve"> </w:t>
      </w:r>
      <w:r>
        <w:rPr>
          <w:rFonts w:hint="eastAsia"/>
        </w:rPr>
        <w:t>환경 제작 팁</w:t>
      </w:r>
      <w:r>
        <w:t>”</w:t>
      </w:r>
    </w:p>
    <w:p w14:paraId="4D6C34DD" w14:textId="38C22C39" w:rsidR="00B05F50" w:rsidRDefault="00B05F50" w:rsidP="00A646FB">
      <w:pPr>
        <w:pStyle w:val="a"/>
      </w:pPr>
      <w:r>
        <w:rPr>
          <w:rFonts w:hint="eastAsia"/>
        </w:rPr>
        <w:t>전체적인 지형</w:t>
      </w:r>
      <w:r w:rsidR="00A646FB">
        <w:rPr>
          <w:rFonts w:hint="eastAsia"/>
        </w:rPr>
        <w:t>과 환경을</w:t>
      </w:r>
      <w:r>
        <w:rPr>
          <w:rFonts w:hint="eastAsia"/>
        </w:rPr>
        <w:t xml:space="preserve"> 크게 만든 뒤,</w:t>
      </w:r>
      <w:r>
        <w:t xml:space="preserve"> </w:t>
      </w:r>
      <w:r w:rsidR="00A646FB">
        <w:rPr>
          <w:rFonts w:hint="eastAsia"/>
        </w:rPr>
        <w:t>세부적인 차이에 따라 경계를 나누는 편이 제작에 좀 더 용이하다</w:t>
      </w:r>
      <w:r w:rsidR="00A646FB">
        <w:t>.</w:t>
      </w:r>
    </w:p>
    <w:p w14:paraId="0C2756F5" w14:textId="5C3FBD15" w:rsidR="001B2194" w:rsidRDefault="001B2194" w:rsidP="001B2194">
      <w:pPr>
        <w:pStyle w:val="a"/>
        <w:numPr>
          <w:ilvl w:val="0"/>
          <w:numId w:val="0"/>
        </w:numPr>
        <w:ind w:left="403" w:hanging="403"/>
      </w:pPr>
    </w:p>
    <w:p w14:paraId="1445C4CB" w14:textId="5EFCF295" w:rsidR="001B2194" w:rsidRDefault="001B2194" w:rsidP="001B2194">
      <w:pPr>
        <w:pStyle w:val="2"/>
      </w:pPr>
      <w:r>
        <w:rPr>
          <w:rFonts w:hint="eastAsia"/>
        </w:rPr>
        <w:t xml:space="preserve">기본 </w:t>
      </w:r>
      <w:proofErr w:type="gramStart"/>
      <w:r>
        <w:rPr>
          <w:rFonts w:hint="eastAsia"/>
        </w:rPr>
        <w:t xml:space="preserve">요소 </w:t>
      </w:r>
      <w:r>
        <w:t>/</w:t>
      </w:r>
      <w:proofErr w:type="gramEnd"/>
      <w:r>
        <w:t xml:space="preserve"> </w:t>
      </w:r>
      <w:r>
        <w:rPr>
          <w:rFonts w:hint="eastAsia"/>
        </w:rPr>
        <w:t>문화</w:t>
      </w:r>
    </w:p>
    <w:p w14:paraId="28F332F2" w14:textId="0F6BD6AC" w:rsidR="001B2194" w:rsidRDefault="001B2194" w:rsidP="001B2194">
      <w:pPr>
        <w:pStyle w:val="a"/>
      </w:pPr>
      <w:r>
        <w:rPr>
          <w:rFonts w:hint="eastAsia"/>
        </w:rPr>
        <w:t>제작하고자 하는 곳의 문화적 요소를 설정</w:t>
      </w:r>
    </w:p>
    <w:p w14:paraId="37173B1C" w14:textId="102AFD17" w:rsidR="001B2194" w:rsidRDefault="001B2194" w:rsidP="001B2194">
      <w:pPr>
        <w:pStyle w:val="a"/>
      </w:pPr>
      <w:r>
        <w:rPr>
          <w:rFonts w:hint="eastAsia"/>
        </w:rPr>
        <w:t>마을 같은 특정 지역의 경우 해당 지역에서 서식하는 종족에 의해 발생되는 문화적 요소를 설정</w:t>
      </w:r>
    </w:p>
    <w:p w14:paraId="5C3C163F" w14:textId="512BF039" w:rsidR="001B2194" w:rsidRDefault="001B2194" w:rsidP="001B2194">
      <w:pPr>
        <w:pStyle w:val="a"/>
      </w:pPr>
      <w:r>
        <w:rPr>
          <w:rFonts w:hint="eastAsia"/>
        </w:rPr>
        <w:t>보통 환경적인 요소에 의해 문화적 요소가 발생</w:t>
      </w:r>
    </w:p>
    <w:p w14:paraId="1DAB8E8E" w14:textId="264E4312" w:rsidR="001B2194" w:rsidRDefault="001B2194" w:rsidP="001B2194">
      <w:pPr>
        <w:pStyle w:val="a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물 위에 사는 종족과 숲에 사는 종족의 문화적 요소는?</w:t>
      </w:r>
    </w:p>
    <w:p w14:paraId="236FE088" w14:textId="6EED5E4B" w:rsidR="001B2194" w:rsidRDefault="001B2194" w:rsidP="001B2194">
      <w:pPr>
        <w:pStyle w:val="a"/>
      </w:pPr>
      <w:r>
        <w:rPr>
          <w:rFonts w:hint="eastAsia"/>
        </w:rPr>
        <w:t xml:space="preserve">문화적 요소에 의해 </w:t>
      </w:r>
      <w:r w:rsidRPr="00365068">
        <w:rPr>
          <w:rFonts w:hint="eastAsia"/>
          <w:color w:val="FF0000"/>
        </w:rPr>
        <w:t>건축양식이나 건축물의 특징</w:t>
      </w:r>
      <w:r>
        <w:rPr>
          <w:rFonts w:hint="eastAsia"/>
        </w:rPr>
        <w:t>이 결정</w:t>
      </w:r>
    </w:p>
    <w:p w14:paraId="234744BB" w14:textId="5D4630D2" w:rsidR="001B2194" w:rsidRDefault="001B2194" w:rsidP="001B2194">
      <w:pPr>
        <w:pStyle w:val="a"/>
      </w:pPr>
      <w:r>
        <w:rPr>
          <w:rFonts w:hint="eastAsia"/>
        </w:rPr>
        <w:t>건축물 의외에 생활 방식 등 다양한 요소들이 결정</w:t>
      </w:r>
    </w:p>
    <w:p w14:paraId="68CBDA1A" w14:textId="6F7B1446" w:rsidR="0074076A" w:rsidRDefault="0074076A" w:rsidP="0074076A">
      <w:pPr>
        <w:pStyle w:val="a"/>
        <w:numPr>
          <w:ilvl w:val="0"/>
          <w:numId w:val="0"/>
        </w:numPr>
        <w:ind w:left="403" w:hanging="403"/>
      </w:pPr>
    </w:p>
    <w:p w14:paraId="5FC5B2CB" w14:textId="4BD1DABC" w:rsidR="0074076A" w:rsidRDefault="0074076A" w:rsidP="0074076A">
      <w:pPr>
        <w:pStyle w:val="2"/>
      </w:pPr>
      <w:r>
        <w:rPr>
          <w:rFonts w:hint="eastAsia"/>
        </w:rPr>
        <w:t xml:space="preserve">기본 </w:t>
      </w:r>
      <w:proofErr w:type="gramStart"/>
      <w:r>
        <w:rPr>
          <w:rFonts w:hint="eastAsia"/>
        </w:rPr>
        <w:t xml:space="preserve">요소 </w:t>
      </w:r>
      <w:r>
        <w:t>/</w:t>
      </w:r>
      <w:proofErr w:type="gramEnd"/>
      <w:r>
        <w:t xml:space="preserve"> </w:t>
      </w:r>
      <w:r>
        <w:rPr>
          <w:rFonts w:hint="eastAsia"/>
        </w:rPr>
        <w:t>랜드마크</w:t>
      </w:r>
    </w:p>
    <w:p w14:paraId="4CC12C12" w14:textId="4C9E76BE" w:rsidR="0074076A" w:rsidRDefault="0074076A" w:rsidP="0074076A">
      <w:pPr>
        <w:pStyle w:val="a"/>
      </w:pPr>
      <w:r>
        <w:rPr>
          <w:rFonts w:hint="eastAsia"/>
        </w:rPr>
        <w:t>지역을 대표할 수 있는 요소</w:t>
      </w:r>
    </w:p>
    <w:p w14:paraId="763E2B3D" w14:textId="0373AFE9" w:rsidR="0074076A" w:rsidRDefault="0074076A" w:rsidP="0074076A">
      <w:pPr>
        <w:pStyle w:val="a"/>
      </w:pPr>
      <w:r>
        <w:rPr>
          <w:rFonts w:hint="eastAsia"/>
        </w:rPr>
        <w:t>랜드마크를 통해 해당 지역의 전체 설정을 할 수 있음</w:t>
      </w:r>
    </w:p>
    <w:p w14:paraId="08303DDD" w14:textId="470C1C32" w:rsidR="0074076A" w:rsidRDefault="0074076A" w:rsidP="0074076A">
      <w:pPr>
        <w:pStyle w:val="a"/>
      </w:pPr>
      <w:r>
        <w:rPr>
          <w:rFonts w:hint="eastAsia"/>
        </w:rPr>
        <w:t>시나리오 또는 메인 퀘스트를 통해 등장하는 특정 요소를 이용하여 랜드마크를 설정</w:t>
      </w:r>
    </w:p>
    <w:p w14:paraId="36A29084" w14:textId="58672FB9" w:rsidR="0074076A" w:rsidRDefault="0074076A" w:rsidP="0074076A">
      <w:pPr>
        <w:pStyle w:val="a"/>
      </w:pPr>
      <w:r>
        <w:rPr>
          <w:rFonts w:hint="eastAsia"/>
        </w:rPr>
        <w:t>랜드마크는 건축물,</w:t>
      </w:r>
      <w:r>
        <w:t xml:space="preserve"> </w:t>
      </w:r>
      <w:r>
        <w:rPr>
          <w:rFonts w:hint="eastAsia"/>
        </w:rPr>
        <w:t>오브젝트,</w:t>
      </w:r>
      <w:r>
        <w:t xml:space="preserve"> </w:t>
      </w:r>
      <w:r>
        <w:rPr>
          <w:rFonts w:hint="eastAsia"/>
        </w:rPr>
        <w:t>숲,</w:t>
      </w:r>
      <w:r>
        <w:t xml:space="preserve"> </w:t>
      </w:r>
      <w:r>
        <w:rPr>
          <w:rFonts w:hint="eastAsia"/>
        </w:rPr>
        <w:t>강,</w:t>
      </w:r>
      <w:r>
        <w:t xml:space="preserve"> </w:t>
      </w:r>
      <w:r>
        <w:rPr>
          <w:rFonts w:hint="eastAsia"/>
        </w:rPr>
        <w:t>호수 등 다양한 지형 요소가 랜드마크로 설정될 수 있음</w:t>
      </w:r>
    </w:p>
    <w:p w14:paraId="39BFB933" w14:textId="439E2CB9" w:rsidR="0074076A" w:rsidRDefault="0074076A" w:rsidP="0074076A">
      <w:pPr>
        <w:pStyle w:val="a0"/>
      </w:pPr>
      <w:r>
        <w:rPr>
          <w:rFonts w:hint="eastAsia"/>
        </w:rPr>
        <w:t>예) 피라미드,</w:t>
      </w:r>
      <w:r>
        <w:t xml:space="preserve"> </w:t>
      </w:r>
      <w:r>
        <w:rPr>
          <w:rFonts w:hint="eastAsia"/>
        </w:rPr>
        <w:t>마야 유적지,</w:t>
      </w:r>
      <w:r>
        <w:t xml:space="preserve"> </w:t>
      </w:r>
      <w:r>
        <w:rPr>
          <w:rFonts w:hint="eastAsia"/>
        </w:rPr>
        <w:t>아마존 밀림,</w:t>
      </w:r>
      <w:r>
        <w:t xml:space="preserve"> </w:t>
      </w:r>
      <w:r>
        <w:rPr>
          <w:rFonts w:hint="eastAsia"/>
        </w:rPr>
        <w:t>화상 등</w:t>
      </w:r>
    </w:p>
    <w:p w14:paraId="667AAD86" w14:textId="1C9A03FF" w:rsidR="0074076A" w:rsidRDefault="0074076A" w:rsidP="00D76B3E">
      <w:pPr>
        <w:pStyle w:val="a0"/>
        <w:numPr>
          <w:ilvl w:val="0"/>
          <w:numId w:val="0"/>
        </w:numPr>
      </w:pPr>
    </w:p>
    <w:p w14:paraId="5B981BEF" w14:textId="579022B4" w:rsidR="0001006A" w:rsidRDefault="0001006A" w:rsidP="0001006A">
      <w:pPr>
        <w:pStyle w:val="2"/>
      </w:pPr>
      <w:proofErr w:type="gramStart"/>
      <w:r>
        <w:rPr>
          <w:rFonts w:hint="eastAsia"/>
        </w:rPr>
        <w:t xml:space="preserve">기본요소 </w:t>
      </w:r>
      <w:r>
        <w:t>/</w:t>
      </w:r>
      <w:proofErr w:type="gramEnd"/>
      <w:r>
        <w:t xml:space="preserve"> </w:t>
      </w:r>
      <w:r>
        <w:rPr>
          <w:rFonts w:hint="eastAsia"/>
        </w:rPr>
        <w:t>사이즈</w:t>
      </w:r>
    </w:p>
    <w:p w14:paraId="4F904967" w14:textId="1473E358" w:rsidR="0001006A" w:rsidRDefault="0001006A" w:rsidP="0001006A">
      <w:pPr>
        <w:pStyle w:val="a"/>
      </w:pPr>
      <w:r>
        <w:rPr>
          <w:rFonts w:hint="eastAsia"/>
        </w:rPr>
        <w:t>해당 지역의 크기를 설정</w:t>
      </w:r>
    </w:p>
    <w:p w14:paraId="3CE56C21" w14:textId="0C2A969C" w:rsidR="0001006A" w:rsidRDefault="0001006A" w:rsidP="0001006A">
      <w:pPr>
        <w:pStyle w:val="a"/>
      </w:pPr>
      <w:r>
        <w:rPr>
          <w:rFonts w:hint="eastAsia"/>
        </w:rPr>
        <w:t>해당 지역 사이즈는 체크 요소 중 타입에 큰 영향을 받음</w:t>
      </w:r>
    </w:p>
    <w:p w14:paraId="58E0A0D5" w14:textId="1883CAA6" w:rsidR="0001006A" w:rsidRDefault="0001006A" w:rsidP="0001006A">
      <w:pPr>
        <w:pStyle w:val="a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보통 성이 있는 마을과 시골 마을의</w:t>
      </w:r>
      <w:r>
        <w:t xml:space="preserve"> </w:t>
      </w:r>
      <w:r>
        <w:rPr>
          <w:rFonts w:hint="eastAsia"/>
        </w:rPr>
        <w:t>규모가 같진 않음</w:t>
      </w:r>
    </w:p>
    <w:p w14:paraId="1301F3AF" w14:textId="347ECCC4" w:rsidR="0001006A" w:rsidRDefault="0001006A" w:rsidP="0001006A">
      <w:pPr>
        <w:pStyle w:val="a"/>
      </w:pPr>
      <w:r>
        <w:rPr>
          <w:rFonts w:hint="eastAsia"/>
        </w:rPr>
        <w:t>또한 게임 장르에 따라 사이즈가 달라짐</w:t>
      </w:r>
    </w:p>
    <w:p w14:paraId="7F82399D" w14:textId="3C0C51BB" w:rsidR="0001006A" w:rsidRDefault="0001006A" w:rsidP="0001006A">
      <w:pPr>
        <w:pStyle w:val="a"/>
      </w:pPr>
      <w:r>
        <w:rPr>
          <w:rFonts w:hint="eastAsia"/>
        </w:rPr>
        <w:t>보통 개발팀마다 타입별로 맵 사이즈를 정해 놓고 그 범주 안에서 맵 사이즈를 결정함</w:t>
      </w:r>
    </w:p>
    <w:p w14:paraId="3FA8461B" w14:textId="226F472C" w:rsidR="00BB11EA" w:rsidRDefault="00BB11EA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220A2E70" w14:textId="2B53479D" w:rsidR="0001006A" w:rsidRDefault="00BB11EA" w:rsidP="00BB11EA">
      <w:pPr>
        <w:pStyle w:val="2"/>
      </w:pPr>
      <w:r>
        <w:rPr>
          <w:rFonts w:hint="eastAsia"/>
        </w:rPr>
        <w:lastRenderedPageBreak/>
        <w:t xml:space="preserve">기본 </w:t>
      </w:r>
      <w:proofErr w:type="gramStart"/>
      <w:r>
        <w:rPr>
          <w:rFonts w:hint="eastAsia"/>
        </w:rPr>
        <w:t xml:space="preserve">요소 </w:t>
      </w:r>
      <w:r>
        <w:t>/</w:t>
      </w:r>
      <w:proofErr w:type="gramEnd"/>
      <w:r>
        <w:t xml:space="preserve"> </w:t>
      </w:r>
      <w:r>
        <w:rPr>
          <w:rFonts w:hint="eastAsia"/>
        </w:rPr>
        <w:t>필요 오브젝트</w:t>
      </w:r>
    </w:p>
    <w:p w14:paraId="34EF2369" w14:textId="4D39F642" w:rsidR="00BB11EA" w:rsidRDefault="00BB11EA" w:rsidP="00BB11EA">
      <w:pPr>
        <w:pStyle w:val="a"/>
      </w:pPr>
      <w:r>
        <w:rPr>
          <w:rFonts w:hint="eastAsia"/>
        </w:rPr>
        <w:t>해당 지역에서 필요한 오브젝트 리스트 정리</w:t>
      </w:r>
    </w:p>
    <w:p w14:paraId="43A930A5" w14:textId="12A638ED" w:rsidR="00BB11EA" w:rsidRDefault="00BB11EA" w:rsidP="00BB11EA">
      <w:pPr>
        <w:pStyle w:val="a"/>
      </w:pPr>
      <w:r w:rsidRPr="00733110">
        <w:rPr>
          <w:rFonts w:hint="eastAsia"/>
          <w:color w:val="FF0000"/>
        </w:rPr>
        <w:t>구역별 환경,</w:t>
      </w:r>
      <w:r w:rsidRPr="00733110">
        <w:rPr>
          <w:color w:val="FF0000"/>
        </w:rPr>
        <w:t xml:space="preserve"> </w:t>
      </w:r>
      <w:r w:rsidRPr="00733110">
        <w:rPr>
          <w:rFonts w:hint="eastAsia"/>
          <w:color w:val="FF0000"/>
        </w:rPr>
        <w:t>지형</w:t>
      </w:r>
      <w:r>
        <w:rPr>
          <w:rFonts w:hint="eastAsia"/>
        </w:rPr>
        <w:t>에 따라 오브젝트가 설정되어야 함</w:t>
      </w:r>
    </w:p>
    <w:p w14:paraId="0DE293FF" w14:textId="1B431102" w:rsidR="00BB11EA" w:rsidRDefault="00BB11EA" w:rsidP="00BB11EA">
      <w:pPr>
        <w:pStyle w:val="a"/>
      </w:pPr>
      <w:r>
        <w:rPr>
          <w:rFonts w:hint="eastAsia"/>
        </w:rPr>
        <w:t xml:space="preserve">오브젝트마다 중요도를 설정한 후 중요도가 높은 오브젝트부터 </w:t>
      </w:r>
      <w:proofErr w:type="spellStart"/>
      <w:r w:rsidRPr="001C06E0">
        <w:rPr>
          <w:rFonts w:hint="eastAsia"/>
          <w:color w:val="FF0000"/>
        </w:rPr>
        <w:t>디테일</w:t>
      </w:r>
      <w:r>
        <w:rPr>
          <w:rFonts w:hint="eastAsia"/>
        </w:rPr>
        <w:t>하게</w:t>
      </w:r>
      <w:proofErr w:type="spellEnd"/>
      <w:r>
        <w:rPr>
          <w:rFonts w:hint="eastAsia"/>
        </w:rPr>
        <w:t xml:space="preserve"> 설정을 해야함</w:t>
      </w:r>
    </w:p>
    <w:p w14:paraId="76F027BB" w14:textId="5C3D75A4" w:rsidR="00BB11EA" w:rsidRDefault="00BB11EA" w:rsidP="00BB11EA">
      <w:pPr>
        <w:pStyle w:val="7"/>
        <w:ind w:left="400"/>
      </w:pPr>
      <w:r>
        <w:rPr>
          <w:rFonts w:hint="eastAsia"/>
        </w:rPr>
        <w:t>퀘스트 또는 시나리오와 관련된 오브젝트들이 이에 해당</w:t>
      </w:r>
    </w:p>
    <w:p w14:paraId="02A1F06B" w14:textId="11957D68" w:rsidR="00BB11EA" w:rsidRDefault="00BB11EA" w:rsidP="001C06E0">
      <w:pPr>
        <w:pStyle w:val="a"/>
      </w:pPr>
      <w:r>
        <w:rPr>
          <w:rFonts w:hint="eastAsia"/>
        </w:rPr>
        <w:t>나무,</w:t>
      </w:r>
      <w:r>
        <w:t xml:space="preserve"> </w:t>
      </w:r>
      <w:r>
        <w:rPr>
          <w:rFonts w:hint="eastAsia"/>
        </w:rPr>
        <w:t xml:space="preserve">돌멩이와 같이 자주 사용되거나 중요도가 낮은 오브젝트는 </w:t>
      </w:r>
      <w:r>
        <w:t>Variation(</w:t>
      </w:r>
      <w:r>
        <w:rPr>
          <w:rFonts w:hint="eastAsia"/>
        </w:rPr>
        <w:t>변화,</w:t>
      </w:r>
      <w:r>
        <w:t xml:space="preserve"> </w:t>
      </w:r>
      <w:r>
        <w:rPr>
          <w:rFonts w:hint="eastAsia"/>
        </w:rPr>
        <w:t>변종</w:t>
      </w:r>
      <w:r>
        <w:t>)</w:t>
      </w:r>
      <w:r>
        <w:rPr>
          <w:rFonts w:hint="eastAsia"/>
        </w:rPr>
        <w:t>할 수량 정도만 결정</w:t>
      </w:r>
    </w:p>
    <w:p w14:paraId="6909D585" w14:textId="2EF8C13E" w:rsidR="00BB11EA" w:rsidRDefault="001C06E0" w:rsidP="001C06E0">
      <w:pPr>
        <w:pStyle w:val="a0"/>
      </w:pPr>
      <w:r>
        <w:rPr>
          <w:rFonts w:hint="eastAsia"/>
        </w:rPr>
        <w:t>주의</w:t>
      </w:r>
      <w:r>
        <w:t xml:space="preserve">) </w:t>
      </w:r>
      <w:r>
        <w:rPr>
          <w:rFonts w:hint="eastAsia"/>
        </w:rPr>
        <w:t>전체 방향이 없는 채 디테일을 잡는 행동은 좋지 않다.</w:t>
      </w:r>
      <w:r>
        <w:t xml:space="preserve"> </w:t>
      </w:r>
      <w:r>
        <w:rPr>
          <w:rFonts w:hint="eastAsia"/>
        </w:rPr>
        <w:t>지형과 환경,</w:t>
      </w:r>
      <w:r>
        <w:t xml:space="preserve"> </w:t>
      </w:r>
      <w:r>
        <w:rPr>
          <w:rFonts w:hint="eastAsia"/>
        </w:rPr>
        <w:t>오브젝트 리스트를 정리한 후에 시작하는 것이 좋다.</w:t>
      </w:r>
    </w:p>
    <w:p w14:paraId="181A45C9" w14:textId="42F3F6D4" w:rsidR="001C06E0" w:rsidRDefault="001C06E0" w:rsidP="001C06E0">
      <w:pPr>
        <w:pStyle w:val="a0"/>
        <w:numPr>
          <w:ilvl w:val="0"/>
          <w:numId w:val="0"/>
        </w:numPr>
        <w:ind w:left="403" w:hanging="403"/>
      </w:pPr>
    </w:p>
    <w:p w14:paraId="2450EF72" w14:textId="2F23121A" w:rsidR="001C06E0" w:rsidRDefault="001C06E0" w:rsidP="001C06E0">
      <w:pPr>
        <w:pStyle w:val="2"/>
      </w:pPr>
      <w:proofErr w:type="gramStart"/>
      <w:r>
        <w:rPr>
          <w:rFonts w:hint="eastAsia"/>
        </w:rPr>
        <w:t xml:space="preserve">기본요소 </w:t>
      </w:r>
      <w:r>
        <w:t>/</w:t>
      </w:r>
      <w:proofErr w:type="gramEnd"/>
      <w:r>
        <w:t xml:space="preserve"> </w:t>
      </w:r>
      <w:r>
        <w:rPr>
          <w:rFonts w:hint="eastAsia"/>
        </w:rPr>
        <w:t>그 외</w:t>
      </w:r>
    </w:p>
    <w:p w14:paraId="6F7A3D98" w14:textId="279B31CF" w:rsidR="001C06E0" w:rsidRDefault="001C06E0" w:rsidP="001C06E0">
      <w:pPr>
        <w:pStyle w:val="a"/>
      </w:pPr>
      <w:r>
        <w:rPr>
          <w:rFonts w:hint="eastAsia"/>
        </w:rPr>
        <w:t>해당 지역에 있는 특징이 되는 부분들은 따로 분류해서 언급을 해주는 것이 좋음</w:t>
      </w:r>
    </w:p>
    <w:p w14:paraId="07D2A573" w14:textId="0C0B4D1F" w:rsidR="001C06E0" w:rsidRDefault="001C06E0" w:rsidP="001C06E0">
      <w:pPr>
        <w:pStyle w:val="a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폭포가 있는데 폭포 안으로 들어갈 수 있는 동굴이 있다면 당연히 언급을 해줘야 함</w:t>
      </w:r>
    </w:p>
    <w:p w14:paraId="289A52A3" w14:textId="326D0C85" w:rsidR="001C06E0" w:rsidRDefault="001C06E0" w:rsidP="001C06E0">
      <w:pPr>
        <w:pStyle w:val="a"/>
      </w:pPr>
      <w:r>
        <w:rPr>
          <w:rFonts w:hint="eastAsia"/>
        </w:rPr>
        <w:t>배경에 표현되어야 할 이펙트(효과</w:t>
      </w:r>
      <w:r>
        <w:t>)</w:t>
      </w:r>
      <w:r>
        <w:rPr>
          <w:rFonts w:hint="eastAsia"/>
        </w:rPr>
        <w:t>들이 있을 경우 이펙트 종류 및 위치에 대해서 언급이 필요</w:t>
      </w:r>
    </w:p>
    <w:p w14:paraId="1C861792" w14:textId="1FBA03D3" w:rsidR="00E55D93" w:rsidRDefault="001C06E0" w:rsidP="001C06E0">
      <w:pPr>
        <w:pStyle w:val="a"/>
      </w:pPr>
      <w:r>
        <w:rPr>
          <w:rFonts w:hint="eastAsia"/>
        </w:rPr>
        <w:t>오브젝트 컨셉 설정 문서는 캐릭터,</w:t>
      </w:r>
      <w:r>
        <w:t xml:space="preserve"> </w:t>
      </w:r>
      <w:r>
        <w:rPr>
          <w:rFonts w:hint="eastAsia"/>
        </w:rPr>
        <w:t>몬스터 설정과 비슷한 구성으로 작성</w:t>
      </w:r>
    </w:p>
    <w:p w14:paraId="3E318A19" w14:textId="77777777" w:rsidR="00E55D93" w:rsidRDefault="00E55D93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26838CB7" w14:textId="73A60783" w:rsidR="001C06E0" w:rsidRDefault="00E55D93" w:rsidP="00E55D93">
      <w:pPr>
        <w:pStyle w:val="a"/>
        <w:numPr>
          <w:ilvl w:val="0"/>
          <w:numId w:val="0"/>
        </w:numPr>
        <w:ind w:left="403" w:hanging="403"/>
        <w:rPr>
          <w:rStyle w:val="a9"/>
        </w:rPr>
      </w:pPr>
      <w:r w:rsidRPr="00E55D93">
        <w:rPr>
          <w:rStyle w:val="a9"/>
          <w:rFonts w:hint="eastAsia"/>
        </w:rPr>
        <w:lastRenderedPageBreak/>
        <w:t>2</w:t>
      </w:r>
      <w:r w:rsidRPr="00E55D93">
        <w:rPr>
          <w:rStyle w:val="a9"/>
        </w:rPr>
        <w:t>020. 05. 04</w:t>
      </w:r>
    </w:p>
    <w:p w14:paraId="437B26B9" w14:textId="64922AF6" w:rsidR="00E55D93" w:rsidRDefault="00E55D93" w:rsidP="00E55D93">
      <w:pPr>
        <w:pStyle w:val="1"/>
        <w:ind w:left="200" w:right="200"/>
        <w:rPr>
          <w:rStyle w:val="a9"/>
          <w:color w:val="FFFFFF" w:themeColor="background1"/>
        </w:rPr>
      </w:pPr>
      <w:r w:rsidRPr="00E55D93">
        <w:rPr>
          <w:rStyle w:val="a9"/>
          <w:rFonts w:hint="eastAsia"/>
          <w:color w:val="FFFFFF" w:themeColor="background1"/>
        </w:rPr>
        <w:t>시스템</w:t>
      </w:r>
      <w:r w:rsidRPr="00E55D93">
        <w:rPr>
          <w:rStyle w:val="a9"/>
          <w:rFonts w:hint="eastAsia"/>
          <w:color w:val="FFFFFF" w:themeColor="background1"/>
        </w:rPr>
        <w:t xml:space="preserve"> </w:t>
      </w:r>
      <w:r w:rsidRPr="00E55D93">
        <w:rPr>
          <w:rStyle w:val="a9"/>
          <w:rFonts w:hint="eastAsia"/>
          <w:color w:val="FFFFFF" w:themeColor="background1"/>
        </w:rPr>
        <w:t>디자인</w:t>
      </w:r>
      <w:r w:rsidRPr="00E55D93">
        <w:rPr>
          <w:rStyle w:val="a9"/>
          <w:rFonts w:hint="eastAsia"/>
          <w:color w:val="FFFFFF" w:themeColor="background1"/>
        </w:rPr>
        <w:t xml:space="preserve"> </w:t>
      </w:r>
      <w:r w:rsidRPr="00E55D93">
        <w:rPr>
          <w:rStyle w:val="a9"/>
          <w:rFonts w:hint="eastAsia"/>
          <w:color w:val="FFFFFF" w:themeColor="background1"/>
        </w:rPr>
        <w:t>입문</w:t>
      </w:r>
    </w:p>
    <w:p w14:paraId="34BDED33" w14:textId="2ADDD743" w:rsidR="00C0572C" w:rsidRDefault="00C0572C" w:rsidP="00C0572C">
      <w:pPr>
        <w:pStyle w:val="4"/>
      </w:pPr>
      <w:r>
        <w:t>“</w:t>
      </w:r>
      <w:r>
        <w:rPr>
          <w:rFonts w:hint="eastAsia"/>
        </w:rPr>
        <w:t>설계 좀 해볼까?</w:t>
      </w:r>
      <w:r>
        <w:t>”</w:t>
      </w:r>
    </w:p>
    <w:p w14:paraId="56871394" w14:textId="46C91060" w:rsidR="00E55D93" w:rsidRDefault="00C0572C" w:rsidP="00C0572C">
      <w:pPr>
        <w:pStyle w:val="a"/>
      </w:pPr>
      <w:r>
        <w:rPr>
          <w:rFonts w:hint="eastAsia"/>
        </w:rPr>
        <w:t>시스템은 프로그래밍과 밀접한 관계에 있으므로 기본적인 프로그래밍 지식을 보유하고 있어야만 한다.</w:t>
      </w:r>
    </w:p>
    <w:p w14:paraId="2A860273" w14:textId="7218CBDE" w:rsidR="00C0572C" w:rsidRDefault="00C0572C" w:rsidP="00C0572C">
      <w:pPr>
        <w:pStyle w:val="a"/>
        <w:numPr>
          <w:ilvl w:val="0"/>
          <w:numId w:val="0"/>
        </w:numPr>
        <w:ind w:left="403" w:hanging="403"/>
      </w:pPr>
    </w:p>
    <w:p w14:paraId="3C51F88A" w14:textId="16800C64" w:rsidR="00C0572C" w:rsidRDefault="00C0572C" w:rsidP="00C0572C">
      <w:pPr>
        <w:pStyle w:val="2"/>
      </w:pPr>
      <w:r>
        <w:rPr>
          <w:rFonts w:hint="eastAsia"/>
        </w:rPr>
        <w:t>시스템 디자인 방식</w:t>
      </w:r>
    </w:p>
    <w:p w14:paraId="496809DB" w14:textId="6F58CDF0" w:rsidR="00C0572C" w:rsidRDefault="00C0572C" w:rsidP="00C0572C">
      <w:pPr>
        <w:pStyle w:val="a"/>
      </w:pPr>
      <w:r>
        <w:rPr>
          <w:rFonts w:hint="eastAsia"/>
        </w:rPr>
        <w:t>마케팅,</w:t>
      </w:r>
      <w:r>
        <w:t xml:space="preserve"> </w:t>
      </w:r>
      <w:r>
        <w:rPr>
          <w:rFonts w:hint="eastAsia"/>
        </w:rPr>
        <w:t xml:space="preserve">게임 분석에서의 </w:t>
      </w:r>
      <w:r>
        <w:t>3</w:t>
      </w:r>
      <w:r>
        <w:rPr>
          <w:rFonts w:hint="eastAsia"/>
        </w:rPr>
        <w:t xml:space="preserve">가지 키워드는 게임 시스템 기획에서도 유효 </w:t>
      </w:r>
      <w:r w:rsidRPr="00C0572C">
        <w:rPr>
          <w:rFonts w:hint="eastAsia"/>
          <w:color w:val="FF0000"/>
        </w:rPr>
        <w:t>의도,</w:t>
      </w:r>
      <w:r w:rsidRPr="00C0572C">
        <w:rPr>
          <w:color w:val="FF0000"/>
        </w:rPr>
        <w:t xml:space="preserve"> </w:t>
      </w:r>
      <w:r w:rsidRPr="00C0572C">
        <w:rPr>
          <w:rFonts w:hint="eastAsia"/>
          <w:color w:val="FF0000"/>
        </w:rPr>
        <w:t>구현 방식,</w:t>
      </w:r>
      <w:r w:rsidRPr="00C0572C">
        <w:rPr>
          <w:color w:val="FF0000"/>
        </w:rPr>
        <w:t xml:space="preserve"> </w:t>
      </w:r>
      <w:r w:rsidRPr="00C0572C">
        <w:rPr>
          <w:rFonts w:hint="eastAsia"/>
          <w:color w:val="FF0000"/>
        </w:rPr>
        <w:t>실제 효과</w:t>
      </w:r>
    </w:p>
    <w:p w14:paraId="3CE15A5D" w14:textId="02305170" w:rsidR="00C0572C" w:rsidRDefault="00C0572C" w:rsidP="00C0572C">
      <w:pPr>
        <w:pStyle w:val="a"/>
      </w:pPr>
      <w:r>
        <w:rPr>
          <w:rFonts w:hint="eastAsia"/>
        </w:rPr>
        <w:t>구현 방식,</w:t>
      </w:r>
      <w:r>
        <w:t xml:space="preserve"> </w:t>
      </w:r>
      <w:r>
        <w:rPr>
          <w:rFonts w:hint="eastAsia"/>
        </w:rPr>
        <w:t xml:space="preserve">실제 효과의 </w:t>
      </w:r>
      <w:proofErr w:type="gramStart"/>
      <w:r>
        <w:rPr>
          <w:rFonts w:hint="eastAsia"/>
        </w:rPr>
        <w:t xml:space="preserve">검증 </w:t>
      </w:r>
      <w:r>
        <w:t>/</w:t>
      </w:r>
      <w:proofErr w:type="gramEnd"/>
      <w:r>
        <w:t xml:space="preserve"> </w:t>
      </w:r>
      <w:r>
        <w:rPr>
          <w:rFonts w:hint="eastAsia"/>
        </w:rPr>
        <w:t>아래 그림에서 왼쪽으로 갈수록 확실한 검증 가능,</w:t>
      </w:r>
      <w:r>
        <w:t xml:space="preserve"> </w:t>
      </w:r>
      <w:r>
        <w:rPr>
          <w:rFonts w:hint="eastAsia"/>
        </w:rPr>
        <w:t>오른쪽으로 갈수록 소모 자원의 최소화</w:t>
      </w:r>
    </w:p>
    <w:p w14:paraId="12B0E040" w14:textId="5BEC4BCA" w:rsidR="00C0572C" w:rsidRDefault="00C0572C" w:rsidP="00C0572C">
      <w:pPr>
        <w:pStyle w:val="7"/>
        <w:ind w:left="400"/>
      </w:pPr>
      <w:r>
        <w:rPr>
          <w:rFonts w:hint="eastAsia"/>
        </w:rPr>
        <w:t>게임 장르와 상황에 따라 왼쪽과 오른쪽 극단의 중간 방식을 잘 선택하는 것이 중요</w:t>
      </w:r>
    </w:p>
    <w:p w14:paraId="13247DB2" w14:textId="70039A67" w:rsidR="00C0572C" w:rsidRDefault="00C0572C" w:rsidP="00C0572C"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DB93CCD" wp14:editId="7517124B">
                <wp:simplePos x="0" y="0"/>
                <wp:positionH relativeFrom="column">
                  <wp:posOffset>742950</wp:posOffset>
                </wp:positionH>
                <wp:positionV relativeFrom="paragraph">
                  <wp:posOffset>252730</wp:posOffset>
                </wp:positionV>
                <wp:extent cx="5229225" cy="371475"/>
                <wp:effectExtent l="19050" t="19050" r="47625" b="47625"/>
                <wp:wrapNone/>
                <wp:docPr id="38" name="화살표: 왼쪽/오른쪽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9225" cy="371475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8EA802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화살표: 왼쪽/오른쪽 38" o:spid="_x0000_s1026" type="#_x0000_t69" style="position:absolute;left:0;text-align:left;margin-left:58.5pt;margin-top:19.9pt;width:411.75pt;height:29.2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" adj="767" fillcolor="#4472c4 [3204]" strokecolor="#1f3763 [1604]" strokeweight="1pt"/>
            </w:pict>
          </mc:Fallback>
        </mc:AlternateConten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90"/>
        <w:gridCol w:w="3486"/>
        <w:gridCol w:w="3490"/>
      </w:tblGrid>
      <w:tr w:rsidR="00C0572C" w14:paraId="22B70795" w14:textId="77777777" w:rsidTr="00C0572C">
        <w:tc>
          <w:tcPr>
            <w:tcW w:w="3554" w:type="dxa"/>
          </w:tcPr>
          <w:p w14:paraId="28AFFC61" w14:textId="35ED69E1" w:rsidR="00C0572C" w:rsidRPr="005429D2" w:rsidRDefault="00C0572C" w:rsidP="00C0572C">
            <w:pPr>
              <w:rPr>
                <w:b/>
                <w:bCs/>
              </w:rPr>
            </w:pPr>
            <w:r w:rsidRPr="005429D2">
              <w:rPr>
                <w:rFonts w:hint="eastAsia"/>
                <w:b/>
                <w:bCs/>
              </w:rPr>
              <w:t>시스템 검증</w:t>
            </w:r>
          </w:p>
        </w:tc>
        <w:tc>
          <w:tcPr>
            <w:tcW w:w="3555" w:type="dxa"/>
          </w:tcPr>
          <w:p w14:paraId="0271EF15" w14:textId="77777777" w:rsidR="00C0572C" w:rsidRDefault="00C0572C" w:rsidP="00C0572C"/>
        </w:tc>
        <w:tc>
          <w:tcPr>
            <w:tcW w:w="3555" w:type="dxa"/>
          </w:tcPr>
          <w:p w14:paraId="67EDA3EF" w14:textId="316B68B8" w:rsidR="00C0572C" w:rsidRPr="005429D2" w:rsidRDefault="00C0572C" w:rsidP="00C0572C">
            <w:pPr>
              <w:jc w:val="right"/>
              <w:rPr>
                <w:b/>
                <w:bCs/>
              </w:rPr>
            </w:pPr>
            <w:r w:rsidRPr="005429D2">
              <w:rPr>
                <w:rFonts w:hint="eastAsia"/>
                <w:b/>
                <w:bCs/>
              </w:rPr>
              <w:t>자원 절약</w:t>
            </w:r>
          </w:p>
        </w:tc>
      </w:tr>
    </w:tbl>
    <w:p w14:paraId="09BB95D8" w14:textId="656AC9AB" w:rsidR="003E1DE2" w:rsidRDefault="00C0572C" w:rsidP="002B0A6A">
      <w:pPr>
        <w:spacing w:beforeLines="100" w:before="240"/>
        <w:ind w:firstLineChars="300" w:firstLine="600"/>
      </w:pPr>
      <w:r>
        <w:rPr>
          <w:rFonts w:hint="eastAsia"/>
        </w:rPr>
        <w:t>플레이 가능 버전</w:t>
      </w:r>
      <w:r>
        <w:t xml:space="preserve">       </w:t>
      </w:r>
      <w:r w:rsidR="005429D2">
        <w:t xml:space="preserve"> </w:t>
      </w:r>
      <w:r>
        <w:t xml:space="preserve">   </w:t>
      </w:r>
      <w:r>
        <w:rPr>
          <w:rFonts w:hint="eastAsia"/>
        </w:rPr>
        <w:t xml:space="preserve">프로토 타이핑 </w:t>
      </w:r>
      <w:r>
        <w:t xml:space="preserve">       </w:t>
      </w:r>
      <w:r w:rsidR="005429D2">
        <w:t xml:space="preserve"> </w:t>
      </w:r>
      <w:r>
        <w:t xml:space="preserve">  </w:t>
      </w:r>
      <w:r>
        <w:rPr>
          <w:rFonts w:hint="eastAsia"/>
        </w:rPr>
        <w:t>시뮬레이션 문서</w:t>
      </w:r>
      <w:r>
        <w:t xml:space="preserve">      </w:t>
      </w:r>
      <w:r w:rsidR="005429D2">
        <w:t xml:space="preserve"> </w:t>
      </w:r>
      <w:r>
        <w:t xml:space="preserve">    </w:t>
      </w:r>
      <w:r>
        <w:rPr>
          <w:rFonts w:hint="eastAsia"/>
        </w:rPr>
        <w:t>타 게임 사례 분석</w:t>
      </w:r>
    </w:p>
    <w:p w14:paraId="41B9CAA5" w14:textId="7B39A6B3" w:rsidR="00C40B38" w:rsidRDefault="00C40B38" w:rsidP="00C40B38">
      <w:pPr>
        <w:pStyle w:val="a"/>
      </w:pPr>
      <w:proofErr w:type="spellStart"/>
      <w:r>
        <w:rPr>
          <w:rFonts w:hint="eastAsia"/>
        </w:rPr>
        <w:t>런닝맨</w:t>
      </w:r>
      <w:proofErr w:type="spellEnd"/>
      <w:r>
        <w:rPr>
          <w:rFonts w:hint="eastAsia"/>
        </w:rPr>
        <w:t xml:space="preserve"> 분석해보기</w:t>
      </w:r>
    </w:p>
    <w:p w14:paraId="6894D975" w14:textId="77777777" w:rsidR="00C40B38" w:rsidRDefault="00C40B38" w:rsidP="00C40B38">
      <w:pPr>
        <w:pStyle w:val="7"/>
        <w:ind w:left="400"/>
      </w:pPr>
      <w:proofErr w:type="spellStart"/>
      <w:r>
        <w:rPr>
          <w:rFonts w:hint="eastAsia"/>
        </w:rPr>
        <w:t>시스템적인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측면 </w:t>
      </w:r>
      <w:r>
        <w:t>:</w:t>
      </w:r>
      <w:proofErr w:type="gramEnd"/>
      <w:r>
        <w:t xml:space="preserve"> </w:t>
      </w:r>
      <w:r>
        <w:rPr>
          <w:rFonts w:hint="eastAsia"/>
        </w:rPr>
        <w:t>다수의 출연진의 등장,</w:t>
      </w:r>
      <w:r>
        <w:t xml:space="preserve"> </w:t>
      </w:r>
      <w:r>
        <w:rPr>
          <w:rFonts w:hint="eastAsia"/>
        </w:rPr>
        <w:t>이름표를 떼서 최종으로 살아남는 자가 승리</w:t>
      </w:r>
      <w:r>
        <w:t xml:space="preserve">, </w:t>
      </w:r>
      <w:r>
        <w:rPr>
          <w:rFonts w:hint="eastAsia"/>
        </w:rPr>
        <w:t>출연진 중 한명은 스파이로 선정</w:t>
      </w:r>
    </w:p>
    <w:p w14:paraId="6DBD2A4B" w14:textId="4FB13D38" w:rsidR="00C40B38" w:rsidRDefault="00C40B38" w:rsidP="00C40B38">
      <w:pPr>
        <w:pStyle w:val="7"/>
        <w:numPr>
          <w:ilvl w:val="0"/>
          <w:numId w:val="0"/>
        </w:numPr>
        <w:ind w:left="400" w:firstLineChars="700" w:firstLine="980"/>
      </w:pPr>
      <w:r>
        <w:t xml:space="preserve">           </w:t>
      </w:r>
      <w:r>
        <w:rPr>
          <w:rFonts w:hint="eastAsia"/>
        </w:rPr>
        <w:t>스파이 추가에 대한 룰 추가,</w:t>
      </w:r>
      <w:r>
        <w:t xml:space="preserve"> </w:t>
      </w:r>
      <w:r>
        <w:rPr>
          <w:rFonts w:hint="eastAsia"/>
        </w:rPr>
        <w:t>미션 수행 시 게임의 유리한 보상 획득</w:t>
      </w:r>
    </w:p>
    <w:p w14:paraId="65183835" w14:textId="5EFA54AE" w:rsidR="00C40B38" w:rsidRPr="00C40B38" w:rsidRDefault="00C40B38" w:rsidP="00C40B38">
      <w:pPr>
        <w:pStyle w:val="7"/>
        <w:ind w:left="400"/>
      </w:pPr>
      <w:proofErr w:type="spellStart"/>
      <w:r>
        <w:rPr>
          <w:rFonts w:hint="eastAsia"/>
        </w:rPr>
        <w:t>컨텐츠적인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측면 </w:t>
      </w:r>
      <w:r>
        <w:t>:</w:t>
      </w:r>
      <w:proofErr w:type="gramEnd"/>
      <w:r>
        <w:t xml:space="preserve"> </w:t>
      </w:r>
      <w:r>
        <w:rPr>
          <w:rFonts w:hint="eastAsia"/>
        </w:rPr>
        <w:t>출연진의 세부적인 설정</w:t>
      </w:r>
      <w:r>
        <w:t xml:space="preserve">, </w:t>
      </w:r>
      <w:r>
        <w:rPr>
          <w:rFonts w:hint="eastAsia"/>
        </w:rPr>
        <w:t>게임을 하는 위치나 컨셉,</w:t>
      </w:r>
      <w:r>
        <w:t xml:space="preserve"> </w:t>
      </w:r>
      <w:r>
        <w:rPr>
          <w:rFonts w:hint="eastAsia"/>
        </w:rPr>
        <w:t>출연진에게 시킬 미션을</w:t>
      </w:r>
      <w:r>
        <w:t xml:space="preserve"> </w:t>
      </w:r>
      <w:r>
        <w:rPr>
          <w:rFonts w:hint="eastAsia"/>
        </w:rPr>
        <w:t>재미와 합리성을 생각하여 구상</w:t>
      </w:r>
    </w:p>
    <w:p w14:paraId="3229400B" w14:textId="77777777" w:rsidR="00C40B38" w:rsidRDefault="00C40B38" w:rsidP="00C40B38">
      <w:pPr>
        <w:pStyle w:val="a"/>
        <w:numPr>
          <w:ilvl w:val="0"/>
          <w:numId w:val="0"/>
        </w:numPr>
      </w:pPr>
    </w:p>
    <w:p w14:paraId="3E4BD698" w14:textId="06A47121" w:rsidR="005429D2" w:rsidRDefault="00C40B38" w:rsidP="005429D2">
      <w:pPr>
        <w:pStyle w:val="2"/>
      </w:pPr>
      <w:r>
        <w:rPr>
          <w:rFonts w:hint="eastAsia"/>
        </w:rPr>
        <w:t>시스템 디자인의 항목</w:t>
      </w:r>
    </w:p>
    <w:p w14:paraId="3ABD991D" w14:textId="3EB232E0" w:rsidR="00C40B38" w:rsidRDefault="00C40B38" w:rsidP="00C40B38">
      <w:pPr>
        <w:pStyle w:val="4"/>
      </w:pPr>
      <w:r>
        <w:t>“</w:t>
      </w:r>
      <w:r>
        <w:rPr>
          <w:rFonts w:hint="eastAsia"/>
        </w:rPr>
        <w:t>모든 시스템 설계는 다음의 항목을 포함한다</w:t>
      </w:r>
      <w:r>
        <w:t>”</w:t>
      </w:r>
    </w:p>
    <w:p w14:paraId="55568088" w14:textId="25B72579" w:rsidR="00C40B38" w:rsidRDefault="00C40B38" w:rsidP="00C40B38">
      <w:pPr>
        <w:pStyle w:val="a"/>
      </w:pPr>
      <w:r>
        <w:rPr>
          <w:rFonts w:hint="eastAsia"/>
        </w:rPr>
        <w:t>구조</w:t>
      </w:r>
    </w:p>
    <w:p w14:paraId="7E256A9F" w14:textId="18876FD1" w:rsidR="00C40B38" w:rsidRDefault="00C40B38" w:rsidP="00C40B38">
      <w:pPr>
        <w:pStyle w:val="a"/>
      </w:pPr>
      <w:r>
        <w:rPr>
          <w:rFonts w:hint="eastAsia"/>
        </w:rPr>
        <w:t>규칙</w:t>
      </w:r>
    </w:p>
    <w:p w14:paraId="1ED966A4" w14:textId="193EE688" w:rsidR="00C40B38" w:rsidRDefault="00C40B38" w:rsidP="00C40B38">
      <w:pPr>
        <w:pStyle w:val="a"/>
      </w:pPr>
      <w:proofErr w:type="spellStart"/>
      <w:r>
        <w:rPr>
          <w:rFonts w:hint="eastAsia"/>
        </w:rPr>
        <w:t>시퀸스</w:t>
      </w:r>
      <w:proofErr w:type="spellEnd"/>
    </w:p>
    <w:p w14:paraId="54F60E76" w14:textId="7F2F27B4" w:rsidR="00BE0907" w:rsidRPr="00815F58" w:rsidRDefault="00C40B38" w:rsidP="00815F58">
      <w:pPr>
        <w:pStyle w:val="a"/>
        <w:widowControl/>
        <w:wordWrap/>
        <w:autoSpaceDE/>
        <w:autoSpaceDN/>
        <w:rPr>
          <w:b/>
          <w:sz w:val="24"/>
        </w:rPr>
      </w:pPr>
      <w:r>
        <w:rPr>
          <w:rFonts w:hint="eastAsia"/>
        </w:rPr>
        <w:t>U</w:t>
      </w:r>
      <w:r>
        <w:t>I</w:t>
      </w:r>
      <w:r w:rsidR="00BE0907">
        <w:br w:type="page"/>
      </w:r>
    </w:p>
    <w:p w14:paraId="736367DF" w14:textId="057AD97C" w:rsidR="004339FD" w:rsidRDefault="004339FD" w:rsidP="004339FD">
      <w:pPr>
        <w:pStyle w:val="2"/>
      </w:pPr>
      <w:r>
        <w:rPr>
          <w:rFonts w:hint="eastAsia"/>
        </w:rPr>
        <w:lastRenderedPageBreak/>
        <w:t xml:space="preserve">시스템 </w:t>
      </w:r>
      <w:proofErr w:type="gramStart"/>
      <w:r>
        <w:rPr>
          <w:rFonts w:hint="eastAsia"/>
        </w:rPr>
        <w:t xml:space="preserve">구현 </w:t>
      </w:r>
      <w:r>
        <w:t>/</w:t>
      </w:r>
      <w:proofErr w:type="gramEnd"/>
      <w:r>
        <w:t xml:space="preserve"> </w:t>
      </w:r>
      <w:r>
        <w:rPr>
          <w:rFonts w:hint="eastAsia"/>
        </w:rPr>
        <w:t>구조</w:t>
      </w:r>
    </w:p>
    <w:p w14:paraId="21D5854A" w14:textId="316F4D95" w:rsidR="004339FD" w:rsidRDefault="004339FD" w:rsidP="004339FD">
      <w:pPr>
        <w:pStyle w:val="a"/>
      </w:pPr>
      <w:r>
        <w:rPr>
          <w:rFonts w:hint="eastAsia"/>
        </w:rPr>
        <w:t xml:space="preserve">시스템에 연관된 각 요소들이 어떤 </w:t>
      </w:r>
      <w:r w:rsidRPr="00592D49">
        <w:rPr>
          <w:rFonts w:hint="eastAsia"/>
          <w:color w:val="FF0000"/>
        </w:rPr>
        <w:t>속성과 행동</w:t>
      </w:r>
      <w:r>
        <w:rPr>
          <w:rFonts w:hint="eastAsia"/>
        </w:rPr>
        <w:t>으로 구성되어 있으며</w:t>
      </w:r>
      <w:r>
        <w:t xml:space="preserve">, </w:t>
      </w:r>
      <w:r>
        <w:rPr>
          <w:rFonts w:hint="eastAsia"/>
        </w:rPr>
        <w:t xml:space="preserve">요소 간은 서로 어떤 연관을 </w:t>
      </w:r>
      <w:proofErr w:type="gramStart"/>
      <w:r>
        <w:rPr>
          <w:rFonts w:hint="eastAsia"/>
        </w:rPr>
        <w:t>가지는가</w:t>
      </w:r>
      <w:proofErr w:type="gramEnd"/>
    </w:p>
    <w:p w14:paraId="16000CBF" w14:textId="2FE71BDD" w:rsidR="004339FD" w:rsidRDefault="004339FD" w:rsidP="004339FD">
      <w:pPr>
        <w:pStyle w:val="a"/>
      </w:pPr>
      <w:r>
        <w:rPr>
          <w:rFonts w:hint="eastAsia"/>
        </w:rPr>
        <w:t>객체 지향 설계 방식에 맞추어 게임 내 각종 요소들을 설계</w:t>
      </w:r>
    </w:p>
    <w:p w14:paraId="5024B00C" w14:textId="7365641E" w:rsidR="004339FD" w:rsidRDefault="004339FD" w:rsidP="004339FD">
      <w:pPr>
        <w:pStyle w:val="a"/>
      </w:pPr>
      <w:r>
        <w:rPr>
          <w:rFonts w:hint="eastAsia"/>
        </w:rPr>
        <w:t>자료형,</w:t>
      </w:r>
      <w:r>
        <w:t xml:space="preserve"> </w:t>
      </w:r>
      <w:proofErr w:type="spellStart"/>
      <w:r>
        <w:rPr>
          <w:rFonts w:hint="eastAsia"/>
        </w:rPr>
        <w:t>입력값</w:t>
      </w:r>
      <w:proofErr w:type="spellEnd"/>
      <w:r>
        <w:rPr>
          <w:rFonts w:hint="eastAsia"/>
        </w:rPr>
        <w:t xml:space="preserve"> 범위 등 </w:t>
      </w:r>
      <w:r w:rsidRPr="004339FD">
        <w:rPr>
          <w:rFonts w:hint="eastAsia"/>
          <w:color w:val="FF0000"/>
        </w:rPr>
        <w:t>제약 조건</w:t>
      </w:r>
      <w:r>
        <w:rPr>
          <w:rFonts w:hint="eastAsia"/>
        </w:rPr>
        <w:t>에 대한 명확한 정의가 중요</w:t>
      </w:r>
    </w:p>
    <w:p w14:paraId="789A3AD3" w14:textId="6C08D13F" w:rsidR="00BE0907" w:rsidRDefault="004339FD" w:rsidP="00BE0907">
      <w:pPr>
        <w:pStyle w:val="a0"/>
      </w:pPr>
      <w:proofErr w:type="gramStart"/>
      <w:r>
        <w:rPr>
          <w:rFonts w:hint="eastAsia"/>
        </w:rPr>
        <w:t xml:space="preserve">객체 </w:t>
      </w:r>
      <w:r>
        <w:t>:</w:t>
      </w:r>
      <w:proofErr w:type="gramEnd"/>
      <w:r>
        <w:t xml:space="preserve"> </w:t>
      </w:r>
      <w:r>
        <w:rPr>
          <w:rFonts w:hint="eastAsia"/>
        </w:rPr>
        <w:t>주체적인 대상을 의미하며 다른 객체와 구분되어야 함</w:t>
      </w:r>
    </w:p>
    <w:p w14:paraId="29503CAC" w14:textId="77777777" w:rsidR="00BE0907" w:rsidRDefault="00BE0907" w:rsidP="00BE0907">
      <w:pPr>
        <w:pStyle w:val="a0"/>
        <w:numPr>
          <w:ilvl w:val="0"/>
          <w:numId w:val="0"/>
        </w:numPr>
        <w:ind w:left="403" w:hanging="403"/>
      </w:pPr>
    </w:p>
    <w:p w14:paraId="628B845A" w14:textId="77777777" w:rsidR="002B0A6A" w:rsidRDefault="002B0A6A" w:rsidP="002B0A6A">
      <w:pPr>
        <w:pStyle w:val="a"/>
      </w:pPr>
      <w:r>
        <w:rPr>
          <w:rFonts w:hint="eastAsia"/>
        </w:rPr>
        <w:t>속성 세부사항</w:t>
      </w:r>
    </w:p>
    <w:p w14:paraId="4986087A" w14:textId="134CBA72" w:rsidR="002B0A6A" w:rsidRDefault="002B0A6A" w:rsidP="002B0A6A">
      <w:pPr>
        <w:pStyle w:val="7"/>
        <w:ind w:left="400"/>
      </w:pPr>
      <w:r>
        <w:rPr>
          <w:rFonts w:hint="eastAsia"/>
        </w:rPr>
        <w:t>문자(문자로 이루</w:t>
      </w:r>
      <w:r w:rsidR="007E3B27">
        <w:rPr>
          <w:rFonts w:hint="eastAsia"/>
        </w:rPr>
        <w:t>어져야 하는 정보이며,</w:t>
      </w:r>
      <w:r w:rsidR="007E3B27">
        <w:t xml:space="preserve"> </w:t>
      </w:r>
      <w:r w:rsidR="007E3B27">
        <w:rPr>
          <w:rFonts w:hint="eastAsia"/>
        </w:rPr>
        <w:t>속성에 대입할 수 있는 형태</w:t>
      </w:r>
      <w:r>
        <w:t>)</w:t>
      </w:r>
    </w:p>
    <w:p w14:paraId="5D729225" w14:textId="0BEFE77A" w:rsidR="007E3B27" w:rsidRDefault="002B0A6A" w:rsidP="007E3B27">
      <w:pPr>
        <w:pStyle w:val="7"/>
        <w:ind w:left="800" w:hanging="400"/>
      </w:pPr>
      <w:r>
        <w:rPr>
          <w:rFonts w:hint="eastAsia"/>
        </w:rPr>
        <w:t>숫자</w:t>
      </w:r>
      <w:r w:rsidR="007E3B27">
        <w:rPr>
          <w:rFonts w:hint="eastAsia"/>
        </w:rPr>
        <w:t>(숫자로 이루어져야 하는 정보이며,</w:t>
      </w:r>
      <w:r w:rsidR="007E3B27">
        <w:t xml:space="preserve"> </w:t>
      </w:r>
      <w:r w:rsidR="007E3B27">
        <w:rPr>
          <w:rFonts w:hint="eastAsia"/>
        </w:rPr>
        <w:t>속성에 대입할 수 있는 형태</w:t>
      </w:r>
      <w:r w:rsidR="007E3B27">
        <w:t>)</w:t>
      </w:r>
      <w:r w:rsidR="00CD160D">
        <w:t xml:space="preserve"> (</w:t>
      </w:r>
      <w:r w:rsidR="00CD160D">
        <w:rPr>
          <w:rFonts w:hint="eastAsia"/>
        </w:rPr>
        <w:t xml:space="preserve">소수점의 유무에 따라 </w:t>
      </w:r>
      <w:proofErr w:type="gramStart"/>
      <w:r w:rsidR="00CD160D">
        <w:rPr>
          <w:rFonts w:hint="eastAsia"/>
        </w:rPr>
        <w:t xml:space="preserve">정수형 </w:t>
      </w:r>
      <w:r w:rsidR="00CD160D">
        <w:t>/</w:t>
      </w:r>
      <w:proofErr w:type="gramEnd"/>
      <w:r w:rsidR="00CD160D">
        <w:t xml:space="preserve"> </w:t>
      </w:r>
      <w:r w:rsidR="00CD160D">
        <w:rPr>
          <w:rFonts w:hint="eastAsia"/>
        </w:rPr>
        <w:t>실수형으로 나뉘게 된다.</w:t>
      </w:r>
      <w:r w:rsidR="00CD160D">
        <w:t>)</w:t>
      </w:r>
    </w:p>
    <w:p w14:paraId="64F1EDA4" w14:textId="2ECDCCD9" w:rsidR="00CD160D" w:rsidRDefault="00CD160D" w:rsidP="00CD160D">
      <w:pPr>
        <w:pStyle w:val="7"/>
        <w:ind w:left="400"/>
      </w:pPr>
      <w:proofErr w:type="gramStart"/>
      <w:r>
        <w:t>BOOL :</w:t>
      </w:r>
      <w:proofErr w:type="gramEnd"/>
      <w:r>
        <w:t xml:space="preserve"> (</w:t>
      </w:r>
      <w:r>
        <w:rPr>
          <w:rFonts w:hint="eastAsia"/>
        </w:rPr>
        <w:t xml:space="preserve">참 </w:t>
      </w:r>
      <w:r>
        <w:t xml:space="preserve">: Ture / </w:t>
      </w:r>
      <w:r>
        <w:rPr>
          <w:rFonts w:hint="eastAsia"/>
        </w:rPr>
        <w:t xml:space="preserve">거짓 </w:t>
      </w:r>
      <w:r>
        <w:t xml:space="preserve">: False </w:t>
      </w:r>
      <w:r>
        <w:rPr>
          <w:rFonts w:hint="eastAsia"/>
        </w:rPr>
        <w:t>로 정보를 구분하여 속성에 대입할 수 있는 형태</w:t>
      </w:r>
      <w:r>
        <w:t>)</w:t>
      </w:r>
    </w:p>
    <w:p w14:paraId="28387C8C" w14:textId="5E4FC34A" w:rsidR="00CD160D" w:rsidRDefault="00CD160D" w:rsidP="00CD160D">
      <w:pPr>
        <w:pStyle w:val="7"/>
        <w:ind w:left="800" w:hanging="400"/>
      </w:pPr>
      <w:r>
        <w:rPr>
          <w:rFonts w:hint="eastAsia"/>
        </w:rPr>
        <w:t>제약 조건(속성들을 대입할 시</w:t>
      </w:r>
      <w:r>
        <w:t xml:space="preserve"> </w:t>
      </w:r>
      <w:r>
        <w:rPr>
          <w:rFonts w:hint="eastAsia"/>
        </w:rPr>
        <w:t>제한이 필요할 경우 들게 되는 조건</w:t>
      </w:r>
      <w:r>
        <w:t>)</w:t>
      </w:r>
    </w:p>
    <w:p w14:paraId="1662908A" w14:textId="063463C9" w:rsidR="00CD160D" w:rsidRDefault="00BE0907" w:rsidP="00BE0907">
      <w:pPr>
        <w:pStyle w:val="a"/>
      </w:pPr>
      <w:r>
        <w:rPr>
          <w:rFonts w:hint="eastAsia"/>
        </w:rPr>
        <w:t>행동 세부사항</w:t>
      </w:r>
    </w:p>
    <w:p w14:paraId="22E4CC92" w14:textId="7E64C549" w:rsidR="00BE0907" w:rsidRDefault="00BE0907" w:rsidP="00BE0907">
      <w:pPr>
        <w:pStyle w:val="7"/>
        <w:ind w:left="400"/>
      </w:pPr>
      <w:r>
        <w:rPr>
          <w:rFonts w:hint="eastAsia"/>
        </w:rPr>
        <w:t>행동 자체만 있는 경우(해당 행동을</w:t>
      </w:r>
      <w:r>
        <w:t xml:space="preserve"> </w:t>
      </w:r>
      <w:r>
        <w:rPr>
          <w:rFonts w:hint="eastAsia"/>
        </w:rPr>
        <w:t>그대로 대입할 수 있는 형태</w:t>
      </w:r>
      <w:r>
        <w:t>)</w:t>
      </w:r>
    </w:p>
    <w:p w14:paraId="41986375" w14:textId="3A51DF9B" w:rsidR="00C96BEA" w:rsidRDefault="00BE0907" w:rsidP="00BE0907">
      <w:pPr>
        <w:pStyle w:val="7"/>
        <w:ind w:left="400"/>
      </w:pPr>
      <w:r>
        <w:rPr>
          <w:rFonts w:hint="eastAsia"/>
        </w:rPr>
        <w:t>행동의 결과가 있는 경우(해당 행동을 대입하여 결과가 이어지는 형태</w:t>
      </w:r>
      <w:r w:rsidR="00E07616">
        <w:t>)</w:t>
      </w:r>
      <w:r w:rsidR="00C96BEA">
        <w:t>(</w:t>
      </w:r>
      <w:r w:rsidR="00C96BEA">
        <w:rPr>
          <w:rFonts w:hint="eastAsia"/>
        </w:rPr>
        <w:t>이 결과는 하나 혹은 다수가 될 수 있다.</w:t>
      </w:r>
      <w:r w:rsidR="00C96BEA">
        <w:t>)</w:t>
      </w:r>
    </w:p>
    <w:p w14:paraId="6022CE51" w14:textId="28BB8716" w:rsidR="00EB1033" w:rsidRDefault="00C96BEA" w:rsidP="00C96BEA">
      <w:pPr>
        <w:pStyle w:val="7"/>
        <w:numPr>
          <w:ilvl w:val="0"/>
          <w:numId w:val="0"/>
        </w:numPr>
        <w:ind w:left="400" w:firstLineChars="1400" w:firstLine="1960"/>
      </w:pPr>
      <w:r>
        <w:t>(</w:t>
      </w:r>
      <w:proofErr w:type="gramStart"/>
      <w:r>
        <w:t>EX :</w:t>
      </w:r>
      <w:proofErr w:type="gramEnd"/>
      <w:r>
        <w:t xml:space="preserve"> </w:t>
      </w:r>
      <w:r>
        <w:rPr>
          <w:rFonts w:hint="eastAsia"/>
        </w:rPr>
        <w:t>몬스터가 죽고(행동</w:t>
      </w:r>
      <w:r>
        <w:t>)</w:t>
      </w:r>
      <w:r>
        <w:rPr>
          <w:rFonts w:hint="eastAsia"/>
        </w:rPr>
        <w:t xml:space="preserve"> 경험치,</w:t>
      </w:r>
      <w:r>
        <w:t xml:space="preserve"> </w:t>
      </w:r>
      <w:r>
        <w:rPr>
          <w:rFonts w:hint="eastAsia"/>
        </w:rPr>
        <w:t>아이템을 드랍(결과값</w:t>
      </w:r>
      <w:r>
        <w:t>)</w:t>
      </w:r>
      <w:r>
        <w:rPr>
          <w:rFonts w:hint="eastAsia"/>
        </w:rPr>
        <w:t>하는 형태</w:t>
      </w:r>
      <w:r>
        <w:t>)</w:t>
      </w:r>
    </w:p>
    <w:p w14:paraId="7D69F2ED" w14:textId="42DCDBA6" w:rsidR="00BE0907" w:rsidRDefault="00C96BEA" w:rsidP="00BE0907">
      <w:pPr>
        <w:pStyle w:val="7"/>
        <w:ind w:left="400"/>
      </w:pPr>
      <w:r>
        <w:rPr>
          <w:rFonts w:hint="eastAsia"/>
        </w:rPr>
        <w:t>어떤 값을 가지고 행동하는 경우(특정 값에 대하여 행동을 대할 수 있는 형태</w:t>
      </w:r>
      <w:r>
        <w:t>)</w:t>
      </w:r>
    </w:p>
    <w:p w14:paraId="6F4BDABA" w14:textId="04679F64" w:rsidR="00C96BEA" w:rsidRPr="00C96BEA" w:rsidRDefault="00C96BEA" w:rsidP="00C96BEA">
      <w:pPr>
        <w:pStyle w:val="7"/>
        <w:numPr>
          <w:ilvl w:val="0"/>
          <w:numId w:val="0"/>
        </w:numPr>
        <w:ind w:left="400" w:firstLineChars="700" w:firstLine="980"/>
      </w:pPr>
      <w:r>
        <w:rPr>
          <w:rFonts w:hint="eastAsia"/>
        </w:rPr>
        <w:t xml:space="preserve"> </w:t>
      </w:r>
      <w:r>
        <w:t xml:space="preserve">                               (</w:t>
      </w:r>
      <w:proofErr w:type="gramStart"/>
      <w:r>
        <w:t>EX :</w:t>
      </w:r>
      <w:proofErr w:type="gramEnd"/>
      <w:r>
        <w:t xml:space="preserve"> </w:t>
      </w:r>
      <w:r>
        <w:rPr>
          <w:rFonts w:hint="eastAsia"/>
        </w:rPr>
        <w:t>나는 동료에게(</w:t>
      </w:r>
      <w:proofErr w:type="spellStart"/>
      <w:r>
        <w:rPr>
          <w:rFonts w:hint="eastAsia"/>
        </w:rPr>
        <w:t>매개값</w:t>
      </w:r>
      <w:proofErr w:type="spellEnd"/>
      <w:r>
        <w:t>)</w:t>
      </w:r>
      <w:r>
        <w:rPr>
          <w:rFonts w:hint="eastAsia"/>
        </w:rPr>
        <w:t xml:space="preserve"> 인사(행동</w:t>
      </w:r>
      <w:r>
        <w:t>)</w:t>
      </w:r>
      <w:r>
        <w:rPr>
          <w:rFonts w:hint="eastAsia"/>
        </w:rPr>
        <w:t>를 한다</w:t>
      </w:r>
      <w:r>
        <w:t>)</w:t>
      </w:r>
    </w:p>
    <w:p w14:paraId="5A78B516" w14:textId="48E905E0" w:rsidR="00C96BEA" w:rsidRDefault="00C96BEA" w:rsidP="00C96BEA">
      <w:pPr>
        <w:pStyle w:val="7"/>
        <w:ind w:left="400"/>
      </w:pPr>
      <w:r>
        <w:rPr>
          <w:rFonts w:hint="eastAsia"/>
        </w:rPr>
        <w:t>어떤 값을 가지고 행동을 해서 결과가 있는 경우(특정 값에 대해여 행동을 대입하여 결과가 이어지는 형태</w:t>
      </w:r>
      <w:r>
        <w:t>)</w:t>
      </w:r>
    </w:p>
    <w:p w14:paraId="19435DD5" w14:textId="12E83EB9" w:rsidR="00C96BEA" w:rsidRDefault="00C96BEA" w:rsidP="00C96BEA">
      <w:pPr>
        <w:pStyle w:val="7"/>
        <w:numPr>
          <w:ilvl w:val="0"/>
          <w:numId w:val="0"/>
        </w:numPr>
        <w:ind w:left="400" w:firstLineChars="2400" w:firstLine="3360"/>
      </w:pPr>
      <w:r>
        <w:rPr>
          <w:rFonts w:hint="eastAsia"/>
        </w:rPr>
        <w:t>(</w:t>
      </w:r>
      <w:proofErr w:type="gramStart"/>
      <w:r>
        <w:t>EX :</w:t>
      </w:r>
      <w:proofErr w:type="gramEnd"/>
      <w:r>
        <w:t xml:space="preserve"> </w:t>
      </w:r>
      <w:r>
        <w:rPr>
          <w:rFonts w:hint="eastAsia"/>
        </w:rPr>
        <w:t>나는 적군(</w:t>
      </w:r>
      <w:proofErr w:type="spellStart"/>
      <w:r>
        <w:rPr>
          <w:rFonts w:hint="eastAsia"/>
        </w:rPr>
        <w:t>매개값</w:t>
      </w:r>
      <w:proofErr w:type="spellEnd"/>
      <w:r>
        <w:t>)</w:t>
      </w:r>
      <w:r>
        <w:rPr>
          <w:rFonts w:hint="eastAsia"/>
        </w:rPr>
        <w:t>을 쓰러트리고(행동</w:t>
      </w:r>
      <w:r>
        <w:t>)</w:t>
      </w:r>
      <w:r>
        <w:rPr>
          <w:rFonts w:hint="eastAsia"/>
        </w:rPr>
        <w:t xml:space="preserve"> 그의 아이템을 획득(결과값</w:t>
      </w:r>
      <w:r>
        <w:t>)</w:t>
      </w:r>
      <w:r>
        <w:rPr>
          <w:rFonts w:hint="eastAsia"/>
        </w:rPr>
        <w:t>한다.</w:t>
      </w:r>
      <w:r>
        <w:t>)</w:t>
      </w:r>
    </w:p>
    <w:p w14:paraId="72BAFD52" w14:textId="77777777" w:rsidR="00815F58" w:rsidRPr="00815F58" w:rsidRDefault="00815F58" w:rsidP="00815F58"/>
    <w:p w14:paraId="4852CAB1" w14:textId="50897135" w:rsidR="00C96BEA" w:rsidRDefault="00C96BEA" w:rsidP="00815F58">
      <w:pPr>
        <w:pStyle w:val="a"/>
      </w:pPr>
      <w:proofErr w:type="spellStart"/>
      <w:proofErr w:type="gramStart"/>
      <w:r>
        <w:rPr>
          <w:rFonts w:hint="eastAsia"/>
        </w:rPr>
        <w:t>매개값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815F58">
        <w:rPr>
          <w:rFonts w:hint="eastAsia"/>
        </w:rPr>
        <w:t>행동에 특정 값을 대입하는 것</w:t>
      </w:r>
    </w:p>
    <w:p w14:paraId="011936AF" w14:textId="31EE02A5" w:rsidR="00C96BEA" w:rsidRDefault="00C96BEA" w:rsidP="00815F58">
      <w:pPr>
        <w:pStyle w:val="a"/>
      </w:pPr>
      <w:proofErr w:type="gramStart"/>
      <w:r>
        <w:rPr>
          <w:rFonts w:hint="eastAsia"/>
        </w:rPr>
        <w:t xml:space="preserve">결과값 </w:t>
      </w:r>
      <w:r>
        <w:t>:</w:t>
      </w:r>
      <w:proofErr w:type="gramEnd"/>
      <w:r>
        <w:t xml:space="preserve"> </w:t>
      </w:r>
      <w:r w:rsidR="00815F58">
        <w:rPr>
          <w:rFonts w:hint="eastAsia"/>
        </w:rPr>
        <w:t>행동의 결과에 특정 값을 대입하는 것</w:t>
      </w:r>
    </w:p>
    <w:p w14:paraId="0ABDF72A" w14:textId="34BFCF64" w:rsidR="00C96BEA" w:rsidRDefault="00C96BEA" w:rsidP="00C96BEA"/>
    <w:p w14:paraId="3D83ED98" w14:textId="2D989809" w:rsidR="00C96BEA" w:rsidRDefault="00C96BEA" w:rsidP="00C96BEA">
      <w:pPr>
        <w:pStyle w:val="2"/>
      </w:pPr>
      <w:r>
        <w:rPr>
          <w:rFonts w:hint="eastAsia"/>
        </w:rPr>
        <w:t xml:space="preserve">시스템 </w:t>
      </w:r>
      <w:proofErr w:type="gramStart"/>
      <w:r>
        <w:rPr>
          <w:rFonts w:hint="eastAsia"/>
        </w:rPr>
        <w:t xml:space="preserve">구현 </w:t>
      </w:r>
      <w:r>
        <w:t>/</w:t>
      </w:r>
      <w:proofErr w:type="gramEnd"/>
      <w:r>
        <w:t xml:space="preserve"> </w:t>
      </w:r>
      <w:r>
        <w:rPr>
          <w:rFonts w:hint="eastAsia"/>
        </w:rPr>
        <w:t>규칙</w:t>
      </w:r>
    </w:p>
    <w:p w14:paraId="520D571A" w14:textId="3FE5101F" w:rsidR="00C96BEA" w:rsidRDefault="00C96BEA" w:rsidP="00C96BEA">
      <w:pPr>
        <w:pStyle w:val="a"/>
      </w:pPr>
      <w:r>
        <w:rPr>
          <w:rFonts w:hint="eastAsia"/>
        </w:rPr>
        <w:t>게임 세계를 구성하는 규칙</w:t>
      </w:r>
    </w:p>
    <w:p w14:paraId="51A84EA7" w14:textId="41BD942E" w:rsidR="00C96BEA" w:rsidRDefault="00C96BEA" w:rsidP="00C96BEA">
      <w:pPr>
        <w:pStyle w:val="a"/>
      </w:pPr>
      <w:r>
        <w:rPr>
          <w:rFonts w:hint="eastAsia"/>
        </w:rPr>
        <w:t>게임 플레이의 각종 룰</w:t>
      </w:r>
    </w:p>
    <w:p w14:paraId="44EFCE4E" w14:textId="11296794" w:rsidR="00AD25CD" w:rsidRDefault="00C96BEA" w:rsidP="00AD25CD">
      <w:pPr>
        <w:pStyle w:val="a"/>
      </w:pPr>
      <w:r>
        <w:rPr>
          <w:rFonts w:hint="eastAsia"/>
        </w:rPr>
        <w:t>게임의 각 요소,</w:t>
      </w:r>
      <w:r>
        <w:t xml:space="preserve"> </w:t>
      </w:r>
      <w:r>
        <w:rPr>
          <w:rFonts w:hint="eastAsia"/>
        </w:rPr>
        <w:t>요소 간의 관계,</w:t>
      </w:r>
      <w:r>
        <w:t xml:space="preserve"> </w:t>
      </w:r>
      <w:proofErr w:type="spellStart"/>
      <w:r>
        <w:rPr>
          <w:rFonts w:hint="eastAsia"/>
        </w:rPr>
        <w:t>시퀸스에</w:t>
      </w:r>
      <w:proofErr w:type="spellEnd"/>
      <w:r>
        <w:rPr>
          <w:rFonts w:hint="eastAsia"/>
        </w:rPr>
        <w:t xml:space="preserve"> 적용되는 세부적인 규칙 등이 포함</w:t>
      </w:r>
    </w:p>
    <w:p w14:paraId="006AF833" w14:textId="5EE4044B" w:rsidR="00C96BEA" w:rsidRDefault="00C96BEA" w:rsidP="00C96BEA">
      <w:pPr>
        <w:pStyle w:val="a"/>
      </w:pPr>
      <w:r>
        <w:rPr>
          <w:rFonts w:hint="eastAsia"/>
        </w:rPr>
        <w:t xml:space="preserve">각종 </w:t>
      </w:r>
      <w:r w:rsidRPr="00C96BEA">
        <w:rPr>
          <w:rFonts w:hint="eastAsia"/>
          <w:color w:val="FF0000"/>
        </w:rPr>
        <w:t>예외 상황</w:t>
      </w:r>
      <w:r>
        <w:rPr>
          <w:rFonts w:hint="eastAsia"/>
        </w:rPr>
        <w:t>에 대한 꼼꼼한 정의가 매우 중요</w:t>
      </w:r>
    </w:p>
    <w:p w14:paraId="6C85A0A9" w14:textId="45426D50" w:rsidR="00AD25CD" w:rsidRDefault="00AD25CD" w:rsidP="00AD25CD">
      <w:pPr>
        <w:pStyle w:val="7"/>
        <w:ind w:left="400"/>
      </w:pPr>
      <w:r>
        <w:rPr>
          <w:rFonts w:hint="eastAsia"/>
        </w:rPr>
        <w:t>게임의 경험치로</w:t>
      </w:r>
      <w:r>
        <w:t xml:space="preserve"> </w:t>
      </w:r>
      <w:r>
        <w:rPr>
          <w:rFonts w:hint="eastAsia"/>
        </w:rPr>
        <w:t xml:space="preserve">보는 예시(경험치가 </w:t>
      </w:r>
      <w:r>
        <w:t>0</w:t>
      </w:r>
      <w:r>
        <w:rPr>
          <w:rFonts w:hint="eastAsia"/>
        </w:rPr>
        <w:t xml:space="preserve">일 때 사망할 시에 </w:t>
      </w:r>
      <w:proofErr w:type="gramStart"/>
      <w:r>
        <w:rPr>
          <w:rFonts w:hint="eastAsia"/>
        </w:rPr>
        <w:t>결과는?</w:t>
      </w:r>
      <w:r>
        <w:t>,</w:t>
      </w:r>
      <w:proofErr w:type="gramEnd"/>
      <w:r>
        <w:t xml:space="preserve"> </w:t>
      </w:r>
      <w:r>
        <w:rPr>
          <w:rFonts w:hint="eastAsia"/>
        </w:rPr>
        <w:t>경험치가 최대치를 초과하였을 때 결과는?</w:t>
      </w:r>
      <w:r>
        <w:t>)</w:t>
      </w:r>
    </w:p>
    <w:p w14:paraId="206875C0" w14:textId="6891390D" w:rsidR="00AD25CD" w:rsidRDefault="00AD25CD" w:rsidP="00AD25CD">
      <w:pPr>
        <w:pStyle w:val="7"/>
        <w:ind w:left="400"/>
      </w:pPr>
      <w:proofErr w:type="spellStart"/>
      <w:r>
        <w:rPr>
          <w:rFonts w:hint="eastAsia"/>
        </w:rPr>
        <w:t>갤러그로</w:t>
      </w:r>
      <w:proofErr w:type="spellEnd"/>
      <w:r>
        <w:rPr>
          <w:rFonts w:hint="eastAsia"/>
        </w:rPr>
        <w:t xml:space="preserve"> 보는 구현의 순서(게임 </w:t>
      </w:r>
      <w:proofErr w:type="gramStart"/>
      <w:r>
        <w:rPr>
          <w:rFonts w:hint="eastAsia"/>
        </w:rPr>
        <w:t xml:space="preserve">시작까지 </w:t>
      </w:r>
      <w:r>
        <w:t>:</w:t>
      </w:r>
      <w:proofErr w:type="gramEnd"/>
      <w:r>
        <w:t xml:space="preserve"> </w:t>
      </w:r>
      <w:r>
        <w:rPr>
          <w:rFonts w:hint="eastAsia"/>
        </w:rPr>
        <w:t>동전을 넣는다-</w:t>
      </w:r>
      <w:r>
        <w:t>&gt;</w:t>
      </w:r>
      <w:r>
        <w:rPr>
          <w:rFonts w:hint="eastAsia"/>
        </w:rPr>
        <w:t xml:space="preserve">동전 </w:t>
      </w:r>
      <w:proofErr w:type="spellStart"/>
      <w:r>
        <w:rPr>
          <w:rFonts w:hint="eastAsia"/>
        </w:rPr>
        <w:t>카운팅이</w:t>
      </w:r>
      <w:proofErr w:type="spellEnd"/>
      <w:r>
        <w:rPr>
          <w:rFonts w:hint="eastAsia"/>
        </w:rPr>
        <w:t xml:space="preserve"> 된다-</w:t>
      </w:r>
      <w:r>
        <w:t>&gt;</w:t>
      </w:r>
      <w:r>
        <w:rPr>
          <w:rFonts w:hint="eastAsia"/>
        </w:rPr>
        <w:t>시작버튼을 누른다-</w:t>
      </w:r>
      <w:r>
        <w:t>&gt;</w:t>
      </w:r>
      <w:r>
        <w:rPr>
          <w:rFonts w:hint="eastAsia"/>
        </w:rPr>
        <w:t>게임을 시작한다</w:t>
      </w:r>
      <w:r>
        <w:t>)</w:t>
      </w:r>
    </w:p>
    <w:p w14:paraId="5B4C8570" w14:textId="28727C67" w:rsidR="00AD25CD" w:rsidRDefault="00AD25CD" w:rsidP="00AD25CD">
      <w:pPr>
        <w:pStyle w:val="7"/>
        <w:numPr>
          <w:ilvl w:val="0"/>
          <w:numId w:val="0"/>
        </w:numPr>
        <w:ind w:left="400" w:firstLineChars="600" w:firstLine="840"/>
      </w:pPr>
      <w:r>
        <w:rPr>
          <w:rFonts w:hint="eastAsia"/>
        </w:rPr>
        <w:t xml:space="preserve"> </w:t>
      </w:r>
      <w:r>
        <w:t xml:space="preserve">           </w:t>
      </w:r>
      <w:r w:rsidR="00E95F80">
        <w:t xml:space="preserve">  </w:t>
      </w:r>
      <w:r>
        <w:t xml:space="preserve">               (</w:t>
      </w:r>
      <w:r>
        <w:rPr>
          <w:rFonts w:hint="eastAsia"/>
        </w:rPr>
        <w:t>게임</w:t>
      </w:r>
      <w:r w:rsidR="00615FA3">
        <w:rPr>
          <w:rFonts w:hint="eastAsia"/>
        </w:rPr>
        <w:t xml:space="preserve">의 </w:t>
      </w:r>
      <w:proofErr w:type="gramStart"/>
      <w:r w:rsidR="00615FA3">
        <w:rPr>
          <w:rFonts w:hint="eastAsia"/>
        </w:rPr>
        <w:t>진행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플레이어는 전투기 </w:t>
      </w:r>
      <w:r>
        <w:t>3</w:t>
      </w:r>
      <w:r>
        <w:rPr>
          <w:rFonts w:hint="eastAsia"/>
        </w:rPr>
        <w:t>대를 보유</w:t>
      </w:r>
      <w:r>
        <w:t>-&gt;1</w:t>
      </w:r>
      <w:r>
        <w:rPr>
          <w:rFonts w:hint="eastAsia"/>
        </w:rPr>
        <w:t>개를 배치하여 플레이-</w:t>
      </w:r>
      <w:r>
        <w:t>&gt;</w:t>
      </w:r>
      <w:r>
        <w:rPr>
          <w:rFonts w:hint="eastAsia"/>
        </w:rPr>
        <w:t>전투기로 적을 쏘아 플레이</w:t>
      </w:r>
      <w:r>
        <w:t>)</w:t>
      </w:r>
    </w:p>
    <w:p w14:paraId="4B884942" w14:textId="70BCCC80" w:rsidR="00615FA3" w:rsidRPr="00615FA3" w:rsidRDefault="00615FA3" w:rsidP="00615FA3">
      <w:pPr>
        <w:pStyle w:val="7"/>
        <w:ind w:left="400"/>
      </w:pPr>
      <w:r>
        <w:t xml:space="preserve">                      </w:t>
      </w:r>
      <w:r w:rsidR="00E95F80">
        <w:t xml:space="preserve"> </w:t>
      </w:r>
      <w:r>
        <w:t xml:space="preserve">               (</w:t>
      </w:r>
      <w:r>
        <w:rPr>
          <w:rFonts w:hint="eastAsia"/>
        </w:rPr>
        <w:t xml:space="preserve">게임 </w:t>
      </w:r>
      <w:proofErr w:type="gramStart"/>
      <w:r>
        <w:rPr>
          <w:rFonts w:hint="eastAsia"/>
        </w:rPr>
        <w:t xml:space="preserve">종료까지 </w:t>
      </w:r>
      <w:r>
        <w:t>:</w:t>
      </w:r>
      <w:proofErr w:type="gramEnd"/>
      <w:r>
        <w:t xml:space="preserve"> </w:t>
      </w:r>
      <w:r>
        <w:rPr>
          <w:rFonts w:hint="eastAsia"/>
        </w:rPr>
        <w:t>공격을 받으면 전투기 파괴-</w:t>
      </w:r>
      <w:r>
        <w:t>&gt;</w:t>
      </w:r>
      <w:r>
        <w:rPr>
          <w:rFonts w:hint="eastAsia"/>
        </w:rPr>
        <w:t>전투기가 모두 파괴되면 게임 오버-</w:t>
      </w:r>
      <w:r>
        <w:t>&gt;</w:t>
      </w:r>
      <w:r>
        <w:rPr>
          <w:rFonts w:hint="eastAsia"/>
        </w:rPr>
        <w:t>오버되면 결과창으로 이동)</w:t>
      </w:r>
    </w:p>
    <w:p w14:paraId="46F0A9DA" w14:textId="7F74DFAA" w:rsidR="00615FA3" w:rsidRDefault="00615FA3" w:rsidP="00615FA3">
      <w:pPr>
        <w:pStyle w:val="4"/>
      </w:pPr>
      <w:r>
        <w:t>“</w:t>
      </w:r>
      <w:r>
        <w:rPr>
          <w:rFonts w:hint="eastAsia"/>
        </w:rPr>
        <w:t>시스템 기획자로서 각종 예외상황을 무시하고 진행하면 게임의 오류로 진행된다</w:t>
      </w:r>
      <w:r>
        <w:t>”</w:t>
      </w:r>
    </w:p>
    <w:p w14:paraId="33F89A13" w14:textId="058A0860" w:rsidR="00615FA3" w:rsidRDefault="00615FA3">
      <w:pPr>
        <w:widowControl/>
        <w:wordWrap/>
        <w:autoSpaceDE/>
        <w:autoSpaceDN/>
      </w:pPr>
      <w:r>
        <w:br w:type="page"/>
      </w:r>
    </w:p>
    <w:p w14:paraId="02DE16AE" w14:textId="68906CE9" w:rsidR="00615FA3" w:rsidRDefault="00615FA3" w:rsidP="00615FA3">
      <w:pPr>
        <w:pStyle w:val="2"/>
      </w:pPr>
      <w:r>
        <w:rPr>
          <w:rFonts w:hint="eastAsia"/>
        </w:rPr>
        <w:lastRenderedPageBreak/>
        <w:t xml:space="preserve">시스템 </w:t>
      </w:r>
      <w:proofErr w:type="gramStart"/>
      <w:r>
        <w:rPr>
          <w:rFonts w:hint="eastAsia"/>
        </w:rPr>
        <w:t xml:space="preserve">구현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시퀸스</w:t>
      </w:r>
      <w:proofErr w:type="spellEnd"/>
    </w:p>
    <w:p w14:paraId="07AF14F1" w14:textId="0C7A299F" w:rsidR="00615FA3" w:rsidRDefault="00615FA3" w:rsidP="00615FA3">
      <w:pPr>
        <w:pStyle w:val="a"/>
      </w:pPr>
      <w:r>
        <w:rPr>
          <w:rFonts w:hint="eastAsia"/>
        </w:rPr>
        <w:t xml:space="preserve">시스템이 어떤 플로우와 </w:t>
      </w:r>
      <w:proofErr w:type="spellStart"/>
      <w:r>
        <w:rPr>
          <w:rFonts w:hint="eastAsia"/>
        </w:rPr>
        <w:t>시퀸스로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구성되는가</w:t>
      </w:r>
      <w:proofErr w:type="gramEnd"/>
    </w:p>
    <w:p w14:paraId="459B7BD3" w14:textId="2BDB3516" w:rsidR="00615FA3" w:rsidRDefault="00615FA3" w:rsidP="00615FA3">
      <w:pPr>
        <w:pStyle w:val="a"/>
      </w:pPr>
      <w:r>
        <w:rPr>
          <w:rFonts w:hint="eastAsia"/>
        </w:rPr>
        <w:t>페이지 및 신 전환,</w:t>
      </w:r>
      <w:r>
        <w:t xml:space="preserve"> </w:t>
      </w:r>
      <w:r>
        <w:rPr>
          <w:rFonts w:hint="eastAsia"/>
        </w:rPr>
        <w:t>메모리 관리,</w:t>
      </w:r>
      <w:r>
        <w:t xml:space="preserve"> </w:t>
      </w:r>
      <w:r>
        <w:rPr>
          <w:rFonts w:hint="eastAsia"/>
        </w:rPr>
        <w:t xml:space="preserve">서버-클라이언트 간 데이터 처리 방식 등이 </w:t>
      </w:r>
      <w:proofErr w:type="spellStart"/>
      <w:r>
        <w:rPr>
          <w:rFonts w:hint="eastAsia"/>
        </w:rPr>
        <w:t>시퀸스</w:t>
      </w:r>
      <w:proofErr w:type="spellEnd"/>
      <w:r>
        <w:rPr>
          <w:rFonts w:hint="eastAsia"/>
        </w:rPr>
        <w:t xml:space="preserve"> 설계를 통해 구체화되어야 한다</w:t>
      </w:r>
    </w:p>
    <w:p w14:paraId="64584455" w14:textId="5FA81543" w:rsidR="008A3DF6" w:rsidRDefault="00615FA3" w:rsidP="008A3DF6">
      <w:pPr>
        <w:pStyle w:val="a"/>
      </w:pPr>
      <w:proofErr w:type="spellStart"/>
      <w:proofErr w:type="gramStart"/>
      <w:r>
        <w:rPr>
          <w:rFonts w:hint="eastAsia"/>
        </w:rPr>
        <w:t>시퀸스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해당 시스템의 흐름에 대한 순서를 의미</w:t>
      </w:r>
    </w:p>
    <w:p w14:paraId="4ACC729F" w14:textId="7C72508D" w:rsidR="00BD26EB" w:rsidRDefault="00BD26EB" w:rsidP="00BD26EB">
      <w:pPr>
        <w:pStyle w:val="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58596DB" wp14:editId="1125AF40">
                <wp:simplePos x="0" y="0"/>
                <wp:positionH relativeFrom="column">
                  <wp:posOffset>4857750</wp:posOffset>
                </wp:positionH>
                <wp:positionV relativeFrom="paragraph">
                  <wp:posOffset>96520</wp:posOffset>
                </wp:positionV>
                <wp:extent cx="1733550" cy="1019175"/>
                <wp:effectExtent l="19050" t="19050" r="38100" b="47625"/>
                <wp:wrapNone/>
                <wp:docPr id="41" name="순서도: 판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01917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090CF4" w14:textId="77777777" w:rsidR="001B08DF" w:rsidRPr="00BD26EB" w:rsidRDefault="001B08DF" w:rsidP="00DE3251">
                            <w:pPr>
                              <w:spacing w:after="0" w:line="240" w:lineRule="auto"/>
                              <w:jc w:val="center"/>
                              <w:rPr>
                                <w:spacing w:val="-20"/>
                              </w:rPr>
                            </w:pPr>
                            <w:r w:rsidRPr="00BD26EB">
                              <w:rPr>
                                <w:rFonts w:hint="eastAsia"/>
                                <w:spacing w:val="-20"/>
                              </w:rPr>
                              <w:t>프로세스</w:t>
                            </w:r>
                          </w:p>
                          <w:p w14:paraId="2F6C38B3" w14:textId="3D6FBA74" w:rsidR="001B08DF" w:rsidRPr="00BD26EB" w:rsidRDefault="001B08DF" w:rsidP="00DE3251">
                            <w:pPr>
                              <w:spacing w:after="0" w:line="240" w:lineRule="auto"/>
                              <w:jc w:val="center"/>
                              <w:rPr>
                                <w:spacing w:val="-20"/>
                              </w:rPr>
                            </w:pPr>
                            <w:r w:rsidRPr="00BD26EB">
                              <w:rPr>
                                <w:rFonts w:hint="eastAsia"/>
                                <w:spacing w:val="-20"/>
                              </w:rPr>
                              <w:t xml:space="preserve">비교 </w:t>
                            </w:r>
                            <w:r w:rsidRPr="00BD26EB">
                              <w:rPr>
                                <w:spacing w:val="-20"/>
                              </w:rPr>
                              <w:t xml:space="preserve">/ </w:t>
                            </w:r>
                            <w:r w:rsidRPr="00BD26EB">
                              <w:rPr>
                                <w:rFonts w:hint="eastAsia"/>
                                <w:spacing w:val="-20"/>
                              </w:rPr>
                              <w:t>판단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8596DB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순서도: 판단 41" o:spid="_x0000_s1059" type="#_x0000_t110" style="position:absolute;left:0;text-align:left;margin-left:382.5pt;margin-top:7.6pt;width:136.5pt;height:80.2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" fillcolor="#4472c4 [3204]" strokecolor="#1f3763 [1604]" strokeweight="1pt">
                <v:textbox>
                  <w:txbxContent>
                    <w:p w14:paraId="55090CF4" w14:textId="77777777" w:rsidR="001B08DF" w:rsidRPr="00BD26EB" w:rsidRDefault="001B08DF" w:rsidP="00DE3251">
                      <w:pPr>
                        <w:spacing w:after="0" w:line="240" w:lineRule="auto"/>
                        <w:jc w:val="center"/>
                        <w:rPr>
                          <w:spacing w:val="-20"/>
                        </w:rPr>
                      </w:pPr>
                      <w:r w:rsidRPr="00BD26EB">
                        <w:rPr>
                          <w:rFonts w:hint="eastAsia"/>
                          <w:spacing w:val="-20"/>
                        </w:rPr>
                        <w:t>프로세스</w:t>
                      </w:r>
                    </w:p>
                    <w:p w14:paraId="2F6C38B3" w14:textId="3D6FBA74" w:rsidR="001B08DF" w:rsidRPr="00BD26EB" w:rsidRDefault="001B08DF" w:rsidP="00DE3251">
                      <w:pPr>
                        <w:spacing w:after="0" w:line="240" w:lineRule="auto"/>
                        <w:jc w:val="center"/>
                        <w:rPr>
                          <w:spacing w:val="-20"/>
                        </w:rPr>
                      </w:pPr>
                      <w:r w:rsidRPr="00BD26EB">
                        <w:rPr>
                          <w:rFonts w:hint="eastAsia"/>
                          <w:spacing w:val="-20"/>
                        </w:rPr>
                        <w:t xml:space="preserve">비교 </w:t>
                      </w:r>
                      <w:r w:rsidRPr="00BD26EB">
                        <w:rPr>
                          <w:spacing w:val="-20"/>
                        </w:rPr>
                        <w:t xml:space="preserve">/ </w:t>
                      </w:r>
                      <w:r w:rsidRPr="00BD26EB">
                        <w:rPr>
                          <w:rFonts w:hint="eastAsia"/>
                          <w:spacing w:val="-20"/>
                        </w:rPr>
                        <w:t>판단</w:t>
                      </w:r>
                    </w:p>
                  </w:txbxContent>
                </v:textbox>
              </v:shape>
            </w:pict>
          </mc:Fallback>
        </mc:AlternateContent>
      </w:r>
      <w:r w:rsidR="008A3DF6">
        <w:rPr>
          <w:rFonts w:hint="eastAsia"/>
        </w:rPr>
        <w:t xml:space="preserve">플로우 차트 </w:t>
      </w:r>
      <w:r>
        <w:rPr>
          <w:rFonts w:hint="eastAsia"/>
        </w:rPr>
        <w:t>간단 작성방식</w:t>
      </w:r>
    </w:p>
    <w:p w14:paraId="225E72B7" w14:textId="4C8098CA" w:rsidR="00BD26EB" w:rsidRDefault="00BD26EB" w:rsidP="00BD26EB">
      <w:pPr>
        <w:pStyle w:val="a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F498F1" wp14:editId="6DC0E238">
                <wp:simplePos x="0" y="0"/>
                <wp:positionH relativeFrom="column">
                  <wp:posOffset>2524125</wp:posOffset>
                </wp:positionH>
                <wp:positionV relativeFrom="paragraph">
                  <wp:posOffset>193040</wp:posOffset>
                </wp:positionV>
                <wp:extent cx="1419225" cy="352425"/>
                <wp:effectExtent l="0" t="0" r="28575" b="28575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4C9280" w14:textId="045D28AB" w:rsidR="001B08DF" w:rsidRDefault="001B08DF" w:rsidP="00BD26E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프로세스 내 실행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498F1" id="직사각형 40" o:spid="_x0000_s1060" style="position:absolute;left:0;text-align:left;margin-left:198.75pt;margin-top:15.2pt;width:111.75pt;height:27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" fillcolor="#4472c4 [3204]" strokecolor="#1f3763 [1604]" strokeweight="1pt">
                <v:textbox>
                  <w:txbxContent>
                    <w:p w14:paraId="0C4C9280" w14:textId="045D28AB" w:rsidR="001B08DF" w:rsidRDefault="001B08DF" w:rsidP="00BD26E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프로세스 내 실행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EAD8F5" wp14:editId="1BB3727C">
                <wp:simplePos x="0" y="0"/>
                <wp:positionH relativeFrom="column">
                  <wp:posOffset>485775</wp:posOffset>
                </wp:positionH>
                <wp:positionV relativeFrom="paragraph">
                  <wp:posOffset>183515</wp:posOffset>
                </wp:positionV>
                <wp:extent cx="1352550" cy="352425"/>
                <wp:effectExtent l="0" t="0" r="19050" b="28575"/>
                <wp:wrapNone/>
                <wp:docPr id="39" name="사각형: 둥근 모서리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524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E2B514" w14:textId="47EAD69A" w:rsidR="001B08DF" w:rsidRDefault="001B08DF" w:rsidP="00BD26E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프로세스의 시작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EAD8F5" id="사각형: 둥근 모서리 39" o:spid="_x0000_s1061" style="position:absolute;left:0;text-align:left;margin-left:38.25pt;margin-top:14.45pt;width:106.5pt;height:27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" fillcolor="#4472c4 [3204]" strokecolor="#1f3763 [1604]" strokeweight="1pt">
                <v:stroke joinstyle="miter"/>
                <v:textbox>
                  <w:txbxContent>
                    <w:p w14:paraId="0EE2B514" w14:textId="47EAD69A" w:rsidR="001B08DF" w:rsidRDefault="001B08DF" w:rsidP="00BD26E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프로세스의 시작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51FE61A" w14:textId="61835A8F" w:rsidR="00BD26EB" w:rsidRDefault="00BD26EB" w:rsidP="00BD26EB">
      <w:pPr>
        <w:pStyle w:val="a"/>
        <w:numPr>
          <w:ilvl w:val="0"/>
          <w:numId w:val="0"/>
        </w:numPr>
      </w:pPr>
      <w:proofErr w:type="gramStart"/>
      <w:r>
        <w:rPr>
          <w:rFonts w:hint="eastAsia"/>
        </w:rPr>
        <w:t xml:space="preserve">시작 </w:t>
      </w:r>
      <w:r>
        <w:t>:</w:t>
      </w:r>
      <w:proofErr w:type="gramEnd"/>
      <w:r>
        <w:t xml:space="preserve">                                                </w:t>
      </w:r>
      <w:r>
        <w:rPr>
          <w:rFonts w:hint="eastAsia"/>
        </w:rPr>
        <w:t xml:space="preserve">실행 </w:t>
      </w:r>
      <w:r>
        <w:t xml:space="preserve">:                                             </w:t>
      </w:r>
      <w:r>
        <w:rPr>
          <w:rFonts w:hint="eastAsia"/>
        </w:rPr>
        <w:t xml:space="preserve">비교 </w:t>
      </w:r>
      <w:r>
        <w:t xml:space="preserve">/ </w:t>
      </w:r>
      <w:r>
        <w:rPr>
          <w:rFonts w:hint="eastAsia"/>
        </w:rPr>
        <w:t xml:space="preserve">판단 </w:t>
      </w:r>
      <w:r>
        <w:t xml:space="preserve">: </w:t>
      </w:r>
    </w:p>
    <w:p w14:paraId="00B700D3" w14:textId="07A74ED6" w:rsidR="00BD26EB" w:rsidRDefault="00BD26EB" w:rsidP="00BD26EB">
      <w:pPr>
        <w:pStyle w:val="a"/>
        <w:numPr>
          <w:ilvl w:val="0"/>
          <w:numId w:val="0"/>
        </w:numPr>
      </w:pPr>
    </w:p>
    <w:p w14:paraId="3888135A" w14:textId="575B3E18" w:rsidR="00BD26EB" w:rsidRDefault="00BD26EB" w:rsidP="00BD26EB">
      <w:pPr>
        <w:pStyle w:val="a"/>
        <w:numPr>
          <w:ilvl w:val="0"/>
          <w:numId w:val="0"/>
        </w:numPr>
      </w:pPr>
    </w:p>
    <w:p w14:paraId="72031B19" w14:textId="5F87A80B" w:rsidR="00BD26EB" w:rsidRDefault="00BD26EB" w:rsidP="00BD26EB">
      <w:pPr>
        <w:pStyle w:val="2"/>
      </w:pPr>
      <w:r>
        <w:rPr>
          <w:rFonts w:hint="eastAsia"/>
        </w:rPr>
        <w:t xml:space="preserve">시스템 </w:t>
      </w:r>
      <w:proofErr w:type="gramStart"/>
      <w:r>
        <w:rPr>
          <w:rFonts w:hint="eastAsia"/>
        </w:rPr>
        <w:t>구현</w:t>
      </w:r>
      <w:r>
        <w:t xml:space="preserve"> /</w:t>
      </w:r>
      <w:proofErr w:type="gramEnd"/>
      <w:r>
        <w:t xml:space="preserve"> UI</w:t>
      </w:r>
    </w:p>
    <w:p w14:paraId="72469279" w14:textId="1721324A" w:rsidR="00BD26EB" w:rsidRDefault="00BD26EB" w:rsidP="00BD26EB">
      <w:pPr>
        <w:pStyle w:val="a"/>
      </w:pPr>
      <w:r>
        <w:rPr>
          <w:rFonts w:hint="eastAsia"/>
        </w:rPr>
        <w:t xml:space="preserve">해당 시스템이 어떤 </w:t>
      </w:r>
      <w:r>
        <w:t>UI</w:t>
      </w:r>
      <w:r>
        <w:rPr>
          <w:rFonts w:hint="eastAsia"/>
        </w:rPr>
        <w:t xml:space="preserve">를 통해 정보를 </w:t>
      </w:r>
      <w:proofErr w:type="gramStart"/>
      <w:r>
        <w:rPr>
          <w:rFonts w:hint="eastAsia"/>
        </w:rPr>
        <w:t xml:space="preserve">입 </w:t>
      </w:r>
      <w:r>
        <w:t>/</w:t>
      </w:r>
      <w:proofErr w:type="gramEnd"/>
      <w:r>
        <w:t xml:space="preserve"> </w:t>
      </w:r>
      <w:r>
        <w:rPr>
          <w:rFonts w:hint="eastAsia"/>
        </w:rPr>
        <w:t>출력 하는가</w:t>
      </w:r>
    </w:p>
    <w:p w14:paraId="6F9301D8" w14:textId="35E9129E" w:rsidR="00BD26EB" w:rsidRDefault="00BD26EB" w:rsidP="00BD26EB">
      <w:pPr>
        <w:pStyle w:val="7"/>
        <w:ind w:left="400"/>
      </w:pPr>
      <w:proofErr w:type="spellStart"/>
      <w:r>
        <w:rPr>
          <w:rFonts w:hint="eastAsia"/>
        </w:rPr>
        <w:t>갤러그</w:t>
      </w:r>
      <w:r w:rsidR="00CA3A77">
        <w:rPr>
          <w:rFonts w:hint="eastAsia"/>
        </w:rPr>
        <w:t>에서</w:t>
      </w:r>
      <w:proofErr w:type="spellEnd"/>
      <w:r w:rsidR="00CA3A77">
        <w:rPr>
          <w:rFonts w:hint="eastAsia"/>
        </w:rPr>
        <w:t xml:space="preserve"> 전투기를 좌로 이동할 때</w:t>
      </w:r>
      <w:r>
        <w:t>(</w:t>
      </w:r>
      <w:proofErr w:type="gramStart"/>
      <w:r w:rsidR="00CA3A77">
        <w:rPr>
          <w:rFonts w:hint="eastAsia"/>
        </w:rPr>
        <w:t>입력</w:t>
      </w:r>
      <w:r w:rsidR="00CA3A77"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왼쪽 버튼을 길게 누른다 </w:t>
      </w:r>
      <w:r>
        <w:t xml:space="preserve">/ </w:t>
      </w:r>
      <w:r w:rsidR="00CA3A77">
        <w:rPr>
          <w:rFonts w:hint="eastAsia"/>
        </w:rPr>
        <w:t xml:space="preserve">출력 </w:t>
      </w:r>
      <w:r w:rsidR="00CA3A77">
        <w:t xml:space="preserve">: </w:t>
      </w:r>
      <w:r>
        <w:rPr>
          <w:rFonts w:hint="eastAsia"/>
        </w:rPr>
        <w:t>플레이어가</w:t>
      </w:r>
      <w:r>
        <w:t xml:space="preserve"> </w:t>
      </w:r>
      <w:r>
        <w:rPr>
          <w:rFonts w:hint="eastAsia"/>
        </w:rPr>
        <w:t>누른 만큼 전투기가 왼쪽으로 이동한다</w:t>
      </w:r>
      <w:r>
        <w:t>)</w:t>
      </w:r>
    </w:p>
    <w:p w14:paraId="497C0E64" w14:textId="3740E7BF" w:rsidR="00CA3A77" w:rsidRDefault="00CA3A77" w:rsidP="00CA3A77"/>
    <w:p w14:paraId="500766EC" w14:textId="447E36F4" w:rsidR="00CA3A77" w:rsidRDefault="00CA3A77" w:rsidP="00CA3A77">
      <w:pPr>
        <w:pStyle w:val="2"/>
      </w:pPr>
      <w:r>
        <w:rPr>
          <w:rFonts w:hint="eastAsia"/>
        </w:rPr>
        <w:t>효과 검증</w:t>
      </w:r>
    </w:p>
    <w:p w14:paraId="390EFD77" w14:textId="7211FBB4" w:rsidR="00CA3A77" w:rsidRDefault="00CA3A77" w:rsidP="00CA3A77">
      <w:pPr>
        <w:pStyle w:val="a"/>
      </w:pPr>
      <w:r>
        <w:rPr>
          <w:rFonts w:hint="eastAsia"/>
        </w:rPr>
        <w:t>플레이 가능 버전 제작</w:t>
      </w:r>
    </w:p>
    <w:p w14:paraId="36F22F7D" w14:textId="0E2610CA" w:rsidR="00CA3A77" w:rsidRDefault="00CA3A77" w:rsidP="00CA3A77">
      <w:pPr>
        <w:pStyle w:val="a"/>
      </w:pPr>
      <w:r>
        <w:rPr>
          <w:rFonts w:hint="eastAsia"/>
        </w:rPr>
        <w:t>프로토 타이핑</w:t>
      </w:r>
    </w:p>
    <w:p w14:paraId="655EDDD6" w14:textId="58481387" w:rsidR="00CA3A77" w:rsidRDefault="00CA3A77" w:rsidP="00CA3A77">
      <w:pPr>
        <w:pStyle w:val="a"/>
      </w:pPr>
      <w:r>
        <w:rPr>
          <w:rFonts w:hint="eastAsia"/>
        </w:rPr>
        <w:t>시뮬레이션 문서</w:t>
      </w:r>
    </w:p>
    <w:p w14:paraId="6022179B" w14:textId="630728A9" w:rsidR="00CA3A77" w:rsidRDefault="00CA3A77" w:rsidP="00CA3A77">
      <w:pPr>
        <w:pStyle w:val="a"/>
      </w:pPr>
      <w:r>
        <w:rPr>
          <w:rFonts w:hint="eastAsia"/>
        </w:rPr>
        <w:t>타 게임 사례 분석</w:t>
      </w:r>
    </w:p>
    <w:p w14:paraId="24AFD9BA" w14:textId="0940717E" w:rsidR="007032CF" w:rsidRDefault="007032CF" w:rsidP="007032CF">
      <w:pPr>
        <w:pStyle w:val="a"/>
        <w:numPr>
          <w:ilvl w:val="0"/>
          <w:numId w:val="0"/>
        </w:numPr>
        <w:ind w:left="403" w:hanging="403"/>
      </w:pPr>
    </w:p>
    <w:p w14:paraId="4201BC00" w14:textId="7080573C" w:rsidR="007032CF" w:rsidRDefault="007032CF" w:rsidP="007032CF">
      <w:pPr>
        <w:pStyle w:val="2"/>
      </w:pPr>
      <w:proofErr w:type="spellStart"/>
      <w:r>
        <w:rPr>
          <w:rFonts w:hint="eastAsia"/>
        </w:rPr>
        <w:t>역기획</w:t>
      </w:r>
      <w:proofErr w:type="spellEnd"/>
    </w:p>
    <w:p w14:paraId="069F86B8" w14:textId="68A0F75D" w:rsidR="007032CF" w:rsidRDefault="00EE552A" w:rsidP="007032CF">
      <w:pPr>
        <w:pStyle w:val="a"/>
      </w:pPr>
      <w:proofErr w:type="spellStart"/>
      <w:r>
        <w:rPr>
          <w:rFonts w:hint="eastAsia"/>
        </w:rPr>
        <w:t>역기획이란</w:t>
      </w:r>
      <w:proofErr w:type="spellEnd"/>
      <w:r>
        <w:rPr>
          <w:rFonts w:hint="eastAsia"/>
        </w:rPr>
        <w:t>? 기존에 출시된 게임의 전체 혹은 일부를 다시 개발 가능한 형태의 기획서로 정리하는 것</w:t>
      </w:r>
    </w:p>
    <w:p w14:paraId="023E9004" w14:textId="669DD97E" w:rsidR="00EE552A" w:rsidRPr="007032CF" w:rsidRDefault="00EE552A" w:rsidP="007032CF">
      <w:pPr>
        <w:pStyle w:val="a"/>
      </w:pPr>
      <w:r>
        <w:rPr>
          <w:rFonts w:hint="eastAsia"/>
        </w:rPr>
        <w:t>일반 업체에서 기획자의 포트폴리오로 가장 선호하는 형태의 문서 중 하나</w:t>
      </w:r>
    </w:p>
    <w:p w14:paraId="65411513" w14:textId="2631B408" w:rsidR="00BD26EB" w:rsidRDefault="004159C4" w:rsidP="004159C4">
      <w:pPr>
        <w:pStyle w:val="a"/>
      </w:pPr>
      <w:r>
        <w:rPr>
          <w:rFonts w:hint="eastAsia"/>
        </w:rPr>
        <w:t>완성된 역기획서에 기획서에 대한 분석과 추후 방향에 대한 제안을 섞어야 완전한 역기획서가 된다.</w:t>
      </w:r>
    </w:p>
    <w:p w14:paraId="5BD46FD8" w14:textId="5BCD4C51" w:rsidR="004159C4" w:rsidRDefault="008F25F5" w:rsidP="008F25F5">
      <w:pPr>
        <w:pStyle w:val="a"/>
      </w:pPr>
      <w:r>
        <w:rPr>
          <w:rFonts w:hint="eastAsia"/>
        </w:rPr>
        <w:t>플로우 차트,</w:t>
      </w:r>
      <w:r>
        <w:t xml:space="preserve"> </w:t>
      </w:r>
      <w:r>
        <w:rPr>
          <w:rFonts w:hint="eastAsia"/>
        </w:rPr>
        <w:t>모든 기획서를 작성할 때에는 큰 틀을 먼저 생각하고 하나씩 파고들면서 디테일을 살려야 한다.</w:t>
      </w:r>
    </w:p>
    <w:p w14:paraId="6DF5AD7E" w14:textId="050DB476" w:rsidR="00DE3251" w:rsidRDefault="00DE3251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9D0C5BE" w14:textId="0109DFCA" w:rsidR="00DE3251" w:rsidRDefault="00DE3251" w:rsidP="00DE3251">
      <w:pPr>
        <w:pStyle w:val="a"/>
        <w:numPr>
          <w:ilvl w:val="0"/>
          <w:numId w:val="0"/>
        </w:numPr>
        <w:ind w:left="403" w:hanging="403"/>
        <w:rPr>
          <w:rStyle w:val="a9"/>
        </w:rPr>
      </w:pPr>
      <w:r w:rsidRPr="00DE3251">
        <w:rPr>
          <w:rStyle w:val="a9"/>
          <w:rFonts w:hint="eastAsia"/>
        </w:rPr>
        <w:lastRenderedPageBreak/>
        <w:t>2</w:t>
      </w:r>
      <w:r w:rsidRPr="00DE3251">
        <w:rPr>
          <w:rStyle w:val="a9"/>
        </w:rPr>
        <w:t>020. 05. 06</w:t>
      </w:r>
    </w:p>
    <w:p w14:paraId="72DAEFA4" w14:textId="22049F5E" w:rsidR="00DE3251" w:rsidRDefault="00465777" w:rsidP="00465777">
      <w:pPr>
        <w:pStyle w:val="1"/>
        <w:ind w:left="200" w:right="200"/>
        <w:rPr>
          <w:rStyle w:val="a9"/>
          <w:color w:val="FFFFFF" w:themeColor="background1"/>
        </w:rPr>
      </w:pPr>
      <w:r w:rsidRPr="00465777">
        <w:rPr>
          <w:rStyle w:val="a9"/>
          <w:rFonts w:hint="eastAsia"/>
          <w:color w:val="FFFFFF" w:themeColor="background1"/>
        </w:rPr>
        <w:t>시스템</w:t>
      </w:r>
      <w:r w:rsidRPr="00465777">
        <w:rPr>
          <w:rStyle w:val="a9"/>
          <w:rFonts w:hint="eastAsia"/>
          <w:color w:val="FFFFFF" w:themeColor="background1"/>
        </w:rPr>
        <w:t xml:space="preserve"> </w:t>
      </w:r>
      <w:r w:rsidRPr="00465777">
        <w:rPr>
          <w:rStyle w:val="a9"/>
          <w:rFonts w:hint="eastAsia"/>
          <w:color w:val="FFFFFF" w:themeColor="background1"/>
        </w:rPr>
        <w:t>디자인</w:t>
      </w:r>
      <w:r w:rsidRPr="00465777">
        <w:rPr>
          <w:rStyle w:val="a9"/>
          <w:rFonts w:hint="eastAsia"/>
          <w:color w:val="FFFFFF" w:themeColor="background1"/>
        </w:rPr>
        <w:t xml:space="preserve"> </w:t>
      </w:r>
      <w:r w:rsidRPr="00465777">
        <w:rPr>
          <w:rStyle w:val="a9"/>
          <w:rFonts w:hint="eastAsia"/>
          <w:color w:val="FFFFFF" w:themeColor="background1"/>
        </w:rPr>
        <w:t>프레임워크</w:t>
      </w:r>
    </w:p>
    <w:p w14:paraId="2662A248" w14:textId="47F72264" w:rsidR="00465777" w:rsidRDefault="00465777" w:rsidP="00465777">
      <w:pPr>
        <w:pStyle w:val="2"/>
      </w:pPr>
      <w:r>
        <w:rPr>
          <w:rFonts w:hint="eastAsia"/>
        </w:rPr>
        <w:t>M</w:t>
      </w:r>
      <w:r>
        <w:t xml:space="preserve">DA </w:t>
      </w:r>
      <w:r>
        <w:rPr>
          <w:rFonts w:hint="eastAsia"/>
        </w:rPr>
        <w:t>F</w:t>
      </w:r>
      <w:r>
        <w:t>ramework</w:t>
      </w:r>
    </w:p>
    <w:p w14:paraId="6EEF1F02" w14:textId="47150365" w:rsidR="00465777" w:rsidRDefault="00465777" w:rsidP="00465777">
      <w:pPr>
        <w:pStyle w:val="a"/>
      </w:pPr>
      <w:r>
        <w:rPr>
          <w:rFonts w:hint="eastAsia"/>
        </w:rPr>
        <w:t>게임의 구조와 시스템을 분석하기 위한 기법 중 하나</w:t>
      </w:r>
    </w:p>
    <w:p w14:paraId="0C300812" w14:textId="0F2DDFE6" w:rsidR="00465777" w:rsidRDefault="00465777" w:rsidP="00465777">
      <w:pPr>
        <w:pStyle w:val="a"/>
      </w:pPr>
      <w:proofErr w:type="gramStart"/>
      <w:r>
        <w:rPr>
          <w:rFonts w:hint="eastAsia"/>
        </w:rPr>
        <w:t xml:space="preserve">구조 </w:t>
      </w:r>
      <w:r>
        <w:t>/</w:t>
      </w:r>
      <w:proofErr w:type="gramEnd"/>
      <w:r>
        <w:t xml:space="preserve"> Mechanics</w:t>
      </w:r>
    </w:p>
    <w:p w14:paraId="6DF32CAE" w14:textId="59FEB1BA" w:rsidR="00465777" w:rsidRDefault="00465777" w:rsidP="00465777">
      <w:pPr>
        <w:pStyle w:val="7"/>
        <w:ind w:left="400"/>
      </w:pPr>
      <w:proofErr w:type="spellStart"/>
      <w:r>
        <w:rPr>
          <w:rFonts w:hint="eastAsia"/>
        </w:rPr>
        <w:t>시스템으로서의</w:t>
      </w:r>
      <w:proofErr w:type="spellEnd"/>
      <w:r>
        <w:rPr>
          <w:rFonts w:hint="eastAsia"/>
        </w:rPr>
        <w:t xml:space="preserve"> 게임을 설명하는 공식적인 </w:t>
      </w:r>
      <w:r w:rsidRPr="00465777">
        <w:rPr>
          <w:rFonts w:hint="eastAsia"/>
          <w:color w:val="FF0000"/>
        </w:rPr>
        <w:t>규칙</w:t>
      </w:r>
      <w:r>
        <w:rPr>
          <w:rFonts w:hint="eastAsia"/>
        </w:rPr>
        <w:t xml:space="preserve">들과 </w:t>
      </w:r>
      <w:r w:rsidRPr="00465777">
        <w:rPr>
          <w:rFonts w:hint="eastAsia"/>
          <w:color w:val="FF0000"/>
        </w:rPr>
        <w:t>개념</w:t>
      </w:r>
      <w:r>
        <w:rPr>
          <w:rFonts w:hint="eastAsia"/>
        </w:rPr>
        <w:t>들</w:t>
      </w:r>
    </w:p>
    <w:p w14:paraId="1AF506B6" w14:textId="720BEED3" w:rsidR="00465777" w:rsidRDefault="00465777" w:rsidP="00465777">
      <w:pPr>
        <w:pStyle w:val="a"/>
      </w:pPr>
      <w:proofErr w:type="gramStart"/>
      <w:r>
        <w:rPr>
          <w:rFonts w:hint="eastAsia"/>
        </w:rPr>
        <w:t xml:space="preserve">역학 </w:t>
      </w:r>
      <w:r>
        <w:t>/</w:t>
      </w:r>
      <w:proofErr w:type="gramEnd"/>
      <w:r>
        <w:t xml:space="preserve"> Dynamics</w:t>
      </w:r>
    </w:p>
    <w:p w14:paraId="4ED60A10" w14:textId="25CB5D8A" w:rsidR="00465777" w:rsidRDefault="00465777" w:rsidP="00465777">
      <w:pPr>
        <w:pStyle w:val="7"/>
        <w:ind w:left="400"/>
      </w:pPr>
      <w:r>
        <w:rPr>
          <w:rFonts w:hint="eastAsia"/>
        </w:rPr>
        <w:t xml:space="preserve">게임을 플레이하는 과정에서 나타나는 플레이어들의 </w:t>
      </w:r>
      <w:r w:rsidRPr="00465777">
        <w:rPr>
          <w:rFonts w:hint="eastAsia"/>
          <w:color w:val="FF0000"/>
        </w:rPr>
        <w:t>행동</w:t>
      </w:r>
    </w:p>
    <w:p w14:paraId="05D038B3" w14:textId="7CED652F" w:rsidR="00465777" w:rsidRDefault="00465777" w:rsidP="00465777">
      <w:pPr>
        <w:pStyle w:val="a"/>
      </w:pPr>
      <w:proofErr w:type="gramStart"/>
      <w:r>
        <w:rPr>
          <w:rFonts w:hint="eastAsia"/>
        </w:rPr>
        <w:t xml:space="preserve">미학 </w:t>
      </w:r>
      <w:r>
        <w:t>/</w:t>
      </w:r>
      <w:proofErr w:type="gramEnd"/>
      <w:r>
        <w:t xml:space="preserve"> Aesthetics</w:t>
      </w:r>
    </w:p>
    <w:p w14:paraId="3A4FB516" w14:textId="76FF57C8" w:rsidR="00465777" w:rsidRDefault="00465777" w:rsidP="00465777">
      <w:pPr>
        <w:pStyle w:val="7"/>
        <w:ind w:left="400"/>
      </w:pPr>
      <w:r>
        <w:rPr>
          <w:rFonts w:hint="eastAsia"/>
        </w:rPr>
        <w:t>게임 디자이너가 역학을 통해 의도한 플레이어들의 감성적 반응(즉,</w:t>
      </w:r>
      <w:r>
        <w:t xml:space="preserve"> </w:t>
      </w:r>
      <w:r>
        <w:rPr>
          <w:rFonts w:hint="eastAsia"/>
        </w:rPr>
        <w:t xml:space="preserve">바꾸어 말하면 </w:t>
      </w:r>
      <w:r w:rsidRPr="00465777">
        <w:rPr>
          <w:rFonts w:hint="eastAsia"/>
          <w:color w:val="FF0000"/>
        </w:rPr>
        <w:t>재미</w:t>
      </w:r>
      <w:r>
        <w:rPr>
          <w:rFonts w:hint="eastAsia"/>
        </w:rPr>
        <w:t>!</w:t>
      </w:r>
      <w:r>
        <w:t>)</w:t>
      </w:r>
    </w:p>
    <w:p w14:paraId="3CD78B3E" w14:textId="34059F78" w:rsidR="009D3F95" w:rsidRDefault="009D3F95" w:rsidP="009D3F95"/>
    <w:p w14:paraId="56C37F2E" w14:textId="17A689D4" w:rsidR="009D3F95" w:rsidRDefault="009D3F95" w:rsidP="009D3F95">
      <w:pPr>
        <w:pStyle w:val="2"/>
      </w:pPr>
      <w:r>
        <w:rPr>
          <w:rFonts w:hint="eastAsia"/>
        </w:rPr>
        <w:t>M</w:t>
      </w:r>
      <w:r>
        <w:t xml:space="preserve">DA </w:t>
      </w:r>
      <w:r>
        <w:rPr>
          <w:rFonts w:hint="eastAsia"/>
        </w:rPr>
        <w:t>프레임워크 예시(</w:t>
      </w:r>
      <w:proofErr w:type="spellStart"/>
      <w:r>
        <w:rPr>
          <w:rFonts w:hint="eastAsia"/>
        </w:rPr>
        <w:t>팩맨</w:t>
      </w:r>
      <w:proofErr w:type="spellEnd"/>
      <w:r>
        <w:t>)</w:t>
      </w:r>
    </w:p>
    <w:p w14:paraId="515666EA" w14:textId="1D0A411D" w:rsidR="009D3F95" w:rsidRDefault="009D3F95" w:rsidP="009D3F95">
      <w:pPr>
        <w:pStyle w:val="a"/>
      </w:pPr>
      <w:proofErr w:type="gramStart"/>
      <w:r>
        <w:rPr>
          <w:rFonts w:hint="eastAsia"/>
        </w:rPr>
        <w:t xml:space="preserve">구조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빨간 유령은 </w:t>
      </w:r>
      <w:proofErr w:type="spellStart"/>
      <w:r>
        <w:rPr>
          <w:rFonts w:hint="eastAsia"/>
        </w:rPr>
        <w:t>팩맨의</w:t>
      </w:r>
      <w:proofErr w:type="spellEnd"/>
      <w:r>
        <w:rPr>
          <w:rFonts w:hint="eastAsia"/>
        </w:rPr>
        <w:t xml:space="preserve"> 현재 위치로,</w:t>
      </w:r>
      <w:r>
        <w:t xml:space="preserve"> </w:t>
      </w:r>
      <w:r>
        <w:rPr>
          <w:rFonts w:hint="eastAsia"/>
        </w:rPr>
        <w:t xml:space="preserve">핑크 유령은 </w:t>
      </w:r>
      <w:proofErr w:type="spellStart"/>
      <w:r>
        <w:rPr>
          <w:rFonts w:hint="eastAsia"/>
        </w:rPr>
        <w:t>팩맨이</w:t>
      </w:r>
      <w:proofErr w:type="spellEnd"/>
      <w:r>
        <w:rPr>
          <w:rFonts w:hint="eastAsia"/>
        </w:rPr>
        <w:t xml:space="preserve"> 바라보는 타일의 위치로 움직임</w:t>
      </w:r>
    </w:p>
    <w:p w14:paraId="2D70BB72" w14:textId="641DC658" w:rsidR="009D3F95" w:rsidRDefault="009D3F95" w:rsidP="009D3F95">
      <w:pPr>
        <w:pStyle w:val="a"/>
      </w:pPr>
      <w:proofErr w:type="gramStart"/>
      <w:r>
        <w:rPr>
          <w:rFonts w:hint="eastAsia"/>
        </w:rPr>
        <w:t xml:space="preserve">역학 </w:t>
      </w:r>
      <w:r>
        <w:t>/</w:t>
      </w:r>
      <w:proofErr w:type="gramEnd"/>
      <w:r>
        <w:t xml:space="preserve"> </w:t>
      </w:r>
      <w:r>
        <w:rPr>
          <w:rFonts w:hint="eastAsia"/>
        </w:rPr>
        <w:t>유저는 빨간 유령과 핑크 유령이 자신을 둘러쌈을 경험</w:t>
      </w:r>
    </w:p>
    <w:p w14:paraId="3B35149C" w14:textId="2896735C" w:rsidR="009D3F95" w:rsidRDefault="009D3F95" w:rsidP="009D3F95">
      <w:pPr>
        <w:pStyle w:val="a"/>
      </w:pPr>
      <w:proofErr w:type="gramStart"/>
      <w:r>
        <w:rPr>
          <w:rFonts w:hint="eastAsia"/>
        </w:rPr>
        <w:t xml:space="preserve">미학 </w:t>
      </w:r>
      <w:r>
        <w:t>/</w:t>
      </w:r>
      <w:proofErr w:type="gramEnd"/>
      <w:r>
        <w:t xml:space="preserve"> </w:t>
      </w:r>
      <w:r>
        <w:rPr>
          <w:rFonts w:hint="eastAsia"/>
        </w:rPr>
        <w:t>게임의 긴장감을 느끼게 됨</w:t>
      </w:r>
    </w:p>
    <w:p w14:paraId="2ED464AE" w14:textId="252737A6" w:rsidR="009D3F95" w:rsidRDefault="009D3F95" w:rsidP="009D3F95">
      <w:pPr>
        <w:pStyle w:val="a"/>
        <w:numPr>
          <w:ilvl w:val="0"/>
          <w:numId w:val="0"/>
        </w:numPr>
        <w:ind w:left="403" w:hanging="403"/>
      </w:pPr>
    </w:p>
    <w:p w14:paraId="16915772" w14:textId="270B1843" w:rsidR="009D3F95" w:rsidRDefault="009D3F95" w:rsidP="009D3F95">
      <w:pPr>
        <w:pStyle w:val="2"/>
      </w:pPr>
      <w:r>
        <w:rPr>
          <w:rFonts w:hint="eastAsia"/>
        </w:rPr>
        <w:t>M</w:t>
      </w:r>
      <w:r>
        <w:t xml:space="preserve">DA </w:t>
      </w:r>
      <w:r>
        <w:rPr>
          <w:rFonts w:hint="eastAsia"/>
        </w:rPr>
        <w:t>프레임워크의 효과</w:t>
      </w:r>
    </w:p>
    <w:p w14:paraId="6FAE7A15" w14:textId="4C894F76" w:rsidR="009D3F95" w:rsidRDefault="009D3F95" w:rsidP="009D3F95">
      <w:pPr>
        <w:pStyle w:val="a"/>
      </w:pPr>
      <w:r>
        <w:rPr>
          <w:rFonts w:hint="eastAsia"/>
        </w:rPr>
        <w:t xml:space="preserve">게임 디자이너는 구조 </w:t>
      </w:r>
      <w:r>
        <w:t xml:space="preserve">-&gt; </w:t>
      </w:r>
      <w:r>
        <w:rPr>
          <w:rFonts w:hint="eastAsia"/>
        </w:rPr>
        <w:t xml:space="preserve">역학 </w:t>
      </w:r>
      <w:r>
        <w:t xml:space="preserve">-&gt; </w:t>
      </w:r>
      <w:r>
        <w:rPr>
          <w:rFonts w:hint="eastAsia"/>
        </w:rPr>
        <w:t>미학의 시각으로</w:t>
      </w:r>
    </w:p>
    <w:p w14:paraId="048DBEBF" w14:textId="192797BF" w:rsidR="009D3F95" w:rsidRDefault="009D3F95" w:rsidP="009D3F95">
      <w:pPr>
        <w:pStyle w:val="a"/>
      </w:pPr>
      <w:r>
        <w:rPr>
          <w:rFonts w:hint="eastAsia"/>
        </w:rPr>
        <w:t xml:space="preserve">플레이어는 미학 </w:t>
      </w:r>
      <w:r>
        <w:t>-&gt;</w:t>
      </w:r>
      <w:r>
        <w:rPr>
          <w:rFonts w:hint="eastAsia"/>
        </w:rPr>
        <w:t xml:space="preserve"> 역학 </w:t>
      </w:r>
      <w:r>
        <w:t xml:space="preserve">-&gt; </w:t>
      </w:r>
      <w:r>
        <w:rPr>
          <w:rFonts w:hint="eastAsia"/>
        </w:rPr>
        <w:t>구조의 시각으로 게임을 바라본다</w:t>
      </w:r>
    </w:p>
    <w:p w14:paraId="1EF54877" w14:textId="165D118E" w:rsidR="009D3F95" w:rsidRDefault="009D3F95" w:rsidP="009D3F95">
      <w:pPr>
        <w:pStyle w:val="4"/>
      </w:pPr>
      <w:r>
        <w:rPr>
          <w:rFonts w:hint="eastAsia"/>
        </w:rPr>
        <w:t>M</w:t>
      </w:r>
      <w:r>
        <w:t xml:space="preserve">DA </w:t>
      </w:r>
      <w:r>
        <w:rPr>
          <w:rFonts w:hint="eastAsia"/>
        </w:rPr>
        <w:t>프레임워크에 의한 분석은 게임 디자이너들이</w:t>
      </w:r>
    </w:p>
    <w:p w14:paraId="0B772777" w14:textId="797FA2B6" w:rsidR="009D3F95" w:rsidRPr="009D3F95" w:rsidRDefault="009D3F95" w:rsidP="009D3F95">
      <w:pPr>
        <w:pStyle w:val="3"/>
        <w:ind w:left="1000" w:hanging="600"/>
        <w:rPr>
          <w:sz w:val="30"/>
          <w:szCs w:val="30"/>
        </w:rPr>
      </w:pPr>
      <w:r w:rsidRPr="009D3F95">
        <w:rPr>
          <w:sz w:val="30"/>
          <w:szCs w:val="30"/>
        </w:rPr>
        <w:t>“</w:t>
      </w:r>
      <w:r w:rsidRPr="009D3F95">
        <w:rPr>
          <w:rFonts w:hint="eastAsia"/>
          <w:sz w:val="30"/>
          <w:szCs w:val="30"/>
        </w:rPr>
        <w:t>사용자 체험 설계</w:t>
      </w:r>
      <w:r w:rsidRPr="009D3F95">
        <w:rPr>
          <w:sz w:val="30"/>
          <w:szCs w:val="30"/>
        </w:rPr>
        <w:t>”</w:t>
      </w:r>
    </w:p>
    <w:p w14:paraId="77742070" w14:textId="77777777" w:rsidR="009D3F95" w:rsidRDefault="009D3F95" w:rsidP="009D3F95">
      <w:pPr>
        <w:pStyle w:val="4"/>
      </w:pP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할 수 있도록 도와준다</w:t>
      </w:r>
    </w:p>
    <w:p w14:paraId="43EE6210" w14:textId="77777777" w:rsidR="009D3F95" w:rsidRDefault="009D3F95" w:rsidP="009D3F95">
      <w:pPr>
        <w:pStyle w:val="4"/>
      </w:pPr>
    </w:p>
    <w:p w14:paraId="239D63B7" w14:textId="28E1AB03" w:rsidR="009D3F95" w:rsidRPr="009D3F95" w:rsidRDefault="009D3F95" w:rsidP="009D3F95">
      <w:pPr>
        <w:pStyle w:val="4"/>
        <w:rPr>
          <w:spacing w:val="20"/>
        </w:rPr>
      </w:pPr>
      <w:r>
        <w:rPr>
          <w:rFonts w:hint="eastAsia"/>
        </w:rPr>
        <w:t xml:space="preserve"> </w:t>
      </w:r>
      <w:r>
        <w:t xml:space="preserve">                                    </w:t>
      </w:r>
      <w:r w:rsidRPr="009D3F95">
        <w:rPr>
          <w:rFonts w:hint="eastAsia"/>
          <w:spacing w:val="20"/>
        </w:rPr>
        <w:t>디자이너 측면</w:t>
      </w:r>
    </w:p>
    <w:p w14:paraId="7652C0C8" w14:textId="5E82D14E" w:rsidR="009D3F95" w:rsidRDefault="009D3F95" w:rsidP="009D3F95">
      <w:pPr>
        <w:pStyle w:val="4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B42B032" wp14:editId="4E3BC781">
                <wp:simplePos x="0" y="0"/>
                <wp:positionH relativeFrom="column">
                  <wp:posOffset>1286510</wp:posOffset>
                </wp:positionH>
                <wp:positionV relativeFrom="page">
                  <wp:posOffset>9156700</wp:posOffset>
                </wp:positionV>
                <wp:extent cx="4071620" cy="199390"/>
                <wp:effectExtent l="0" t="0" r="5080" b="0"/>
                <wp:wrapNone/>
                <wp:docPr id="47" name="화살표: 오른쪽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071620" cy="199390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959A9" id="화살표: 오른쪽 47" o:spid="_x0000_s1026" type="#_x0000_t13" style="position:absolute;left:0;text-align:left;margin-left:101.3pt;margin-top:721pt;width:320.6pt;height:15.7pt;rotation:18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" adj="21071" fillcolor="black [3213]" stroked="f" strokeweight="1pt">
                <w10:wrap anchory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79E13F20" wp14:editId="66616C23">
                <wp:simplePos x="0" y="0"/>
                <wp:positionH relativeFrom="column">
                  <wp:posOffset>1236980</wp:posOffset>
                </wp:positionH>
                <wp:positionV relativeFrom="page">
                  <wp:posOffset>7970520</wp:posOffset>
                </wp:positionV>
                <wp:extent cx="1169035" cy="1169035"/>
                <wp:effectExtent l="0" t="0" r="12065" b="12065"/>
                <wp:wrapNone/>
                <wp:docPr id="35" name="사각형: 둥근 모서리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035" cy="11690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53318" w14:textId="77777777" w:rsidR="001B08DF" w:rsidRPr="009D3F95" w:rsidRDefault="001B08DF" w:rsidP="009D3F95">
                            <w:pPr>
                              <w:jc w:val="center"/>
                              <w:rPr>
                                <w:sz w:val="60"/>
                                <w:szCs w:val="62"/>
                              </w:rPr>
                            </w:pPr>
                            <w:r w:rsidRPr="009D3F95">
                              <w:rPr>
                                <w:rFonts w:hint="eastAsia"/>
                                <w:sz w:val="60"/>
                                <w:szCs w:val="62"/>
                              </w:rPr>
                              <w:t>구조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E13F20" id="사각형: 둥근 모서리 35" o:spid="_x0000_s1062" style="position:absolute;left:0;text-align:left;margin-left:97.4pt;margin-top:627.6pt;width:92.05pt;height:92.0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" fillcolor="#4472c4 [3204]" strokecolor="#1f3763 [1604]" strokeweight="1pt">
                <v:stroke joinstyle="miter"/>
                <v:textbox>
                  <w:txbxContent>
                    <w:p w14:paraId="19353318" w14:textId="77777777" w:rsidR="001B08DF" w:rsidRPr="009D3F95" w:rsidRDefault="001B08DF" w:rsidP="009D3F95">
                      <w:pPr>
                        <w:jc w:val="center"/>
                        <w:rPr>
                          <w:sz w:val="60"/>
                          <w:szCs w:val="62"/>
                        </w:rPr>
                      </w:pPr>
                      <w:r w:rsidRPr="009D3F95">
                        <w:rPr>
                          <w:rFonts w:hint="eastAsia"/>
                          <w:sz w:val="60"/>
                          <w:szCs w:val="62"/>
                        </w:rPr>
                        <w:t>구조</w:t>
                      </w:r>
                    </w:p>
                  </w:txbxContent>
                </v:textbox>
                <w10:wrap anchory="pag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147E9D0B" wp14:editId="427E7778">
                <wp:simplePos x="0" y="0"/>
                <wp:positionH relativeFrom="column">
                  <wp:posOffset>2703830</wp:posOffset>
                </wp:positionH>
                <wp:positionV relativeFrom="page">
                  <wp:posOffset>7970520</wp:posOffset>
                </wp:positionV>
                <wp:extent cx="1169035" cy="1169035"/>
                <wp:effectExtent l="0" t="0" r="12065" b="12065"/>
                <wp:wrapNone/>
                <wp:docPr id="42" name="사각형: 둥근 모서리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035" cy="11690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F5CC74" w14:textId="77777777" w:rsidR="001B08DF" w:rsidRPr="009D3F95" w:rsidRDefault="001B08DF" w:rsidP="009D3F95">
                            <w:pPr>
                              <w:jc w:val="center"/>
                              <w:rPr>
                                <w:sz w:val="60"/>
                                <w:szCs w:val="62"/>
                              </w:rPr>
                            </w:pPr>
                            <w:r>
                              <w:rPr>
                                <w:rFonts w:hint="eastAsia"/>
                                <w:sz w:val="60"/>
                                <w:szCs w:val="62"/>
                              </w:rPr>
                              <w:t>역학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7E9D0B" id="사각형: 둥근 모서리 42" o:spid="_x0000_s1063" style="position:absolute;left:0;text-align:left;margin-left:212.9pt;margin-top:627.6pt;width:92.05pt;height:92.0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" fillcolor="#4472c4 [3204]" strokecolor="#1f3763 [1604]" strokeweight="1pt">
                <v:stroke joinstyle="miter"/>
                <v:textbox>
                  <w:txbxContent>
                    <w:p w14:paraId="28F5CC74" w14:textId="77777777" w:rsidR="001B08DF" w:rsidRPr="009D3F95" w:rsidRDefault="001B08DF" w:rsidP="009D3F95">
                      <w:pPr>
                        <w:jc w:val="center"/>
                        <w:rPr>
                          <w:sz w:val="60"/>
                          <w:szCs w:val="62"/>
                        </w:rPr>
                      </w:pPr>
                      <w:r>
                        <w:rPr>
                          <w:rFonts w:hint="eastAsia"/>
                          <w:sz w:val="60"/>
                          <w:szCs w:val="62"/>
                        </w:rPr>
                        <w:t>역학</w:t>
                      </w:r>
                    </w:p>
                  </w:txbxContent>
                </v:textbox>
                <w10:wrap anchory="pag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4CF2E47" wp14:editId="08BA20FF">
                <wp:simplePos x="0" y="0"/>
                <wp:positionH relativeFrom="column">
                  <wp:posOffset>4170045</wp:posOffset>
                </wp:positionH>
                <wp:positionV relativeFrom="page">
                  <wp:posOffset>7970520</wp:posOffset>
                </wp:positionV>
                <wp:extent cx="1169035" cy="1169035"/>
                <wp:effectExtent l="0" t="0" r="12065" b="12065"/>
                <wp:wrapNone/>
                <wp:docPr id="43" name="사각형: 둥근 모서리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035" cy="11690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B14279" w14:textId="77777777" w:rsidR="001B08DF" w:rsidRPr="009D3F95" w:rsidRDefault="001B08DF" w:rsidP="009D3F95">
                            <w:pPr>
                              <w:jc w:val="center"/>
                              <w:rPr>
                                <w:sz w:val="60"/>
                                <w:szCs w:val="62"/>
                              </w:rPr>
                            </w:pPr>
                            <w:r>
                              <w:rPr>
                                <w:rFonts w:hint="eastAsia"/>
                                <w:sz w:val="60"/>
                                <w:szCs w:val="62"/>
                              </w:rPr>
                              <w:t>미학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CF2E47" id="사각형: 둥근 모서리 43" o:spid="_x0000_s1064" style="position:absolute;left:0;text-align:left;margin-left:328.35pt;margin-top:627.6pt;width:92.05pt;height:92.0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" fillcolor="#4472c4 [3204]" strokecolor="#1f3763 [1604]" strokeweight="1pt">
                <v:stroke joinstyle="miter"/>
                <v:textbox>
                  <w:txbxContent>
                    <w:p w14:paraId="78B14279" w14:textId="77777777" w:rsidR="001B08DF" w:rsidRPr="009D3F95" w:rsidRDefault="001B08DF" w:rsidP="009D3F95">
                      <w:pPr>
                        <w:jc w:val="center"/>
                        <w:rPr>
                          <w:sz w:val="60"/>
                          <w:szCs w:val="62"/>
                        </w:rPr>
                      </w:pPr>
                      <w:r>
                        <w:rPr>
                          <w:rFonts w:hint="eastAsia"/>
                          <w:sz w:val="60"/>
                          <w:szCs w:val="62"/>
                        </w:rPr>
                        <w:t>미학</w:t>
                      </w:r>
                    </w:p>
                  </w:txbxContent>
                </v:textbox>
                <w10:wrap anchory="pag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221EF3" wp14:editId="6790876A">
                <wp:simplePos x="0" y="0"/>
                <wp:positionH relativeFrom="column">
                  <wp:posOffset>-133350</wp:posOffset>
                </wp:positionH>
                <wp:positionV relativeFrom="page">
                  <wp:posOffset>7981315</wp:posOffset>
                </wp:positionV>
                <wp:extent cx="1158875" cy="1158875"/>
                <wp:effectExtent l="0" t="0" r="22225" b="22225"/>
                <wp:wrapNone/>
                <wp:docPr id="44" name="타원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75" cy="11588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00EF9" w14:textId="77777777" w:rsidR="001B08DF" w:rsidRPr="009D3F95" w:rsidRDefault="001B08DF" w:rsidP="009D3F95">
                            <w:pPr>
                              <w:spacing w:after="0"/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9D3F95">
                              <w:rPr>
                                <w:rFonts w:hint="eastAsia"/>
                                <w:sz w:val="24"/>
                                <w:szCs w:val="26"/>
                              </w:rPr>
                              <w:t>게임</w:t>
                            </w:r>
                          </w:p>
                          <w:p w14:paraId="715B3966" w14:textId="77777777" w:rsidR="001B08DF" w:rsidRPr="009D3F95" w:rsidRDefault="001B08DF" w:rsidP="009D3F95">
                            <w:pPr>
                              <w:spacing w:after="0"/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9D3F95">
                              <w:rPr>
                                <w:rFonts w:hint="eastAsia"/>
                                <w:sz w:val="24"/>
                                <w:szCs w:val="26"/>
                              </w:rPr>
                              <w:t>디자이너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221EF3" id="타원 44" o:spid="_x0000_s1065" style="position:absolute;left:0;text-align:left;margin-left:-10.5pt;margin-top:628.45pt;width:91.25pt;height:91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" fillcolor="#4472c4 [3204]" strokecolor="#1f3763 [1604]" strokeweight="1pt">
                <v:stroke joinstyle="miter"/>
                <v:textbox>
                  <w:txbxContent>
                    <w:p w14:paraId="43500EF9" w14:textId="77777777" w:rsidR="001B08DF" w:rsidRPr="009D3F95" w:rsidRDefault="001B08DF" w:rsidP="009D3F95">
                      <w:pPr>
                        <w:spacing w:after="0"/>
                        <w:jc w:val="center"/>
                        <w:rPr>
                          <w:sz w:val="24"/>
                          <w:szCs w:val="26"/>
                        </w:rPr>
                      </w:pPr>
                      <w:r w:rsidRPr="009D3F95">
                        <w:rPr>
                          <w:rFonts w:hint="eastAsia"/>
                          <w:sz w:val="24"/>
                          <w:szCs w:val="26"/>
                        </w:rPr>
                        <w:t>게임</w:t>
                      </w:r>
                    </w:p>
                    <w:p w14:paraId="715B3966" w14:textId="77777777" w:rsidR="001B08DF" w:rsidRPr="009D3F95" w:rsidRDefault="001B08DF" w:rsidP="009D3F95">
                      <w:pPr>
                        <w:spacing w:after="0"/>
                        <w:jc w:val="center"/>
                        <w:rPr>
                          <w:sz w:val="24"/>
                          <w:szCs w:val="26"/>
                        </w:rPr>
                      </w:pPr>
                      <w:r w:rsidRPr="009D3F95">
                        <w:rPr>
                          <w:rFonts w:hint="eastAsia"/>
                          <w:sz w:val="24"/>
                          <w:szCs w:val="26"/>
                        </w:rPr>
                        <w:t>디자이너</w:t>
                      </w:r>
                    </w:p>
                  </w:txbxContent>
                </v:textbox>
                <w10:wrap anchory="page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F1CE94" wp14:editId="2EA7D0DD">
                <wp:simplePos x="0" y="0"/>
                <wp:positionH relativeFrom="column">
                  <wp:posOffset>1286510</wp:posOffset>
                </wp:positionH>
                <wp:positionV relativeFrom="page">
                  <wp:posOffset>7756525</wp:posOffset>
                </wp:positionV>
                <wp:extent cx="4071620" cy="199390"/>
                <wp:effectExtent l="0" t="0" r="5080" b="0"/>
                <wp:wrapNone/>
                <wp:docPr id="46" name="화살표: 오른쪽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1620" cy="199390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0CC9" id="화살표: 오른쪽 46" o:spid="_x0000_s1026" type="#_x0000_t13" style="position:absolute;left:0;text-align:left;margin-left:101.3pt;margin-top:610.75pt;width:320.6pt;height:15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" adj="21071" fillcolor="black [3213]" stroked="f" strokeweight="1pt">
                <w10:wrap anchory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85AC7F" wp14:editId="77048294">
                <wp:simplePos x="0" y="0"/>
                <wp:positionH relativeFrom="column">
                  <wp:posOffset>5575935</wp:posOffset>
                </wp:positionH>
                <wp:positionV relativeFrom="page">
                  <wp:posOffset>7981788</wp:posOffset>
                </wp:positionV>
                <wp:extent cx="1158875" cy="1158875"/>
                <wp:effectExtent l="0" t="0" r="22225" b="22225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75" cy="11588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B6012E" w14:textId="77777777" w:rsidR="001B08DF" w:rsidRDefault="001B08DF" w:rsidP="009D3F95">
                            <w:pPr>
                              <w:spacing w:after="0"/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6"/>
                              </w:rPr>
                              <w:t>게임</w:t>
                            </w:r>
                          </w:p>
                          <w:p w14:paraId="085816C2" w14:textId="77777777" w:rsidR="001B08DF" w:rsidRPr="009D3F95" w:rsidRDefault="001B08DF" w:rsidP="009D3F95">
                            <w:pPr>
                              <w:spacing w:after="0"/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6"/>
                              </w:rPr>
                              <w:t>플레이어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85AC7F" id="타원 45" o:spid="_x0000_s1066" style="position:absolute;left:0;text-align:left;margin-left:439.05pt;margin-top:628.5pt;width:91.25pt;height:91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" fillcolor="#4472c4 [3204]" strokecolor="#1f3763 [1604]" strokeweight="1pt">
                <v:stroke joinstyle="miter"/>
                <v:textbox>
                  <w:txbxContent>
                    <w:p w14:paraId="53B6012E" w14:textId="77777777" w:rsidR="001B08DF" w:rsidRDefault="001B08DF" w:rsidP="009D3F95">
                      <w:pPr>
                        <w:spacing w:after="0"/>
                        <w:jc w:val="center"/>
                        <w:rPr>
                          <w:sz w:val="24"/>
                          <w:szCs w:val="26"/>
                        </w:rPr>
                      </w:pPr>
                      <w:r>
                        <w:rPr>
                          <w:rFonts w:hint="eastAsia"/>
                          <w:sz w:val="24"/>
                          <w:szCs w:val="26"/>
                        </w:rPr>
                        <w:t>게임</w:t>
                      </w:r>
                    </w:p>
                    <w:p w14:paraId="085816C2" w14:textId="77777777" w:rsidR="001B08DF" w:rsidRPr="009D3F95" w:rsidRDefault="001B08DF" w:rsidP="009D3F95">
                      <w:pPr>
                        <w:spacing w:after="0"/>
                        <w:jc w:val="center"/>
                        <w:rPr>
                          <w:sz w:val="24"/>
                          <w:szCs w:val="26"/>
                        </w:rPr>
                      </w:pPr>
                      <w:r>
                        <w:rPr>
                          <w:rFonts w:hint="eastAsia"/>
                          <w:sz w:val="24"/>
                          <w:szCs w:val="26"/>
                        </w:rPr>
                        <w:t>플레이어</w:t>
                      </w:r>
                    </w:p>
                  </w:txbxContent>
                </v:textbox>
                <w10:wrap anchory="page"/>
              </v:oval>
            </w:pict>
          </mc:Fallback>
        </mc:AlternateContent>
      </w:r>
    </w:p>
    <w:p w14:paraId="545CDCE6" w14:textId="0B73E45E" w:rsidR="009D3F95" w:rsidRDefault="009D3F95" w:rsidP="009D3F95">
      <w:pPr>
        <w:pStyle w:val="4"/>
      </w:pPr>
    </w:p>
    <w:p w14:paraId="707BFF4D" w14:textId="77777777" w:rsidR="009D3F95" w:rsidRDefault="009D3F95" w:rsidP="009D3F95">
      <w:pPr>
        <w:pStyle w:val="4"/>
      </w:pPr>
    </w:p>
    <w:p w14:paraId="32CAA3AF" w14:textId="77777777" w:rsidR="009D3F95" w:rsidRDefault="009D3F95" w:rsidP="009D3F95">
      <w:pPr>
        <w:pStyle w:val="4"/>
      </w:pPr>
    </w:p>
    <w:p w14:paraId="59F6DFB1" w14:textId="77777777" w:rsidR="009D3F95" w:rsidRDefault="009D3F95" w:rsidP="009D3F95">
      <w:pPr>
        <w:pStyle w:val="4"/>
      </w:pPr>
    </w:p>
    <w:p w14:paraId="19CCEE96" w14:textId="4FD9AC0A" w:rsidR="009D3F95" w:rsidRDefault="009D3F95" w:rsidP="009D3F95">
      <w:pPr>
        <w:pStyle w:val="4"/>
      </w:pPr>
    </w:p>
    <w:p w14:paraId="68B7B35A" w14:textId="4F88EC6C" w:rsidR="009D3F95" w:rsidRDefault="009D3F95" w:rsidP="009D3F95">
      <w:pPr>
        <w:pStyle w:val="a"/>
        <w:numPr>
          <w:ilvl w:val="0"/>
          <w:numId w:val="0"/>
        </w:numPr>
        <w:ind w:left="403" w:hanging="403"/>
        <w:rPr>
          <w:b/>
          <w:bCs/>
          <w:spacing w:val="20"/>
          <w:sz w:val="24"/>
          <w:szCs w:val="28"/>
        </w:rPr>
      </w:pPr>
      <w:r w:rsidRPr="009D3F95">
        <w:rPr>
          <w:b/>
          <w:bCs/>
          <w:sz w:val="24"/>
          <w:szCs w:val="28"/>
        </w:rPr>
        <w:t xml:space="preserve">                                      </w:t>
      </w:r>
      <w:r w:rsidRPr="009D3F95">
        <w:rPr>
          <w:b/>
          <w:bCs/>
          <w:spacing w:val="20"/>
          <w:sz w:val="24"/>
          <w:szCs w:val="28"/>
        </w:rPr>
        <w:t xml:space="preserve">        </w:t>
      </w:r>
      <w:r w:rsidRPr="009D3F95">
        <w:rPr>
          <w:rFonts w:hint="eastAsia"/>
          <w:b/>
          <w:bCs/>
          <w:spacing w:val="20"/>
          <w:sz w:val="24"/>
          <w:szCs w:val="28"/>
        </w:rPr>
        <w:t>플레이어 측면</w:t>
      </w:r>
    </w:p>
    <w:p w14:paraId="52E2CF56" w14:textId="623909DB" w:rsidR="00B24855" w:rsidRDefault="00B2485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pacing w:val="20"/>
          <w:sz w:val="24"/>
          <w:szCs w:val="28"/>
        </w:rPr>
      </w:pPr>
      <w:r>
        <w:rPr>
          <w:b/>
          <w:bCs/>
          <w:spacing w:val="20"/>
          <w:sz w:val="24"/>
          <w:szCs w:val="28"/>
        </w:rPr>
        <w:br w:type="page"/>
      </w:r>
    </w:p>
    <w:p w14:paraId="1686E1F3" w14:textId="3511D8C0" w:rsidR="009D3F95" w:rsidRDefault="009D3F95" w:rsidP="00BF520A">
      <w:pPr>
        <w:pStyle w:val="2"/>
      </w:pPr>
      <w:r>
        <w:lastRenderedPageBreak/>
        <w:t xml:space="preserve">MDA </w:t>
      </w:r>
      <w:proofErr w:type="gramStart"/>
      <w:r>
        <w:rPr>
          <w:rFonts w:hint="eastAsia"/>
        </w:rPr>
        <w:t xml:space="preserve">프레임워크 </w:t>
      </w:r>
      <w:r>
        <w:t>/</w:t>
      </w:r>
      <w:proofErr w:type="gramEnd"/>
      <w:r>
        <w:t xml:space="preserve"> </w:t>
      </w:r>
      <w:r>
        <w:rPr>
          <w:rFonts w:hint="eastAsia"/>
        </w:rPr>
        <w:t>미학</w:t>
      </w:r>
    </w:p>
    <w:p w14:paraId="18E8546F" w14:textId="47DECDEA" w:rsidR="009D3F95" w:rsidRDefault="009D3F95" w:rsidP="009D3F95">
      <w:pPr>
        <w:pStyle w:val="a"/>
      </w:pPr>
      <w:r>
        <w:rPr>
          <w:rFonts w:hint="eastAsia"/>
        </w:rPr>
        <w:t>이미 예전에 본 기억이 있겠지만,</w:t>
      </w:r>
      <w:r>
        <w:t xml:space="preserve"> </w:t>
      </w:r>
      <w:r>
        <w:rPr>
          <w:rFonts w:hint="eastAsia"/>
        </w:rPr>
        <w:t>제대로 다시 한 번</w:t>
      </w:r>
    </w:p>
    <w:p w14:paraId="4F39073A" w14:textId="59D7275E" w:rsidR="009D3F95" w:rsidRDefault="009D3F95" w:rsidP="009D3F95">
      <w:pPr>
        <w:pStyle w:val="a"/>
        <w:numPr>
          <w:ilvl w:val="0"/>
          <w:numId w:val="0"/>
        </w:numPr>
        <w:ind w:left="403" w:hanging="403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9D3F95" w14:paraId="70061EC8" w14:textId="77777777" w:rsidTr="0012293D">
        <w:tc>
          <w:tcPr>
            <w:tcW w:w="2972" w:type="dxa"/>
          </w:tcPr>
          <w:p w14:paraId="6ECF2656" w14:textId="77777777" w:rsidR="009D3F95" w:rsidRPr="004553CC" w:rsidRDefault="009D3F95" w:rsidP="0012293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감동(</w:t>
            </w:r>
            <w:r w:rsidRPr="004553CC">
              <w:rPr>
                <w:spacing w:val="-20"/>
                <w:sz w:val="36"/>
              </w:rPr>
              <w:t>Sensation)</w:t>
            </w:r>
          </w:p>
        </w:tc>
        <w:tc>
          <w:tcPr>
            <w:tcW w:w="7484" w:type="dxa"/>
          </w:tcPr>
          <w:p w14:paraId="1BFEB066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즐거움(s</w:t>
            </w:r>
            <w:r>
              <w:rPr>
                <w:spacing w:val="-20"/>
              </w:rPr>
              <w:t>ense-pleasure)</w:t>
            </w:r>
            <w:r>
              <w:rPr>
                <w:rFonts w:hint="eastAsia"/>
                <w:spacing w:val="-20"/>
              </w:rPr>
              <w:t>으로서의 게임</w:t>
            </w:r>
          </w:p>
          <w:p w14:paraId="14C1F5F9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혁신적인 재미로 플레이어에게 감동을 선사하였는가?</w:t>
            </w:r>
          </w:p>
        </w:tc>
      </w:tr>
      <w:tr w:rsidR="009D3F95" w14:paraId="5BA32703" w14:textId="77777777" w:rsidTr="0012293D">
        <w:tc>
          <w:tcPr>
            <w:tcW w:w="2972" w:type="dxa"/>
          </w:tcPr>
          <w:p w14:paraId="35D7C9E1" w14:textId="77777777" w:rsidR="009D3F95" w:rsidRPr="004553CC" w:rsidRDefault="009D3F95" w:rsidP="0012293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공상(</w:t>
            </w:r>
            <w:r w:rsidRPr="004553CC">
              <w:rPr>
                <w:spacing w:val="-20"/>
                <w:sz w:val="36"/>
              </w:rPr>
              <w:t>Fantasy)</w:t>
            </w:r>
          </w:p>
        </w:tc>
        <w:tc>
          <w:tcPr>
            <w:tcW w:w="7484" w:type="dxa"/>
          </w:tcPr>
          <w:p w14:paraId="326893E2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공상(</w:t>
            </w:r>
            <w:r>
              <w:rPr>
                <w:spacing w:val="-20"/>
              </w:rPr>
              <w:t>make-believe)</w:t>
            </w:r>
            <w:r>
              <w:rPr>
                <w:rFonts w:hint="eastAsia"/>
                <w:spacing w:val="-20"/>
              </w:rPr>
              <w:t>으로서의 게임</w:t>
            </w:r>
          </w:p>
          <w:p w14:paraId="70FE0217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훌륭한 가상의 환경으로 공상적인 재미를 선사하였는가?</w:t>
            </w:r>
          </w:p>
        </w:tc>
      </w:tr>
      <w:tr w:rsidR="009D3F95" w14:paraId="71A74757" w14:textId="77777777" w:rsidTr="0012293D">
        <w:tc>
          <w:tcPr>
            <w:tcW w:w="2972" w:type="dxa"/>
          </w:tcPr>
          <w:p w14:paraId="1D1C8545" w14:textId="77777777" w:rsidR="009D3F95" w:rsidRPr="004553CC" w:rsidRDefault="009D3F95" w:rsidP="0012293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서사(</w:t>
            </w:r>
            <w:r w:rsidRPr="004553CC">
              <w:rPr>
                <w:spacing w:val="-20"/>
                <w:sz w:val="36"/>
              </w:rPr>
              <w:t>Narrative)</w:t>
            </w:r>
          </w:p>
        </w:tc>
        <w:tc>
          <w:tcPr>
            <w:tcW w:w="7484" w:type="dxa"/>
          </w:tcPr>
          <w:p w14:paraId="6A31601C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이야기(</w:t>
            </w:r>
            <w:r>
              <w:rPr>
                <w:spacing w:val="-20"/>
              </w:rPr>
              <w:t>drama)</w:t>
            </w:r>
            <w:r>
              <w:rPr>
                <w:rFonts w:hint="eastAsia"/>
                <w:spacing w:val="-20"/>
              </w:rPr>
              <w:t>로서의 게임</w:t>
            </w:r>
          </w:p>
          <w:p w14:paraId="03410D48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흥미로운 이야기로 서사적인 재미를 선사하였는가?</w:t>
            </w:r>
          </w:p>
        </w:tc>
      </w:tr>
      <w:tr w:rsidR="009D3F95" w14:paraId="0A9FAEAE" w14:textId="77777777" w:rsidTr="0012293D">
        <w:tc>
          <w:tcPr>
            <w:tcW w:w="2972" w:type="dxa"/>
          </w:tcPr>
          <w:p w14:paraId="3968B9B0" w14:textId="77777777" w:rsidR="009D3F95" w:rsidRPr="004553CC" w:rsidRDefault="009D3F95" w:rsidP="0012293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도전(C</w:t>
            </w:r>
            <w:r w:rsidRPr="004553CC">
              <w:rPr>
                <w:spacing w:val="-20"/>
                <w:sz w:val="36"/>
              </w:rPr>
              <w:t>hallenge)</w:t>
            </w:r>
          </w:p>
        </w:tc>
        <w:tc>
          <w:tcPr>
            <w:tcW w:w="7484" w:type="dxa"/>
          </w:tcPr>
          <w:p w14:paraId="01A860B2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장애물 경주(</w:t>
            </w:r>
            <w:r>
              <w:rPr>
                <w:spacing w:val="-20"/>
              </w:rPr>
              <w:t>obstacle course)</w:t>
            </w:r>
            <w:r>
              <w:rPr>
                <w:rFonts w:hint="eastAsia"/>
                <w:spacing w:val="-20"/>
              </w:rPr>
              <w:t>로서의 게임</w:t>
            </w:r>
          </w:p>
          <w:p w14:paraId="33923247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게임 내 배치된 장애물이 플레이어의 도전욕구를 높이게 만들었는가?</w:t>
            </w:r>
          </w:p>
        </w:tc>
      </w:tr>
      <w:tr w:rsidR="009D3F95" w14:paraId="27AF83BB" w14:textId="77777777" w:rsidTr="0012293D">
        <w:tc>
          <w:tcPr>
            <w:tcW w:w="2972" w:type="dxa"/>
          </w:tcPr>
          <w:p w14:paraId="2AFD02DF" w14:textId="77777777" w:rsidR="009D3F95" w:rsidRPr="004553CC" w:rsidRDefault="009D3F95" w:rsidP="0012293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연대감</w:t>
            </w:r>
            <w:r w:rsidRPr="004553CC">
              <w:rPr>
                <w:spacing w:val="-20"/>
                <w:sz w:val="36"/>
              </w:rPr>
              <w:t>(</w:t>
            </w:r>
            <w:r w:rsidRPr="004553CC">
              <w:rPr>
                <w:rFonts w:hint="eastAsia"/>
                <w:spacing w:val="-20"/>
                <w:sz w:val="36"/>
              </w:rPr>
              <w:t>F</w:t>
            </w:r>
            <w:r w:rsidRPr="004553CC">
              <w:rPr>
                <w:spacing w:val="-20"/>
                <w:sz w:val="36"/>
              </w:rPr>
              <w:t>ellowship)</w:t>
            </w:r>
          </w:p>
        </w:tc>
        <w:tc>
          <w:tcPr>
            <w:tcW w:w="7484" w:type="dxa"/>
          </w:tcPr>
          <w:p w14:paraId="4763E2F1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사회적 틀(</w:t>
            </w:r>
            <w:r>
              <w:rPr>
                <w:spacing w:val="-20"/>
              </w:rPr>
              <w:t>social framework)</w:t>
            </w:r>
            <w:r>
              <w:rPr>
                <w:rFonts w:hint="eastAsia"/>
                <w:spacing w:val="-20"/>
              </w:rPr>
              <w:t>로서의 게임</w:t>
            </w:r>
          </w:p>
          <w:p w14:paraId="5E06030A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게임 내 사회적인 화합이 가능하여 연대감을 느끼게 만들었는가?</w:t>
            </w:r>
          </w:p>
        </w:tc>
      </w:tr>
      <w:tr w:rsidR="009D3F95" w14:paraId="67E80650" w14:textId="77777777" w:rsidTr="0012293D">
        <w:tc>
          <w:tcPr>
            <w:tcW w:w="2972" w:type="dxa"/>
          </w:tcPr>
          <w:p w14:paraId="135D6265" w14:textId="77777777" w:rsidR="009D3F95" w:rsidRPr="004553CC" w:rsidRDefault="009D3F95" w:rsidP="0012293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발견(D</w:t>
            </w:r>
            <w:r w:rsidRPr="004553CC">
              <w:rPr>
                <w:spacing w:val="-20"/>
                <w:sz w:val="36"/>
              </w:rPr>
              <w:t>iscovery)</w:t>
            </w:r>
          </w:p>
        </w:tc>
        <w:tc>
          <w:tcPr>
            <w:tcW w:w="7484" w:type="dxa"/>
          </w:tcPr>
          <w:p w14:paraId="00947EC8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미개척지(</w:t>
            </w:r>
            <w:r>
              <w:rPr>
                <w:spacing w:val="-20"/>
              </w:rPr>
              <w:t>uncharted territory)</w:t>
            </w:r>
            <w:r>
              <w:rPr>
                <w:rFonts w:hint="eastAsia"/>
                <w:spacing w:val="-20"/>
              </w:rPr>
              <w:t>로서의 게임</w:t>
            </w:r>
          </w:p>
          <w:p w14:paraId="5BD07A13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숨겨진 요소들을 통해 플레이어에게 발견하는 재미를 느끼게 하였는가?</w:t>
            </w:r>
          </w:p>
        </w:tc>
      </w:tr>
      <w:tr w:rsidR="009D3F95" w14:paraId="1F5BA0D8" w14:textId="77777777" w:rsidTr="0012293D">
        <w:tc>
          <w:tcPr>
            <w:tcW w:w="2972" w:type="dxa"/>
          </w:tcPr>
          <w:p w14:paraId="4B472771" w14:textId="77777777" w:rsidR="009D3F95" w:rsidRPr="004553CC" w:rsidRDefault="009D3F95" w:rsidP="0012293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표현(</w:t>
            </w:r>
            <w:r w:rsidRPr="004553CC">
              <w:rPr>
                <w:spacing w:val="-20"/>
                <w:sz w:val="36"/>
              </w:rPr>
              <w:t>Expression)</w:t>
            </w:r>
          </w:p>
        </w:tc>
        <w:tc>
          <w:tcPr>
            <w:tcW w:w="7484" w:type="dxa"/>
          </w:tcPr>
          <w:p w14:paraId="12B7930C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자기 발견(</w:t>
            </w:r>
            <w:r>
              <w:rPr>
                <w:spacing w:val="-20"/>
              </w:rPr>
              <w:t>self-discovery)</w:t>
            </w:r>
            <w:r>
              <w:rPr>
                <w:rFonts w:hint="eastAsia"/>
                <w:spacing w:val="-20"/>
              </w:rPr>
              <w:t>으로서의 게임</w:t>
            </w:r>
          </w:p>
          <w:p w14:paraId="03C107F9" w14:textId="1CB02D0C" w:rsidR="0065222F" w:rsidRDefault="0065222F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자신을 표현하는 것으로 재미를 느끼게 하였는가?</w:t>
            </w:r>
          </w:p>
        </w:tc>
      </w:tr>
      <w:tr w:rsidR="009D3F95" w14:paraId="7E1F3A01" w14:textId="77777777" w:rsidTr="0012293D">
        <w:tc>
          <w:tcPr>
            <w:tcW w:w="2972" w:type="dxa"/>
          </w:tcPr>
          <w:p w14:paraId="19363997" w14:textId="77777777" w:rsidR="009D3F95" w:rsidRPr="004553CC" w:rsidRDefault="009D3F95" w:rsidP="0012293D">
            <w:pPr>
              <w:widowControl/>
              <w:wordWrap/>
              <w:autoSpaceDE/>
              <w:autoSpaceDN/>
              <w:rPr>
                <w:spacing w:val="-20"/>
                <w:sz w:val="36"/>
              </w:rPr>
            </w:pPr>
            <w:r w:rsidRPr="004553CC">
              <w:rPr>
                <w:rFonts w:hint="eastAsia"/>
                <w:spacing w:val="-20"/>
                <w:sz w:val="36"/>
              </w:rPr>
              <w:t>몰입(</w:t>
            </w:r>
            <w:r w:rsidRPr="004553CC">
              <w:rPr>
                <w:spacing w:val="-20"/>
                <w:sz w:val="36"/>
              </w:rPr>
              <w:t>Submission)</w:t>
            </w:r>
          </w:p>
        </w:tc>
        <w:tc>
          <w:tcPr>
            <w:tcW w:w="7484" w:type="dxa"/>
          </w:tcPr>
          <w:p w14:paraId="504C1565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>오락(</w:t>
            </w:r>
            <w:r>
              <w:rPr>
                <w:spacing w:val="-20"/>
              </w:rPr>
              <w:t>pastime)</w:t>
            </w:r>
            <w:r>
              <w:rPr>
                <w:rFonts w:hint="eastAsia"/>
                <w:spacing w:val="-20"/>
              </w:rPr>
              <w:t>으로서의 게임</w:t>
            </w:r>
          </w:p>
          <w:p w14:paraId="11DD9EBC" w14:textId="77777777" w:rsidR="009D3F95" w:rsidRDefault="009D3F95" w:rsidP="0012293D">
            <w:pPr>
              <w:widowControl/>
              <w:wordWrap/>
              <w:autoSpaceDE/>
              <w:autoSpaceDN/>
              <w:rPr>
                <w:spacing w:val="-20"/>
              </w:rPr>
            </w:pPr>
            <w:r>
              <w:rPr>
                <w:rFonts w:hint="eastAsia"/>
                <w:spacing w:val="-20"/>
              </w:rPr>
              <w:t xml:space="preserve"> </w:t>
            </w:r>
            <w:r>
              <w:rPr>
                <w:spacing w:val="-20"/>
              </w:rPr>
              <w:t xml:space="preserve">- </w:t>
            </w:r>
            <w:r>
              <w:rPr>
                <w:rFonts w:hint="eastAsia"/>
                <w:spacing w:val="-20"/>
              </w:rPr>
              <w:t>플레이어가 게임을 하는 동안 몰입할 요소가 있는가?</w:t>
            </w:r>
            <w:r>
              <w:rPr>
                <w:spacing w:val="-20"/>
              </w:rPr>
              <w:t xml:space="preserve"> </w:t>
            </w:r>
          </w:p>
        </w:tc>
      </w:tr>
    </w:tbl>
    <w:p w14:paraId="2E0E1F2F" w14:textId="498E64E5" w:rsidR="009D3F95" w:rsidRDefault="009D3F95" w:rsidP="009D3F95">
      <w:pPr>
        <w:pStyle w:val="a"/>
        <w:numPr>
          <w:ilvl w:val="0"/>
          <w:numId w:val="0"/>
        </w:numPr>
        <w:ind w:left="403" w:hanging="403"/>
      </w:pPr>
    </w:p>
    <w:p w14:paraId="6710F15C" w14:textId="5DE2A6DC" w:rsidR="0065222F" w:rsidRDefault="00B24855" w:rsidP="00B24855">
      <w:pPr>
        <w:pStyle w:val="2"/>
      </w:pPr>
      <w:r>
        <w:t xml:space="preserve">MDA </w:t>
      </w:r>
      <w:proofErr w:type="gramStart"/>
      <w:r>
        <w:rPr>
          <w:rFonts w:hint="eastAsia"/>
        </w:rPr>
        <w:t xml:space="preserve">프레임워크 </w:t>
      </w:r>
      <w:r>
        <w:t>/</w:t>
      </w:r>
      <w:proofErr w:type="gramEnd"/>
      <w:r>
        <w:t xml:space="preserve"> </w:t>
      </w:r>
      <w:r>
        <w:rPr>
          <w:rFonts w:hint="eastAsia"/>
        </w:rPr>
        <w:t>역학</w:t>
      </w:r>
    </w:p>
    <w:p w14:paraId="5B281D70" w14:textId="379CD089" w:rsidR="00B24855" w:rsidRDefault="00B24855" w:rsidP="00B24855">
      <w:pPr>
        <w:pStyle w:val="a"/>
      </w:pPr>
      <w:proofErr w:type="gramStart"/>
      <w:r>
        <w:rPr>
          <w:rFonts w:hint="eastAsia"/>
        </w:rPr>
        <w:t xml:space="preserve">역학 </w:t>
      </w:r>
      <w:r>
        <w:t>/</w:t>
      </w:r>
      <w:proofErr w:type="gramEnd"/>
      <w:r>
        <w:t xml:space="preserve"> </w:t>
      </w:r>
      <w:r>
        <w:rPr>
          <w:rFonts w:hint="eastAsia"/>
        </w:rPr>
        <w:t>미학적 경험을 전달해 주는 단계</w:t>
      </w:r>
    </w:p>
    <w:p w14:paraId="15F8F6DB" w14:textId="55116F1B" w:rsidR="00B24855" w:rsidRDefault="00B24855" w:rsidP="00B24855">
      <w:pPr>
        <w:pStyle w:val="3"/>
        <w:ind w:left="840" w:hanging="440"/>
      </w:pPr>
      <w:r>
        <w:t>(</w:t>
      </w:r>
      <w:r>
        <w:rPr>
          <w:rFonts w:hint="eastAsia"/>
        </w:rPr>
        <w:t>예시)</w:t>
      </w:r>
    </w:p>
    <w:p w14:paraId="22584F1C" w14:textId="1435454E" w:rsidR="00B24855" w:rsidRDefault="00B24855" w:rsidP="00B24855">
      <w:pPr>
        <w:pStyle w:val="7"/>
        <w:ind w:left="400"/>
      </w:pPr>
      <w:proofErr w:type="gramStart"/>
      <w:r>
        <w:rPr>
          <w:rFonts w:hint="eastAsia"/>
        </w:rPr>
        <w:t xml:space="preserve">도전 </w:t>
      </w:r>
      <w:r>
        <w:t>:</w:t>
      </w:r>
      <w:proofErr w:type="gramEnd"/>
      <w:r>
        <w:t xml:space="preserve"> </w:t>
      </w:r>
      <w:r>
        <w:rPr>
          <w:rFonts w:hint="eastAsia"/>
        </w:rPr>
        <w:t>제한된 시간,</w:t>
      </w:r>
      <w:r>
        <w:t xml:space="preserve"> </w:t>
      </w:r>
      <w:r>
        <w:rPr>
          <w:rFonts w:hint="eastAsia"/>
        </w:rPr>
        <w:t>적의 거센 공격</w:t>
      </w:r>
    </w:p>
    <w:p w14:paraId="5AB08213" w14:textId="18E04F5B" w:rsidR="00B24855" w:rsidRDefault="00B24855" w:rsidP="00B24855">
      <w:pPr>
        <w:pStyle w:val="7"/>
        <w:ind w:left="400"/>
      </w:pPr>
      <w:proofErr w:type="gramStart"/>
      <w:r>
        <w:rPr>
          <w:rFonts w:hint="eastAsia"/>
        </w:rPr>
        <w:t xml:space="preserve">연대감 </w:t>
      </w:r>
      <w:r>
        <w:t>:</w:t>
      </w:r>
      <w:proofErr w:type="gramEnd"/>
      <w:r>
        <w:t xml:space="preserve"> </w:t>
      </w:r>
      <w:r>
        <w:rPr>
          <w:rFonts w:hint="eastAsia"/>
        </w:rPr>
        <w:t>정보의 공유,</w:t>
      </w:r>
      <w:r>
        <w:t xml:space="preserve"> </w:t>
      </w:r>
      <w:r>
        <w:rPr>
          <w:rFonts w:hint="eastAsia"/>
        </w:rPr>
        <w:t>혼자 달성하기 어려운 목표 설정</w:t>
      </w:r>
    </w:p>
    <w:p w14:paraId="5EF4F447" w14:textId="06BD78FF" w:rsidR="00B24855" w:rsidRDefault="00B24855" w:rsidP="00B24855"/>
    <w:p w14:paraId="2DD78C4E" w14:textId="62B0EE2B" w:rsidR="004B40ED" w:rsidRDefault="004B40ED" w:rsidP="004B40ED">
      <w:pPr>
        <w:pStyle w:val="2"/>
      </w:pPr>
      <w:r>
        <w:rPr>
          <w:rFonts w:hint="eastAsia"/>
        </w:rPr>
        <w:t>대입법</w:t>
      </w:r>
    </w:p>
    <w:p w14:paraId="683F7A6C" w14:textId="1EC16876" w:rsidR="00653917" w:rsidRDefault="00653917" w:rsidP="00653917">
      <w:pPr>
        <w:pStyle w:val="a"/>
      </w:pPr>
      <w:r>
        <w:rPr>
          <w:rFonts w:hint="eastAsia"/>
        </w:rPr>
        <w:t>미학은 유저에게 전해주고 싶은 경험</w:t>
      </w:r>
    </w:p>
    <w:p w14:paraId="7CD149E2" w14:textId="1F7C898A" w:rsidR="00653917" w:rsidRDefault="00653917" w:rsidP="00653917">
      <w:pPr>
        <w:pStyle w:val="a"/>
      </w:pPr>
      <w:r>
        <w:rPr>
          <w:rFonts w:hint="eastAsia"/>
        </w:rPr>
        <w:t>역학은 경험을 전달해 줄 장치</w:t>
      </w:r>
    </w:p>
    <w:p w14:paraId="149E2C21" w14:textId="3657A17F" w:rsidR="001F1F11" w:rsidRDefault="00653917" w:rsidP="003736E2">
      <w:pPr>
        <w:pStyle w:val="a"/>
        <w:numPr>
          <w:ilvl w:val="0"/>
          <w:numId w:val="0"/>
        </w:numPr>
        <w:ind w:left="403" w:hanging="403"/>
        <w:rPr>
          <w:b/>
          <w:sz w:val="24"/>
        </w:rPr>
      </w:pPr>
      <w:r>
        <w:rPr>
          <w:rFonts w:hint="eastAsia"/>
        </w:rPr>
        <w:t>이후 구조를 세워 게임의 대입한다.</w:t>
      </w:r>
      <w:r w:rsidR="001F1F11">
        <w:br w:type="page"/>
      </w:r>
    </w:p>
    <w:p w14:paraId="19DBEF81" w14:textId="36A5E064" w:rsidR="00BA60A8" w:rsidRDefault="00BA60A8" w:rsidP="00BA60A8">
      <w:pPr>
        <w:pStyle w:val="2"/>
      </w:pPr>
      <w:r>
        <w:rPr>
          <w:rFonts w:hint="eastAsia"/>
        </w:rPr>
        <w:lastRenderedPageBreak/>
        <w:t xml:space="preserve">역학 </w:t>
      </w:r>
      <w:proofErr w:type="gramStart"/>
      <w:r>
        <w:rPr>
          <w:rFonts w:hint="eastAsia"/>
        </w:rPr>
        <w:t xml:space="preserve">모델 </w:t>
      </w:r>
      <w:r>
        <w:t>/</w:t>
      </w:r>
      <w:proofErr w:type="gramEnd"/>
      <w:r>
        <w:t xml:space="preserve"> </w:t>
      </w:r>
      <w:r>
        <w:rPr>
          <w:rFonts w:hint="eastAsia"/>
        </w:rPr>
        <w:t>확률</w:t>
      </w:r>
    </w:p>
    <w:p w14:paraId="72EBDE56" w14:textId="660CEEA7" w:rsidR="00BA60A8" w:rsidRDefault="00BA60A8" w:rsidP="00BA60A8">
      <w:pPr>
        <w:pStyle w:val="a"/>
      </w:pPr>
      <w:r>
        <w:rPr>
          <w:rFonts w:hint="eastAsia"/>
        </w:rPr>
        <w:t>확률을 통해 유저의 행동을 제어할 수 있다</w:t>
      </w:r>
    </w:p>
    <w:p w14:paraId="192C7109" w14:textId="0C92E78F" w:rsidR="00BA60A8" w:rsidRDefault="00BA60A8" w:rsidP="00BA60A8">
      <w:pPr>
        <w:pStyle w:val="7"/>
        <w:ind w:left="400"/>
      </w:pPr>
      <w:r>
        <w:rPr>
          <w:rFonts w:hint="eastAsia"/>
        </w:rPr>
        <w:t xml:space="preserve">3강부터는 아이템 강화 시 아이템이 파괴될 수 </w:t>
      </w:r>
      <w:proofErr w:type="gramStart"/>
      <w:r>
        <w:rPr>
          <w:rFonts w:hint="eastAsia"/>
        </w:rPr>
        <w:t xml:space="preserve">있습니다 </w:t>
      </w:r>
      <w:r>
        <w:t>:</w:t>
      </w:r>
      <w:proofErr w:type="gramEnd"/>
      <w:r>
        <w:t xml:space="preserve"> </w:t>
      </w:r>
      <w:r>
        <w:rPr>
          <w:rFonts w:hint="eastAsia"/>
        </w:rPr>
        <w:t>상위 단계의 유저 수를 제한,</w:t>
      </w:r>
      <w:r>
        <w:t xml:space="preserve"> </w:t>
      </w:r>
      <w:r>
        <w:rPr>
          <w:rFonts w:hint="eastAsia"/>
        </w:rPr>
        <w:t>유료 아이템의 결제 유도</w:t>
      </w:r>
    </w:p>
    <w:p w14:paraId="7ACA1A95" w14:textId="3B1D36A1" w:rsidR="00BA60A8" w:rsidRDefault="00BA60A8" w:rsidP="00BA60A8">
      <w:pPr>
        <w:pStyle w:val="7"/>
        <w:ind w:left="400"/>
      </w:pPr>
      <w:r>
        <w:rPr>
          <w:rFonts w:hint="eastAsia"/>
        </w:rPr>
        <w:t>선수 카드를 하루에 한 장 뽑을 수 있습니다.</w:t>
      </w:r>
      <w:r>
        <w:t xml:space="preserve"> </w:t>
      </w:r>
      <w:r>
        <w:rPr>
          <w:rFonts w:hint="eastAsia"/>
        </w:rPr>
        <w:t xml:space="preserve">S급 </w:t>
      </w:r>
      <w:r w:rsidR="001F1F11">
        <w:rPr>
          <w:rFonts w:hint="eastAsia"/>
        </w:rPr>
        <w:t xml:space="preserve">아이템을 뽑을 확률은 </w:t>
      </w:r>
      <w:r w:rsidR="001F1F11">
        <w:t xml:space="preserve">1% </w:t>
      </w:r>
      <w:r w:rsidR="001F1F11">
        <w:rPr>
          <w:rFonts w:hint="eastAsia"/>
        </w:rPr>
        <w:t>입니다</w:t>
      </w:r>
      <w:proofErr w:type="gramStart"/>
      <w:r w:rsidR="001F1F11">
        <w:rPr>
          <w:rFonts w:hint="eastAsia"/>
        </w:rPr>
        <w:t>.</w:t>
      </w:r>
      <w:r w:rsidR="001F1F11">
        <w:t xml:space="preserve"> :</w:t>
      </w:r>
      <w:proofErr w:type="gramEnd"/>
      <w:r w:rsidR="001F1F11">
        <w:t xml:space="preserve"> </w:t>
      </w:r>
      <w:r w:rsidR="001F1F11">
        <w:rPr>
          <w:rFonts w:hint="eastAsia"/>
        </w:rPr>
        <w:t>게임의 플레이 타임 및 컨텐츠 소모 속도 조절</w:t>
      </w:r>
    </w:p>
    <w:p w14:paraId="6AC585AB" w14:textId="130FB2A0" w:rsidR="001F1F11" w:rsidRDefault="001F1F11" w:rsidP="001F1F11"/>
    <w:p w14:paraId="5C446649" w14:textId="06CA9DFA" w:rsidR="001F1F11" w:rsidRDefault="001F1F11" w:rsidP="001F1F11">
      <w:pPr>
        <w:pStyle w:val="2"/>
      </w:pPr>
      <w:r>
        <w:rPr>
          <w:rFonts w:hint="eastAsia"/>
        </w:rPr>
        <w:t xml:space="preserve">역학 </w:t>
      </w:r>
      <w:proofErr w:type="gramStart"/>
      <w:r>
        <w:rPr>
          <w:rFonts w:hint="eastAsia"/>
        </w:rPr>
        <w:t xml:space="preserve">모델 </w:t>
      </w:r>
      <w:r>
        <w:t>/</w:t>
      </w:r>
      <w:proofErr w:type="gramEnd"/>
      <w:r>
        <w:t xml:space="preserve"> </w:t>
      </w:r>
      <w:r>
        <w:rPr>
          <w:rFonts w:hint="eastAsia"/>
        </w:rPr>
        <w:t>게임 내 자원</w:t>
      </w:r>
    </w:p>
    <w:p w14:paraId="13AB2929" w14:textId="19742D62" w:rsidR="001F1F11" w:rsidRDefault="001F1F11" w:rsidP="001F1F11">
      <w:pPr>
        <w:pStyle w:val="a"/>
      </w:pPr>
      <w:r>
        <w:rPr>
          <w:rFonts w:hint="eastAsia"/>
        </w:rPr>
        <w:t>게임 내 자원의 관리를 통해 유저의 행동을 제어,</w:t>
      </w:r>
      <w:r>
        <w:t xml:space="preserve"> </w:t>
      </w:r>
      <w:r>
        <w:rPr>
          <w:rFonts w:hint="eastAsia"/>
        </w:rPr>
        <w:t xml:space="preserve">예측할 수 있다(영어로는 </w:t>
      </w:r>
      <w:r>
        <w:t>Token</w:t>
      </w:r>
      <w:r>
        <w:rPr>
          <w:rFonts w:hint="eastAsia"/>
        </w:rPr>
        <w:t>이라고 칭하기도 함</w:t>
      </w:r>
      <w:r>
        <w:t>)</w:t>
      </w:r>
    </w:p>
    <w:p w14:paraId="18FDB902" w14:textId="01D7AC18" w:rsidR="001F1F11" w:rsidRDefault="001F1F11" w:rsidP="001F1F11">
      <w:pPr>
        <w:pStyle w:val="a"/>
      </w:pPr>
      <w:r>
        <w:rPr>
          <w:rFonts w:hint="eastAsia"/>
        </w:rPr>
        <w:t>대표적인 자원들로는 돈, 시간,</w:t>
      </w:r>
      <w:r>
        <w:t xml:space="preserve"> </w:t>
      </w:r>
      <w:r>
        <w:rPr>
          <w:rFonts w:hint="eastAsia"/>
        </w:rPr>
        <w:t>경험치 등이 있다</w:t>
      </w:r>
    </w:p>
    <w:p w14:paraId="7737B712" w14:textId="77777777" w:rsidR="0088507A" w:rsidRDefault="001F1F11" w:rsidP="001F1F11">
      <w:pPr>
        <w:pStyle w:val="7"/>
        <w:ind w:left="400"/>
      </w:pPr>
      <w:proofErr w:type="spellStart"/>
      <w:r>
        <w:rPr>
          <w:rFonts w:hint="eastAsia"/>
        </w:rPr>
        <w:t>애니팡</w:t>
      </w:r>
      <w:proofErr w:type="spellEnd"/>
      <w:r>
        <w:rPr>
          <w:rFonts w:hint="eastAsia"/>
        </w:rPr>
        <w:t xml:space="preserve"> 하트는 </w:t>
      </w:r>
      <w:r>
        <w:t>5</w:t>
      </w:r>
      <w:r>
        <w:rPr>
          <w:rFonts w:hint="eastAsia"/>
        </w:rPr>
        <w:t xml:space="preserve">분마다 </w:t>
      </w:r>
      <w:r>
        <w:t>1</w:t>
      </w:r>
      <w:r>
        <w:rPr>
          <w:rFonts w:hint="eastAsia"/>
        </w:rPr>
        <w:t>개씩 재생됩니다</w:t>
      </w:r>
      <w:proofErr w:type="gramStart"/>
      <w:r>
        <w:rPr>
          <w:rFonts w:hint="eastAsia"/>
        </w:rPr>
        <w:t>.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유저의 회당 플레이타임의 길이는 제한(게임의 권태감 감소</w:t>
      </w:r>
      <w:r>
        <w:t>)</w:t>
      </w:r>
    </w:p>
    <w:p w14:paraId="49F1CFB0" w14:textId="0839F9C2" w:rsidR="001F1F11" w:rsidRDefault="001F1F11" w:rsidP="0088507A">
      <w:pPr>
        <w:pStyle w:val="7"/>
        <w:numPr>
          <w:ilvl w:val="0"/>
          <w:numId w:val="0"/>
        </w:numPr>
        <w:ind w:left="400" w:firstLineChars="2500" w:firstLine="3500"/>
      </w:pPr>
      <w:r>
        <w:rPr>
          <w:rFonts w:hint="eastAsia"/>
        </w:rPr>
        <w:t xml:space="preserve">대신 </w:t>
      </w:r>
      <w:proofErr w:type="spellStart"/>
      <w:r>
        <w:rPr>
          <w:rFonts w:hint="eastAsia"/>
        </w:rPr>
        <w:t>재접속</w:t>
      </w:r>
      <w:proofErr w:type="spellEnd"/>
      <w:r>
        <w:rPr>
          <w:rFonts w:hint="eastAsia"/>
        </w:rPr>
        <w:t xml:space="preserve"> 횟수를 늘림(게임의 수명 연장</w:t>
      </w:r>
      <w:r>
        <w:t>)</w:t>
      </w:r>
    </w:p>
    <w:p w14:paraId="1091F3EE" w14:textId="0475186E" w:rsidR="001F1F11" w:rsidRDefault="001F1F11" w:rsidP="001F1F11">
      <w:pPr>
        <w:pStyle w:val="7"/>
        <w:ind w:left="400"/>
      </w:pPr>
      <w:r>
        <w:rPr>
          <w:rFonts w:hint="eastAsia"/>
        </w:rPr>
        <w:t>재생 불가능한 자원(제한 시간,</w:t>
      </w:r>
      <w:r>
        <w:t xml:space="preserve"> </w:t>
      </w:r>
      <w:r>
        <w:rPr>
          <w:rFonts w:hint="eastAsia"/>
        </w:rPr>
        <w:t>전략 게임에서 자원 밭 등</w:t>
      </w:r>
      <w:r>
        <w:t>)</w:t>
      </w:r>
      <w:r>
        <w:rPr>
          <w:rFonts w:hint="eastAsia"/>
        </w:rPr>
        <w:t>으로 유저의 행동 조절</w:t>
      </w:r>
    </w:p>
    <w:p w14:paraId="1B36F78D" w14:textId="26C3898E" w:rsidR="001F1F11" w:rsidRDefault="001F1F11" w:rsidP="001F1F11"/>
    <w:p w14:paraId="3680E24E" w14:textId="07D65FF8" w:rsidR="001F1F11" w:rsidRDefault="001F1F11" w:rsidP="001F1F11">
      <w:pPr>
        <w:pStyle w:val="2"/>
      </w:pPr>
      <w:r>
        <w:rPr>
          <w:rFonts w:hint="eastAsia"/>
        </w:rPr>
        <w:t>자원의 다양한 형태</w:t>
      </w:r>
    </w:p>
    <w:p w14:paraId="462C613E" w14:textId="09DE89B6" w:rsidR="001F1F11" w:rsidRDefault="001F1F11" w:rsidP="001F1F11">
      <w:pPr>
        <w:pStyle w:val="a"/>
      </w:pPr>
      <w:r>
        <w:rPr>
          <w:rFonts w:hint="eastAsia"/>
        </w:rPr>
        <w:t>자원의 목적,</w:t>
      </w:r>
      <w:r>
        <w:t xml:space="preserve"> </w:t>
      </w:r>
      <w:r>
        <w:rPr>
          <w:rFonts w:hint="eastAsia"/>
        </w:rPr>
        <w:t xml:space="preserve">해당 </w:t>
      </w:r>
      <w:r w:rsidR="00463483">
        <w:rPr>
          <w:rFonts w:hint="eastAsia"/>
        </w:rPr>
        <w:t>자</w:t>
      </w:r>
      <w:r>
        <w:rPr>
          <w:rFonts w:hint="eastAsia"/>
        </w:rPr>
        <w:t>원을 사용하는 게임 플레이,</w:t>
      </w:r>
      <w:r>
        <w:t xml:space="preserve"> </w:t>
      </w:r>
      <w:r>
        <w:rPr>
          <w:rFonts w:hint="eastAsia"/>
        </w:rPr>
        <w:t>획득 조건,</w:t>
      </w:r>
      <w:r>
        <w:t xml:space="preserve"> </w:t>
      </w:r>
      <w:r>
        <w:rPr>
          <w:rFonts w:hint="eastAsia"/>
        </w:rPr>
        <w:t>소비 조건,</w:t>
      </w:r>
      <w:r>
        <w:t xml:space="preserve"> </w:t>
      </w:r>
      <w:r>
        <w:rPr>
          <w:rFonts w:hint="eastAsia"/>
        </w:rPr>
        <w:t>조절 가능 여부,</w:t>
      </w:r>
      <w:r>
        <w:t xml:space="preserve"> </w:t>
      </w:r>
      <w:r>
        <w:rPr>
          <w:rFonts w:hint="eastAsia"/>
        </w:rPr>
        <w:t>변동 방식,</w:t>
      </w:r>
      <w:r>
        <w:t xml:space="preserve"> </w:t>
      </w:r>
      <w:r>
        <w:rPr>
          <w:rFonts w:hint="eastAsia"/>
        </w:rPr>
        <w:t>변동 빈도,</w:t>
      </w:r>
      <w:r>
        <w:t xml:space="preserve"> </w:t>
      </w:r>
      <w:r>
        <w:rPr>
          <w:rFonts w:hint="eastAsia"/>
        </w:rPr>
        <w:t xml:space="preserve">변동폭 등에 따라 </w:t>
      </w:r>
      <w:r w:rsidRPr="006D7E66">
        <w:rPr>
          <w:rFonts w:hint="eastAsia"/>
          <w:color w:val="FF0000"/>
        </w:rPr>
        <w:t>다양한 형태</w:t>
      </w:r>
      <w:r>
        <w:rPr>
          <w:rFonts w:hint="eastAsia"/>
        </w:rPr>
        <w:t>로 게임의 구성에 영향을 미친다</w:t>
      </w:r>
    </w:p>
    <w:p w14:paraId="76D2A9DC" w14:textId="0BED0C93" w:rsidR="001F1F11" w:rsidRDefault="001F1F11" w:rsidP="001F1F11">
      <w:pPr>
        <w:pStyle w:val="a"/>
      </w:pPr>
      <w:r>
        <w:rPr>
          <w:rFonts w:hint="eastAsia"/>
        </w:rPr>
        <w:t xml:space="preserve">값이 유지되거나 증가하는 </w:t>
      </w:r>
      <w:proofErr w:type="gramStart"/>
      <w:r>
        <w:rPr>
          <w:rFonts w:hint="eastAsia"/>
        </w:rPr>
        <w:t xml:space="preserve">자원 </w:t>
      </w:r>
      <w:r>
        <w:t>/</w:t>
      </w:r>
      <w:proofErr w:type="gramEnd"/>
      <w:r>
        <w:t xml:space="preserve"> </w:t>
      </w:r>
      <w:r>
        <w:rPr>
          <w:rFonts w:hint="eastAsia"/>
        </w:rPr>
        <w:t>경험치 등</w:t>
      </w:r>
    </w:p>
    <w:p w14:paraId="20082664" w14:textId="5327CFA0" w:rsidR="001F1F11" w:rsidRDefault="001F1F11" w:rsidP="001F1F11">
      <w:pPr>
        <w:pStyle w:val="a"/>
      </w:pPr>
      <w:r>
        <w:rPr>
          <w:rFonts w:hint="eastAsia"/>
        </w:rPr>
        <w:t xml:space="preserve">값이 유지되거나 감소하는 </w:t>
      </w:r>
      <w:proofErr w:type="gramStart"/>
      <w:r>
        <w:rPr>
          <w:rFonts w:hint="eastAsia"/>
        </w:rPr>
        <w:t xml:space="preserve">자원 </w:t>
      </w:r>
      <w:r>
        <w:t>/</w:t>
      </w:r>
      <w:proofErr w:type="gramEnd"/>
      <w:r>
        <w:t xml:space="preserve"> </w:t>
      </w:r>
      <w:r>
        <w:rPr>
          <w:rFonts w:hint="eastAsia"/>
        </w:rPr>
        <w:t>제한 시간 등</w:t>
      </w:r>
    </w:p>
    <w:p w14:paraId="6BE534CF" w14:textId="5DA5FB47" w:rsidR="001F1F11" w:rsidRDefault="001F1F11" w:rsidP="001F1F11">
      <w:pPr>
        <w:pStyle w:val="a"/>
      </w:pPr>
      <w:r>
        <w:rPr>
          <w:rFonts w:hint="eastAsia"/>
        </w:rPr>
        <w:t xml:space="preserve">유저가 목적을 가지고 소비하는 </w:t>
      </w:r>
      <w:proofErr w:type="gramStart"/>
      <w:r>
        <w:rPr>
          <w:rFonts w:hint="eastAsia"/>
        </w:rPr>
        <w:t xml:space="preserve">자원 </w:t>
      </w:r>
      <w:r>
        <w:t>/</w:t>
      </w:r>
      <w:proofErr w:type="gramEnd"/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재료 등</w:t>
      </w:r>
    </w:p>
    <w:p w14:paraId="43A5C1B9" w14:textId="4905C028" w:rsidR="00C82DAB" w:rsidRDefault="00C82DAB" w:rsidP="00C82DAB">
      <w:pPr>
        <w:pStyle w:val="a"/>
        <w:numPr>
          <w:ilvl w:val="0"/>
          <w:numId w:val="0"/>
        </w:numPr>
        <w:ind w:left="403" w:hanging="403"/>
      </w:pPr>
    </w:p>
    <w:p w14:paraId="0B9FCAB1" w14:textId="1C0FF518" w:rsidR="000433AC" w:rsidRDefault="000433AC" w:rsidP="000433AC">
      <w:pPr>
        <w:pStyle w:val="2"/>
      </w:pPr>
      <w:r>
        <w:rPr>
          <w:rFonts w:hint="eastAsia"/>
        </w:rPr>
        <w:t xml:space="preserve">역학 </w:t>
      </w:r>
      <w:proofErr w:type="gramStart"/>
      <w:r>
        <w:rPr>
          <w:rFonts w:hint="eastAsia"/>
        </w:rPr>
        <w:t xml:space="preserve">모델 </w:t>
      </w:r>
      <w:r>
        <w:t>/</w:t>
      </w:r>
      <w:proofErr w:type="gramEnd"/>
      <w:r>
        <w:t xml:space="preserve"> </w:t>
      </w:r>
      <w:r>
        <w:rPr>
          <w:rFonts w:hint="eastAsia"/>
        </w:rPr>
        <w:t>피드백 시스템</w:t>
      </w:r>
    </w:p>
    <w:p w14:paraId="2B3A53DD" w14:textId="592D04D9" w:rsidR="000433AC" w:rsidRDefault="000433AC" w:rsidP="000433AC">
      <w:pPr>
        <w:pStyle w:val="a"/>
      </w:pPr>
      <w:r>
        <w:rPr>
          <w:rFonts w:hint="eastAsia"/>
        </w:rPr>
        <w:t>피드백 시스템은 자신의 상태를 확인하고,</w:t>
      </w:r>
      <w:r>
        <w:t xml:space="preserve"> </w:t>
      </w:r>
      <w:r>
        <w:rPr>
          <w:rFonts w:hint="eastAsia"/>
        </w:rPr>
        <w:t>조절한다</w:t>
      </w:r>
    </w:p>
    <w:p w14:paraId="2F1FDE36" w14:textId="0199B9BA" w:rsidR="000433AC" w:rsidRDefault="000433AC" w:rsidP="000433AC">
      <w:pPr>
        <w:pStyle w:val="a"/>
      </w:pPr>
      <w:r>
        <w:rPr>
          <w:rFonts w:hint="eastAsia"/>
        </w:rPr>
        <w:t>부정적인 피드백</w:t>
      </w:r>
    </w:p>
    <w:p w14:paraId="0176B83E" w14:textId="4492F846" w:rsidR="000433AC" w:rsidRDefault="000433AC" w:rsidP="000433AC">
      <w:pPr>
        <w:pStyle w:val="7"/>
        <w:ind w:left="400"/>
      </w:pPr>
      <w:r w:rsidRPr="000433AC">
        <w:rPr>
          <w:rFonts w:hint="eastAsia"/>
          <w:color w:val="FF0000"/>
        </w:rPr>
        <w:t xml:space="preserve">시스템을 </w:t>
      </w:r>
      <w:proofErr w:type="gramStart"/>
      <w:r w:rsidRPr="000433AC">
        <w:rPr>
          <w:rFonts w:hint="eastAsia"/>
          <w:color w:val="FF0000"/>
        </w:rPr>
        <w:t>안정화</w:t>
      </w:r>
      <w:r>
        <w:rPr>
          <w:rFonts w:hint="eastAsia"/>
        </w:rPr>
        <w:t xml:space="preserve"> 시킨다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대전 게임의 경우 약팀에게 역전의 기회를 제공하고 의욕을 제공한다</w:t>
      </w:r>
    </w:p>
    <w:p w14:paraId="554B67C6" w14:textId="7D6D2F0E" w:rsidR="000433AC" w:rsidRDefault="000433AC" w:rsidP="000433AC">
      <w:pPr>
        <w:pStyle w:val="a"/>
      </w:pPr>
      <w:r>
        <w:rPr>
          <w:rFonts w:hint="eastAsia"/>
        </w:rPr>
        <w:t>긍정적인 피드백</w:t>
      </w:r>
    </w:p>
    <w:p w14:paraId="60B3241F" w14:textId="07890AA9" w:rsidR="000433AC" w:rsidRDefault="000433AC" w:rsidP="000433AC">
      <w:pPr>
        <w:pStyle w:val="7"/>
        <w:ind w:left="400"/>
      </w:pPr>
      <w:r w:rsidRPr="000433AC">
        <w:rPr>
          <w:rFonts w:hint="eastAsia"/>
          <w:color w:val="FF0000"/>
        </w:rPr>
        <w:t>시스템을 불안정</w:t>
      </w:r>
      <w:r>
        <w:rPr>
          <w:rFonts w:hint="eastAsia"/>
        </w:rPr>
        <w:t>하게 만든다.</w:t>
      </w:r>
      <w:r>
        <w:t xml:space="preserve"> </w:t>
      </w:r>
      <w:r>
        <w:rPr>
          <w:rFonts w:hint="eastAsia"/>
        </w:rPr>
        <w:t xml:space="preserve">대전 게임의 경우 강팀에게 더욱 큰 </w:t>
      </w:r>
      <w:proofErr w:type="spellStart"/>
      <w:r>
        <w:rPr>
          <w:rFonts w:hint="eastAsia"/>
        </w:rPr>
        <w:t>메리트를</w:t>
      </w:r>
      <w:proofErr w:type="spellEnd"/>
      <w:r>
        <w:rPr>
          <w:rFonts w:hint="eastAsia"/>
        </w:rPr>
        <w:t xml:space="preserve"> 부여하여 전세가 결정된 후 무의미한 버티기,</w:t>
      </w:r>
      <w:r>
        <w:t xml:space="preserve"> </w:t>
      </w:r>
      <w:r>
        <w:rPr>
          <w:rFonts w:hint="eastAsia"/>
        </w:rPr>
        <w:t>시간 낭비 등을 방지한다.</w:t>
      </w:r>
    </w:p>
    <w:p w14:paraId="0E91105D" w14:textId="34818A2E" w:rsidR="0012293D" w:rsidRDefault="0012293D" w:rsidP="0012293D"/>
    <w:p w14:paraId="689ED6CF" w14:textId="4432F7E4" w:rsidR="0012293D" w:rsidRDefault="0012293D" w:rsidP="0012293D">
      <w:pPr>
        <w:pStyle w:val="2"/>
      </w:pPr>
      <w:r>
        <w:rPr>
          <w:rFonts w:hint="eastAsia"/>
        </w:rPr>
        <w:t>피드백의 예시</w:t>
      </w:r>
    </w:p>
    <w:p w14:paraId="725CC236" w14:textId="154A19A1" w:rsidR="0012293D" w:rsidRDefault="0012293D" w:rsidP="0012293D">
      <w:pPr>
        <w:pStyle w:val="a"/>
      </w:pPr>
      <w:r>
        <w:rPr>
          <w:rFonts w:hint="eastAsia"/>
        </w:rPr>
        <w:t>부정적인 피드백</w:t>
      </w:r>
    </w:p>
    <w:p w14:paraId="56C5E391" w14:textId="41592065" w:rsidR="0012293D" w:rsidRDefault="0012293D" w:rsidP="0012293D">
      <w:pPr>
        <w:pStyle w:val="7"/>
        <w:ind w:left="400"/>
      </w:pPr>
      <w:r>
        <w:rPr>
          <w:rFonts w:hint="eastAsia"/>
        </w:rPr>
        <w:t xml:space="preserve">라인전에서 </w:t>
      </w:r>
      <w:proofErr w:type="spellStart"/>
      <w:r>
        <w:rPr>
          <w:rFonts w:hint="eastAsia"/>
        </w:rPr>
        <w:t>미니언을</w:t>
      </w:r>
      <w:proofErr w:type="spellEnd"/>
      <w:r>
        <w:rPr>
          <w:rFonts w:hint="eastAsia"/>
        </w:rPr>
        <w:t xml:space="preserve"> 많이 처치할수록 캐릭터는 점점 더 위험에 처하게 된다</w:t>
      </w:r>
    </w:p>
    <w:p w14:paraId="133C9A83" w14:textId="6BCC9FC8" w:rsidR="0012293D" w:rsidRDefault="0012293D" w:rsidP="0012293D">
      <w:pPr>
        <w:pStyle w:val="a"/>
      </w:pPr>
      <w:r>
        <w:rPr>
          <w:rFonts w:hint="eastAsia"/>
        </w:rPr>
        <w:t>긍정적인 피드백</w:t>
      </w:r>
    </w:p>
    <w:p w14:paraId="241AA71B" w14:textId="2D46DCCA" w:rsidR="0012293D" w:rsidRDefault="0012293D" w:rsidP="0012293D">
      <w:pPr>
        <w:pStyle w:val="7"/>
        <w:ind w:left="400"/>
      </w:pPr>
      <w:r>
        <w:rPr>
          <w:rFonts w:hint="eastAsia"/>
        </w:rPr>
        <w:t>타워를 더 빨리 철거할수록 상대의 정글과 다른 라인을 더욱 강력히 압박할 수 있다</w:t>
      </w:r>
    </w:p>
    <w:p w14:paraId="62F91508" w14:textId="77777777" w:rsidR="003736E2" w:rsidRDefault="0012293D" w:rsidP="003736E2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K</w:t>
      </w:r>
      <w:r>
        <w:t xml:space="preserve">OEI </w:t>
      </w:r>
      <w:r>
        <w:rPr>
          <w:rFonts w:hint="eastAsia"/>
        </w:rPr>
        <w:t xml:space="preserve">삼국지 시리즈의 경우 후반 긍정적인 피드백에 대한 설계가 약해 일정 순간 이후부터 게임이 급격히 </w:t>
      </w:r>
      <w:proofErr w:type="spellStart"/>
      <w:r>
        <w:rPr>
          <w:rFonts w:hint="eastAsia"/>
        </w:rPr>
        <w:t>루즈해진다</w:t>
      </w:r>
      <w:proofErr w:type="spellEnd"/>
      <w:r>
        <w:t>.</w:t>
      </w:r>
    </w:p>
    <w:p w14:paraId="47030184" w14:textId="6DC96A1F" w:rsidR="003736E2" w:rsidRPr="003736E2" w:rsidRDefault="003736E2" w:rsidP="003736E2">
      <w:pPr>
        <w:pStyle w:val="7"/>
        <w:widowControl/>
        <w:wordWrap/>
        <w:autoSpaceDE/>
        <w:autoSpaceDN/>
        <w:ind w:left="400"/>
      </w:pPr>
      <w:r>
        <w:br w:type="page"/>
      </w:r>
    </w:p>
    <w:p w14:paraId="638815B9" w14:textId="5D8510E0" w:rsidR="0012293D" w:rsidRDefault="003736E2" w:rsidP="003736E2">
      <w:pPr>
        <w:pStyle w:val="1"/>
        <w:ind w:left="200" w:right="200"/>
      </w:pPr>
      <w:r>
        <w:rPr>
          <w:rFonts w:hint="eastAsia"/>
        </w:rPr>
        <w:lastRenderedPageBreak/>
        <w:t>게임 기획서 작성하기</w:t>
      </w:r>
    </w:p>
    <w:p w14:paraId="1663D86C" w14:textId="73F40FF9" w:rsidR="003736E2" w:rsidRDefault="003736E2" w:rsidP="003736E2">
      <w:pPr>
        <w:pStyle w:val="4"/>
      </w:pPr>
      <w:r>
        <w:t>“</w:t>
      </w:r>
      <w:r>
        <w:rPr>
          <w:rFonts w:hint="eastAsia"/>
        </w:rPr>
        <w:t xml:space="preserve">이 기획서의 내용이 </w:t>
      </w:r>
      <w:proofErr w:type="spellStart"/>
      <w:r>
        <w:rPr>
          <w:rFonts w:hint="eastAsia"/>
        </w:rPr>
        <w:t>뭘까요</w:t>
      </w:r>
      <w:proofErr w:type="spellEnd"/>
      <w:r>
        <w:rPr>
          <w:rFonts w:hint="eastAsia"/>
        </w:rPr>
        <w:t>?</w:t>
      </w:r>
      <w:r>
        <w:t>”</w:t>
      </w:r>
    </w:p>
    <w:p w14:paraId="31A722F0" w14:textId="77777777" w:rsidR="003736E2" w:rsidRDefault="003736E2" w:rsidP="003736E2">
      <w:pPr>
        <w:pStyle w:val="a"/>
        <w:numPr>
          <w:ilvl w:val="0"/>
          <w:numId w:val="0"/>
        </w:numPr>
        <w:ind w:left="403" w:hanging="403"/>
      </w:pPr>
    </w:p>
    <w:p w14:paraId="154E8731" w14:textId="69FB8392" w:rsidR="003736E2" w:rsidRDefault="003736E2" w:rsidP="003736E2">
      <w:pPr>
        <w:pStyle w:val="2"/>
      </w:pPr>
      <w:r>
        <w:rPr>
          <w:rFonts w:hint="eastAsia"/>
        </w:rPr>
        <w:t>문서화의 목적</w:t>
      </w:r>
    </w:p>
    <w:p w14:paraId="70F35925" w14:textId="53EC7FFF" w:rsidR="003736E2" w:rsidRDefault="003736E2" w:rsidP="003736E2">
      <w:pPr>
        <w:pStyle w:val="a"/>
      </w:pPr>
      <w:r>
        <w:rPr>
          <w:rFonts w:hint="eastAsia"/>
        </w:rPr>
        <w:t>목표와 비전의 공유</w:t>
      </w:r>
    </w:p>
    <w:p w14:paraId="32F729D0" w14:textId="4639CD18" w:rsidR="003736E2" w:rsidRDefault="003736E2" w:rsidP="003736E2">
      <w:pPr>
        <w:pStyle w:val="a"/>
      </w:pPr>
      <w:r>
        <w:rPr>
          <w:rFonts w:hint="eastAsia"/>
        </w:rPr>
        <w:t>정확하고 상세한 작업 지시</w:t>
      </w:r>
    </w:p>
    <w:p w14:paraId="327DEB1C" w14:textId="409AA3F6" w:rsidR="003736E2" w:rsidRDefault="003736E2" w:rsidP="003736E2">
      <w:pPr>
        <w:pStyle w:val="a"/>
      </w:pPr>
      <w:r>
        <w:rPr>
          <w:rFonts w:hint="eastAsia"/>
        </w:rPr>
        <w:t>팀원 간 합의,</w:t>
      </w:r>
      <w:r>
        <w:t xml:space="preserve"> </w:t>
      </w:r>
      <w:r>
        <w:rPr>
          <w:rFonts w:hint="eastAsia"/>
        </w:rPr>
        <w:t>확정된 내역의 공유</w:t>
      </w:r>
    </w:p>
    <w:p w14:paraId="0790DB07" w14:textId="3019F519" w:rsidR="003736E2" w:rsidRDefault="003736E2" w:rsidP="003736E2">
      <w:pPr>
        <w:pStyle w:val="a"/>
      </w:pPr>
      <w:r>
        <w:rPr>
          <w:rFonts w:hint="eastAsia"/>
        </w:rPr>
        <w:t>개발팀 외부에 개발 내역과 방향을 공유</w:t>
      </w:r>
    </w:p>
    <w:p w14:paraId="275FC8C4" w14:textId="122EDE2A" w:rsidR="003736E2" w:rsidRDefault="003736E2" w:rsidP="003736E2">
      <w:pPr>
        <w:pStyle w:val="a"/>
        <w:numPr>
          <w:ilvl w:val="0"/>
          <w:numId w:val="0"/>
        </w:numPr>
      </w:pPr>
    </w:p>
    <w:p w14:paraId="2B0DBEBC" w14:textId="20CD2854" w:rsidR="003736E2" w:rsidRDefault="003736E2" w:rsidP="003736E2">
      <w:pPr>
        <w:pStyle w:val="2"/>
      </w:pPr>
      <w:r>
        <w:rPr>
          <w:rFonts w:hint="eastAsia"/>
        </w:rPr>
        <w:t>문서화의 약점</w:t>
      </w:r>
    </w:p>
    <w:p w14:paraId="7990ED56" w14:textId="06A283EC" w:rsidR="003736E2" w:rsidRDefault="003736E2" w:rsidP="003736E2">
      <w:pPr>
        <w:pStyle w:val="a"/>
      </w:pPr>
      <w:r>
        <w:rPr>
          <w:rFonts w:hint="eastAsia"/>
        </w:rPr>
        <w:t>작성에 많은 시간 소요</w:t>
      </w:r>
    </w:p>
    <w:p w14:paraId="23ABA52D" w14:textId="38929F64" w:rsidR="003736E2" w:rsidRDefault="003736E2" w:rsidP="003736E2">
      <w:pPr>
        <w:pStyle w:val="a"/>
      </w:pPr>
      <w:r>
        <w:rPr>
          <w:rFonts w:hint="eastAsia"/>
        </w:rPr>
        <w:t>변동 사항에 취약한 낮은 수준의 유연성</w:t>
      </w:r>
    </w:p>
    <w:p w14:paraId="6BF99D96" w14:textId="287DBE90" w:rsidR="003736E2" w:rsidRDefault="003736E2" w:rsidP="003736E2">
      <w:pPr>
        <w:pStyle w:val="a"/>
      </w:pPr>
      <w:r>
        <w:rPr>
          <w:rFonts w:hint="eastAsia"/>
        </w:rPr>
        <w:t>너무 방대한 내용으로 인해 작업자 간 내용 공유가 상세하게 되지 않음</w:t>
      </w:r>
    </w:p>
    <w:p w14:paraId="7B04708D" w14:textId="5E310610" w:rsidR="003736E2" w:rsidRDefault="003736E2" w:rsidP="003736E2">
      <w:pPr>
        <w:pStyle w:val="a"/>
        <w:numPr>
          <w:ilvl w:val="0"/>
          <w:numId w:val="0"/>
        </w:numPr>
        <w:ind w:left="403" w:hanging="403"/>
      </w:pPr>
    </w:p>
    <w:p w14:paraId="19C2706D" w14:textId="05E0168D" w:rsidR="003736E2" w:rsidRDefault="003736E2" w:rsidP="003736E2">
      <w:pPr>
        <w:pStyle w:val="2"/>
      </w:pPr>
      <w:r>
        <w:rPr>
          <w:rFonts w:hint="eastAsia"/>
        </w:rPr>
        <w:t>문서화 작업에 필요한 능력</w:t>
      </w:r>
    </w:p>
    <w:p w14:paraId="74F9AFE4" w14:textId="74D29E34" w:rsidR="003736E2" w:rsidRDefault="003736E2" w:rsidP="003736E2">
      <w:pPr>
        <w:pStyle w:val="a"/>
      </w:pPr>
      <w:r>
        <w:rPr>
          <w:rFonts w:hint="eastAsia"/>
        </w:rPr>
        <w:t>빠른 문서</w:t>
      </w:r>
      <w:r>
        <w:t xml:space="preserve"> </w:t>
      </w:r>
      <w:r>
        <w:rPr>
          <w:rFonts w:hint="eastAsia"/>
        </w:rPr>
        <w:t>작성능력</w:t>
      </w:r>
    </w:p>
    <w:p w14:paraId="4F0C1691" w14:textId="5EDE274F" w:rsidR="00524CFA" w:rsidRDefault="00524CFA" w:rsidP="003736E2">
      <w:pPr>
        <w:pStyle w:val="a"/>
      </w:pPr>
      <w:r>
        <w:rPr>
          <w:rFonts w:hint="eastAsia"/>
        </w:rPr>
        <w:t>문서를 최대한 간결하게 작성하는 능력</w:t>
      </w:r>
    </w:p>
    <w:p w14:paraId="20B408A3" w14:textId="0B96EDF9" w:rsidR="003736E2" w:rsidRDefault="000F3176" w:rsidP="003736E2">
      <w:pPr>
        <w:pStyle w:val="a"/>
      </w:pPr>
      <w:r>
        <w:rPr>
          <w:rFonts w:hint="eastAsia"/>
        </w:rPr>
        <w:t xml:space="preserve">상대방이 </w:t>
      </w:r>
      <w:r w:rsidR="003736E2">
        <w:rPr>
          <w:rFonts w:hint="eastAsia"/>
        </w:rPr>
        <w:t>필요만만큼 작성할 줄 아는</w:t>
      </w:r>
      <w:r>
        <w:t xml:space="preserve"> </w:t>
      </w:r>
      <w:r>
        <w:rPr>
          <w:rFonts w:hint="eastAsia"/>
        </w:rPr>
        <w:t>능력</w:t>
      </w:r>
    </w:p>
    <w:p w14:paraId="38342EFE" w14:textId="44FB8F54" w:rsidR="00524CFA" w:rsidRDefault="00524CFA" w:rsidP="00524CFA">
      <w:pPr>
        <w:pStyle w:val="a"/>
        <w:numPr>
          <w:ilvl w:val="0"/>
          <w:numId w:val="0"/>
        </w:numPr>
        <w:ind w:left="403" w:hanging="403"/>
      </w:pPr>
    </w:p>
    <w:p w14:paraId="01B6672E" w14:textId="2439BD69" w:rsidR="00524CFA" w:rsidRDefault="00524CFA" w:rsidP="00524CFA">
      <w:pPr>
        <w:pStyle w:val="2"/>
      </w:pPr>
      <w:r>
        <w:rPr>
          <w:rFonts w:hint="eastAsia"/>
        </w:rPr>
        <w:t>좋은 게임 디자인 문서란?</w:t>
      </w:r>
    </w:p>
    <w:p w14:paraId="56242AD4" w14:textId="28733573" w:rsidR="00524CFA" w:rsidRDefault="00524CFA" w:rsidP="00524CFA">
      <w:pPr>
        <w:pStyle w:val="a"/>
      </w:pPr>
      <w:r>
        <w:rPr>
          <w:rFonts w:hint="eastAsia"/>
        </w:rPr>
        <w:t>누락,</w:t>
      </w:r>
      <w:r>
        <w:t xml:space="preserve"> </w:t>
      </w:r>
      <w:r>
        <w:rPr>
          <w:rFonts w:hint="eastAsia"/>
        </w:rPr>
        <w:t>중복 사항이 없는(</w:t>
      </w:r>
      <w:r>
        <w:t xml:space="preserve">MECE </w:t>
      </w:r>
      <w:r>
        <w:rPr>
          <w:rFonts w:hint="eastAsia"/>
        </w:rPr>
        <w:t>원칙을 준수한</w:t>
      </w:r>
      <w:r>
        <w:t>)</w:t>
      </w:r>
      <w:r w:rsidRPr="00524CFA">
        <w:rPr>
          <w:rFonts w:hint="eastAsia"/>
          <w:color w:val="FF0000"/>
        </w:rPr>
        <w:t>자세한 설명</w:t>
      </w:r>
    </w:p>
    <w:p w14:paraId="66D65710" w14:textId="57AC9590" w:rsidR="00524CFA" w:rsidRDefault="00524CFA" w:rsidP="00524CFA">
      <w:pPr>
        <w:pStyle w:val="a"/>
      </w:pPr>
      <w:r>
        <w:rPr>
          <w:rFonts w:hint="eastAsia"/>
        </w:rPr>
        <w:t>제약사항,</w:t>
      </w:r>
      <w:r>
        <w:t xml:space="preserve"> </w:t>
      </w:r>
      <w:r>
        <w:rPr>
          <w:rFonts w:hint="eastAsia"/>
        </w:rPr>
        <w:t xml:space="preserve">규칙에 대한 </w:t>
      </w:r>
      <w:r w:rsidRPr="00524CFA">
        <w:rPr>
          <w:rFonts w:hint="eastAsia"/>
          <w:color w:val="FF0000"/>
        </w:rPr>
        <w:t>명확한 정의</w:t>
      </w:r>
    </w:p>
    <w:p w14:paraId="12F290A7" w14:textId="7239ABA0" w:rsidR="00524CFA" w:rsidRDefault="00524CFA" w:rsidP="00524CFA">
      <w:pPr>
        <w:pStyle w:val="a"/>
      </w:pPr>
      <w:r>
        <w:rPr>
          <w:rFonts w:hint="eastAsia"/>
        </w:rPr>
        <w:t xml:space="preserve">필요한 정보를 빠르게 찾을 수 있는 </w:t>
      </w:r>
      <w:r w:rsidRPr="00524CFA">
        <w:rPr>
          <w:rFonts w:hint="eastAsia"/>
          <w:color w:val="FF0000"/>
        </w:rPr>
        <w:t>좋은 구성</w:t>
      </w:r>
    </w:p>
    <w:p w14:paraId="297A0D31" w14:textId="153D5B6C" w:rsidR="00524CFA" w:rsidRDefault="00524CFA" w:rsidP="00524CFA">
      <w:pPr>
        <w:pStyle w:val="a"/>
      </w:pPr>
      <w:r>
        <w:rPr>
          <w:rFonts w:hint="eastAsia"/>
        </w:rPr>
        <w:t xml:space="preserve">어려운 개념에 대한 이해를 높일 수 있는 </w:t>
      </w:r>
      <w:r w:rsidRPr="00524CFA">
        <w:rPr>
          <w:rFonts w:hint="eastAsia"/>
          <w:color w:val="FF0000"/>
        </w:rPr>
        <w:t>시각적 예시</w:t>
      </w:r>
    </w:p>
    <w:p w14:paraId="6DE8EE69" w14:textId="1EF87040" w:rsidR="00524CFA" w:rsidRPr="00524CFA" w:rsidRDefault="00524CFA" w:rsidP="00524CFA">
      <w:pPr>
        <w:pStyle w:val="7"/>
        <w:ind w:left="400"/>
      </w:pPr>
      <w:r>
        <w:rPr>
          <w:rFonts w:hint="eastAsia"/>
        </w:rPr>
        <w:t>위의 모든 요소를 한 문서 안에 다 우겨 남으려 하면 용량,</w:t>
      </w:r>
      <w:r>
        <w:t xml:space="preserve"> </w:t>
      </w:r>
      <w:r>
        <w:rPr>
          <w:rFonts w:hint="eastAsia"/>
        </w:rPr>
        <w:t>가독성</w:t>
      </w:r>
      <w:r>
        <w:t xml:space="preserve"> </w:t>
      </w:r>
      <w:r>
        <w:rPr>
          <w:rFonts w:hint="eastAsia"/>
        </w:rPr>
        <w:t>등의 문제가 생기기 때문에 시스템 별,</w:t>
      </w:r>
      <w:r>
        <w:t xml:space="preserve"> </w:t>
      </w:r>
      <w:r>
        <w:rPr>
          <w:rFonts w:hint="eastAsia"/>
        </w:rPr>
        <w:t>항목 별,</w:t>
      </w:r>
      <w:r>
        <w:t xml:space="preserve"> </w:t>
      </w:r>
      <w:r>
        <w:rPr>
          <w:rFonts w:hint="eastAsia"/>
        </w:rPr>
        <w:t>상세도 별로 문서를 적절하게 잘 구분,</w:t>
      </w:r>
      <w:r>
        <w:t xml:space="preserve"> </w:t>
      </w:r>
      <w:r>
        <w:rPr>
          <w:rFonts w:hint="eastAsia"/>
        </w:rPr>
        <w:t>정리하는 게 중요함</w:t>
      </w:r>
    </w:p>
    <w:p w14:paraId="0A1FF5E0" w14:textId="4C65C273" w:rsidR="00725B5F" w:rsidRDefault="00725B5F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EDE1878" w14:textId="56DB41D0" w:rsidR="00735127" w:rsidRDefault="00735127" w:rsidP="00735127">
      <w:pPr>
        <w:pStyle w:val="2"/>
      </w:pPr>
      <w:r>
        <w:rPr>
          <w:rFonts w:hint="eastAsia"/>
        </w:rPr>
        <w:lastRenderedPageBreak/>
        <w:t xml:space="preserve">좋은 디자인 </w:t>
      </w:r>
      <w:proofErr w:type="gramStart"/>
      <w:r>
        <w:rPr>
          <w:rFonts w:hint="eastAsia"/>
        </w:rPr>
        <w:t xml:space="preserve">문서 </w:t>
      </w:r>
      <w:r>
        <w:t>/</w:t>
      </w:r>
      <w:proofErr w:type="gramEnd"/>
      <w:r>
        <w:t xml:space="preserve"> </w:t>
      </w:r>
      <w:r>
        <w:rPr>
          <w:rFonts w:hint="eastAsia"/>
        </w:rPr>
        <w:t>타겟</w:t>
      </w:r>
    </w:p>
    <w:p w14:paraId="34789E5B" w14:textId="08129A19" w:rsidR="00735127" w:rsidRDefault="00735127" w:rsidP="00735127">
      <w:pPr>
        <w:pStyle w:val="a"/>
      </w:pPr>
      <w:r>
        <w:rPr>
          <w:rFonts w:hint="eastAsia"/>
        </w:rPr>
        <w:t>문서는 읽는 대상에 따라 작성해야 한다</w:t>
      </w:r>
    </w:p>
    <w:p w14:paraId="4CAE726B" w14:textId="145ED4E7" w:rsidR="00735127" w:rsidRDefault="00735127" w:rsidP="00735127">
      <w:pPr>
        <w:pStyle w:val="a"/>
      </w:pPr>
      <w:r>
        <w:rPr>
          <w:rFonts w:hint="eastAsia"/>
        </w:rPr>
        <w:t xml:space="preserve">시스템 디자인 </w:t>
      </w:r>
      <w:proofErr w:type="gramStart"/>
      <w:r>
        <w:rPr>
          <w:rFonts w:hint="eastAsia"/>
        </w:rPr>
        <w:t xml:space="preserve">문서 </w:t>
      </w:r>
      <w:r>
        <w:t>/</w:t>
      </w:r>
      <w:proofErr w:type="gramEnd"/>
      <w:r>
        <w:t xml:space="preserve"> </w:t>
      </w:r>
      <w:r>
        <w:rPr>
          <w:rFonts w:hint="eastAsia"/>
        </w:rPr>
        <w:t>프로그래머,</w:t>
      </w:r>
      <w:r>
        <w:t xml:space="preserve"> QA </w:t>
      </w:r>
      <w:r>
        <w:rPr>
          <w:rFonts w:hint="eastAsia"/>
        </w:rPr>
        <w:t>등</w:t>
      </w:r>
    </w:p>
    <w:p w14:paraId="1C7C2759" w14:textId="0930A82E" w:rsidR="00735127" w:rsidRDefault="00735127" w:rsidP="00735127">
      <w:pPr>
        <w:pStyle w:val="a"/>
      </w:pPr>
      <w:r>
        <w:rPr>
          <w:rFonts w:hint="eastAsia"/>
        </w:rPr>
        <w:t xml:space="preserve">컨텐츠 디자인 </w:t>
      </w:r>
      <w:proofErr w:type="gramStart"/>
      <w:r>
        <w:rPr>
          <w:rFonts w:hint="eastAsia"/>
        </w:rPr>
        <w:t xml:space="preserve">문서 </w:t>
      </w:r>
      <w:r>
        <w:t>/</w:t>
      </w:r>
      <w:proofErr w:type="gramEnd"/>
      <w:r>
        <w:t xml:space="preserve"> </w:t>
      </w:r>
      <w:r>
        <w:rPr>
          <w:rFonts w:hint="eastAsia"/>
        </w:rPr>
        <w:t>그래픽 아티스트,</w:t>
      </w:r>
      <w:r>
        <w:t xml:space="preserve"> </w:t>
      </w:r>
      <w:r>
        <w:rPr>
          <w:rFonts w:hint="eastAsia"/>
        </w:rPr>
        <w:t>시나리오 라이터 등</w:t>
      </w:r>
    </w:p>
    <w:p w14:paraId="2AB0A5BC" w14:textId="44AEA4D3" w:rsidR="00735127" w:rsidRDefault="00735127" w:rsidP="00735127">
      <w:pPr>
        <w:pStyle w:val="a"/>
      </w:pPr>
      <w:r>
        <w:rPr>
          <w:rFonts w:hint="eastAsia"/>
        </w:rPr>
        <w:t>유료화,</w:t>
      </w:r>
      <w:r>
        <w:t xml:space="preserve"> </w:t>
      </w:r>
      <w:r>
        <w:rPr>
          <w:rFonts w:hint="eastAsia"/>
        </w:rPr>
        <w:t>경제,</w:t>
      </w:r>
      <w:r>
        <w:t xml:space="preserve"> </w:t>
      </w:r>
      <w:r>
        <w:rPr>
          <w:rFonts w:hint="eastAsia"/>
        </w:rPr>
        <w:t>밸런스 디자인,</w:t>
      </w:r>
      <w:r>
        <w:t xml:space="preserve"> </w:t>
      </w:r>
      <w:r>
        <w:rPr>
          <w:rFonts w:hint="eastAsia"/>
        </w:rPr>
        <w:t>마케터 등</w:t>
      </w:r>
    </w:p>
    <w:p w14:paraId="7AF5FBDB" w14:textId="49CBEC28" w:rsidR="00725B5F" w:rsidRDefault="00725B5F" w:rsidP="00725B5F">
      <w:pPr>
        <w:pStyle w:val="a"/>
        <w:numPr>
          <w:ilvl w:val="0"/>
          <w:numId w:val="0"/>
        </w:numPr>
        <w:ind w:left="403" w:hanging="403"/>
      </w:pPr>
    </w:p>
    <w:p w14:paraId="2F2F8E14" w14:textId="0ABBF933" w:rsidR="00725B5F" w:rsidRDefault="00725B5F" w:rsidP="00725B5F">
      <w:pPr>
        <w:pStyle w:val="2"/>
      </w:pPr>
      <w:r>
        <w:rPr>
          <w:rFonts w:hint="eastAsia"/>
        </w:rPr>
        <w:t xml:space="preserve">좋은 디자인 </w:t>
      </w:r>
      <w:proofErr w:type="gramStart"/>
      <w:r>
        <w:rPr>
          <w:rFonts w:hint="eastAsia"/>
        </w:rPr>
        <w:t xml:space="preserve">문서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타겟별</w:t>
      </w:r>
      <w:proofErr w:type="spellEnd"/>
      <w:r>
        <w:rPr>
          <w:rFonts w:hint="eastAsia"/>
        </w:rPr>
        <w:t xml:space="preserve"> 목표</w:t>
      </w:r>
    </w:p>
    <w:p w14:paraId="6853CA3B" w14:textId="5575A4C5" w:rsidR="00725B5F" w:rsidRDefault="00725B5F" w:rsidP="00725B5F">
      <w:pPr>
        <w:pStyle w:val="a"/>
      </w:pPr>
      <w:r>
        <w:rPr>
          <w:rFonts w:hint="eastAsia"/>
        </w:rPr>
        <w:t>프로그래머</w:t>
      </w:r>
    </w:p>
    <w:p w14:paraId="1D3EF4AF" w14:textId="3DC2AB52" w:rsidR="00725B5F" w:rsidRDefault="00725B5F" w:rsidP="00432A5D">
      <w:pPr>
        <w:pStyle w:val="7"/>
        <w:ind w:left="400"/>
      </w:pPr>
      <w:r>
        <w:rPr>
          <w:rFonts w:hint="eastAsia"/>
        </w:rPr>
        <w:t>모순이 없고 예외 처리가 철저한 명확하고 상세한 설계</w:t>
      </w:r>
    </w:p>
    <w:p w14:paraId="70334985" w14:textId="598F0A33" w:rsidR="00725B5F" w:rsidRDefault="00725B5F" w:rsidP="00725B5F">
      <w:pPr>
        <w:pStyle w:val="a"/>
      </w:pPr>
      <w:r>
        <w:rPr>
          <w:rFonts w:hint="eastAsia"/>
        </w:rPr>
        <w:t>그래픽 아티스트</w:t>
      </w:r>
    </w:p>
    <w:p w14:paraId="40F8F8BC" w14:textId="73CE08A3" w:rsidR="00725B5F" w:rsidRDefault="00725B5F" w:rsidP="00432A5D">
      <w:pPr>
        <w:pStyle w:val="7"/>
        <w:ind w:left="400"/>
      </w:pPr>
      <w:r>
        <w:rPr>
          <w:rFonts w:hint="eastAsia"/>
        </w:rPr>
        <w:t>작업 규모,</w:t>
      </w:r>
      <w:r>
        <w:t xml:space="preserve"> </w:t>
      </w:r>
      <w:r>
        <w:rPr>
          <w:rFonts w:hint="eastAsia"/>
        </w:rPr>
        <w:t>시간,</w:t>
      </w:r>
      <w:r>
        <w:t xml:space="preserve"> </w:t>
      </w:r>
      <w:proofErr w:type="spellStart"/>
      <w:r>
        <w:rPr>
          <w:rFonts w:hint="eastAsia"/>
        </w:rPr>
        <w:t>작업풍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사용 툴,</w:t>
      </w:r>
      <w:r>
        <w:t xml:space="preserve"> </w:t>
      </w:r>
      <w:r>
        <w:rPr>
          <w:rFonts w:hint="eastAsia"/>
        </w:rPr>
        <w:t>참고 자료</w:t>
      </w:r>
      <w:r>
        <w:t xml:space="preserve"> </w:t>
      </w:r>
      <w:r>
        <w:rPr>
          <w:rFonts w:hint="eastAsia"/>
        </w:rPr>
        <w:t>등에 대한 설득</w:t>
      </w:r>
    </w:p>
    <w:p w14:paraId="422E387F" w14:textId="6D383725" w:rsidR="00725B5F" w:rsidRDefault="00725B5F" w:rsidP="00725B5F">
      <w:pPr>
        <w:pStyle w:val="a"/>
      </w:pPr>
      <w:r>
        <w:rPr>
          <w:rFonts w:hint="eastAsia"/>
        </w:rPr>
        <w:t>마케터</w:t>
      </w:r>
    </w:p>
    <w:p w14:paraId="20A8714B" w14:textId="52E7E97C" w:rsidR="00725B5F" w:rsidRDefault="00725B5F" w:rsidP="00432A5D">
      <w:pPr>
        <w:pStyle w:val="7"/>
        <w:ind w:left="400"/>
      </w:pPr>
      <w:r>
        <w:rPr>
          <w:rFonts w:hint="eastAsia"/>
        </w:rPr>
        <w:t>시장에서의 성공 가능성,</w:t>
      </w:r>
      <w:r>
        <w:t xml:space="preserve"> </w:t>
      </w:r>
      <w:r>
        <w:rPr>
          <w:rFonts w:hint="eastAsia"/>
        </w:rPr>
        <w:t>타당성 등에 대한 설득</w:t>
      </w:r>
    </w:p>
    <w:p w14:paraId="25F509D9" w14:textId="59A6FBDD" w:rsidR="00725B5F" w:rsidRDefault="00725B5F" w:rsidP="00725B5F">
      <w:pPr>
        <w:pStyle w:val="a"/>
      </w:pPr>
      <w:r>
        <w:rPr>
          <w:rFonts w:hint="eastAsia"/>
        </w:rPr>
        <w:t>Q</w:t>
      </w:r>
      <w:r>
        <w:t>A</w:t>
      </w:r>
    </w:p>
    <w:p w14:paraId="76192493" w14:textId="082450EF" w:rsidR="00725B5F" w:rsidRDefault="00725B5F" w:rsidP="00432A5D">
      <w:pPr>
        <w:pStyle w:val="7"/>
        <w:ind w:left="400"/>
      </w:pPr>
      <w:r>
        <w:rPr>
          <w:rFonts w:hint="eastAsia"/>
        </w:rPr>
        <w:t>테스트 방향과 세부 내역의 공유</w:t>
      </w:r>
    </w:p>
    <w:p w14:paraId="744197BE" w14:textId="136759B3" w:rsidR="009E2198" w:rsidRDefault="009E2198" w:rsidP="009E2198"/>
    <w:p w14:paraId="7EE8DD4C" w14:textId="5B540316" w:rsidR="009E2198" w:rsidRDefault="009E2198" w:rsidP="009E2198">
      <w:pPr>
        <w:pStyle w:val="2"/>
      </w:pPr>
      <w:r>
        <w:rPr>
          <w:rFonts w:hint="eastAsia"/>
        </w:rPr>
        <w:t xml:space="preserve">좋은 디자인 </w:t>
      </w:r>
      <w:proofErr w:type="gramStart"/>
      <w:r>
        <w:rPr>
          <w:rFonts w:hint="eastAsia"/>
        </w:rPr>
        <w:t xml:space="preserve">문서 </w:t>
      </w:r>
      <w:r>
        <w:t>/</w:t>
      </w:r>
      <w:proofErr w:type="gramEnd"/>
      <w:r>
        <w:t xml:space="preserve"> </w:t>
      </w:r>
      <w:r>
        <w:rPr>
          <w:rFonts w:hint="eastAsia"/>
        </w:rPr>
        <w:t>명료화</w:t>
      </w:r>
    </w:p>
    <w:p w14:paraId="410740CD" w14:textId="62672BFB" w:rsidR="009E2198" w:rsidRDefault="009E2198" w:rsidP="009E2198">
      <w:pPr>
        <w:pStyle w:val="a"/>
      </w:pPr>
      <w:r>
        <w:rPr>
          <w:rFonts w:hint="eastAsia"/>
        </w:rPr>
        <w:t xml:space="preserve">최대한 </w:t>
      </w:r>
      <w:r w:rsidRPr="006A2D9B">
        <w:rPr>
          <w:rFonts w:hint="eastAsia"/>
          <w:color w:val="FF0000"/>
        </w:rPr>
        <w:t>짧은 문장</w:t>
      </w:r>
      <w:r>
        <w:rPr>
          <w:rFonts w:hint="eastAsia"/>
        </w:rPr>
        <w:t>으로 작성</w:t>
      </w:r>
    </w:p>
    <w:p w14:paraId="2B0F29BB" w14:textId="39642B38" w:rsidR="009E2198" w:rsidRDefault="009E2198" w:rsidP="009E2198">
      <w:pPr>
        <w:pStyle w:val="a"/>
      </w:pPr>
      <w:r>
        <w:rPr>
          <w:rFonts w:hint="eastAsia"/>
        </w:rPr>
        <w:t xml:space="preserve">최대한 </w:t>
      </w:r>
      <w:r w:rsidRPr="006A2D9B">
        <w:rPr>
          <w:rFonts w:hint="eastAsia"/>
          <w:color w:val="FF0000"/>
        </w:rPr>
        <w:t>명확한 용어</w:t>
      </w:r>
      <w:r>
        <w:rPr>
          <w:rFonts w:hint="eastAsia"/>
        </w:rPr>
        <w:t>로 작성</w:t>
      </w:r>
    </w:p>
    <w:p w14:paraId="52DADAB6" w14:textId="500D888F" w:rsidR="009E2198" w:rsidRDefault="009E2198" w:rsidP="009E2198">
      <w:pPr>
        <w:pStyle w:val="a"/>
      </w:pPr>
      <w:r>
        <w:rPr>
          <w:rFonts w:hint="eastAsia"/>
        </w:rPr>
        <w:t>M</w:t>
      </w:r>
      <w:r>
        <w:t xml:space="preserve">ECE </w:t>
      </w:r>
      <w:r>
        <w:rPr>
          <w:rFonts w:hint="eastAsia"/>
        </w:rPr>
        <w:t xml:space="preserve">원칙을 준수한 명료한 </w:t>
      </w:r>
      <w:r w:rsidRPr="006A2D9B">
        <w:rPr>
          <w:rFonts w:hint="eastAsia"/>
          <w:color w:val="FF0000"/>
        </w:rPr>
        <w:t>목차</w:t>
      </w:r>
    </w:p>
    <w:p w14:paraId="323CA719" w14:textId="29C12459" w:rsidR="009E2198" w:rsidRDefault="009E2198" w:rsidP="009E2198">
      <w:pPr>
        <w:pStyle w:val="a"/>
      </w:pPr>
      <w:r w:rsidRPr="006A2D9B">
        <w:rPr>
          <w:rFonts w:hint="eastAsia"/>
          <w:color w:val="FF0000"/>
        </w:rPr>
        <w:t>목록</w:t>
      </w:r>
      <w:r>
        <w:rPr>
          <w:rFonts w:hint="eastAsia"/>
        </w:rPr>
        <w:t xml:space="preserve"> 형태로 작성</w:t>
      </w:r>
    </w:p>
    <w:p w14:paraId="719C424C" w14:textId="5F39078D" w:rsidR="009E2198" w:rsidRDefault="009E2198" w:rsidP="009E2198">
      <w:pPr>
        <w:pStyle w:val="a"/>
      </w:pPr>
      <w:r>
        <w:rPr>
          <w:rFonts w:hint="eastAsia"/>
        </w:rPr>
        <w:t>작업 중요성,</w:t>
      </w:r>
      <w:r>
        <w:t xml:space="preserve"> </w:t>
      </w:r>
      <w:r>
        <w:rPr>
          <w:rFonts w:hint="eastAsia"/>
        </w:rPr>
        <w:t xml:space="preserve">순서에 따른 </w:t>
      </w:r>
      <w:r w:rsidRPr="006A2D9B">
        <w:rPr>
          <w:rFonts w:hint="eastAsia"/>
          <w:color w:val="FF0000"/>
        </w:rPr>
        <w:t>우선 순위</w:t>
      </w:r>
      <w:r>
        <w:rPr>
          <w:rFonts w:hint="eastAsia"/>
        </w:rPr>
        <w:t xml:space="preserve"> 부여</w:t>
      </w:r>
    </w:p>
    <w:p w14:paraId="12846EC2" w14:textId="29E3A7C8" w:rsidR="009E2198" w:rsidRDefault="009E2198" w:rsidP="009E2198">
      <w:pPr>
        <w:pStyle w:val="a"/>
      </w:pPr>
      <w:r>
        <w:rPr>
          <w:rFonts w:hint="eastAsia"/>
        </w:rPr>
        <w:t>설명선,</w:t>
      </w:r>
      <w:r>
        <w:t xml:space="preserve"> </w:t>
      </w:r>
      <w:r>
        <w:rPr>
          <w:rFonts w:hint="eastAsia"/>
        </w:rPr>
        <w:t>박스,</w:t>
      </w:r>
      <w:r>
        <w:t xml:space="preserve"> </w:t>
      </w:r>
      <w:r>
        <w:rPr>
          <w:rFonts w:hint="eastAsia"/>
        </w:rPr>
        <w:t>부록,</w:t>
      </w:r>
      <w:r>
        <w:t xml:space="preserve"> </w:t>
      </w:r>
      <w:r>
        <w:rPr>
          <w:rFonts w:hint="eastAsia"/>
        </w:rPr>
        <w:t>표 등으로 세부 내용을 적절하게 분리</w:t>
      </w:r>
    </w:p>
    <w:p w14:paraId="1DA86B4A" w14:textId="2167D5B7" w:rsidR="000B2C89" w:rsidRDefault="000B2C89" w:rsidP="000B2C89">
      <w:pPr>
        <w:pStyle w:val="a"/>
        <w:numPr>
          <w:ilvl w:val="0"/>
          <w:numId w:val="0"/>
        </w:numPr>
        <w:ind w:left="403" w:hanging="403"/>
      </w:pPr>
    </w:p>
    <w:p w14:paraId="4D70818D" w14:textId="1B4785FD" w:rsidR="000B2C89" w:rsidRDefault="000B2C89" w:rsidP="000B2C89">
      <w:pPr>
        <w:pStyle w:val="2"/>
      </w:pPr>
      <w:r>
        <w:rPr>
          <w:rFonts w:hint="eastAsia"/>
        </w:rPr>
        <w:t xml:space="preserve">좋은 디자인 </w:t>
      </w:r>
      <w:proofErr w:type="gramStart"/>
      <w:r>
        <w:rPr>
          <w:rFonts w:hint="eastAsia"/>
        </w:rPr>
        <w:t xml:space="preserve">문서 </w:t>
      </w:r>
      <w:r>
        <w:t>/</w:t>
      </w:r>
      <w:proofErr w:type="gramEnd"/>
      <w:r>
        <w:t xml:space="preserve"> </w:t>
      </w:r>
      <w:r>
        <w:rPr>
          <w:rFonts w:hint="eastAsia"/>
        </w:rPr>
        <w:t>시각화</w:t>
      </w:r>
    </w:p>
    <w:p w14:paraId="21EC0877" w14:textId="6337AF7F" w:rsidR="000B2C89" w:rsidRDefault="000B2C89" w:rsidP="000B2C89">
      <w:pPr>
        <w:pStyle w:val="a"/>
      </w:pPr>
      <w:r>
        <w:rPr>
          <w:rFonts w:hint="eastAsia"/>
        </w:rPr>
        <w:t>긴 글보다 한 장의 그림이 훨씬 이해하기 쉽고 비전의 공유에 효과적</w:t>
      </w:r>
    </w:p>
    <w:p w14:paraId="6A548FF3" w14:textId="58275A4F" w:rsidR="000B2C89" w:rsidRDefault="000B2C89" w:rsidP="000B2C89">
      <w:pPr>
        <w:pStyle w:val="a"/>
      </w:pPr>
      <w:proofErr w:type="gramStart"/>
      <w:r>
        <w:rPr>
          <w:rFonts w:hint="eastAsia"/>
        </w:rPr>
        <w:t xml:space="preserve">도표 </w:t>
      </w:r>
      <w:r>
        <w:t>/</w:t>
      </w:r>
      <w:proofErr w:type="gramEnd"/>
      <w:r>
        <w:t xml:space="preserve"> </w:t>
      </w:r>
      <w:r>
        <w:rPr>
          <w:rFonts w:hint="eastAsia"/>
        </w:rPr>
        <w:t>긴 텍스트의 요약</w:t>
      </w:r>
    </w:p>
    <w:p w14:paraId="78C07E7C" w14:textId="68C1052F" w:rsidR="000B2C89" w:rsidRDefault="000B2C89" w:rsidP="000B2C89">
      <w:pPr>
        <w:pStyle w:val="a"/>
      </w:pPr>
      <w:proofErr w:type="gramStart"/>
      <w:r>
        <w:rPr>
          <w:rFonts w:hint="eastAsia"/>
        </w:rPr>
        <w:t xml:space="preserve">다이어그램 </w:t>
      </w:r>
      <w:r>
        <w:t>/</w:t>
      </w:r>
      <w:proofErr w:type="gramEnd"/>
      <w:r>
        <w:t xml:space="preserve"> </w:t>
      </w:r>
      <w:r>
        <w:rPr>
          <w:rFonts w:hint="eastAsia"/>
        </w:rPr>
        <w:t>구조,</w:t>
      </w:r>
      <w:r>
        <w:t xml:space="preserve"> </w:t>
      </w:r>
      <w:r>
        <w:rPr>
          <w:rFonts w:hint="eastAsia"/>
        </w:rPr>
        <w:t>시스템,</w:t>
      </w:r>
    </w:p>
    <w:p w14:paraId="4FF0C0B4" w14:textId="69BEBBA6" w:rsidR="000B2C89" w:rsidRDefault="000B2C89" w:rsidP="000B2C89">
      <w:pPr>
        <w:pStyle w:val="a"/>
      </w:pPr>
      <w:proofErr w:type="gramStart"/>
      <w:r>
        <w:rPr>
          <w:rFonts w:hint="eastAsia"/>
        </w:rPr>
        <w:t xml:space="preserve">스크린샷 </w:t>
      </w:r>
      <w:r>
        <w:t>/</w:t>
      </w:r>
      <w:proofErr w:type="gramEnd"/>
      <w:r>
        <w:t xml:space="preserve"> </w:t>
      </w:r>
      <w:r>
        <w:rPr>
          <w:rFonts w:hint="eastAsia"/>
        </w:rPr>
        <w:t>구현 방향,</w:t>
      </w:r>
      <w:r>
        <w:t xml:space="preserve"> </w:t>
      </w:r>
      <w:r>
        <w:rPr>
          <w:rFonts w:hint="eastAsia"/>
        </w:rPr>
        <w:t>목표</w:t>
      </w:r>
    </w:p>
    <w:p w14:paraId="5A6EDA6F" w14:textId="6EE3DB72" w:rsidR="000B2C89" w:rsidRDefault="000B2C89" w:rsidP="000B2C89">
      <w:pPr>
        <w:pStyle w:val="a"/>
      </w:pPr>
      <w:r>
        <w:rPr>
          <w:rFonts w:hint="eastAsia"/>
        </w:rPr>
        <w:t xml:space="preserve">스토리 </w:t>
      </w:r>
      <w:proofErr w:type="gramStart"/>
      <w:r>
        <w:rPr>
          <w:rFonts w:hint="eastAsia"/>
        </w:rPr>
        <w:t xml:space="preserve">보드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시퀸스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구현 목표</w:t>
      </w:r>
    </w:p>
    <w:p w14:paraId="0C2322CC" w14:textId="3AFA982B" w:rsidR="002D5F02" w:rsidRDefault="002D5F02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3AAC7BF8" w14:textId="52B164ED" w:rsidR="002D5F02" w:rsidRDefault="002D5F02" w:rsidP="002D5F02">
      <w:pPr>
        <w:pStyle w:val="1"/>
        <w:ind w:left="200" w:right="200"/>
      </w:pPr>
      <w:r>
        <w:rPr>
          <w:rFonts w:hint="eastAsia"/>
        </w:rPr>
        <w:lastRenderedPageBreak/>
        <w:t>교수님의 좋은 기획서 작성 요령</w:t>
      </w:r>
    </w:p>
    <w:p w14:paraId="7A79C9E9" w14:textId="24240A35" w:rsidR="002D5F02" w:rsidRDefault="002D5F02" w:rsidP="002D5F02">
      <w:pPr>
        <w:pStyle w:val="4"/>
      </w:pPr>
      <w:r>
        <w:t>“</w:t>
      </w:r>
      <w:r>
        <w:rPr>
          <w:rFonts w:hint="eastAsia"/>
        </w:rPr>
        <w:t>자만하지 말자!</w:t>
      </w:r>
      <w:r>
        <w:t>”</w:t>
      </w:r>
    </w:p>
    <w:p w14:paraId="266C6391" w14:textId="77777777" w:rsidR="002D2015" w:rsidRPr="002D2015" w:rsidRDefault="002D2015" w:rsidP="002D2015">
      <w:pPr>
        <w:pStyle w:val="a"/>
        <w:numPr>
          <w:ilvl w:val="0"/>
          <w:numId w:val="0"/>
        </w:numPr>
        <w:ind w:left="403" w:hanging="403"/>
      </w:pPr>
    </w:p>
    <w:p w14:paraId="187C7803" w14:textId="11F1AD31" w:rsidR="002D5F02" w:rsidRDefault="002D5F02" w:rsidP="002D5F02">
      <w:pPr>
        <w:pStyle w:val="2"/>
      </w:pPr>
      <w:r>
        <w:rPr>
          <w:rFonts w:hint="eastAsia"/>
        </w:rPr>
        <w:t>시행착오로 반복되는 작업이 손해라는 생각 버리기</w:t>
      </w:r>
    </w:p>
    <w:p w14:paraId="7F8DF14F" w14:textId="447AE3CA" w:rsidR="002D5F02" w:rsidRDefault="002D5F02" w:rsidP="002D5F02">
      <w:pPr>
        <w:pStyle w:val="a"/>
      </w:pPr>
      <w:r>
        <w:rPr>
          <w:rFonts w:hint="eastAsia"/>
        </w:rPr>
        <w:t>대부분의 일 못하는 사람의 착각</w:t>
      </w:r>
    </w:p>
    <w:p w14:paraId="3981A4E9" w14:textId="676739DE" w:rsidR="002D5F02" w:rsidRDefault="002D5F02" w:rsidP="002D5F02">
      <w:pPr>
        <w:pStyle w:val="7"/>
        <w:ind w:left="400"/>
      </w:pPr>
      <w:r>
        <w:rPr>
          <w:rFonts w:hint="eastAsia"/>
        </w:rPr>
        <w:t>시행착오에 소모되는 시간을 낭비한 시간이라고 생각</w:t>
      </w:r>
    </w:p>
    <w:p w14:paraId="383C4FC8" w14:textId="2B3884D9" w:rsidR="002D5F02" w:rsidRDefault="002D5F02" w:rsidP="002D5F02">
      <w:pPr>
        <w:pStyle w:val="7"/>
        <w:ind w:left="400"/>
      </w:pPr>
      <w:r>
        <w:rPr>
          <w:rFonts w:hint="eastAsia"/>
        </w:rPr>
        <w:t>고민을 많이 안해보고 일하다 보니 발생한 멍청한 짓이라 여김</w:t>
      </w:r>
    </w:p>
    <w:p w14:paraId="324D37EC" w14:textId="7E23E9BD" w:rsidR="002D5F02" w:rsidRDefault="002D5F02" w:rsidP="002D5F02">
      <w:pPr>
        <w:pStyle w:val="7"/>
        <w:ind w:left="400"/>
      </w:pPr>
      <w:r>
        <w:rPr>
          <w:rFonts w:hint="eastAsia"/>
        </w:rPr>
        <w:t xml:space="preserve">그러다 보니 고민을 많이 하느라 되려 시간을 낭비하고 결과는 </w:t>
      </w:r>
      <w:proofErr w:type="gramStart"/>
      <w:r>
        <w:rPr>
          <w:rFonts w:hint="eastAsia"/>
        </w:rPr>
        <w:t>문제점 투성이</w:t>
      </w:r>
      <w:proofErr w:type="gramEnd"/>
    </w:p>
    <w:p w14:paraId="42CAEDAC" w14:textId="7E0CBC9E" w:rsidR="002D5F02" w:rsidRDefault="002D5F02" w:rsidP="002D5F02"/>
    <w:p w14:paraId="49ACF122" w14:textId="5931AAE2" w:rsidR="002D5F02" w:rsidRDefault="002D5F02" w:rsidP="002D5F02">
      <w:pPr>
        <w:pStyle w:val="2"/>
      </w:pPr>
      <w:r>
        <w:rPr>
          <w:rFonts w:hint="eastAsia"/>
        </w:rPr>
        <w:t>자신의 실력을 인정할 줄 알아야 실력을 올림</w:t>
      </w:r>
    </w:p>
    <w:p w14:paraId="6175858E" w14:textId="4687C45D" w:rsidR="002D5F02" w:rsidRDefault="002D5F02" w:rsidP="002D5F02">
      <w:pPr>
        <w:pStyle w:val="a"/>
      </w:pPr>
      <w:r>
        <w:rPr>
          <w:rFonts w:hint="eastAsia"/>
        </w:rPr>
        <w:t xml:space="preserve">결과물 </w:t>
      </w:r>
      <w:r>
        <w:t xml:space="preserve">= </w:t>
      </w:r>
      <w:r>
        <w:rPr>
          <w:rFonts w:hint="eastAsia"/>
        </w:rPr>
        <w:t>자신의 실력 맞음</w:t>
      </w:r>
    </w:p>
    <w:p w14:paraId="6184EEC9" w14:textId="4B4B0E1E" w:rsidR="002D5F02" w:rsidRDefault="002D5F02" w:rsidP="002D5F02">
      <w:pPr>
        <w:pStyle w:val="a"/>
      </w:pPr>
      <w:r>
        <w:rPr>
          <w:rFonts w:hint="eastAsia"/>
        </w:rPr>
        <w:t>1</w:t>
      </w:r>
      <w:r>
        <w:t xml:space="preserve">00% </w:t>
      </w:r>
      <w:r>
        <w:rPr>
          <w:rFonts w:hint="eastAsia"/>
        </w:rPr>
        <w:t>자신의 실력으로 만들어진 걸 확인하고 인정해야 보완점이 보임</w:t>
      </w:r>
    </w:p>
    <w:p w14:paraId="1969648D" w14:textId="6C660254" w:rsidR="002D5F02" w:rsidRDefault="002D5F02" w:rsidP="002D5F02">
      <w:pPr>
        <w:pStyle w:val="7"/>
        <w:ind w:left="400"/>
      </w:pPr>
      <w:r>
        <w:rPr>
          <w:rFonts w:hint="eastAsia"/>
        </w:rPr>
        <w:t>인정하기 싫어 일하는 과정에서 발견되는 부족한 부분을 일일이 다 보완</w:t>
      </w:r>
    </w:p>
    <w:p w14:paraId="20745225" w14:textId="72FE783E" w:rsidR="002D5F02" w:rsidRDefault="002D5F02" w:rsidP="002D5F02">
      <w:pPr>
        <w:pStyle w:val="7"/>
        <w:ind w:left="400"/>
      </w:pPr>
      <w:r>
        <w:rPr>
          <w:rFonts w:hint="eastAsia"/>
        </w:rPr>
        <w:t>방향성도 없고 얼만큼의 시간을 소모해야 하는지도 가늠을 못함</w:t>
      </w:r>
    </w:p>
    <w:p w14:paraId="2757DF6E" w14:textId="67A90535" w:rsidR="002D5F02" w:rsidRDefault="002D5F02" w:rsidP="002D5F02">
      <w:pPr>
        <w:pStyle w:val="7"/>
        <w:ind w:left="400"/>
      </w:pPr>
      <w:r>
        <w:rPr>
          <w:rFonts w:hint="eastAsia"/>
        </w:rPr>
        <w:t>이 방법이 도움이 안되는 건 아니지만 비효율적이고 휘발성도 강함</w:t>
      </w:r>
    </w:p>
    <w:p w14:paraId="5A39B0EC" w14:textId="2FB3CED6" w:rsidR="002D5F02" w:rsidRDefault="002D5F02" w:rsidP="002D5F02">
      <w:pPr>
        <w:pStyle w:val="7"/>
        <w:ind w:left="400"/>
      </w:pPr>
      <w:r>
        <w:rPr>
          <w:rFonts w:hint="eastAsia"/>
        </w:rPr>
        <w:t>실력이 부끄러우면 평상시에 공부하고,</w:t>
      </w:r>
      <w:r>
        <w:t xml:space="preserve"> </w:t>
      </w:r>
      <w:r>
        <w:rPr>
          <w:rFonts w:hint="eastAsia"/>
        </w:rPr>
        <w:t>경험하고,</w:t>
      </w:r>
      <w:r>
        <w:t xml:space="preserve"> </w:t>
      </w:r>
      <w:r>
        <w:rPr>
          <w:rFonts w:hint="eastAsia"/>
        </w:rPr>
        <w:t>작업 많이 해봐야 함</w:t>
      </w:r>
    </w:p>
    <w:p w14:paraId="2012C10F" w14:textId="0A8523B6" w:rsidR="003409C3" w:rsidRDefault="003409C3" w:rsidP="003409C3"/>
    <w:p w14:paraId="68535338" w14:textId="74A9C29F" w:rsidR="003409C3" w:rsidRDefault="003409C3" w:rsidP="003409C3">
      <w:pPr>
        <w:pStyle w:val="4"/>
      </w:pPr>
      <w:r>
        <w:t>“</w:t>
      </w:r>
      <w:r>
        <w:rPr>
          <w:rFonts w:hint="eastAsia"/>
        </w:rPr>
        <w:t>초벌 기획</w:t>
      </w:r>
      <w:r>
        <w:t>”</w:t>
      </w:r>
    </w:p>
    <w:p w14:paraId="2F9C4460" w14:textId="18F7DF09" w:rsidR="003409C3" w:rsidRDefault="003409C3" w:rsidP="003409C3">
      <w:pPr>
        <w:pStyle w:val="a"/>
        <w:numPr>
          <w:ilvl w:val="0"/>
          <w:numId w:val="0"/>
        </w:numPr>
        <w:ind w:left="403" w:hanging="403"/>
      </w:pPr>
    </w:p>
    <w:p w14:paraId="78340CAC" w14:textId="4ABE17D1" w:rsidR="003409C3" w:rsidRDefault="003409C3" w:rsidP="003409C3">
      <w:pPr>
        <w:pStyle w:val="2"/>
      </w:pPr>
      <w:r>
        <w:rPr>
          <w:rFonts w:hint="eastAsia"/>
        </w:rPr>
        <w:t>기획할 내용 생각나는 데로 쓰기</w:t>
      </w:r>
    </w:p>
    <w:p w14:paraId="79A49C44" w14:textId="1756F20A" w:rsidR="003409C3" w:rsidRDefault="003409C3" w:rsidP="003409C3">
      <w:pPr>
        <w:pStyle w:val="a"/>
      </w:pPr>
      <w:r>
        <w:rPr>
          <w:rFonts w:hint="eastAsia"/>
        </w:rPr>
        <w:t>시간을 정해 놓고 사용</w:t>
      </w:r>
    </w:p>
    <w:p w14:paraId="7D901995" w14:textId="65D3461A" w:rsidR="003409C3" w:rsidRDefault="003409C3" w:rsidP="003409C3">
      <w:pPr>
        <w:pStyle w:val="7"/>
        <w:ind w:left="400"/>
      </w:pPr>
      <w:r>
        <w:rPr>
          <w:rFonts w:hint="eastAsia"/>
        </w:rPr>
        <w:t>문서화하는데 걸리는 시간을 고려해서 산정</w:t>
      </w:r>
    </w:p>
    <w:p w14:paraId="75353CA4" w14:textId="2CBE52E9" w:rsidR="003409C3" w:rsidRDefault="003409C3" w:rsidP="003409C3">
      <w:pPr>
        <w:pStyle w:val="7"/>
        <w:ind w:left="400"/>
      </w:pPr>
      <w:r>
        <w:rPr>
          <w:rFonts w:hint="eastAsia"/>
        </w:rPr>
        <w:t>생각보다 문서화에 걸리는 시간에 자만을 많이 함</w:t>
      </w:r>
    </w:p>
    <w:p w14:paraId="1C7F6D85" w14:textId="4FC28F1C" w:rsidR="003409C3" w:rsidRDefault="003409C3" w:rsidP="003409C3">
      <w:pPr>
        <w:pStyle w:val="a"/>
      </w:pPr>
      <w:r>
        <w:rPr>
          <w:rFonts w:hint="eastAsia"/>
        </w:rPr>
        <w:t>생각은 기존 스키마 토대로</w:t>
      </w:r>
    </w:p>
    <w:p w14:paraId="75F8F3B2" w14:textId="48DA0464" w:rsidR="003409C3" w:rsidRDefault="003409C3" w:rsidP="003409C3">
      <w:pPr>
        <w:pStyle w:val="7"/>
        <w:ind w:left="400"/>
      </w:pPr>
      <w:r>
        <w:rPr>
          <w:rFonts w:hint="eastAsia"/>
        </w:rPr>
        <w:t>공부한 것,</w:t>
      </w:r>
      <w:r>
        <w:t xml:space="preserve"> </w:t>
      </w:r>
      <w:r>
        <w:rPr>
          <w:rFonts w:hint="eastAsia"/>
        </w:rPr>
        <w:t>경험간 것 중심으로 생각</w:t>
      </w:r>
    </w:p>
    <w:p w14:paraId="6EE74931" w14:textId="003A04E9" w:rsidR="003409C3" w:rsidRDefault="003409C3" w:rsidP="003409C3">
      <w:pPr>
        <w:pStyle w:val="7"/>
        <w:ind w:left="400"/>
      </w:pPr>
      <w:r>
        <w:rPr>
          <w:rFonts w:hint="eastAsia"/>
        </w:rPr>
        <w:t>현재 스키마 수준을 인정하는 마인드가 중요(그래야 더 공부할 것,</w:t>
      </w:r>
      <w:r>
        <w:t xml:space="preserve"> </w:t>
      </w:r>
      <w:r>
        <w:rPr>
          <w:rFonts w:hint="eastAsia"/>
        </w:rPr>
        <w:t>조사해 볼 것이 보임</w:t>
      </w:r>
      <w:r>
        <w:t>)</w:t>
      </w:r>
    </w:p>
    <w:p w14:paraId="4CDB07DB" w14:textId="733ED06E" w:rsidR="003409C3" w:rsidRDefault="003409C3" w:rsidP="003409C3">
      <w:pPr>
        <w:pStyle w:val="a"/>
      </w:pPr>
      <w:r>
        <w:rPr>
          <w:rFonts w:hint="eastAsia"/>
        </w:rPr>
        <w:t>빠르게 기록하는 것이 중요</w:t>
      </w:r>
    </w:p>
    <w:p w14:paraId="4BCF13E1" w14:textId="2E76E048" w:rsidR="003409C3" w:rsidRDefault="003409C3" w:rsidP="003409C3">
      <w:pPr>
        <w:pStyle w:val="7"/>
        <w:ind w:left="400"/>
      </w:pPr>
      <w:r>
        <w:rPr>
          <w:rFonts w:hint="eastAsia"/>
        </w:rPr>
        <w:t>맞춤법,</w:t>
      </w:r>
      <w:r>
        <w:t xml:space="preserve"> </w:t>
      </w:r>
      <w:r>
        <w:rPr>
          <w:rFonts w:hint="eastAsia"/>
        </w:rPr>
        <w:t>양식 고민하지 말고 생각의 흐름을 놓치지 않고 다 받아 적기</w:t>
      </w:r>
    </w:p>
    <w:p w14:paraId="2186E846" w14:textId="2734738A" w:rsidR="003409C3" w:rsidRDefault="003409C3" w:rsidP="003409C3">
      <w:pPr>
        <w:pStyle w:val="7"/>
        <w:ind w:left="400"/>
      </w:pPr>
      <w:r>
        <w:rPr>
          <w:rFonts w:hint="eastAsia"/>
        </w:rPr>
        <w:t>아직까지 여러분은 형식을 갖춘 문서를 토대로 생각을 정리하는 훈련이 부족함</w:t>
      </w:r>
    </w:p>
    <w:p w14:paraId="22414203" w14:textId="3C8E2E81" w:rsidR="002D2015" w:rsidRDefault="002D2015" w:rsidP="002D2015"/>
    <w:p w14:paraId="359AD44B" w14:textId="215549AB" w:rsidR="002D2015" w:rsidRDefault="002D2015" w:rsidP="002D2015">
      <w:pPr>
        <w:pStyle w:val="2"/>
      </w:pPr>
      <w:r>
        <w:rPr>
          <w:rFonts w:hint="eastAsia"/>
        </w:rPr>
        <w:t>기록된 생각들을 단문화 하기</w:t>
      </w:r>
    </w:p>
    <w:p w14:paraId="5FF7E57C" w14:textId="2432D721" w:rsidR="002D2015" w:rsidRDefault="002D2015" w:rsidP="002D2015">
      <w:pPr>
        <w:pStyle w:val="a"/>
      </w:pPr>
      <w:r>
        <w:rPr>
          <w:rFonts w:hint="eastAsia"/>
        </w:rPr>
        <w:t>조사들을 중심으로 여러 뜻을 서술하고 있는 문장들을 쪼개기</w:t>
      </w:r>
    </w:p>
    <w:p w14:paraId="4D73D18C" w14:textId="78A9BBD8" w:rsidR="002D2015" w:rsidRDefault="002D2015" w:rsidP="002D2015">
      <w:pPr>
        <w:pStyle w:val="7"/>
        <w:ind w:left="400"/>
      </w:pPr>
      <w:r>
        <w:rPr>
          <w:rFonts w:hint="eastAsia"/>
        </w:rPr>
        <w:t xml:space="preserve">잘 쪼갤 수록 내용 구성이 </w:t>
      </w:r>
      <w:proofErr w:type="gramStart"/>
      <w:r>
        <w:rPr>
          <w:rFonts w:hint="eastAsia"/>
        </w:rPr>
        <w:t>명확해 짐</w:t>
      </w:r>
      <w:proofErr w:type="gramEnd"/>
    </w:p>
    <w:p w14:paraId="1019065D" w14:textId="312D4C65" w:rsidR="002D2015" w:rsidRPr="002D2015" w:rsidRDefault="002D2015" w:rsidP="002D2015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부사 및 형용사는 아직 안 건드림</w:t>
      </w:r>
      <w:r>
        <w:br w:type="page"/>
      </w:r>
    </w:p>
    <w:p w14:paraId="749025FC" w14:textId="6004AC9E" w:rsidR="002D2015" w:rsidRDefault="00E2731E" w:rsidP="002D2015">
      <w:pPr>
        <w:pStyle w:val="2"/>
      </w:pPr>
      <w:r>
        <w:rPr>
          <w:rFonts w:hint="eastAsia"/>
        </w:rPr>
        <w:lastRenderedPageBreak/>
        <w:t>단문들을 분류하기</w:t>
      </w:r>
    </w:p>
    <w:p w14:paraId="2E5F0B1B" w14:textId="6A9DF49D" w:rsidR="00E2731E" w:rsidRDefault="00E2731E" w:rsidP="00E2731E">
      <w:pPr>
        <w:pStyle w:val="a"/>
      </w:pPr>
      <w:r>
        <w:rPr>
          <w:rFonts w:hint="eastAsia"/>
        </w:rPr>
        <w:t>단문들을 항목별로 분류하기</w:t>
      </w:r>
    </w:p>
    <w:p w14:paraId="48BE2026" w14:textId="3F3C648D" w:rsidR="00E2731E" w:rsidRDefault="00E2731E" w:rsidP="00E2731E">
      <w:pPr>
        <w:pStyle w:val="7"/>
        <w:ind w:left="400"/>
      </w:pPr>
      <w:r>
        <w:rPr>
          <w:rFonts w:hint="eastAsia"/>
        </w:rPr>
        <w:t>기획 의도에 해당하는지</w:t>
      </w:r>
    </w:p>
    <w:p w14:paraId="0AEA5582" w14:textId="3F01853E" w:rsidR="00E2731E" w:rsidRDefault="00E2731E" w:rsidP="00E2731E">
      <w:pPr>
        <w:pStyle w:val="7"/>
        <w:ind w:left="400"/>
      </w:pPr>
      <w:r>
        <w:rPr>
          <w:rFonts w:hint="eastAsia"/>
        </w:rPr>
        <w:t>대상 규격에 해당하는지</w:t>
      </w:r>
    </w:p>
    <w:p w14:paraId="38617537" w14:textId="0D9B170B" w:rsidR="00E2731E" w:rsidRDefault="00E2731E" w:rsidP="00E2731E">
      <w:pPr>
        <w:pStyle w:val="7"/>
        <w:ind w:left="400"/>
      </w:pPr>
      <w:r>
        <w:rPr>
          <w:rFonts w:hint="eastAsia"/>
        </w:rPr>
        <w:t>설정에 해당하는지</w:t>
      </w:r>
    </w:p>
    <w:p w14:paraId="11CFC0EA" w14:textId="565E68AB" w:rsidR="00E2731E" w:rsidRDefault="00E2731E" w:rsidP="00E2731E">
      <w:pPr>
        <w:pStyle w:val="7"/>
        <w:ind w:left="400"/>
      </w:pPr>
      <w:r>
        <w:rPr>
          <w:rFonts w:hint="eastAsia"/>
        </w:rPr>
        <w:t>필요에 따라 항목은 대분류,</w:t>
      </w:r>
      <w:r>
        <w:t xml:space="preserve"> </w:t>
      </w:r>
      <w:r>
        <w:rPr>
          <w:rFonts w:hint="eastAsia"/>
        </w:rPr>
        <w:t>중분류,</w:t>
      </w:r>
      <w:r>
        <w:t xml:space="preserve"> </w:t>
      </w:r>
      <w:r>
        <w:rPr>
          <w:rFonts w:hint="eastAsia"/>
        </w:rPr>
        <w:t xml:space="preserve">소분류로 </w:t>
      </w:r>
      <w:proofErr w:type="gramStart"/>
      <w:r>
        <w:rPr>
          <w:rFonts w:hint="eastAsia"/>
        </w:rPr>
        <w:t>세분화 됨</w:t>
      </w:r>
      <w:proofErr w:type="gramEnd"/>
    </w:p>
    <w:p w14:paraId="3F9B2801" w14:textId="0457EC43" w:rsidR="00E2731E" w:rsidRDefault="00E2731E" w:rsidP="00E2731E">
      <w:pPr>
        <w:pStyle w:val="a"/>
      </w:pPr>
      <w:r>
        <w:rPr>
          <w:rFonts w:hint="eastAsia"/>
        </w:rPr>
        <w:t>분류한 항목을 토대로 순서를 정하기</w:t>
      </w:r>
    </w:p>
    <w:p w14:paraId="3C0F6BBB" w14:textId="3300FDFE" w:rsidR="00E2731E" w:rsidRDefault="00E2731E" w:rsidP="00E2731E">
      <w:pPr>
        <w:pStyle w:val="7"/>
        <w:ind w:left="400"/>
      </w:pPr>
      <w:r>
        <w:rPr>
          <w:rFonts w:hint="eastAsia"/>
        </w:rPr>
        <w:t>통상적으로 기획의도,</w:t>
      </w:r>
      <w:r>
        <w:t xml:space="preserve"> </w:t>
      </w:r>
      <w:r>
        <w:rPr>
          <w:rFonts w:hint="eastAsia"/>
        </w:rPr>
        <w:t>컨셉,</w:t>
      </w:r>
      <w:r>
        <w:t xml:space="preserve"> </w:t>
      </w:r>
      <w:r>
        <w:rPr>
          <w:rFonts w:hint="eastAsia"/>
        </w:rPr>
        <w:t>구현항목 순으로 분류</w:t>
      </w:r>
    </w:p>
    <w:p w14:paraId="481CBAD6" w14:textId="199B56A7" w:rsidR="00E2731E" w:rsidRDefault="00E2731E" w:rsidP="00E2731E">
      <w:pPr>
        <w:pStyle w:val="7"/>
        <w:ind w:left="400"/>
      </w:pPr>
      <w:r>
        <w:rPr>
          <w:rFonts w:hint="eastAsia"/>
        </w:rPr>
        <w:t>구현 항목도 기획 대상에 따라 세부 분류가 나뉘고 바뀜</w:t>
      </w:r>
    </w:p>
    <w:p w14:paraId="7758033B" w14:textId="6E40D863" w:rsidR="00E83C25" w:rsidRDefault="00E83C25" w:rsidP="00E83C25"/>
    <w:p w14:paraId="48BA440D" w14:textId="049F5235" w:rsidR="00E83C25" w:rsidRDefault="00E83C25" w:rsidP="00E83C25">
      <w:pPr>
        <w:pStyle w:val="2"/>
      </w:pPr>
      <w:r>
        <w:rPr>
          <w:rFonts w:hint="eastAsia"/>
        </w:rPr>
        <w:t>생각 보완하기</w:t>
      </w:r>
    </w:p>
    <w:p w14:paraId="6F217C84" w14:textId="46A09F09" w:rsidR="00E83C25" w:rsidRDefault="00E83C25" w:rsidP="00E83C25">
      <w:pPr>
        <w:pStyle w:val="a"/>
      </w:pPr>
      <w:r>
        <w:rPr>
          <w:rFonts w:hint="eastAsia"/>
        </w:rPr>
        <w:t>분류 항목에서 더 필요한 요소 찾기</w:t>
      </w:r>
    </w:p>
    <w:p w14:paraId="1B01E627" w14:textId="4F67CEF9" w:rsidR="00E83C25" w:rsidRDefault="00E83C25" w:rsidP="00E83C25">
      <w:pPr>
        <w:pStyle w:val="7"/>
        <w:ind w:left="400"/>
      </w:pPr>
      <w:r>
        <w:rPr>
          <w:rFonts w:hint="eastAsia"/>
        </w:rPr>
        <w:t>다시 정해진 시간에 생각나는 데로 적고 나서 단문화</w:t>
      </w:r>
    </w:p>
    <w:p w14:paraId="5C7BFD13" w14:textId="230F648E" w:rsidR="00E83C25" w:rsidRDefault="00E83C25" w:rsidP="00E83C25">
      <w:pPr>
        <w:pStyle w:val="7"/>
        <w:ind w:left="400"/>
      </w:pPr>
      <w:r>
        <w:rPr>
          <w:rFonts w:hint="eastAsia"/>
        </w:rPr>
        <w:t>기획 의도에 부족한 근거,</w:t>
      </w:r>
      <w:r>
        <w:t xml:space="preserve"> </w:t>
      </w:r>
      <w:r>
        <w:rPr>
          <w:rFonts w:hint="eastAsia"/>
        </w:rPr>
        <w:t>당위성,</w:t>
      </w:r>
      <w:r>
        <w:t xml:space="preserve"> </w:t>
      </w:r>
      <w:r>
        <w:rPr>
          <w:rFonts w:hint="eastAsia"/>
        </w:rPr>
        <w:t>기대효과에 대한 부분</w:t>
      </w:r>
    </w:p>
    <w:p w14:paraId="20915236" w14:textId="1680D0B9" w:rsidR="00E83C25" w:rsidRDefault="00E83C25" w:rsidP="00E83C25">
      <w:pPr>
        <w:pStyle w:val="7"/>
        <w:ind w:left="400"/>
      </w:pPr>
      <w:r>
        <w:rPr>
          <w:rFonts w:hint="eastAsia"/>
        </w:rPr>
        <w:t>구현 항목의 누락 요소 찾기</w:t>
      </w:r>
    </w:p>
    <w:p w14:paraId="66D411E3" w14:textId="33325A4A" w:rsidR="00E83C25" w:rsidRDefault="00E83C25" w:rsidP="00E83C25">
      <w:pPr>
        <w:pStyle w:val="7"/>
        <w:ind w:left="400"/>
      </w:pPr>
      <w:r>
        <w:rPr>
          <w:rFonts w:hint="eastAsia"/>
        </w:rPr>
        <w:t xml:space="preserve">추가적으로 </w:t>
      </w:r>
      <w:proofErr w:type="gramStart"/>
      <w:r>
        <w:rPr>
          <w:rFonts w:hint="eastAsia"/>
        </w:rPr>
        <w:t>세분화 할</w:t>
      </w:r>
      <w:proofErr w:type="gramEnd"/>
      <w:r>
        <w:rPr>
          <w:rFonts w:hint="eastAsia"/>
        </w:rPr>
        <w:t xml:space="preserve"> 항목이 발생하면 분류 추가</w:t>
      </w:r>
    </w:p>
    <w:p w14:paraId="2DBE8ECB" w14:textId="22CA51BC" w:rsidR="00E83C25" w:rsidRDefault="00E83C25" w:rsidP="00E83C25">
      <w:pPr>
        <w:pStyle w:val="a"/>
      </w:pPr>
      <w:r>
        <w:rPr>
          <w:rFonts w:hint="eastAsia"/>
        </w:rPr>
        <w:t>여기까지 정리된 내용이 현재 여러분의 기획력에 대한 척도임을 인정</w:t>
      </w:r>
    </w:p>
    <w:p w14:paraId="46AE54B7" w14:textId="28F4CBE5" w:rsidR="00E83C25" w:rsidRDefault="00E83C25" w:rsidP="00E83C25">
      <w:pPr>
        <w:pStyle w:val="a"/>
        <w:numPr>
          <w:ilvl w:val="0"/>
          <w:numId w:val="0"/>
        </w:numPr>
        <w:ind w:left="403" w:hanging="403"/>
      </w:pPr>
    </w:p>
    <w:p w14:paraId="523EDABF" w14:textId="22A53A7B" w:rsidR="00E83C25" w:rsidRDefault="00E83C25" w:rsidP="00E83C25">
      <w:pPr>
        <w:pStyle w:val="2"/>
      </w:pPr>
      <w:r>
        <w:rPr>
          <w:rFonts w:hint="eastAsia"/>
        </w:rPr>
        <w:t>규격화 하기</w:t>
      </w:r>
    </w:p>
    <w:p w14:paraId="37C14D56" w14:textId="47AA99CC" w:rsidR="00E83C25" w:rsidRDefault="00E83C25" w:rsidP="00E83C25">
      <w:pPr>
        <w:pStyle w:val="a"/>
      </w:pPr>
      <w:r>
        <w:rPr>
          <w:rFonts w:hint="eastAsia"/>
        </w:rPr>
        <w:t>부사 및 형용사들을 토대로 규격 대상 찾기</w:t>
      </w:r>
    </w:p>
    <w:p w14:paraId="76DAF242" w14:textId="5BD0914A" w:rsidR="00E83C25" w:rsidRDefault="00E83C25" w:rsidP="00E83C25">
      <w:pPr>
        <w:pStyle w:val="7"/>
        <w:ind w:left="400"/>
      </w:pPr>
      <w:r>
        <w:rPr>
          <w:rFonts w:hint="eastAsia"/>
        </w:rPr>
        <w:t>규격은 데이터,</w:t>
      </w:r>
      <w:r>
        <w:t xml:space="preserve"> </w:t>
      </w:r>
      <w:r>
        <w:rPr>
          <w:rFonts w:hint="eastAsia"/>
        </w:rPr>
        <w:t>리소스 형태로 나뉨</w:t>
      </w:r>
    </w:p>
    <w:p w14:paraId="6B62A896" w14:textId="0DB2A241" w:rsidR="00E83C25" w:rsidRDefault="00E83C25" w:rsidP="00E83C25">
      <w:pPr>
        <w:pStyle w:val="7"/>
        <w:ind w:left="400"/>
      </w:pPr>
      <w:r>
        <w:rPr>
          <w:rFonts w:hint="eastAsia"/>
        </w:rPr>
        <w:t>규격 단위에 대해서 정의</w:t>
      </w:r>
    </w:p>
    <w:p w14:paraId="190758E1" w14:textId="49E96B3B" w:rsidR="00E83C25" w:rsidRDefault="00E83C25" w:rsidP="00E83C25"/>
    <w:p w14:paraId="1AC398D1" w14:textId="12729A04" w:rsidR="00E83C25" w:rsidRDefault="00A1133D" w:rsidP="00A1133D">
      <w:pPr>
        <w:pStyle w:val="2"/>
      </w:pPr>
      <w:r>
        <w:rPr>
          <w:rFonts w:hint="eastAsia"/>
        </w:rPr>
        <w:t>문서 방향 정하기</w:t>
      </w:r>
    </w:p>
    <w:p w14:paraId="518B515C" w14:textId="683D294F" w:rsidR="00A1133D" w:rsidRDefault="00A1133D" w:rsidP="00A1133D">
      <w:pPr>
        <w:pStyle w:val="a"/>
      </w:pPr>
      <w:r>
        <w:rPr>
          <w:rFonts w:hint="eastAsia"/>
        </w:rPr>
        <w:t>규격화 까지의 결과가 현재 역량으로 주어진 시간내에 기획할 수 있는 최선임</w:t>
      </w:r>
    </w:p>
    <w:p w14:paraId="0D66BC21" w14:textId="43AF548D" w:rsidR="00A1133D" w:rsidRDefault="00A1133D" w:rsidP="00A1133D">
      <w:pPr>
        <w:pStyle w:val="a"/>
      </w:pPr>
      <w:r>
        <w:rPr>
          <w:rFonts w:hint="eastAsia"/>
        </w:rPr>
        <w:t>정리된 단문과 규격들을 토대로 문서에 사용할 형식 정리</w:t>
      </w:r>
    </w:p>
    <w:p w14:paraId="384B78B2" w14:textId="7B1041B9" w:rsidR="00A1133D" w:rsidRDefault="00A1133D" w:rsidP="00A1133D">
      <w:pPr>
        <w:pStyle w:val="7"/>
        <w:ind w:left="400"/>
      </w:pPr>
      <w:r>
        <w:rPr>
          <w:rFonts w:hint="eastAsia"/>
        </w:rPr>
        <w:t>서술로 표현할 것</w:t>
      </w:r>
    </w:p>
    <w:p w14:paraId="39B656DC" w14:textId="6F538C6E" w:rsidR="00A1133D" w:rsidRDefault="00A1133D" w:rsidP="00A1133D">
      <w:pPr>
        <w:pStyle w:val="7"/>
        <w:ind w:left="400"/>
      </w:pPr>
      <w:r>
        <w:rPr>
          <w:rFonts w:hint="eastAsia"/>
        </w:rPr>
        <w:t>도표로 표현할 것</w:t>
      </w:r>
    </w:p>
    <w:p w14:paraId="733F5D41" w14:textId="59440381" w:rsidR="00A1133D" w:rsidRDefault="00A1133D" w:rsidP="00A1133D">
      <w:pPr>
        <w:pStyle w:val="7"/>
        <w:ind w:left="400"/>
      </w:pPr>
      <w:r>
        <w:rPr>
          <w:rFonts w:hint="eastAsia"/>
        </w:rPr>
        <w:t>테이블로 표현할 것</w:t>
      </w:r>
    </w:p>
    <w:p w14:paraId="214756DD" w14:textId="7CF36EEB" w:rsidR="00A1133D" w:rsidRDefault="00A1133D" w:rsidP="00A1133D">
      <w:pPr>
        <w:pStyle w:val="7"/>
        <w:ind w:left="400"/>
      </w:pPr>
      <w:r>
        <w:rPr>
          <w:rFonts w:hint="eastAsia"/>
        </w:rPr>
        <w:t>도식,</w:t>
      </w:r>
      <w:r>
        <w:t xml:space="preserve"> </w:t>
      </w:r>
      <w:r>
        <w:rPr>
          <w:rFonts w:hint="eastAsia"/>
        </w:rPr>
        <w:t>도형,</w:t>
      </w:r>
      <w:r>
        <w:t xml:space="preserve"> </w:t>
      </w:r>
      <w:r>
        <w:rPr>
          <w:rFonts w:hint="eastAsia"/>
        </w:rPr>
        <w:t>참조 이미지로 표현할 것</w:t>
      </w:r>
    </w:p>
    <w:p w14:paraId="21F337C4" w14:textId="038CBA47" w:rsidR="00A1133D" w:rsidRDefault="00A1133D" w:rsidP="00A1133D">
      <w:pPr>
        <w:pStyle w:val="a"/>
      </w:pPr>
      <w:r>
        <w:rPr>
          <w:rFonts w:hint="eastAsia"/>
        </w:rPr>
        <w:t>형식들을 참조하여 W</w:t>
      </w:r>
      <w:r>
        <w:t xml:space="preserve">ord, Excel, PowerPoint </w:t>
      </w:r>
      <w:r>
        <w:rPr>
          <w:rFonts w:hint="eastAsia"/>
        </w:rPr>
        <w:t>산정</w:t>
      </w:r>
    </w:p>
    <w:p w14:paraId="48D2E24D" w14:textId="3A59B4F8" w:rsidR="00A1133D" w:rsidRDefault="00A1133D" w:rsidP="00A1133D">
      <w:pPr>
        <w:pStyle w:val="7"/>
        <w:ind w:left="400"/>
      </w:pPr>
      <w:r>
        <w:rPr>
          <w:rFonts w:hint="eastAsia"/>
        </w:rPr>
        <w:t>데이터 테이블이 많은 경우를 제외하고는 자신이 잘 쓰는 도구를 중심으로 사용</w:t>
      </w:r>
    </w:p>
    <w:p w14:paraId="1E8072A6" w14:textId="64465BF0" w:rsidR="00A1133D" w:rsidRDefault="00A1133D" w:rsidP="00A1133D">
      <w:pPr>
        <w:pStyle w:val="7"/>
        <w:ind w:left="400"/>
      </w:pPr>
      <w:r>
        <w:rPr>
          <w:rFonts w:hint="eastAsia"/>
        </w:rPr>
        <w:t>데이터 테이블만 별도로 정리해서 문서에서 참조 표기해서 사용해도 됨</w:t>
      </w:r>
    </w:p>
    <w:p w14:paraId="66A132A1" w14:textId="53FDE4C1" w:rsidR="00F97059" w:rsidRDefault="00F97059">
      <w:pPr>
        <w:widowControl/>
        <w:wordWrap/>
        <w:autoSpaceDE/>
        <w:autoSpaceDN/>
      </w:pPr>
      <w:r>
        <w:br w:type="page"/>
      </w:r>
    </w:p>
    <w:p w14:paraId="4E3D9F0C" w14:textId="24E19E30" w:rsidR="00F97059" w:rsidRDefault="00F97059" w:rsidP="00F97059">
      <w:pPr>
        <w:pStyle w:val="2"/>
      </w:pPr>
      <w:r>
        <w:rPr>
          <w:rFonts w:hint="eastAsia"/>
        </w:rPr>
        <w:lastRenderedPageBreak/>
        <w:t>문서 작성하기</w:t>
      </w:r>
    </w:p>
    <w:p w14:paraId="7E7E4A9C" w14:textId="561A2F63" w:rsidR="00F97059" w:rsidRDefault="00F97059" w:rsidP="00F97059">
      <w:pPr>
        <w:pStyle w:val="a"/>
      </w:pPr>
      <w:r>
        <w:rPr>
          <w:rFonts w:hint="eastAsia"/>
        </w:rPr>
        <w:t>이제 문서 작성 시간임</w:t>
      </w:r>
    </w:p>
    <w:p w14:paraId="4598C5CD" w14:textId="1D54CEEF" w:rsidR="00F97059" w:rsidRDefault="00F97059" w:rsidP="00F97059">
      <w:pPr>
        <w:pStyle w:val="7"/>
        <w:ind w:left="400"/>
      </w:pPr>
      <w:r>
        <w:rPr>
          <w:rFonts w:hint="eastAsia"/>
        </w:rPr>
        <w:t>기획서를 작성하는 시간과 문서 작성하는 시간은 다른 개념임</w:t>
      </w:r>
    </w:p>
    <w:p w14:paraId="0BF54ECE" w14:textId="5C01D81E" w:rsidR="00F97059" w:rsidRDefault="00F97059" w:rsidP="00F97059">
      <w:pPr>
        <w:pStyle w:val="7"/>
        <w:ind w:left="400"/>
      </w:pPr>
      <w:r>
        <w:rPr>
          <w:rFonts w:hint="eastAsia"/>
        </w:rPr>
        <w:t>이 부분은 다른 구현 작업에서도 동일함(리소스 만들기,</w:t>
      </w:r>
      <w:r>
        <w:t xml:space="preserve"> </w:t>
      </w:r>
      <w:r>
        <w:rPr>
          <w:rFonts w:hint="eastAsia"/>
        </w:rPr>
        <w:t>스크립트 짜기,</w:t>
      </w:r>
      <w:r>
        <w:t xml:space="preserve"> </w:t>
      </w:r>
      <w:r>
        <w:rPr>
          <w:rFonts w:hint="eastAsia"/>
        </w:rPr>
        <w:t>데이터 만들기 등</w:t>
      </w:r>
      <w:r>
        <w:t>)</w:t>
      </w:r>
    </w:p>
    <w:p w14:paraId="4DCCDA8D" w14:textId="5424E9BE" w:rsidR="00F97059" w:rsidRDefault="00F97059" w:rsidP="00F97059">
      <w:pPr>
        <w:pStyle w:val="a"/>
      </w:pPr>
      <w:r>
        <w:rPr>
          <w:rFonts w:hint="eastAsia"/>
        </w:rPr>
        <w:t>잘 만드는 것을 지금 고민하지 말 것</w:t>
      </w:r>
    </w:p>
    <w:p w14:paraId="2727FC5C" w14:textId="05A05DD9" w:rsidR="00F97059" w:rsidRDefault="00F97059" w:rsidP="00F97059">
      <w:pPr>
        <w:pStyle w:val="7"/>
        <w:ind w:left="400"/>
      </w:pPr>
      <w:r>
        <w:rPr>
          <w:rFonts w:hint="eastAsia"/>
        </w:rPr>
        <w:t>기존 실력대로 빨리 완성하는 것이 중요</w:t>
      </w:r>
    </w:p>
    <w:p w14:paraId="743D0D71" w14:textId="71EFF71F" w:rsidR="00F97059" w:rsidRDefault="00F97059" w:rsidP="00F97059">
      <w:pPr>
        <w:pStyle w:val="a"/>
      </w:pPr>
      <w:r>
        <w:rPr>
          <w:rFonts w:hint="eastAsia"/>
        </w:rPr>
        <w:t>작성을 하기 전과 완료 후 시간 체크</w:t>
      </w:r>
    </w:p>
    <w:p w14:paraId="1DE864D0" w14:textId="0175B82D" w:rsidR="00F97059" w:rsidRDefault="00F97059" w:rsidP="00F97059">
      <w:pPr>
        <w:pStyle w:val="7"/>
        <w:ind w:left="400"/>
      </w:pPr>
      <w:r>
        <w:rPr>
          <w:rFonts w:hint="eastAsia"/>
        </w:rPr>
        <w:t>자신의 문서화 퍼포먼스가 어느 정도인지 가늠</w:t>
      </w:r>
    </w:p>
    <w:p w14:paraId="1C27536B" w14:textId="398401F2" w:rsidR="00F97059" w:rsidRDefault="00F97059" w:rsidP="00F97059">
      <w:pPr>
        <w:pStyle w:val="7"/>
        <w:ind w:left="400"/>
      </w:pPr>
      <w:r>
        <w:rPr>
          <w:rFonts w:hint="eastAsia"/>
        </w:rPr>
        <w:t>자기 업무 소요 시간의 정확성이 높은 사람일수록 실력 좋은 사람임</w:t>
      </w:r>
    </w:p>
    <w:p w14:paraId="184B6D45" w14:textId="20ABA711" w:rsidR="006F6E50" w:rsidRDefault="006F6E50" w:rsidP="006F6E50"/>
    <w:p w14:paraId="7434F716" w14:textId="0D6858B6" w:rsidR="006F6E50" w:rsidRDefault="006F6E50" w:rsidP="006F6E50">
      <w:pPr>
        <w:pStyle w:val="4"/>
      </w:pPr>
      <w:r>
        <w:t>“</w:t>
      </w:r>
      <w:r>
        <w:rPr>
          <w:rFonts w:hint="eastAsia"/>
        </w:rPr>
        <w:t>기획서 제대로 작성</w:t>
      </w:r>
      <w:r>
        <w:t>”</w:t>
      </w:r>
    </w:p>
    <w:p w14:paraId="1EB2836E" w14:textId="4168E72E" w:rsidR="006F6E50" w:rsidRDefault="006F6E50" w:rsidP="006F6E50">
      <w:pPr>
        <w:pStyle w:val="a"/>
        <w:numPr>
          <w:ilvl w:val="0"/>
          <w:numId w:val="0"/>
        </w:numPr>
        <w:ind w:left="403" w:hanging="403"/>
      </w:pPr>
    </w:p>
    <w:p w14:paraId="7079AFD7" w14:textId="7E030BB8" w:rsidR="006F6E50" w:rsidRDefault="006F6E50" w:rsidP="006F6E50">
      <w:pPr>
        <w:pStyle w:val="2"/>
      </w:pPr>
      <w:r>
        <w:rPr>
          <w:rFonts w:hint="eastAsia"/>
        </w:rPr>
        <w:t>문서 가독성 보완</w:t>
      </w:r>
    </w:p>
    <w:p w14:paraId="55E59617" w14:textId="3456C177" w:rsidR="006F6E50" w:rsidRDefault="006F6E50" w:rsidP="006F6E50">
      <w:pPr>
        <w:pStyle w:val="a"/>
      </w:pPr>
      <w:r>
        <w:rPr>
          <w:rFonts w:hint="eastAsia"/>
        </w:rPr>
        <w:t xml:space="preserve">시간 정하고 </w:t>
      </w:r>
      <w:proofErr w:type="gramStart"/>
      <w:r>
        <w:rPr>
          <w:rFonts w:hint="eastAsia"/>
        </w:rPr>
        <w:t>진행 할</w:t>
      </w:r>
      <w:proofErr w:type="gramEnd"/>
      <w:r>
        <w:rPr>
          <w:rFonts w:hint="eastAsia"/>
        </w:rPr>
        <w:t xml:space="preserve"> 것</w:t>
      </w:r>
    </w:p>
    <w:p w14:paraId="7F48C685" w14:textId="003E1E01" w:rsidR="006F6E50" w:rsidRDefault="006F6E50" w:rsidP="006F6E50">
      <w:pPr>
        <w:pStyle w:val="a"/>
      </w:pPr>
      <w:r>
        <w:rPr>
          <w:rFonts w:hint="eastAsia"/>
        </w:rPr>
        <w:t>아무리 잘 다듬어진 기획이라도 남이 읽기 힘들면 전달이 안됨</w:t>
      </w:r>
    </w:p>
    <w:p w14:paraId="6A11CB13" w14:textId="0A0AFE7F" w:rsidR="006F6E50" w:rsidRDefault="006F6E50" w:rsidP="006F6E50">
      <w:pPr>
        <w:pStyle w:val="a"/>
      </w:pPr>
      <w:r>
        <w:rPr>
          <w:rFonts w:hint="eastAsia"/>
        </w:rPr>
        <w:t>내 개인취향 자랑하는 거 아님</w:t>
      </w:r>
    </w:p>
    <w:p w14:paraId="62D20C53" w14:textId="79A669E7" w:rsidR="006F6E50" w:rsidRDefault="006F6E50" w:rsidP="006F6E50">
      <w:pPr>
        <w:pStyle w:val="a"/>
      </w:pPr>
      <w:r>
        <w:rPr>
          <w:rFonts w:hint="eastAsia"/>
        </w:rPr>
        <w:t>만들어진 문서의 형태,</w:t>
      </w:r>
      <w:r>
        <w:t xml:space="preserve"> </w:t>
      </w:r>
      <w:r>
        <w:rPr>
          <w:rFonts w:hint="eastAsia"/>
        </w:rPr>
        <w:t>일관성,</w:t>
      </w:r>
      <w:r>
        <w:t xml:space="preserve"> </w:t>
      </w:r>
      <w:r>
        <w:rPr>
          <w:rFonts w:hint="eastAsia"/>
        </w:rPr>
        <w:t>레이아웃 등 보완</w:t>
      </w:r>
    </w:p>
    <w:p w14:paraId="0039BD0E" w14:textId="780C3488" w:rsidR="006F6E50" w:rsidRDefault="006F6E50" w:rsidP="006F6E50">
      <w:pPr>
        <w:pStyle w:val="a"/>
      </w:pPr>
      <w:r>
        <w:rPr>
          <w:rFonts w:hint="eastAsia"/>
        </w:rPr>
        <w:t>서술,</w:t>
      </w:r>
      <w:r>
        <w:t xml:space="preserve"> </w:t>
      </w:r>
      <w:r>
        <w:rPr>
          <w:rFonts w:hint="eastAsia"/>
        </w:rPr>
        <w:t>도표,</w:t>
      </w:r>
      <w:r>
        <w:t xml:space="preserve"> </w:t>
      </w:r>
      <w:r>
        <w:rPr>
          <w:rFonts w:hint="eastAsia"/>
        </w:rPr>
        <w:t>테이블,</w:t>
      </w:r>
      <w:r>
        <w:t xml:space="preserve"> </w:t>
      </w:r>
      <w:r>
        <w:rPr>
          <w:rFonts w:hint="eastAsia"/>
        </w:rPr>
        <w:t>도식,</w:t>
      </w:r>
      <w:r>
        <w:t xml:space="preserve"> </w:t>
      </w:r>
      <w:r>
        <w:rPr>
          <w:rFonts w:hint="eastAsia"/>
        </w:rPr>
        <w:t>도형</w:t>
      </w:r>
      <w:r>
        <w:t xml:space="preserve">, </w:t>
      </w:r>
      <w:r>
        <w:rPr>
          <w:rFonts w:hint="eastAsia"/>
        </w:rPr>
        <w:t>참조 이미지 등 최적화</w:t>
      </w:r>
    </w:p>
    <w:p w14:paraId="074845FD" w14:textId="7AB1A2B2" w:rsidR="006F6E50" w:rsidRDefault="006F6E50" w:rsidP="006F6E50">
      <w:pPr>
        <w:pStyle w:val="a"/>
        <w:numPr>
          <w:ilvl w:val="0"/>
          <w:numId w:val="0"/>
        </w:numPr>
        <w:ind w:left="403" w:hanging="403"/>
      </w:pPr>
    </w:p>
    <w:p w14:paraId="0BBB71D1" w14:textId="5A9517E3" w:rsidR="006F6E50" w:rsidRDefault="0018411D" w:rsidP="0018411D">
      <w:pPr>
        <w:pStyle w:val="2"/>
      </w:pPr>
      <w:r>
        <w:rPr>
          <w:rFonts w:hint="eastAsia"/>
        </w:rPr>
        <w:t>보충사항 체크</w:t>
      </w:r>
    </w:p>
    <w:p w14:paraId="24C245D2" w14:textId="408C0ADE" w:rsidR="0018411D" w:rsidRDefault="0018411D" w:rsidP="0018411D">
      <w:pPr>
        <w:pStyle w:val="a"/>
      </w:pPr>
      <w:r>
        <w:rPr>
          <w:rFonts w:hint="eastAsia"/>
        </w:rPr>
        <w:t>교안을 중심으로 누락되거나 불필요한 부분 체크</w:t>
      </w:r>
    </w:p>
    <w:p w14:paraId="5789CB0D" w14:textId="1D11E541" w:rsidR="0018411D" w:rsidRDefault="0018411D" w:rsidP="0018411D">
      <w:pPr>
        <w:pStyle w:val="7"/>
        <w:ind w:left="400"/>
      </w:pPr>
      <w:r>
        <w:rPr>
          <w:rFonts w:hint="eastAsia"/>
        </w:rPr>
        <w:t>필요한 것들을 다 끄집어 내는 건 당연히 해야 할 일</w:t>
      </w:r>
    </w:p>
    <w:p w14:paraId="5294B1D3" w14:textId="27CF98C7" w:rsidR="0018411D" w:rsidRDefault="0018411D" w:rsidP="0018411D">
      <w:pPr>
        <w:pStyle w:val="7"/>
        <w:ind w:left="400"/>
      </w:pPr>
      <w:r>
        <w:rPr>
          <w:rFonts w:hint="eastAsia"/>
        </w:rPr>
        <w:t>필요한 만큼만 정의할 줄 아는 것도 실력임</w:t>
      </w:r>
    </w:p>
    <w:p w14:paraId="6224D705" w14:textId="2F617FD0" w:rsidR="0018411D" w:rsidRDefault="0018411D" w:rsidP="0018411D">
      <w:pPr>
        <w:pStyle w:val="a"/>
      </w:pPr>
      <w:r>
        <w:rPr>
          <w:rFonts w:hint="eastAsia"/>
        </w:rPr>
        <w:t>자료 조사를 통해 누락되거나 잘 못 된 부분 체크</w:t>
      </w:r>
    </w:p>
    <w:p w14:paraId="4A7108EE" w14:textId="23640C6A" w:rsidR="0018411D" w:rsidRDefault="0018411D" w:rsidP="0018411D">
      <w:pPr>
        <w:pStyle w:val="a"/>
      </w:pPr>
      <w:r>
        <w:rPr>
          <w:rFonts w:hint="eastAsia"/>
        </w:rPr>
        <w:t>체크 과정에서 나온 부분들을 체크리스트 화</w:t>
      </w:r>
    </w:p>
    <w:p w14:paraId="503D15F3" w14:textId="527FE424" w:rsidR="00810437" w:rsidRDefault="00810437" w:rsidP="00810437">
      <w:pPr>
        <w:pStyle w:val="a"/>
        <w:numPr>
          <w:ilvl w:val="0"/>
          <w:numId w:val="0"/>
        </w:numPr>
        <w:ind w:left="403" w:hanging="403"/>
      </w:pPr>
    </w:p>
    <w:p w14:paraId="0F602341" w14:textId="5D1468AF" w:rsidR="00810437" w:rsidRDefault="00810437" w:rsidP="00810437">
      <w:pPr>
        <w:pStyle w:val="2"/>
      </w:pPr>
      <w:r>
        <w:rPr>
          <w:rFonts w:hint="eastAsia"/>
        </w:rPr>
        <w:t>보충사항 정리</w:t>
      </w:r>
    </w:p>
    <w:p w14:paraId="7300E899" w14:textId="38E3237F" w:rsidR="00810437" w:rsidRDefault="00810437" w:rsidP="00810437">
      <w:pPr>
        <w:pStyle w:val="a"/>
      </w:pPr>
      <w:r>
        <w:rPr>
          <w:rFonts w:hint="eastAsia"/>
        </w:rPr>
        <w:t>체크리스트를 중심으로 보충 사항에 대해 정리</w:t>
      </w:r>
    </w:p>
    <w:p w14:paraId="7CD597EC" w14:textId="1B0F7CC6" w:rsidR="00810437" w:rsidRDefault="00810437" w:rsidP="00810437">
      <w:pPr>
        <w:pStyle w:val="7"/>
        <w:ind w:left="400"/>
      </w:pPr>
      <w:r>
        <w:rPr>
          <w:rFonts w:hint="eastAsia"/>
        </w:rPr>
        <w:t>초벌 기획에서 작업했던 방식과 동일하게 진행</w:t>
      </w:r>
    </w:p>
    <w:p w14:paraId="727BB96E" w14:textId="0F85A6E7" w:rsidR="00810437" w:rsidRDefault="00810437">
      <w:pPr>
        <w:widowControl/>
        <w:wordWrap/>
        <w:autoSpaceDE/>
        <w:autoSpaceDN/>
      </w:pPr>
      <w:r>
        <w:br w:type="page"/>
      </w:r>
    </w:p>
    <w:p w14:paraId="3DA68A07" w14:textId="3645BD92" w:rsidR="00810437" w:rsidRDefault="00810437" w:rsidP="00810437">
      <w:pPr>
        <w:pStyle w:val="4"/>
      </w:pPr>
      <w:r>
        <w:lastRenderedPageBreak/>
        <w:t>“</w:t>
      </w:r>
      <w:r>
        <w:rPr>
          <w:rFonts w:hint="eastAsia"/>
        </w:rPr>
        <w:t>친절한 기획서 만들기</w:t>
      </w:r>
      <w:r>
        <w:t>”</w:t>
      </w:r>
    </w:p>
    <w:p w14:paraId="2C86696D" w14:textId="3B8736D7" w:rsidR="00810437" w:rsidRDefault="00810437" w:rsidP="00810437">
      <w:pPr>
        <w:pStyle w:val="a"/>
        <w:numPr>
          <w:ilvl w:val="0"/>
          <w:numId w:val="0"/>
        </w:numPr>
        <w:ind w:left="403" w:hanging="403"/>
      </w:pPr>
    </w:p>
    <w:p w14:paraId="4D4FB171" w14:textId="310F130D" w:rsidR="00810437" w:rsidRDefault="00810437" w:rsidP="00810437">
      <w:pPr>
        <w:pStyle w:val="2"/>
      </w:pPr>
      <w:r>
        <w:rPr>
          <w:rFonts w:hint="eastAsia"/>
        </w:rPr>
        <w:t>디테일 높이기</w:t>
      </w:r>
    </w:p>
    <w:p w14:paraId="2A5AAB65" w14:textId="03390ADE" w:rsidR="00810437" w:rsidRDefault="00810437" w:rsidP="00810437">
      <w:pPr>
        <w:pStyle w:val="a"/>
      </w:pPr>
      <w:r>
        <w:rPr>
          <w:rFonts w:hint="eastAsia"/>
        </w:rPr>
        <w:t>규격을 중심으로 디테일 높이기</w:t>
      </w:r>
    </w:p>
    <w:p w14:paraId="3E6286CB" w14:textId="5FBAF011" w:rsidR="00810437" w:rsidRDefault="00810437" w:rsidP="00810437">
      <w:pPr>
        <w:pStyle w:val="7"/>
        <w:ind w:left="400"/>
      </w:pPr>
      <w:r>
        <w:rPr>
          <w:rFonts w:hint="eastAsia"/>
        </w:rPr>
        <w:t>데이터 규격의 정의,</w:t>
      </w:r>
      <w:r>
        <w:t xml:space="preserve"> </w:t>
      </w:r>
      <w:r>
        <w:rPr>
          <w:rFonts w:hint="eastAsia"/>
        </w:rPr>
        <w:t>사용에 대해 디테일 높이기</w:t>
      </w:r>
    </w:p>
    <w:p w14:paraId="2198A96C" w14:textId="6DF33793" w:rsidR="00810437" w:rsidRDefault="00810437" w:rsidP="00810437">
      <w:pPr>
        <w:pStyle w:val="7"/>
        <w:ind w:left="400"/>
      </w:pPr>
      <w:r>
        <w:rPr>
          <w:rFonts w:hint="eastAsia"/>
        </w:rPr>
        <w:t>리소스 규격의 정의,</w:t>
      </w:r>
      <w:r>
        <w:t xml:space="preserve"> </w:t>
      </w:r>
      <w:r>
        <w:rPr>
          <w:rFonts w:hint="eastAsia"/>
        </w:rPr>
        <w:t>참조에 대해 디테일 높이기</w:t>
      </w:r>
    </w:p>
    <w:p w14:paraId="26A80647" w14:textId="71E8A5DF" w:rsidR="00810437" w:rsidRDefault="00810437" w:rsidP="00810437">
      <w:pPr>
        <w:pStyle w:val="a"/>
      </w:pPr>
      <w:r>
        <w:rPr>
          <w:rFonts w:hint="eastAsia"/>
        </w:rPr>
        <w:t>서술의 디테일 높이기</w:t>
      </w:r>
    </w:p>
    <w:p w14:paraId="05305147" w14:textId="11E33CD4" w:rsidR="00810437" w:rsidRDefault="00810437" w:rsidP="00810437">
      <w:pPr>
        <w:pStyle w:val="7"/>
        <w:ind w:left="400"/>
      </w:pPr>
      <w:r>
        <w:rPr>
          <w:rFonts w:hint="eastAsia"/>
        </w:rPr>
        <w:t xml:space="preserve">똑같은 말이라도 대화와 문서는 </w:t>
      </w:r>
      <w:proofErr w:type="spellStart"/>
      <w:r>
        <w:rPr>
          <w:rFonts w:hint="eastAsia"/>
        </w:rPr>
        <w:t>전달력이</w:t>
      </w:r>
      <w:proofErr w:type="spellEnd"/>
      <w:r>
        <w:rPr>
          <w:rFonts w:hint="eastAsia"/>
        </w:rPr>
        <w:t xml:space="preserve"> 다름</w:t>
      </w:r>
    </w:p>
    <w:p w14:paraId="55A14FBB" w14:textId="1038200C" w:rsidR="00810437" w:rsidRDefault="00810437" w:rsidP="00810437">
      <w:pPr>
        <w:pStyle w:val="7"/>
        <w:ind w:left="400"/>
      </w:pPr>
      <w:r>
        <w:rPr>
          <w:rFonts w:hint="eastAsia"/>
        </w:rPr>
        <w:t>문장에 모호한 점,</w:t>
      </w:r>
      <w:r>
        <w:t xml:space="preserve"> </w:t>
      </w:r>
      <w:r>
        <w:rPr>
          <w:rFonts w:hint="eastAsia"/>
        </w:rPr>
        <w:t>읽기 불편한 맞춤법 오류 등 수정</w:t>
      </w:r>
    </w:p>
    <w:p w14:paraId="54321CFD" w14:textId="17D8E96A" w:rsidR="00810437" w:rsidRDefault="00810437" w:rsidP="00810437">
      <w:pPr>
        <w:pStyle w:val="a"/>
      </w:pPr>
      <w:r>
        <w:rPr>
          <w:rFonts w:hint="eastAsia"/>
        </w:rPr>
        <w:t>예외 사항에 대한 디테일 높이기</w:t>
      </w:r>
    </w:p>
    <w:p w14:paraId="777F410D" w14:textId="487A3814" w:rsidR="00810437" w:rsidRDefault="00810437" w:rsidP="00810437">
      <w:pPr>
        <w:pStyle w:val="7"/>
        <w:ind w:left="400"/>
      </w:pPr>
      <w:r>
        <w:rPr>
          <w:rFonts w:hint="eastAsia"/>
        </w:rPr>
        <w:t>특히 시스템 관련 기획에서는 예외사항 정의가 매우 중요</w:t>
      </w:r>
    </w:p>
    <w:p w14:paraId="13C6342E" w14:textId="35CC852E" w:rsidR="00810437" w:rsidRDefault="00810437" w:rsidP="00810437"/>
    <w:p w14:paraId="4B86C0DF" w14:textId="3E00212F" w:rsidR="00810437" w:rsidRDefault="00810437" w:rsidP="00810437">
      <w:pPr>
        <w:pStyle w:val="2"/>
      </w:pPr>
      <w:r>
        <w:rPr>
          <w:rFonts w:hint="eastAsia"/>
        </w:rPr>
        <w:t>문서 가독성 보완</w:t>
      </w:r>
    </w:p>
    <w:p w14:paraId="2605E390" w14:textId="40BF5079" w:rsidR="00810437" w:rsidRDefault="00810437" w:rsidP="00810437">
      <w:pPr>
        <w:pStyle w:val="a"/>
      </w:pPr>
      <w:r>
        <w:rPr>
          <w:rFonts w:hint="eastAsia"/>
        </w:rPr>
        <w:t>폰트 크기,</w:t>
      </w:r>
      <w:r>
        <w:t xml:space="preserve"> </w:t>
      </w:r>
      <w:r>
        <w:rPr>
          <w:rFonts w:hint="eastAsia"/>
        </w:rPr>
        <w:t>여백,</w:t>
      </w:r>
      <w:r>
        <w:t xml:space="preserve"> </w:t>
      </w:r>
      <w:r>
        <w:rPr>
          <w:rFonts w:hint="eastAsia"/>
        </w:rPr>
        <w:t>컬러 사용 등 세세한 부분의 차이가 가독성에 영향을 미침</w:t>
      </w:r>
    </w:p>
    <w:p w14:paraId="38A2BB22" w14:textId="18FCD753" w:rsidR="00810437" w:rsidRDefault="00810437" w:rsidP="00810437">
      <w:pPr>
        <w:pStyle w:val="a"/>
      </w:pPr>
      <w:r>
        <w:rPr>
          <w:rFonts w:hint="eastAsia"/>
        </w:rPr>
        <w:t>가독성 보완이 이루어 진 경우 템플릿화 하여 사용</w:t>
      </w:r>
    </w:p>
    <w:p w14:paraId="36DD4CA4" w14:textId="62D1FFF9" w:rsidR="00810437" w:rsidRDefault="00810437" w:rsidP="00810437">
      <w:pPr>
        <w:pStyle w:val="a"/>
        <w:numPr>
          <w:ilvl w:val="0"/>
          <w:numId w:val="0"/>
        </w:numPr>
        <w:ind w:left="403" w:hanging="403"/>
      </w:pPr>
    </w:p>
    <w:p w14:paraId="03448925" w14:textId="460D67C9" w:rsidR="00810437" w:rsidRDefault="00DF32C5" w:rsidP="00DF32C5">
      <w:pPr>
        <w:pStyle w:val="2"/>
      </w:pPr>
      <w:r>
        <w:rPr>
          <w:rFonts w:hint="eastAsia"/>
        </w:rPr>
        <w:t>보충 사항 체크</w:t>
      </w:r>
    </w:p>
    <w:p w14:paraId="0B537698" w14:textId="3691369C" w:rsidR="00DF32C5" w:rsidRDefault="00DF32C5" w:rsidP="00DF32C5">
      <w:pPr>
        <w:pStyle w:val="a"/>
      </w:pPr>
      <w:r>
        <w:rPr>
          <w:rFonts w:hint="eastAsia"/>
        </w:rPr>
        <w:t xml:space="preserve">문서를 </w:t>
      </w:r>
      <w:proofErr w:type="spellStart"/>
      <w:r>
        <w:rPr>
          <w:rFonts w:hint="eastAsia"/>
        </w:rPr>
        <w:t>정독하면서</w:t>
      </w:r>
      <w:proofErr w:type="spellEnd"/>
      <w:r>
        <w:rPr>
          <w:rFonts w:hint="eastAsia"/>
        </w:rPr>
        <w:t xml:space="preserve"> 누락되거나 불필요한 부분 체크</w:t>
      </w:r>
    </w:p>
    <w:p w14:paraId="7BE8CB52" w14:textId="38F82DFA" w:rsidR="00DF32C5" w:rsidRDefault="00DF32C5" w:rsidP="00DF32C5">
      <w:pPr>
        <w:pStyle w:val="a"/>
      </w:pPr>
      <w:r>
        <w:rPr>
          <w:rFonts w:hint="eastAsia"/>
        </w:rPr>
        <w:t>다른 사람에게 보여주고 읽기 힘들거나 이해하기 힘든 부분 체크</w:t>
      </w:r>
    </w:p>
    <w:p w14:paraId="2408962E" w14:textId="6B017543" w:rsidR="00DF32C5" w:rsidRDefault="00DF32C5" w:rsidP="00DF32C5">
      <w:pPr>
        <w:pStyle w:val="a"/>
      </w:pPr>
      <w:r>
        <w:rPr>
          <w:rFonts w:hint="eastAsia"/>
        </w:rPr>
        <w:t>보충사항 체크리스트를 바탕으로 보완</w:t>
      </w:r>
    </w:p>
    <w:p w14:paraId="31FC8E04" w14:textId="58804410" w:rsidR="00DF32C5" w:rsidRDefault="00DF32C5" w:rsidP="00DF32C5">
      <w:pPr>
        <w:pStyle w:val="7"/>
        <w:ind w:left="400"/>
      </w:pPr>
      <w:r>
        <w:rPr>
          <w:rFonts w:hint="eastAsia"/>
        </w:rPr>
        <w:t>이 과정이 이루어 지면 현재 구축할 수 있는 실력의 정점임</w:t>
      </w:r>
    </w:p>
    <w:p w14:paraId="5ADA75DC" w14:textId="6E9D9924" w:rsidR="00FE6357" w:rsidRDefault="00DF32C5" w:rsidP="00D815BA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반복이 되면서 실력이 조금씩 늘어남</w:t>
      </w:r>
      <w:r w:rsidR="00FE6357">
        <w:br w:type="page"/>
      </w:r>
    </w:p>
    <w:p w14:paraId="31400E90" w14:textId="3F00517E" w:rsidR="00FE6357" w:rsidRDefault="00FE6357" w:rsidP="00FE6357">
      <w:pPr>
        <w:rPr>
          <w:rStyle w:val="a9"/>
        </w:rPr>
      </w:pPr>
      <w:r w:rsidRPr="00FE6357">
        <w:rPr>
          <w:rStyle w:val="a9"/>
          <w:rFonts w:hint="eastAsia"/>
        </w:rPr>
        <w:lastRenderedPageBreak/>
        <w:t>2</w:t>
      </w:r>
      <w:r w:rsidRPr="00FE6357">
        <w:rPr>
          <w:rStyle w:val="a9"/>
        </w:rPr>
        <w:t>020. 05. 07</w:t>
      </w:r>
    </w:p>
    <w:p w14:paraId="0A4335CE" w14:textId="4614F7C4" w:rsidR="00FE6357" w:rsidRDefault="00FE6357" w:rsidP="00FE6357">
      <w:pPr>
        <w:pStyle w:val="1"/>
        <w:ind w:left="200" w:right="200"/>
        <w:rPr>
          <w:rStyle w:val="a9"/>
          <w:color w:val="FFFFFF" w:themeColor="background1"/>
        </w:rPr>
      </w:pPr>
      <w:r w:rsidRPr="00FE6357">
        <w:rPr>
          <w:rStyle w:val="a9"/>
          <w:rFonts w:hint="eastAsia"/>
          <w:color w:val="FFFFFF" w:themeColor="background1"/>
        </w:rPr>
        <w:t>게임</w:t>
      </w:r>
      <w:r w:rsidRPr="00FE6357">
        <w:rPr>
          <w:rStyle w:val="a9"/>
          <w:rFonts w:hint="eastAsia"/>
          <w:color w:val="FFFFFF" w:themeColor="background1"/>
        </w:rPr>
        <w:t xml:space="preserve"> </w:t>
      </w:r>
      <w:r w:rsidRPr="00FE6357">
        <w:rPr>
          <w:rStyle w:val="a9"/>
          <w:rFonts w:hint="eastAsia"/>
          <w:color w:val="FFFFFF" w:themeColor="background1"/>
        </w:rPr>
        <w:t>산업의</w:t>
      </w:r>
      <w:r w:rsidRPr="00FE6357">
        <w:rPr>
          <w:rStyle w:val="a9"/>
          <w:rFonts w:hint="eastAsia"/>
          <w:color w:val="FFFFFF" w:themeColor="background1"/>
        </w:rPr>
        <w:t xml:space="preserve"> </w:t>
      </w:r>
      <w:r w:rsidRPr="00FE6357">
        <w:rPr>
          <w:rStyle w:val="a9"/>
          <w:rFonts w:hint="eastAsia"/>
          <w:color w:val="FFFFFF" w:themeColor="background1"/>
        </w:rPr>
        <w:t>이해</w:t>
      </w:r>
    </w:p>
    <w:p w14:paraId="2D720307" w14:textId="34E78679" w:rsidR="00FE6357" w:rsidRDefault="00FE6357" w:rsidP="00FE6357">
      <w:pPr>
        <w:pStyle w:val="4"/>
      </w:pPr>
      <w:r>
        <w:t>“</w:t>
      </w:r>
      <w:r>
        <w:rPr>
          <w:rFonts w:hint="eastAsia"/>
        </w:rPr>
        <w:t>게임도 엄연한 산업이다</w:t>
      </w:r>
      <w:r>
        <w:t>!”</w:t>
      </w:r>
    </w:p>
    <w:p w14:paraId="637EA7CD" w14:textId="6ADDA016" w:rsidR="00FE6357" w:rsidRDefault="00D52FD5" w:rsidP="00D52FD5">
      <w:pPr>
        <w:pStyle w:val="2"/>
      </w:pPr>
      <w:r>
        <w:rPr>
          <w:rFonts w:hint="eastAsia"/>
        </w:rPr>
        <w:t>기획자는 왜 마케팅을 알아야 하는가?</w:t>
      </w:r>
    </w:p>
    <w:p w14:paraId="535349A7" w14:textId="4B615853" w:rsidR="00D52FD5" w:rsidRDefault="00D52FD5" w:rsidP="00D52FD5">
      <w:pPr>
        <w:pStyle w:val="a"/>
      </w:pPr>
      <w:r>
        <w:rPr>
          <w:rFonts w:hint="eastAsia"/>
        </w:rPr>
        <w:t>게임 기업은 동아리나 공공 단체가 아니다</w:t>
      </w:r>
    </w:p>
    <w:p w14:paraId="708639E5" w14:textId="78531303" w:rsidR="00D52FD5" w:rsidRDefault="00D52FD5" w:rsidP="00D52FD5">
      <w:pPr>
        <w:pStyle w:val="a"/>
      </w:pPr>
      <w:r>
        <w:rPr>
          <w:rFonts w:hint="eastAsia"/>
        </w:rPr>
        <w:t>게임 기업도 이윤을 내고 유지,</w:t>
      </w:r>
      <w:r>
        <w:t xml:space="preserve"> </w:t>
      </w:r>
      <w:r>
        <w:rPr>
          <w:rFonts w:hint="eastAsia"/>
        </w:rPr>
        <w:t>발전해야 하는 엄연한 기업</w:t>
      </w:r>
    </w:p>
    <w:p w14:paraId="260D5580" w14:textId="4C1CFF96" w:rsidR="00D52FD5" w:rsidRDefault="00D52FD5" w:rsidP="00D52FD5">
      <w:pPr>
        <w:pStyle w:val="a"/>
      </w:pPr>
      <w:r>
        <w:rPr>
          <w:rFonts w:hint="eastAsia"/>
        </w:rPr>
        <w:t>게임도 기업 입장에서는 하나의 상품</w:t>
      </w:r>
    </w:p>
    <w:p w14:paraId="0F860040" w14:textId="28F79CE5" w:rsidR="00D52FD5" w:rsidRDefault="00D52FD5" w:rsidP="00D52FD5">
      <w:pPr>
        <w:pStyle w:val="a"/>
      </w:pPr>
      <w:r>
        <w:rPr>
          <w:rFonts w:hint="eastAsia"/>
        </w:rPr>
        <w:t>정상적인 생활이 가능한 수준의 수입과 안정성이 없는 업계는 극소수의 베테랑과 다수의 신입만 남게 된다.</w:t>
      </w:r>
    </w:p>
    <w:p w14:paraId="39CC9CC2" w14:textId="3AC02ECA" w:rsidR="00595948" w:rsidRDefault="00595948" w:rsidP="00595948">
      <w:pPr>
        <w:pStyle w:val="2"/>
      </w:pPr>
      <w:r>
        <w:rPr>
          <w:rFonts w:hint="eastAsia"/>
        </w:rPr>
        <w:t>실습의 목적을 생각해 봅시다</w:t>
      </w:r>
    </w:p>
    <w:p w14:paraId="323191E2" w14:textId="55E809E3" w:rsidR="00595948" w:rsidRPr="00522129" w:rsidRDefault="00595948" w:rsidP="00522129">
      <w:pPr>
        <w:pStyle w:val="a"/>
      </w:pPr>
      <w:r>
        <w:rPr>
          <w:rFonts w:hint="eastAsia"/>
        </w:rPr>
        <w:t xml:space="preserve">사업적 측면에서 보았을 때 앞에서 살펴 본 세가지 사업과 게임 사업의 </w:t>
      </w:r>
      <w:proofErr w:type="gramStart"/>
      <w:r>
        <w:rPr>
          <w:rFonts w:hint="eastAsia"/>
        </w:rPr>
        <w:t xml:space="preserve">공통점 </w:t>
      </w:r>
      <w:r>
        <w:t>/</w:t>
      </w:r>
      <w:proofErr w:type="gramEnd"/>
      <w:r>
        <w:t xml:space="preserve"> </w:t>
      </w:r>
      <w:r>
        <w:rPr>
          <w:rFonts w:hint="eastAsia"/>
        </w:rPr>
        <w:t>차이점은 무엇이 있을까요?</w:t>
      </w:r>
    </w:p>
    <w:p w14:paraId="16D02B51" w14:textId="61FB3232" w:rsidR="00595948" w:rsidRDefault="002709FA" w:rsidP="002709FA">
      <w:pPr>
        <w:pStyle w:val="2"/>
      </w:pPr>
      <w:r>
        <w:rPr>
          <w:rFonts w:hint="eastAsia"/>
        </w:rPr>
        <w:t>게임은 노동 집약적 산업</w:t>
      </w:r>
    </w:p>
    <w:p w14:paraId="7CC1867F" w14:textId="3FE983E4" w:rsidR="002709FA" w:rsidRDefault="002709FA" w:rsidP="002709FA">
      <w:pPr>
        <w:pStyle w:val="a"/>
      </w:pPr>
      <w:r>
        <w:rPr>
          <w:rFonts w:hint="eastAsia"/>
        </w:rPr>
        <w:t>다른 산업처럼 생산을 위한 원자재를 소모하지 않는다</w:t>
      </w:r>
    </w:p>
    <w:p w14:paraId="7C759AFD" w14:textId="07CD435E" w:rsidR="002709FA" w:rsidRDefault="002709FA" w:rsidP="002709FA">
      <w:pPr>
        <w:pStyle w:val="a"/>
      </w:pPr>
      <w:r>
        <w:rPr>
          <w:rFonts w:hint="eastAsia"/>
        </w:rPr>
        <w:t>생산을 위한 넓은 부지나 고가의 설비도 필요하지 않는다</w:t>
      </w:r>
    </w:p>
    <w:p w14:paraId="689E23C5" w14:textId="4D714B55" w:rsidR="002709FA" w:rsidRDefault="002709FA" w:rsidP="002709FA">
      <w:pPr>
        <w:pStyle w:val="a"/>
      </w:pPr>
      <w:r>
        <w:rPr>
          <w:rFonts w:hint="eastAsia"/>
        </w:rPr>
        <w:t>사람에 따라 품질의 편차가 극도로 크다</w:t>
      </w:r>
    </w:p>
    <w:p w14:paraId="0E63D4BF" w14:textId="508572EF" w:rsidR="002709FA" w:rsidRDefault="002709FA" w:rsidP="002709FA">
      <w:pPr>
        <w:pStyle w:val="a"/>
      </w:pPr>
      <w:r>
        <w:rPr>
          <w:rFonts w:hint="eastAsia"/>
        </w:rPr>
        <w:t>전체 비용에서 인건비가 차지하는 비중이 매우 높다</w:t>
      </w:r>
    </w:p>
    <w:p w14:paraId="2A97200E" w14:textId="5AC07BCB" w:rsidR="00CA6F1C" w:rsidRDefault="00CA6F1C" w:rsidP="00CA6F1C">
      <w:pPr>
        <w:pStyle w:val="3"/>
        <w:ind w:left="840" w:hanging="440"/>
      </w:pPr>
      <w:r>
        <w:t>“</w:t>
      </w:r>
      <w:r>
        <w:rPr>
          <w:rFonts w:hint="eastAsia"/>
        </w:rPr>
        <w:t>좋은 게임은,</w:t>
      </w:r>
      <w:r>
        <w:t xml:space="preserve"> </w:t>
      </w:r>
      <w:r>
        <w:rPr>
          <w:rFonts w:hint="eastAsia"/>
        </w:rPr>
        <w:t>좋은 인력들이,</w:t>
      </w:r>
      <w:r>
        <w:t xml:space="preserve"> </w:t>
      </w:r>
      <w:r>
        <w:rPr>
          <w:rFonts w:hint="eastAsia"/>
        </w:rPr>
        <w:t>좋은 환경에서 일해야만 만들어지게 된다</w:t>
      </w:r>
      <w:r>
        <w:t>”</w:t>
      </w:r>
    </w:p>
    <w:p w14:paraId="2559FFD4" w14:textId="77777777" w:rsidR="00BA2E90" w:rsidRPr="00BA2E90" w:rsidRDefault="00BA2E90" w:rsidP="00BA2E90"/>
    <w:p w14:paraId="6F01B769" w14:textId="54CF4CA2" w:rsidR="00CA6F1C" w:rsidRDefault="00CA6F1C" w:rsidP="00CA6F1C">
      <w:pPr>
        <w:pStyle w:val="2"/>
      </w:pPr>
      <w:r>
        <w:rPr>
          <w:rFonts w:hint="eastAsia"/>
        </w:rPr>
        <w:t>게임은 수익성이 높은 산업</w:t>
      </w:r>
    </w:p>
    <w:p w14:paraId="2FBBBAF8" w14:textId="113B8DFF" w:rsidR="00CA6F1C" w:rsidRDefault="00CA6F1C" w:rsidP="00CA6F1C">
      <w:pPr>
        <w:pStyle w:val="a"/>
      </w:pPr>
      <w:r>
        <w:rPr>
          <w:rFonts w:hint="eastAsia"/>
        </w:rPr>
        <w:t>생산 설비의 유지,</w:t>
      </w:r>
      <w:r>
        <w:t xml:space="preserve"> </w:t>
      </w:r>
      <w:r>
        <w:rPr>
          <w:rFonts w:hint="eastAsia"/>
        </w:rPr>
        <w:t>보수를 위한 비용이 낮다</w:t>
      </w:r>
    </w:p>
    <w:p w14:paraId="34C320A4" w14:textId="74511C9B" w:rsidR="00CA6F1C" w:rsidRDefault="00CA6F1C" w:rsidP="00CA6F1C">
      <w:pPr>
        <w:pStyle w:val="a"/>
      </w:pPr>
      <w:r>
        <w:rPr>
          <w:rFonts w:hint="eastAsia"/>
        </w:rPr>
        <w:t>플랫폼에 따라 다르지만 대부분 물류,</w:t>
      </w:r>
      <w:r>
        <w:t xml:space="preserve"> </w:t>
      </w:r>
      <w:r>
        <w:rPr>
          <w:rFonts w:hint="eastAsia"/>
        </w:rPr>
        <w:t>배송 비용이 발생하지 않는다</w:t>
      </w:r>
    </w:p>
    <w:p w14:paraId="66C3501B" w14:textId="25DD0DFE" w:rsidR="00CA6F1C" w:rsidRDefault="00CA6F1C" w:rsidP="00CA6F1C">
      <w:pPr>
        <w:pStyle w:val="a"/>
      </w:pPr>
      <w:r>
        <w:rPr>
          <w:rFonts w:hint="eastAsia"/>
        </w:rPr>
        <w:t>영화처럼 단기간에 판매 수익이 집중된 후 수익이 급감하지 않는다.</w:t>
      </w:r>
    </w:p>
    <w:p w14:paraId="302FE6BC" w14:textId="5A1EED37" w:rsidR="00CA6F1C" w:rsidRDefault="00CA6F1C" w:rsidP="00CA6F1C">
      <w:pPr>
        <w:pStyle w:val="2"/>
      </w:pPr>
      <w:r>
        <w:rPr>
          <w:rFonts w:hint="eastAsia"/>
        </w:rPr>
        <w:t>게임은 위험성이 큰 산업</w:t>
      </w:r>
    </w:p>
    <w:p w14:paraId="6F7F4858" w14:textId="11C8DA1B" w:rsidR="00CA6F1C" w:rsidRDefault="00CA6F1C" w:rsidP="00CA6F1C">
      <w:pPr>
        <w:pStyle w:val="a"/>
      </w:pPr>
      <w:r>
        <w:rPr>
          <w:rFonts w:hint="eastAsia"/>
        </w:rPr>
        <w:t xml:space="preserve">초기 사업 계획 시점부터 실제 수익 발생까지의 </w:t>
      </w:r>
      <w:r>
        <w:t>Term</w:t>
      </w:r>
      <w:r>
        <w:rPr>
          <w:rFonts w:hint="eastAsia"/>
        </w:rPr>
        <w:t>이 길다</w:t>
      </w:r>
    </w:p>
    <w:p w14:paraId="6163F5EE" w14:textId="74460D26" w:rsidR="00CA6F1C" w:rsidRDefault="00CA6F1C" w:rsidP="00CA6F1C">
      <w:pPr>
        <w:pStyle w:val="a"/>
      </w:pPr>
      <w:r>
        <w:rPr>
          <w:rFonts w:hint="eastAsia"/>
        </w:rPr>
        <w:t>유저의 선호도가 떨어질 경우 사업비 회수가 극도로 어렵다</w:t>
      </w:r>
    </w:p>
    <w:p w14:paraId="3E73659D" w14:textId="2C624F7C" w:rsidR="00CA6F1C" w:rsidRDefault="00CA6F1C" w:rsidP="00CA6F1C">
      <w:pPr>
        <w:pStyle w:val="a"/>
      </w:pPr>
      <w:r>
        <w:rPr>
          <w:rFonts w:hint="eastAsia"/>
        </w:rPr>
        <w:t>토지,</w:t>
      </w:r>
      <w:r>
        <w:t xml:space="preserve"> </w:t>
      </w:r>
      <w:r>
        <w:rPr>
          <w:rFonts w:hint="eastAsia"/>
        </w:rPr>
        <w:t>건물,</w:t>
      </w:r>
      <w:r>
        <w:t xml:space="preserve"> </w:t>
      </w:r>
      <w:r>
        <w:rPr>
          <w:rFonts w:hint="eastAsia"/>
        </w:rPr>
        <w:t>설비 등 회사의 고정적 실물 자산이 거의 없어 사업 철수 시 손해를 보전하기 힘들다</w:t>
      </w:r>
    </w:p>
    <w:p w14:paraId="2FE7B018" w14:textId="77777777" w:rsidR="00522129" w:rsidRDefault="00CA6F1C" w:rsidP="00AB4302">
      <w:pPr>
        <w:pStyle w:val="a"/>
        <w:widowControl/>
        <w:wordWrap/>
        <w:autoSpaceDE/>
        <w:autoSpaceDN/>
      </w:pPr>
      <w:r>
        <w:rPr>
          <w:rFonts w:hint="eastAsia"/>
        </w:rPr>
        <w:t>명확한 요구 사항도 없기 때문에 투입 자원이 경영 주체에 따라 극도로 탄력적이다</w:t>
      </w:r>
    </w:p>
    <w:p w14:paraId="482D8916" w14:textId="768037C0" w:rsidR="00CA6F1C" w:rsidRDefault="00AB4302" w:rsidP="00522129">
      <w:pPr>
        <w:pStyle w:val="2"/>
      </w:pPr>
      <w:r>
        <w:rPr>
          <w:rFonts w:hint="eastAsia"/>
        </w:rPr>
        <w:t>게임 산업의 특성을 학습하는 이유?</w:t>
      </w:r>
    </w:p>
    <w:p w14:paraId="34B7677F" w14:textId="27D6866F" w:rsidR="00AB4302" w:rsidRDefault="00AB4302" w:rsidP="00AB4302">
      <w:pPr>
        <w:pStyle w:val="a"/>
      </w:pPr>
      <w:r>
        <w:rPr>
          <w:rFonts w:hint="eastAsia"/>
        </w:rPr>
        <w:t>게임 사업은 마케팅 계획에 의해 성공 실패가 크게 갈릴 수 있음</w:t>
      </w:r>
    </w:p>
    <w:p w14:paraId="58D1D473" w14:textId="68846E4E" w:rsidR="00522129" w:rsidRPr="00522129" w:rsidRDefault="00AB4302" w:rsidP="00522129">
      <w:pPr>
        <w:pStyle w:val="a"/>
        <w:widowControl/>
        <w:wordWrap/>
        <w:autoSpaceDE/>
        <w:autoSpaceDN/>
      </w:pPr>
      <w:r>
        <w:rPr>
          <w:rFonts w:hint="eastAsia"/>
        </w:rPr>
        <w:t>많은 사람들이 게임 산업의 특수성을 고려하지 않은 상태에게 마케팅 이론을 기계적으로 대입해 놓고 이론을 무시함</w:t>
      </w:r>
      <w:r w:rsidR="00522129">
        <w:br w:type="page"/>
      </w:r>
    </w:p>
    <w:p w14:paraId="14907383" w14:textId="24FCF68E" w:rsidR="00AB4302" w:rsidRDefault="00522129" w:rsidP="00522129">
      <w:pPr>
        <w:pStyle w:val="1"/>
        <w:ind w:left="200" w:right="200"/>
      </w:pPr>
      <w:r>
        <w:rPr>
          <w:rFonts w:hint="eastAsia"/>
        </w:rPr>
        <w:lastRenderedPageBreak/>
        <w:t>마케팅 기초 이론</w:t>
      </w:r>
    </w:p>
    <w:p w14:paraId="48471D80" w14:textId="5396ABAF" w:rsidR="00BB5D9B" w:rsidRDefault="00BB5D9B" w:rsidP="00A00D1C">
      <w:pPr>
        <w:pStyle w:val="4"/>
      </w:pPr>
      <w:r>
        <w:t>“</w:t>
      </w:r>
      <w:r>
        <w:rPr>
          <w:rFonts w:hint="eastAsia"/>
        </w:rPr>
        <w:t>마케팅 계획의 수립</w:t>
      </w:r>
      <w:r>
        <w:t>”</w:t>
      </w:r>
    </w:p>
    <w:p w14:paraId="192E93A9" w14:textId="68B82452" w:rsidR="00BB5D9B" w:rsidRDefault="000C018D" w:rsidP="000C018D">
      <w:pPr>
        <w:pStyle w:val="2"/>
      </w:pPr>
      <w:r>
        <w:rPr>
          <w:rFonts w:hint="eastAsia"/>
        </w:rPr>
        <w:t>마케팅 계획이란?</w:t>
      </w:r>
    </w:p>
    <w:p w14:paraId="7B565453" w14:textId="77A15306" w:rsidR="000C018D" w:rsidRDefault="000C018D" w:rsidP="000C018D">
      <w:pPr>
        <w:pStyle w:val="a"/>
      </w:pPr>
      <w:proofErr w:type="gramStart"/>
      <w:r>
        <w:rPr>
          <w:rFonts w:hint="eastAsia"/>
        </w:rPr>
        <w:t xml:space="preserve">기업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사업 </w:t>
      </w:r>
      <w:r>
        <w:t xml:space="preserve">/ </w:t>
      </w:r>
      <w:r>
        <w:rPr>
          <w:rFonts w:hint="eastAsia"/>
        </w:rPr>
        <w:t>상품 수준의 목표를 세우고</w:t>
      </w:r>
    </w:p>
    <w:p w14:paraId="70B64F06" w14:textId="0259CA18" w:rsidR="00FE3D0A" w:rsidRDefault="000C018D" w:rsidP="00A00D1C">
      <w:pPr>
        <w:pStyle w:val="a"/>
      </w:pPr>
      <w:r>
        <w:rPr>
          <w:rFonts w:hint="eastAsia"/>
        </w:rPr>
        <w:t>목표에 따른 전략을 수립하여 실행하는 것</w:t>
      </w:r>
    </w:p>
    <w:p w14:paraId="6A0036AD" w14:textId="5C5B6F0E" w:rsidR="00FE3D0A" w:rsidRDefault="00FE3D0A" w:rsidP="00FE3D0A">
      <w:pPr>
        <w:pStyle w:val="2"/>
      </w:pPr>
      <w:r>
        <w:rPr>
          <w:rFonts w:hint="eastAsia"/>
        </w:rPr>
        <w:t>마케팅 계획의 출발점?</w:t>
      </w:r>
    </w:p>
    <w:p w14:paraId="3AC0579C" w14:textId="0D14D038" w:rsidR="00FE3D0A" w:rsidRDefault="00FE3D0A" w:rsidP="00FE3D0A">
      <w:pPr>
        <w:pStyle w:val="a"/>
      </w:pPr>
      <w:r>
        <w:rPr>
          <w:rFonts w:hint="eastAsia"/>
        </w:rPr>
        <w:t>고객의 욕구에서부터 출발</w:t>
      </w:r>
    </w:p>
    <w:p w14:paraId="72849DC7" w14:textId="10336757" w:rsidR="00FE3D0A" w:rsidRDefault="00FE3D0A" w:rsidP="00FE3D0A">
      <w:pPr>
        <w:pStyle w:val="a"/>
      </w:pPr>
      <w:r>
        <w:rPr>
          <w:rFonts w:hint="eastAsia"/>
        </w:rPr>
        <w:t>고객에게 더 큰 가치 제공</w:t>
      </w:r>
    </w:p>
    <w:p w14:paraId="1F1028D5" w14:textId="77AF9C75" w:rsidR="00FE3D0A" w:rsidRPr="00FE3D0A" w:rsidRDefault="00FE3D0A" w:rsidP="00FE3D0A">
      <w:pPr>
        <w:pStyle w:val="a"/>
        <w:rPr>
          <w:color w:val="FF0000"/>
        </w:rPr>
      </w:pPr>
      <w:r w:rsidRPr="00FE3D0A">
        <w:rPr>
          <w:rFonts w:hint="eastAsia"/>
          <w:color w:val="FF0000"/>
        </w:rPr>
        <w:t xml:space="preserve">가치 </w:t>
      </w:r>
      <w:r w:rsidRPr="00FE3D0A">
        <w:rPr>
          <w:color w:val="FF0000"/>
        </w:rPr>
        <w:t xml:space="preserve">= </w:t>
      </w:r>
      <w:r w:rsidRPr="00FE3D0A">
        <w:rPr>
          <w:rFonts w:hint="eastAsia"/>
          <w:color w:val="FF0000"/>
        </w:rPr>
        <w:t>총 편익</w:t>
      </w:r>
      <w:r w:rsidRPr="00FE3D0A">
        <w:rPr>
          <w:color w:val="FF0000"/>
        </w:rPr>
        <w:t xml:space="preserve"> – </w:t>
      </w:r>
      <w:r w:rsidRPr="00FE3D0A">
        <w:rPr>
          <w:rFonts w:hint="eastAsia"/>
          <w:color w:val="FF0000"/>
        </w:rPr>
        <w:t>총 비용</w:t>
      </w:r>
    </w:p>
    <w:p w14:paraId="27121F6E" w14:textId="57169937" w:rsidR="00FE3D0A" w:rsidRDefault="00FE3D0A" w:rsidP="00FE3D0A">
      <w:pPr>
        <w:pStyle w:val="a"/>
      </w:pPr>
      <w:r>
        <w:rPr>
          <w:rFonts w:hint="eastAsia"/>
        </w:rPr>
        <w:t xml:space="preserve">새로운 고객을 </w:t>
      </w:r>
      <w:r w:rsidRPr="00FE3D0A">
        <w:rPr>
          <w:rFonts w:hint="eastAsia"/>
          <w:color w:val="FF0000"/>
        </w:rPr>
        <w:t>획득</w:t>
      </w:r>
      <w:r>
        <w:rPr>
          <w:rFonts w:hint="eastAsia"/>
        </w:rPr>
        <w:t>하고</w:t>
      </w:r>
    </w:p>
    <w:p w14:paraId="1900A5BE" w14:textId="003F5C43" w:rsidR="00FE3D0A" w:rsidRDefault="00FE3D0A" w:rsidP="00FE3D0A">
      <w:pPr>
        <w:pStyle w:val="a"/>
      </w:pPr>
      <w:r>
        <w:rPr>
          <w:rFonts w:hint="eastAsia"/>
        </w:rPr>
        <w:t xml:space="preserve">획득된 고객을 </w:t>
      </w:r>
      <w:r w:rsidRPr="00FE3D0A">
        <w:rPr>
          <w:rFonts w:hint="eastAsia"/>
          <w:color w:val="FF0000"/>
        </w:rPr>
        <w:t>유지</w:t>
      </w:r>
      <w:r>
        <w:rPr>
          <w:rFonts w:hint="eastAsia"/>
        </w:rPr>
        <w:t>하는 것</w:t>
      </w:r>
    </w:p>
    <w:p w14:paraId="19C3379B" w14:textId="7138F0CD" w:rsidR="00FE3D0A" w:rsidRDefault="00FE3D0A" w:rsidP="00FE3D0A">
      <w:pPr>
        <w:pStyle w:val="a"/>
        <w:numPr>
          <w:ilvl w:val="0"/>
          <w:numId w:val="0"/>
        </w:numPr>
        <w:ind w:left="403" w:hanging="403"/>
      </w:pPr>
    </w:p>
    <w:p w14:paraId="307AD939" w14:textId="10C62D62" w:rsidR="00FE3D0A" w:rsidRDefault="00FE3D0A" w:rsidP="00FE3D0A">
      <w:pPr>
        <w:pStyle w:val="2"/>
      </w:pPr>
      <w:r>
        <w:rPr>
          <w:rFonts w:hint="eastAsia"/>
        </w:rPr>
        <w:t>마케팅 계획 수립의 절차</w:t>
      </w:r>
    </w:p>
    <w:p w14:paraId="1DC7C1B3" w14:textId="538BEFBA" w:rsidR="00FE3D0A" w:rsidRDefault="00FE3D0A" w:rsidP="00FE3D0A">
      <w:pPr>
        <w:pStyle w:val="a"/>
      </w:pPr>
      <w:r>
        <w:rPr>
          <w:rFonts w:hint="eastAsia"/>
        </w:rPr>
        <w:t>상황 분석</w:t>
      </w:r>
    </w:p>
    <w:p w14:paraId="3A78A3F0" w14:textId="6D5782F8" w:rsidR="00FE3D0A" w:rsidRDefault="00FE3D0A" w:rsidP="00FE3D0A">
      <w:pPr>
        <w:pStyle w:val="a"/>
      </w:pPr>
      <w:r>
        <w:rPr>
          <w:rFonts w:hint="eastAsia"/>
        </w:rPr>
        <w:t>목표 수립</w:t>
      </w:r>
    </w:p>
    <w:p w14:paraId="51485589" w14:textId="156D0E70" w:rsidR="00FE3D0A" w:rsidRDefault="00FE3D0A" w:rsidP="00FE3D0A">
      <w:pPr>
        <w:pStyle w:val="a"/>
      </w:pPr>
      <w:r>
        <w:rPr>
          <w:rFonts w:hint="eastAsia"/>
        </w:rPr>
        <w:t>전략 대안 파악</w:t>
      </w:r>
    </w:p>
    <w:p w14:paraId="13CFA80C" w14:textId="0D0EE99E" w:rsidR="00FE3D0A" w:rsidRDefault="00FE3D0A" w:rsidP="00FE3D0A">
      <w:pPr>
        <w:pStyle w:val="a"/>
      </w:pPr>
      <w:r>
        <w:rPr>
          <w:rFonts w:hint="eastAsia"/>
        </w:rPr>
        <w:t>시장 세분화 및 표적 시장 선택</w:t>
      </w:r>
    </w:p>
    <w:p w14:paraId="10251563" w14:textId="7A06A198" w:rsidR="00FE3D0A" w:rsidRDefault="00FE3D0A" w:rsidP="00FE3D0A">
      <w:pPr>
        <w:pStyle w:val="a"/>
      </w:pPr>
      <w:r>
        <w:rPr>
          <w:rFonts w:hint="eastAsia"/>
        </w:rPr>
        <w:t>전략 선택</w:t>
      </w:r>
    </w:p>
    <w:p w14:paraId="6B723954" w14:textId="7E59E141" w:rsidR="00FE3D0A" w:rsidRDefault="00FE3D0A" w:rsidP="00FE3D0A">
      <w:pPr>
        <w:pStyle w:val="a"/>
      </w:pPr>
      <w:r>
        <w:rPr>
          <w:rFonts w:hint="eastAsia"/>
        </w:rPr>
        <w:t>마케팅 믹스 결정</w:t>
      </w:r>
    </w:p>
    <w:p w14:paraId="59237246" w14:textId="766F9FB2" w:rsidR="00FE3D0A" w:rsidRDefault="00FE3D0A" w:rsidP="00FE3D0A">
      <w:pPr>
        <w:pStyle w:val="a"/>
      </w:pPr>
      <w:r>
        <w:rPr>
          <w:rFonts w:hint="eastAsia"/>
        </w:rPr>
        <w:t>실행 프로그램 수립</w:t>
      </w:r>
    </w:p>
    <w:p w14:paraId="334E61DB" w14:textId="3EC97257" w:rsidR="00FE3D0A" w:rsidRDefault="00FE3D0A" w:rsidP="00FE3D0A">
      <w:pPr>
        <w:pStyle w:val="a"/>
      </w:pPr>
      <w:r>
        <w:rPr>
          <w:rFonts w:hint="eastAsia"/>
        </w:rPr>
        <w:t>예상 수치 작성</w:t>
      </w:r>
    </w:p>
    <w:p w14:paraId="51345BD4" w14:textId="30A07EDE" w:rsidR="00FE3D0A" w:rsidRDefault="00FE3D0A" w:rsidP="00FE3D0A">
      <w:pPr>
        <w:pStyle w:val="a"/>
      </w:pPr>
      <w:r>
        <w:rPr>
          <w:rFonts w:hint="eastAsia"/>
        </w:rPr>
        <w:t>통제 방법 결정</w:t>
      </w:r>
    </w:p>
    <w:p w14:paraId="182FDBCC" w14:textId="67574FB4" w:rsidR="00FE3D0A" w:rsidRDefault="00FE3D0A" w:rsidP="00FE3D0A">
      <w:pPr>
        <w:pStyle w:val="a"/>
      </w:pPr>
      <w:r>
        <w:rPr>
          <w:rFonts w:hint="eastAsia"/>
        </w:rPr>
        <w:t>비상 계획 수립</w:t>
      </w:r>
    </w:p>
    <w:p w14:paraId="40EA1A0E" w14:textId="362AAF83" w:rsidR="008F27AB" w:rsidRDefault="00FE3D0A" w:rsidP="008F27AB">
      <w:pPr>
        <w:pStyle w:val="a"/>
        <w:widowControl/>
        <w:wordWrap/>
        <w:autoSpaceDE/>
        <w:autoSpaceDN/>
      </w:pPr>
      <w:r>
        <w:rPr>
          <w:rFonts w:hint="eastAsia"/>
        </w:rPr>
        <w:t>집행</w:t>
      </w:r>
    </w:p>
    <w:p w14:paraId="1E9BF6C1" w14:textId="77777777" w:rsidR="00A00D1C" w:rsidRPr="008F27AB" w:rsidRDefault="00A00D1C" w:rsidP="00A00D1C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5AC14750" w14:textId="04D03291" w:rsidR="008F27AB" w:rsidRDefault="008F27AB" w:rsidP="008F27AB">
      <w:pPr>
        <w:pStyle w:val="2"/>
      </w:pPr>
      <w:r>
        <w:rPr>
          <w:rFonts w:hint="eastAsia"/>
        </w:rPr>
        <w:t>게임 산업에 맞게 약간 간략화 해 보면?</w:t>
      </w:r>
    </w:p>
    <w:p w14:paraId="42309B73" w14:textId="3155AC0B" w:rsidR="008F27AB" w:rsidRDefault="008F27AB" w:rsidP="008F27AB">
      <w:pPr>
        <w:pStyle w:val="a"/>
      </w:pPr>
      <w:r>
        <w:rPr>
          <w:rFonts w:hint="eastAsia"/>
        </w:rPr>
        <w:t>상황 분석</w:t>
      </w:r>
    </w:p>
    <w:p w14:paraId="3EB5FED5" w14:textId="0B5B726A" w:rsidR="008F27AB" w:rsidRDefault="008F27AB" w:rsidP="008F27AB">
      <w:pPr>
        <w:pStyle w:val="a"/>
      </w:pPr>
      <w:r>
        <w:rPr>
          <w:rFonts w:hint="eastAsia"/>
        </w:rPr>
        <w:t>목표 수립</w:t>
      </w:r>
    </w:p>
    <w:p w14:paraId="4E40FB90" w14:textId="3EE626C1" w:rsidR="008F27AB" w:rsidRDefault="008F27AB" w:rsidP="008F27AB">
      <w:pPr>
        <w:pStyle w:val="a"/>
      </w:pPr>
      <w:r>
        <w:rPr>
          <w:rFonts w:hint="eastAsia"/>
        </w:rPr>
        <w:t>표적 시장 선택</w:t>
      </w:r>
    </w:p>
    <w:p w14:paraId="1E698F29" w14:textId="0BC3C3C2" w:rsidR="008F27AB" w:rsidRDefault="008F27AB" w:rsidP="008F27AB">
      <w:pPr>
        <w:pStyle w:val="a"/>
      </w:pPr>
      <w:r>
        <w:rPr>
          <w:rFonts w:hint="eastAsia"/>
        </w:rPr>
        <w:t>예상 수치 산출</w:t>
      </w:r>
    </w:p>
    <w:p w14:paraId="7039A185" w14:textId="677AAD35" w:rsidR="008F27AB" w:rsidRDefault="008F27AB" w:rsidP="008F27AB">
      <w:pPr>
        <w:pStyle w:val="a"/>
      </w:pPr>
      <w:r>
        <w:rPr>
          <w:rFonts w:hint="eastAsia"/>
        </w:rPr>
        <w:t>장르,</w:t>
      </w:r>
      <w:r>
        <w:t xml:space="preserve"> </w:t>
      </w:r>
      <w:r>
        <w:rPr>
          <w:rFonts w:hint="eastAsia"/>
        </w:rPr>
        <w:t>소재,</w:t>
      </w:r>
      <w:r>
        <w:t xml:space="preserve"> </w:t>
      </w:r>
      <w:r>
        <w:rPr>
          <w:rFonts w:hint="eastAsia"/>
        </w:rPr>
        <w:t>규모,</w:t>
      </w:r>
      <w:r>
        <w:t xml:space="preserve"> </w:t>
      </w:r>
      <w:r>
        <w:rPr>
          <w:rFonts w:hint="eastAsia"/>
        </w:rPr>
        <w:t>플랫폼,</w:t>
      </w:r>
      <w:r>
        <w:t xml:space="preserve"> </w:t>
      </w:r>
      <w:r>
        <w:rPr>
          <w:rFonts w:hint="eastAsia"/>
        </w:rPr>
        <w:t xml:space="preserve">개발 방식 </w:t>
      </w:r>
      <w:proofErr w:type="gramStart"/>
      <w:r>
        <w:rPr>
          <w:rFonts w:hint="eastAsia"/>
        </w:rPr>
        <w:t xml:space="preserve">선택 </w:t>
      </w:r>
      <w:r>
        <w:t>/</w:t>
      </w:r>
      <w:proofErr w:type="gramEnd"/>
      <w:r>
        <w:t xml:space="preserve"> </w:t>
      </w:r>
      <w:r>
        <w:rPr>
          <w:rFonts w:hint="eastAsia"/>
        </w:rPr>
        <w:t>초기 기획 영역</w:t>
      </w:r>
    </w:p>
    <w:p w14:paraId="6853B493" w14:textId="686A9697" w:rsidR="008F27AB" w:rsidRDefault="008F27AB" w:rsidP="008F27AB">
      <w:pPr>
        <w:pStyle w:val="a"/>
      </w:pPr>
      <w:r>
        <w:rPr>
          <w:rFonts w:hint="eastAsia"/>
        </w:rPr>
        <w:t xml:space="preserve">통제 방법 </w:t>
      </w:r>
      <w:proofErr w:type="gramStart"/>
      <w:r>
        <w:rPr>
          <w:rFonts w:hint="eastAsia"/>
        </w:rPr>
        <w:t xml:space="preserve">선택 </w:t>
      </w:r>
      <w:r>
        <w:t>/</w:t>
      </w:r>
      <w:proofErr w:type="gramEnd"/>
      <w:r>
        <w:t xml:space="preserve"> </w:t>
      </w:r>
      <w:r>
        <w:rPr>
          <w:rFonts w:hint="eastAsia"/>
        </w:rPr>
        <w:t>개발 조직 구성 영역</w:t>
      </w:r>
    </w:p>
    <w:p w14:paraId="34709FC3" w14:textId="77777777" w:rsidR="00A00D1C" w:rsidRDefault="008F27AB" w:rsidP="00A00D1C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 xml:space="preserve">물론 전문 마케터라면 중간에 생략된 </w:t>
      </w:r>
      <w:r>
        <w:t>Process</w:t>
      </w:r>
      <w:r>
        <w:rPr>
          <w:rFonts w:hint="eastAsia"/>
        </w:rPr>
        <w:t>들도 놓치지 말고 진행해야 함</w:t>
      </w:r>
    </w:p>
    <w:p w14:paraId="602A61CA" w14:textId="16781BEC" w:rsidR="008F27AB" w:rsidRDefault="00A00D1C" w:rsidP="00A00D1C">
      <w:pPr>
        <w:pStyle w:val="4"/>
      </w:pPr>
      <w:r>
        <w:br w:type="page"/>
      </w:r>
      <w:r>
        <w:lastRenderedPageBreak/>
        <w:t>“</w:t>
      </w:r>
      <w:r>
        <w:rPr>
          <w:rFonts w:hint="eastAsia"/>
        </w:rPr>
        <w:t>상황 분석 중</w:t>
      </w:r>
      <w:r>
        <w:t>”</w:t>
      </w:r>
    </w:p>
    <w:p w14:paraId="18D3E874" w14:textId="14897B11" w:rsidR="00A00D1C" w:rsidRDefault="00A00D1C" w:rsidP="00A00D1C">
      <w:pPr>
        <w:pStyle w:val="a"/>
        <w:numPr>
          <w:ilvl w:val="0"/>
          <w:numId w:val="0"/>
        </w:numPr>
        <w:ind w:left="403" w:hanging="403"/>
      </w:pPr>
    </w:p>
    <w:p w14:paraId="7942F53E" w14:textId="2AAF9838" w:rsidR="00A00D1C" w:rsidRDefault="00CB7A10" w:rsidP="00CB7A10">
      <w:pPr>
        <w:pStyle w:val="2"/>
      </w:pPr>
      <w:r>
        <w:rPr>
          <w:rFonts w:hint="eastAsia"/>
        </w:rPr>
        <w:t>3C</w:t>
      </w:r>
      <w:r>
        <w:t xml:space="preserve"> </w:t>
      </w:r>
      <w:proofErr w:type="gramStart"/>
      <w:r>
        <w:rPr>
          <w:rFonts w:hint="eastAsia"/>
        </w:rPr>
        <w:t xml:space="preserve">분석 </w:t>
      </w:r>
      <w:r>
        <w:t>/</w:t>
      </w:r>
      <w:proofErr w:type="gramEnd"/>
      <w:r>
        <w:t xml:space="preserve"> </w:t>
      </w:r>
      <w:r>
        <w:rPr>
          <w:rFonts w:hint="eastAsia"/>
        </w:rPr>
        <w:t>전략 삼각형</w:t>
      </w:r>
    </w:p>
    <w:p w14:paraId="2D6F651A" w14:textId="4D66161F" w:rsidR="00CB7A10" w:rsidRDefault="00CB7A10" w:rsidP="00CB7A10">
      <w:pPr>
        <w:pStyle w:val="3"/>
        <w:ind w:left="840" w:hanging="440"/>
      </w:pPr>
      <w:r>
        <w:rPr>
          <w:rFonts w:hint="eastAsia"/>
        </w:rPr>
        <w:t>[상황 분석을 위한 툴]</w:t>
      </w:r>
    </w:p>
    <w:p w14:paraId="2BEFB7D0" w14:textId="41008089" w:rsidR="00CB7A10" w:rsidRDefault="00CB7A10" w:rsidP="00CB7A10">
      <w:pPr>
        <w:pStyle w:val="a"/>
      </w:pPr>
      <w:r>
        <w:rPr>
          <w:rFonts w:hint="eastAsia"/>
        </w:rPr>
        <w:t>고객 (C</w:t>
      </w:r>
      <w:r>
        <w:t>ustomer)</w:t>
      </w:r>
    </w:p>
    <w:p w14:paraId="419262B4" w14:textId="4DEC7ABE" w:rsidR="00CB7A10" w:rsidRDefault="00CB7A10" w:rsidP="00CB7A10">
      <w:pPr>
        <w:pStyle w:val="a"/>
      </w:pPr>
      <w:r>
        <w:rPr>
          <w:rFonts w:hint="eastAsia"/>
        </w:rPr>
        <w:t xml:space="preserve">경쟁사 </w:t>
      </w:r>
      <w:r>
        <w:t>(Competitor)</w:t>
      </w:r>
    </w:p>
    <w:p w14:paraId="042DA5FE" w14:textId="0548ACE6" w:rsidR="00CB7A10" w:rsidRDefault="00CB7A10" w:rsidP="00CB7A10">
      <w:pPr>
        <w:pStyle w:val="a"/>
      </w:pPr>
      <w:r>
        <w:rPr>
          <w:rFonts w:hint="eastAsia"/>
        </w:rPr>
        <w:t>자사 (</w:t>
      </w:r>
      <w:r>
        <w:t>Company)</w:t>
      </w:r>
    </w:p>
    <w:p w14:paraId="501D9B6A" w14:textId="606B87E4" w:rsidR="00CB7A10" w:rsidRDefault="00CB7A10" w:rsidP="00CB7A10">
      <w:pPr>
        <w:pStyle w:val="7"/>
        <w:ind w:left="400"/>
      </w:pPr>
      <w:r>
        <w:rPr>
          <w:rFonts w:hint="eastAsia"/>
        </w:rPr>
        <w:t>즉</w:t>
      </w:r>
      <w:r>
        <w:t xml:space="preserve">, </w:t>
      </w:r>
      <w:r w:rsidRPr="00CB7A10">
        <w:rPr>
          <w:rFonts w:hint="eastAsia"/>
          <w:color w:val="FF0000"/>
        </w:rPr>
        <w:t>고객</w:t>
      </w:r>
      <w:r>
        <w:rPr>
          <w:rFonts w:hint="eastAsia"/>
        </w:rPr>
        <w:t xml:space="preserve">들이 </w:t>
      </w:r>
      <w:r w:rsidRPr="00CB7A10">
        <w:rPr>
          <w:rFonts w:hint="eastAsia"/>
          <w:color w:val="FF0000"/>
        </w:rPr>
        <w:t>경쟁사</w:t>
      </w:r>
      <w:r>
        <w:rPr>
          <w:rFonts w:hint="eastAsia"/>
        </w:rPr>
        <w:t xml:space="preserve"> 제품 대신 </w:t>
      </w:r>
      <w:r w:rsidRPr="00CB7A10">
        <w:rPr>
          <w:rFonts w:hint="eastAsia"/>
          <w:color w:val="FF0000"/>
        </w:rPr>
        <w:t>우리 회사</w:t>
      </w:r>
      <w:r>
        <w:rPr>
          <w:rFonts w:hint="eastAsia"/>
        </w:rPr>
        <w:t xml:space="preserve"> 제품을 선택하게 만드는 포인트를 짚는 작업</w:t>
      </w:r>
    </w:p>
    <w:p w14:paraId="18490D7F" w14:textId="4597888B" w:rsidR="00CB7A10" w:rsidRDefault="00CB7A10" w:rsidP="00CB7A10"/>
    <w:p w14:paraId="615E1A4E" w14:textId="7589382F" w:rsidR="00CB7A10" w:rsidRDefault="00CB7A10" w:rsidP="00CB7A10">
      <w:pPr>
        <w:pStyle w:val="2"/>
      </w:pPr>
      <w:r>
        <w:rPr>
          <w:rFonts w:hint="eastAsia"/>
        </w:rPr>
        <w:t>고객 분석</w:t>
      </w:r>
    </w:p>
    <w:p w14:paraId="2C3D6633" w14:textId="68A499C5" w:rsidR="00CB7A10" w:rsidRDefault="00CB7A10" w:rsidP="00CB7A10">
      <w:pPr>
        <w:pStyle w:val="a"/>
      </w:pPr>
      <w:r w:rsidRPr="00CB7A10">
        <w:rPr>
          <w:rFonts w:hint="eastAsia"/>
          <w:color w:val="FF0000"/>
        </w:rPr>
        <w:t>구매자</w:t>
      </w:r>
      <w:r>
        <w:rPr>
          <w:rFonts w:hint="eastAsia"/>
        </w:rPr>
        <w:t xml:space="preserve">와 </w:t>
      </w:r>
      <w:r w:rsidRPr="00CB7A10">
        <w:rPr>
          <w:rFonts w:hint="eastAsia"/>
          <w:color w:val="FF0000"/>
        </w:rPr>
        <w:t>사용자</w:t>
      </w:r>
      <w:r>
        <w:rPr>
          <w:rFonts w:hint="eastAsia"/>
        </w:rPr>
        <w:t>는 일치하는가?</w:t>
      </w:r>
    </w:p>
    <w:p w14:paraId="0DABFBAD" w14:textId="7A98B3A7" w:rsidR="003E70E4" w:rsidRDefault="003E70E4" w:rsidP="003E70E4">
      <w:pPr>
        <w:pStyle w:val="7"/>
        <w:ind w:left="400"/>
      </w:pPr>
      <w:r>
        <w:rPr>
          <w:rFonts w:hint="eastAsia"/>
        </w:rPr>
        <w:t xml:space="preserve">일치하지 않는 예시 </w:t>
      </w:r>
      <w:r>
        <w:t>(</w:t>
      </w:r>
      <w:r>
        <w:rPr>
          <w:rFonts w:hint="eastAsia"/>
        </w:rPr>
        <w:t xml:space="preserve">부모와 </w:t>
      </w:r>
      <w:proofErr w:type="gramStart"/>
      <w:r>
        <w:rPr>
          <w:rFonts w:hint="eastAsia"/>
        </w:rPr>
        <w:t>자식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어린이날 </w:t>
      </w:r>
      <w:r>
        <w:t>/</w:t>
      </w:r>
      <w:r>
        <w:rPr>
          <w:rFonts w:hint="eastAsia"/>
        </w:rPr>
        <w:t xml:space="preserve"> 어린 아이들의 의사가 더 강하다</w:t>
      </w:r>
      <w:r>
        <w:t>)</w:t>
      </w:r>
    </w:p>
    <w:p w14:paraId="20ECA600" w14:textId="229AF1E0" w:rsidR="00CB7A10" w:rsidRDefault="00CB7A10" w:rsidP="00CB7A10">
      <w:pPr>
        <w:pStyle w:val="a"/>
      </w:pPr>
      <w:r>
        <w:rPr>
          <w:rFonts w:hint="eastAsia"/>
        </w:rPr>
        <w:t>무엇을,</w:t>
      </w:r>
      <w:r>
        <w:t xml:space="preserve"> </w:t>
      </w:r>
      <w:r>
        <w:rPr>
          <w:rFonts w:hint="eastAsia"/>
        </w:rPr>
        <w:t>어디서,</w:t>
      </w:r>
      <w:r>
        <w:t xml:space="preserve"> </w:t>
      </w:r>
      <w:r>
        <w:rPr>
          <w:rFonts w:hint="eastAsia"/>
        </w:rPr>
        <w:t>언제,</w:t>
      </w:r>
      <w:r>
        <w:t xml:space="preserve"> </w:t>
      </w:r>
      <w:r>
        <w:rPr>
          <w:rFonts w:hint="eastAsia"/>
        </w:rPr>
        <w:t>어떻게,</w:t>
      </w:r>
      <w:r>
        <w:t xml:space="preserve"> </w:t>
      </w:r>
      <w:r>
        <w:rPr>
          <w:rFonts w:hint="eastAsia"/>
        </w:rPr>
        <w:t>왜 사는가?</w:t>
      </w:r>
    </w:p>
    <w:p w14:paraId="2D3DF239" w14:textId="2A35ABE6" w:rsidR="00CB7A10" w:rsidRDefault="00CB7A10" w:rsidP="00CB7A10">
      <w:pPr>
        <w:pStyle w:val="a"/>
      </w:pPr>
      <w:r>
        <w:rPr>
          <w:rFonts w:hint="eastAsia"/>
        </w:rPr>
        <w:t xml:space="preserve">고객의 </w:t>
      </w:r>
      <w:r w:rsidRPr="00CB7A10">
        <w:rPr>
          <w:rFonts w:hint="eastAsia"/>
          <w:color w:val="FF0000"/>
        </w:rPr>
        <w:t>욕구</w:t>
      </w:r>
      <w:r>
        <w:rPr>
          <w:rFonts w:hint="eastAsia"/>
        </w:rPr>
        <w:t xml:space="preserve">가 이질적일 때는 </w:t>
      </w:r>
      <w:proofErr w:type="gramStart"/>
      <w:r w:rsidRPr="00CB7A10">
        <w:rPr>
          <w:rFonts w:hint="eastAsia"/>
          <w:color w:val="FF0000"/>
        </w:rPr>
        <w:t>세분</w:t>
      </w:r>
      <w:proofErr w:type="gramEnd"/>
      <w:r w:rsidRPr="00CB7A10">
        <w:rPr>
          <w:rFonts w:hint="eastAsia"/>
          <w:color w:val="FF0000"/>
        </w:rPr>
        <w:t xml:space="preserve"> 시장</w:t>
      </w:r>
      <w:r>
        <w:rPr>
          <w:rFonts w:hint="eastAsia"/>
        </w:rPr>
        <w:t xml:space="preserve"> 별로 분석하라</w:t>
      </w:r>
    </w:p>
    <w:p w14:paraId="68106E72" w14:textId="4ADCE58F" w:rsidR="00CB7A10" w:rsidRDefault="00CB7A10" w:rsidP="00CB7A10">
      <w:pPr>
        <w:pStyle w:val="a"/>
      </w:pPr>
      <w:r>
        <w:rPr>
          <w:rFonts w:hint="eastAsia"/>
        </w:rPr>
        <w:t xml:space="preserve">고객의 </w:t>
      </w:r>
      <w:r w:rsidRPr="00CB7A10">
        <w:rPr>
          <w:rFonts w:hint="eastAsia"/>
          <w:color w:val="FF0000"/>
        </w:rPr>
        <w:t>행동</w:t>
      </w:r>
      <w:r>
        <w:rPr>
          <w:rFonts w:hint="eastAsia"/>
        </w:rPr>
        <w:t xml:space="preserve">과 </w:t>
      </w:r>
      <w:r w:rsidRPr="00CB7A10">
        <w:rPr>
          <w:rFonts w:hint="eastAsia"/>
          <w:color w:val="FF0000"/>
        </w:rPr>
        <w:t>심리</w:t>
      </w:r>
      <w:r>
        <w:rPr>
          <w:rFonts w:hint="eastAsia"/>
        </w:rPr>
        <w:t>는 다를 수 있다.</w:t>
      </w:r>
      <w:r>
        <w:t xml:space="preserve"> </w:t>
      </w:r>
      <w:r>
        <w:rPr>
          <w:rFonts w:hint="eastAsia"/>
        </w:rPr>
        <w:t>둘을 각각 분석하라</w:t>
      </w:r>
    </w:p>
    <w:p w14:paraId="175F6DDA" w14:textId="430601F0" w:rsidR="00F83BE0" w:rsidRDefault="00F83BE0" w:rsidP="00F83BE0">
      <w:pPr>
        <w:pStyle w:val="a"/>
        <w:numPr>
          <w:ilvl w:val="0"/>
          <w:numId w:val="0"/>
        </w:numPr>
        <w:ind w:left="403" w:hanging="403"/>
      </w:pPr>
    </w:p>
    <w:p w14:paraId="58852170" w14:textId="10D4F972" w:rsidR="00F83BE0" w:rsidRDefault="00F83BE0" w:rsidP="00F83BE0">
      <w:pPr>
        <w:pStyle w:val="2"/>
      </w:pPr>
      <w:r>
        <w:rPr>
          <w:rFonts w:hint="eastAsia"/>
        </w:rPr>
        <w:t>경쟁사 분석의 순서</w:t>
      </w:r>
    </w:p>
    <w:p w14:paraId="5572520B" w14:textId="2C15AE0F" w:rsidR="00F83BE0" w:rsidRDefault="00F83BE0" w:rsidP="00F83BE0">
      <w:pPr>
        <w:pStyle w:val="a"/>
      </w:pPr>
      <w:r>
        <w:rPr>
          <w:rFonts w:hint="eastAsia"/>
        </w:rPr>
        <w:t>경쟁자 파악</w:t>
      </w:r>
    </w:p>
    <w:p w14:paraId="56C34686" w14:textId="5C0D5BDC" w:rsidR="00F83BE0" w:rsidRDefault="00F83BE0" w:rsidP="00F83BE0">
      <w:pPr>
        <w:pStyle w:val="a"/>
      </w:pPr>
      <w:r>
        <w:rPr>
          <w:rFonts w:hint="eastAsia"/>
        </w:rPr>
        <w:t xml:space="preserve">경쟁자의 </w:t>
      </w:r>
      <w:r w:rsidRPr="00F83BE0">
        <w:rPr>
          <w:rFonts w:hint="eastAsia"/>
          <w:color w:val="FF0000"/>
        </w:rPr>
        <w:t>목표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파악 </w:t>
      </w:r>
      <w:r w:rsidR="00863DB7"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성장이냐 수확이냐?</w:t>
      </w:r>
      <w:r>
        <w:t xml:space="preserve"> </w:t>
      </w:r>
      <w:r>
        <w:rPr>
          <w:rFonts w:hint="eastAsia"/>
        </w:rPr>
        <w:t>성장 목표일 때 마케팅이 공격적</w:t>
      </w:r>
    </w:p>
    <w:p w14:paraId="3C83A400" w14:textId="19E774C4" w:rsidR="00F83BE0" w:rsidRDefault="00F83BE0" w:rsidP="00F83BE0">
      <w:pPr>
        <w:pStyle w:val="a"/>
      </w:pPr>
      <w:r>
        <w:rPr>
          <w:rFonts w:hint="eastAsia"/>
        </w:rPr>
        <w:t xml:space="preserve">경쟁자의 </w:t>
      </w:r>
      <w:r w:rsidRPr="00F83BE0">
        <w:rPr>
          <w:rFonts w:hint="eastAsia"/>
          <w:color w:val="FF0000"/>
        </w:rPr>
        <w:t>전략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파악 </w:t>
      </w:r>
      <w:r>
        <w:t>/</w:t>
      </w:r>
      <w:proofErr w:type="gramEnd"/>
      <w:r>
        <w:t xml:space="preserve"> </w:t>
      </w:r>
      <w:r>
        <w:rPr>
          <w:rFonts w:hint="eastAsia"/>
        </w:rPr>
        <w:t>같은 전략을 쓰는 경쟁자가 가장 큰 위협</w:t>
      </w:r>
    </w:p>
    <w:p w14:paraId="2213411E" w14:textId="3BA68BAE" w:rsidR="00585DA8" w:rsidRDefault="00F83BE0" w:rsidP="00D52B69">
      <w:pPr>
        <w:pStyle w:val="a"/>
      </w:pPr>
      <w:r>
        <w:rPr>
          <w:rFonts w:hint="eastAsia"/>
        </w:rPr>
        <w:t xml:space="preserve">경쟁자의 </w:t>
      </w:r>
      <w:r w:rsidRPr="00F83BE0">
        <w:rPr>
          <w:rFonts w:hint="eastAsia"/>
          <w:color w:val="FF0000"/>
        </w:rPr>
        <w:t>강</w:t>
      </w:r>
      <w:r w:rsidR="00863DB7">
        <w:rPr>
          <w:color w:val="FF0000"/>
        </w:rPr>
        <w:t xml:space="preserve">, </w:t>
      </w:r>
      <w:r w:rsidRPr="00F83BE0">
        <w:rPr>
          <w:rFonts w:hint="eastAsia"/>
          <w:color w:val="FF0000"/>
        </w:rPr>
        <w:t>약점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파악 </w:t>
      </w:r>
      <w:r>
        <w:t>/</w:t>
      </w:r>
      <w:proofErr w:type="gramEnd"/>
      <w:r>
        <w:t xml:space="preserve"> </w:t>
      </w:r>
      <w:r>
        <w:rPr>
          <w:rFonts w:hint="eastAsia"/>
        </w:rPr>
        <w:t>상품 뿐 아니라 생산자,</w:t>
      </w:r>
      <w:r>
        <w:t xml:space="preserve"> </w:t>
      </w:r>
      <w:r>
        <w:rPr>
          <w:rFonts w:hint="eastAsia"/>
        </w:rPr>
        <w:t>공급자 분석도 필요</w:t>
      </w:r>
    </w:p>
    <w:p w14:paraId="628EB59F" w14:textId="65F040F2" w:rsidR="00F83BE0" w:rsidRDefault="00F83BE0" w:rsidP="00F83BE0">
      <w:pPr>
        <w:pStyle w:val="a"/>
      </w:pPr>
      <w:r>
        <w:rPr>
          <w:rFonts w:hint="eastAsia"/>
        </w:rPr>
        <w:t>경쟁자의 미래 행동 예측</w:t>
      </w:r>
    </w:p>
    <w:p w14:paraId="4CF85F40" w14:textId="2A0E851D" w:rsidR="001F1B4F" w:rsidRDefault="001F1B4F" w:rsidP="001F1B4F">
      <w:pPr>
        <w:pStyle w:val="a"/>
        <w:numPr>
          <w:ilvl w:val="0"/>
          <w:numId w:val="0"/>
        </w:numPr>
        <w:ind w:left="403" w:hanging="403"/>
      </w:pPr>
    </w:p>
    <w:p w14:paraId="0A1570A5" w14:textId="413CFEFE" w:rsidR="001F1B4F" w:rsidRDefault="001F1B4F" w:rsidP="001F1B4F">
      <w:pPr>
        <w:pStyle w:val="2"/>
      </w:pPr>
      <w:r>
        <w:rPr>
          <w:rFonts w:hint="eastAsia"/>
        </w:rPr>
        <w:t>경쟁사 분석</w:t>
      </w:r>
    </w:p>
    <w:p w14:paraId="5C0F21CD" w14:textId="080F3858" w:rsidR="001F1B4F" w:rsidRDefault="001F1B4F" w:rsidP="001F1B4F">
      <w:pPr>
        <w:pStyle w:val="a"/>
      </w:pPr>
      <w:r>
        <w:rPr>
          <w:rFonts w:hint="eastAsia"/>
        </w:rPr>
        <w:t>대체 가능성이 있는 것은 모두 경쟁자</w:t>
      </w:r>
    </w:p>
    <w:p w14:paraId="4AF14D5A" w14:textId="3D48F976" w:rsidR="001F1B4F" w:rsidRDefault="001F1B4F" w:rsidP="001F1B4F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 xml:space="preserve">너 </w:t>
      </w:r>
      <w:r>
        <w:t xml:space="preserve">LOL </w:t>
      </w:r>
      <w:proofErr w:type="spellStart"/>
      <w:r>
        <w:rPr>
          <w:rFonts w:hint="eastAsia"/>
        </w:rPr>
        <w:t>점검중일</w:t>
      </w:r>
      <w:proofErr w:type="spellEnd"/>
      <w:r>
        <w:rPr>
          <w:rFonts w:hint="eastAsia"/>
        </w:rPr>
        <w:t xml:space="preserve"> 때 뭐하니?</w:t>
      </w:r>
    </w:p>
    <w:p w14:paraId="3396F76A" w14:textId="2AD95862" w:rsidR="001F1B4F" w:rsidRDefault="001F1B4F" w:rsidP="001F1B4F">
      <w:pPr>
        <w:pStyle w:val="a"/>
      </w:pPr>
      <w:r>
        <w:rPr>
          <w:rFonts w:hint="eastAsia"/>
        </w:rPr>
        <w:t xml:space="preserve">경쟁자 분석의 </w:t>
      </w:r>
      <w:proofErr w:type="gramStart"/>
      <w:r>
        <w:rPr>
          <w:rFonts w:hint="eastAsia"/>
        </w:rPr>
        <w:t xml:space="preserve">수준 </w:t>
      </w:r>
      <w:r>
        <w:t>:</w:t>
      </w:r>
      <w:proofErr w:type="gramEnd"/>
      <w:r>
        <w:t xml:space="preserve"> </w:t>
      </w:r>
      <w:r>
        <w:rPr>
          <w:rFonts w:hint="eastAsia"/>
        </w:rPr>
        <w:t>세분 시장 수준에서 분석</w:t>
      </w:r>
    </w:p>
    <w:p w14:paraId="08168553" w14:textId="08B81CC5" w:rsidR="001F1B4F" w:rsidRDefault="001F1B4F" w:rsidP="001F1B4F">
      <w:pPr>
        <w:pStyle w:val="7"/>
        <w:ind w:left="400"/>
      </w:pPr>
      <w:r>
        <w:rPr>
          <w:rFonts w:hint="eastAsia"/>
        </w:rPr>
        <w:t xml:space="preserve">상품 구임의 이유를 </w:t>
      </w:r>
      <w:r>
        <w:t xml:space="preserve">MECE </w:t>
      </w:r>
      <w:r>
        <w:rPr>
          <w:rFonts w:hint="eastAsia"/>
        </w:rPr>
        <w:t>원칙에 따라 나누고 경쟁자 분석</w:t>
      </w:r>
    </w:p>
    <w:p w14:paraId="206C6211" w14:textId="2FFFA14E" w:rsidR="00BA2E90" w:rsidRDefault="00BA2E90" w:rsidP="00BA2E90"/>
    <w:p w14:paraId="43015700" w14:textId="0F92013A" w:rsidR="00BA2E90" w:rsidRDefault="00BA2E90" w:rsidP="00BA2E90">
      <w:pPr>
        <w:pStyle w:val="2"/>
      </w:pPr>
      <w:r>
        <w:rPr>
          <w:rFonts w:hint="eastAsia"/>
        </w:rPr>
        <w:t>자사 분석</w:t>
      </w:r>
    </w:p>
    <w:p w14:paraId="6F45D0D4" w14:textId="0C349B66" w:rsidR="00BA2E90" w:rsidRDefault="00BA2E90" w:rsidP="00BA2E90">
      <w:pPr>
        <w:pStyle w:val="a"/>
      </w:pPr>
      <w:r>
        <w:rPr>
          <w:rFonts w:hint="eastAsia"/>
        </w:rPr>
        <w:t>자사 분석은 경쟁사 분석의 거울</w:t>
      </w:r>
    </w:p>
    <w:p w14:paraId="255B9080" w14:textId="2CE5426B" w:rsidR="00684F88" w:rsidRPr="006361C3" w:rsidRDefault="00BA2E90" w:rsidP="006361C3">
      <w:pPr>
        <w:pStyle w:val="a"/>
        <w:widowControl/>
        <w:wordWrap/>
        <w:autoSpaceDE/>
        <w:autoSpaceDN/>
      </w:pPr>
      <w:r>
        <w:rPr>
          <w:rFonts w:hint="eastAsia"/>
        </w:rPr>
        <w:t>우리 회사의 목표에 맞는 전략인가?</w:t>
      </w:r>
      <w:r w:rsidR="00684F88">
        <w:br w:type="page"/>
      </w:r>
    </w:p>
    <w:p w14:paraId="13634753" w14:textId="42633EEA" w:rsidR="00684F88" w:rsidRDefault="00684F88" w:rsidP="00684F88">
      <w:pPr>
        <w:pStyle w:val="2"/>
      </w:pPr>
      <w:r>
        <w:lastRenderedPageBreak/>
        <w:t xml:space="preserve">SWOT </w:t>
      </w:r>
      <w:r>
        <w:rPr>
          <w:rFonts w:hint="eastAsia"/>
        </w:rPr>
        <w:t>분석</w:t>
      </w:r>
    </w:p>
    <w:p w14:paraId="74716BE6" w14:textId="30DF3E19" w:rsidR="00684F88" w:rsidRDefault="00684F88" w:rsidP="00684F88">
      <w:pPr>
        <w:pStyle w:val="a"/>
      </w:pPr>
      <w:r>
        <w:rPr>
          <w:rFonts w:hint="eastAsia"/>
        </w:rPr>
        <w:t>기업의 내부,</w:t>
      </w:r>
      <w:r>
        <w:t xml:space="preserve"> </w:t>
      </w:r>
      <w:r>
        <w:rPr>
          <w:rFonts w:hint="eastAsia"/>
        </w:rPr>
        <w:t>외부 환경을 분석해 강점,</w:t>
      </w:r>
      <w:r>
        <w:t xml:space="preserve"> </w:t>
      </w:r>
      <w:r>
        <w:rPr>
          <w:rFonts w:hint="eastAsia"/>
        </w:rPr>
        <w:t>약점,</w:t>
      </w:r>
      <w:r>
        <w:t xml:space="preserve"> </w:t>
      </w:r>
      <w:r>
        <w:rPr>
          <w:rFonts w:hint="eastAsia"/>
        </w:rPr>
        <w:t>기회,</w:t>
      </w:r>
      <w:r>
        <w:t xml:space="preserve"> </w:t>
      </w:r>
      <w:r>
        <w:rPr>
          <w:rFonts w:hint="eastAsia"/>
        </w:rPr>
        <w:t>위협 요인을 규정하고 이를 토대로 마케팅 전략을 수립하는 기법</w:t>
      </w:r>
    </w:p>
    <w:p w14:paraId="7F5E0478" w14:textId="2D330E13" w:rsidR="00684F88" w:rsidRDefault="00684F88" w:rsidP="00684F88">
      <w:pPr>
        <w:pStyle w:val="7"/>
        <w:ind w:left="400"/>
      </w:pPr>
      <w:r>
        <w:rPr>
          <w:rFonts w:hint="eastAsia"/>
        </w:rPr>
        <w:t>분석 기법이기 때문에 약점과 위협을 적나라하게 노출할 수록 효과가 크다 (즉,</w:t>
      </w:r>
      <w:r>
        <w:t xml:space="preserve"> </w:t>
      </w:r>
      <w:r>
        <w:rPr>
          <w:rFonts w:hint="eastAsia"/>
        </w:rPr>
        <w:t>외부 오픈용으로 적합한 툴은 아님!</w:t>
      </w:r>
      <w:r>
        <w:t>)</w:t>
      </w:r>
    </w:p>
    <w:p w14:paraId="1AAFB0EB" w14:textId="6122E752" w:rsidR="00684F88" w:rsidRDefault="00684F88" w:rsidP="00684F88">
      <w:pPr>
        <w:pStyle w:val="a"/>
        <w:numPr>
          <w:ilvl w:val="0"/>
          <w:numId w:val="0"/>
        </w:numPr>
        <w:ind w:left="403" w:hanging="403"/>
      </w:pPr>
    </w:p>
    <w:p w14:paraId="131122F9" w14:textId="6BA04EB9" w:rsidR="00684F88" w:rsidRDefault="009C148A" w:rsidP="009C148A">
      <w:pPr>
        <w:pStyle w:val="2"/>
      </w:pPr>
      <w:r>
        <w:rPr>
          <w:rFonts w:hint="eastAsia"/>
        </w:rPr>
        <w:t>S</w:t>
      </w:r>
      <w:r>
        <w:t xml:space="preserve">WOT </w:t>
      </w:r>
      <w:r>
        <w:rPr>
          <w:rFonts w:hint="eastAsia"/>
        </w:rPr>
        <w:t>분석</w:t>
      </w:r>
    </w:p>
    <w:p w14:paraId="7FF8F122" w14:textId="5231B79D" w:rsidR="009C148A" w:rsidRDefault="009C148A" w:rsidP="009C148A">
      <w:pPr>
        <w:pStyle w:val="a"/>
      </w:pPr>
      <w:r>
        <w:rPr>
          <w:rFonts w:hint="eastAsia"/>
        </w:rPr>
        <w:t>강점(</w:t>
      </w:r>
      <w:r>
        <w:t>S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 xml:space="preserve">다른 기업과 차별되는 </w:t>
      </w:r>
      <w:r w:rsidRPr="009C148A">
        <w:rPr>
          <w:rFonts w:hint="eastAsia"/>
          <w:color w:val="FF0000"/>
        </w:rPr>
        <w:t>우위</w:t>
      </w:r>
      <w:r>
        <w:rPr>
          <w:rFonts w:hint="eastAsia"/>
        </w:rPr>
        <w:t>의 내적 역량</w:t>
      </w:r>
    </w:p>
    <w:p w14:paraId="585DE264" w14:textId="0A6A3A6B" w:rsidR="009C148A" w:rsidRDefault="009C148A" w:rsidP="009C148A">
      <w:pPr>
        <w:pStyle w:val="a"/>
      </w:pPr>
      <w:r>
        <w:rPr>
          <w:rFonts w:hint="eastAsia"/>
        </w:rPr>
        <w:t>약점</w:t>
      </w:r>
      <w:r>
        <w:t>(W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 xml:space="preserve">기업의 경쟁자들에 비해 경쟁 </w:t>
      </w:r>
      <w:r w:rsidRPr="009C148A">
        <w:rPr>
          <w:rFonts w:hint="eastAsia"/>
          <w:color w:val="FF0000"/>
        </w:rPr>
        <w:t>열위</w:t>
      </w:r>
      <w:r>
        <w:rPr>
          <w:rFonts w:hint="eastAsia"/>
        </w:rPr>
        <w:t>로 지니고 있는 내적 특성</w:t>
      </w:r>
    </w:p>
    <w:p w14:paraId="284FCCDA" w14:textId="63821E9A" w:rsidR="009C148A" w:rsidRDefault="009C148A" w:rsidP="009C148A">
      <w:pPr>
        <w:pStyle w:val="a"/>
      </w:pPr>
      <w:r>
        <w:rPr>
          <w:rFonts w:hint="eastAsia"/>
        </w:rPr>
        <w:t>기회(</w:t>
      </w:r>
      <w:r>
        <w:t>O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사건,</w:t>
      </w:r>
      <w:r>
        <w:t xml:space="preserve"> </w:t>
      </w:r>
      <w:r>
        <w:rPr>
          <w:rFonts w:hint="eastAsia"/>
        </w:rPr>
        <w:t xml:space="preserve">시간 및 장소의 혼합이 기업에게 중요한 </w:t>
      </w:r>
      <w:r w:rsidRPr="009C148A">
        <w:rPr>
          <w:rFonts w:hint="eastAsia"/>
          <w:color w:val="FF0000"/>
        </w:rPr>
        <w:t>편익을 주는 환경</w:t>
      </w:r>
    </w:p>
    <w:p w14:paraId="11DCD74F" w14:textId="683132BC" w:rsidR="009C148A" w:rsidRDefault="009C148A" w:rsidP="009C148A">
      <w:pPr>
        <w:pStyle w:val="a"/>
      </w:pPr>
      <w:r>
        <w:rPr>
          <w:rFonts w:hint="eastAsia"/>
        </w:rPr>
        <w:t>위협(</w:t>
      </w:r>
      <w:r>
        <w:t>T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 xml:space="preserve">기업에게 중대한 </w:t>
      </w:r>
      <w:r w:rsidRPr="009C148A">
        <w:rPr>
          <w:rFonts w:hint="eastAsia"/>
          <w:color w:val="FF0000"/>
        </w:rPr>
        <w:t>손상을 주게 되는 환경</w:t>
      </w:r>
      <w:r>
        <w:rPr>
          <w:rFonts w:hint="eastAsia"/>
        </w:rPr>
        <w:t>의 사건</w:t>
      </w:r>
    </w:p>
    <w:p w14:paraId="427453A7" w14:textId="03BA0317" w:rsidR="002F0343" w:rsidRDefault="002F0343" w:rsidP="002F0343">
      <w:pPr>
        <w:pStyle w:val="a"/>
        <w:numPr>
          <w:ilvl w:val="0"/>
          <w:numId w:val="0"/>
        </w:numPr>
        <w:ind w:left="403" w:hanging="403"/>
      </w:pPr>
    </w:p>
    <w:p w14:paraId="12153F88" w14:textId="1AE6CFB8" w:rsidR="002F0343" w:rsidRDefault="002F0343" w:rsidP="002F0343">
      <w:pPr>
        <w:pStyle w:val="2"/>
      </w:pPr>
      <w:r>
        <w:t xml:space="preserve">SWOT </w:t>
      </w:r>
      <w:r>
        <w:rPr>
          <w:rFonts w:hint="eastAsia"/>
        </w:rPr>
        <w:t>분석 실시 방법</w:t>
      </w:r>
    </w:p>
    <w:p w14:paraId="1020688B" w14:textId="4A58DF4E" w:rsidR="002F0343" w:rsidRDefault="002F0343" w:rsidP="002F0343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34100682" wp14:editId="03124EDF">
            <wp:extent cx="5411972" cy="3867102"/>
            <wp:effectExtent l="0" t="0" r="0" b="63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556" cy="393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94AB" w14:textId="73F6AC47" w:rsidR="002F0343" w:rsidRDefault="002F0343" w:rsidP="002F0343">
      <w:pPr>
        <w:pStyle w:val="a"/>
        <w:numPr>
          <w:ilvl w:val="0"/>
          <w:numId w:val="0"/>
        </w:numPr>
        <w:ind w:left="403" w:hanging="403"/>
      </w:pPr>
    </w:p>
    <w:p w14:paraId="593C2012" w14:textId="1F107B69" w:rsidR="002F0343" w:rsidRDefault="002F0343" w:rsidP="002F0343">
      <w:pPr>
        <w:pStyle w:val="2"/>
      </w:pPr>
      <w:r>
        <w:t xml:space="preserve">SWOT </w:t>
      </w:r>
      <w:r>
        <w:rPr>
          <w:rFonts w:hint="eastAsia"/>
        </w:rPr>
        <w:t>분석의 문제점</w:t>
      </w:r>
    </w:p>
    <w:p w14:paraId="565B1C85" w14:textId="3C3BFF50" w:rsidR="002F0343" w:rsidRDefault="002F0343" w:rsidP="002F0343">
      <w:pPr>
        <w:pStyle w:val="4"/>
      </w:pPr>
      <w:r>
        <w:t>“</w:t>
      </w:r>
      <w:r>
        <w:rPr>
          <w:rFonts w:hint="eastAsia"/>
        </w:rPr>
        <w:t>분석이 잘못되면 엉뚱한 방향으로 자원이 집중된다</w:t>
      </w:r>
      <w:r>
        <w:t>”</w:t>
      </w:r>
    </w:p>
    <w:p w14:paraId="6B0FB543" w14:textId="4BACBC08" w:rsidR="002F0343" w:rsidRDefault="002F0343" w:rsidP="002F0343">
      <w:pPr>
        <w:pStyle w:val="a"/>
      </w:pPr>
      <w:r>
        <w:rPr>
          <w:rFonts w:hint="eastAsia"/>
        </w:rPr>
        <w:t>S</w:t>
      </w:r>
      <w:r>
        <w:t xml:space="preserve">WOT </w:t>
      </w:r>
      <w:r>
        <w:rPr>
          <w:rFonts w:hint="eastAsia"/>
        </w:rPr>
        <w:t xml:space="preserve">분석의 </w:t>
      </w:r>
      <w:r>
        <w:t>2</w:t>
      </w:r>
      <w:r>
        <w:rPr>
          <w:rFonts w:hint="eastAsia"/>
        </w:rPr>
        <w:t>가지 한계점</w:t>
      </w:r>
    </w:p>
    <w:p w14:paraId="3CB663C3" w14:textId="05CAC5A9" w:rsidR="002F0343" w:rsidRDefault="002F0343" w:rsidP="002F0343">
      <w:pPr>
        <w:pStyle w:val="7"/>
        <w:ind w:left="400"/>
      </w:pPr>
      <w:r>
        <w:rPr>
          <w:rFonts w:hint="eastAsia"/>
        </w:rPr>
        <w:t>외부 환경에 대한 자의적 선별과 해석으로 중요한 환경 요소들이 간과될 수 있다</w:t>
      </w:r>
    </w:p>
    <w:p w14:paraId="4F0D8C68" w14:textId="0C4A8F06" w:rsidR="002F0343" w:rsidRDefault="002F0343" w:rsidP="002F0343">
      <w:pPr>
        <w:pStyle w:val="7"/>
        <w:ind w:left="400"/>
      </w:pPr>
      <w:r>
        <w:rPr>
          <w:rFonts w:hint="eastAsia"/>
        </w:rPr>
        <w:t>내부 역량의 강점과 약점에 대한 명확한 인식이 쉽지 않다</w:t>
      </w:r>
    </w:p>
    <w:p w14:paraId="235D9473" w14:textId="14E91678" w:rsidR="002F0343" w:rsidRDefault="002F0343" w:rsidP="002F0343">
      <w:pPr>
        <w:pStyle w:val="a"/>
      </w:pPr>
      <w:r>
        <w:rPr>
          <w:rFonts w:hint="eastAsia"/>
        </w:rPr>
        <w:t>S</w:t>
      </w:r>
      <w:r>
        <w:t>WOT</w:t>
      </w:r>
      <w:r>
        <w:rPr>
          <w:rFonts w:hint="eastAsia"/>
        </w:rPr>
        <w:t xml:space="preserve"> 분석의 </w:t>
      </w:r>
      <w:r>
        <w:t>3</w:t>
      </w:r>
      <w:r>
        <w:rPr>
          <w:rFonts w:hint="eastAsia"/>
        </w:rPr>
        <w:t>가지 오류</w:t>
      </w:r>
    </w:p>
    <w:p w14:paraId="4D0FABA5" w14:textId="400B636C" w:rsidR="002F0343" w:rsidRDefault="002F0343" w:rsidP="002F0343">
      <w:pPr>
        <w:pStyle w:val="7"/>
        <w:ind w:left="400"/>
      </w:pPr>
      <w:r>
        <w:rPr>
          <w:rFonts w:hint="eastAsia"/>
        </w:rPr>
        <w:t>기회와 위협 요소에 내부 환경을 포함하는 경우</w:t>
      </w:r>
    </w:p>
    <w:p w14:paraId="0FF20C11" w14:textId="1C30E4A4" w:rsidR="002F0343" w:rsidRDefault="002F0343" w:rsidP="002F0343">
      <w:pPr>
        <w:pStyle w:val="7"/>
        <w:ind w:left="400"/>
      </w:pPr>
      <w:r>
        <w:rPr>
          <w:rFonts w:hint="eastAsia"/>
        </w:rPr>
        <w:t>4가지 요소에 가정적인 시나리오를 포함한 경우</w:t>
      </w:r>
    </w:p>
    <w:p w14:paraId="0A12D9AA" w14:textId="16810F91" w:rsidR="002F0343" w:rsidRPr="002F0343" w:rsidRDefault="002F0343" w:rsidP="002F0343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경쟁 우위적 요소가 아닌 능력을 강점에 포함한 경우</w:t>
      </w:r>
      <w:r>
        <w:br w:type="page"/>
      </w:r>
    </w:p>
    <w:p w14:paraId="5B13DB05" w14:textId="4E0E4AEC" w:rsidR="00DC277E" w:rsidRPr="00DC277E" w:rsidRDefault="00DC277E" w:rsidP="002F0343">
      <w:pPr>
        <w:pStyle w:val="4"/>
        <w:rPr>
          <w:rStyle w:val="a9"/>
          <w:b/>
          <w:bCs/>
        </w:rPr>
      </w:pPr>
      <w:r w:rsidRPr="00DC277E">
        <w:rPr>
          <w:rStyle w:val="a9"/>
          <w:rFonts w:hint="eastAsia"/>
          <w:b/>
          <w:bCs/>
        </w:rPr>
        <w:lastRenderedPageBreak/>
        <w:t>2</w:t>
      </w:r>
      <w:r w:rsidRPr="00DC277E">
        <w:rPr>
          <w:rStyle w:val="a9"/>
          <w:b/>
          <w:bCs/>
        </w:rPr>
        <w:t>020. 05. 08</w:t>
      </w:r>
    </w:p>
    <w:p w14:paraId="748FE39A" w14:textId="479845E0" w:rsidR="007530BF" w:rsidRDefault="002F0343" w:rsidP="00A05392">
      <w:pPr>
        <w:pStyle w:val="4"/>
      </w:pPr>
      <w:r>
        <w:t>“</w:t>
      </w:r>
      <w:r>
        <w:rPr>
          <w:rFonts w:hint="eastAsia"/>
        </w:rPr>
        <w:t>표적 시장 선택</w:t>
      </w:r>
      <w:r>
        <w:t>”</w:t>
      </w:r>
    </w:p>
    <w:p w14:paraId="742460AB" w14:textId="1030B05E" w:rsidR="006361C3" w:rsidRDefault="006227D1" w:rsidP="006227D1">
      <w:pPr>
        <w:pStyle w:val="2"/>
      </w:pPr>
      <w:r>
        <w:rPr>
          <w:rFonts w:hint="eastAsia"/>
        </w:rPr>
        <w:t>S</w:t>
      </w:r>
      <w:r>
        <w:t xml:space="preserve">TP </w:t>
      </w:r>
      <w:r>
        <w:rPr>
          <w:rFonts w:hint="eastAsia"/>
        </w:rPr>
        <w:t>분석</w:t>
      </w:r>
    </w:p>
    <w:p w14:paraId="36EAAFCF" w14:textId="48383201" w:rsidR="006227D1" w:rsidRDefault="006227D1" w:rsidP="006227D1">
      <w:pPr>
        <w:pStyle w:val="a"/>
      </w:pPr>
      <w:r>
        <w:rPr>
          <w:rFonts w:hint="eastAsia"/>
        </w:rPr>
        <w:t>표적 시장 선정을 위한 분석 기법</w:t>
      </w:r>
    </w:p>
    <w:p w14:paraId="2EE318F8" w14:textId="11FF76C9" w:rsidR="006227D1" w:rsidRDefault="006227D1" w:rsidP="006227D1">
      <w:pPr>
        <w:pStyle w:val="a"/>
      </w:pPr>
      <w:r>
        <w:rPr>
          <w:rFonts w:hint="eastAsia"/>
        </w:rPr>
        <w:t>S</w:t>
      </w:r>
      <w:r>
        <w:t xml:space="preserve">TP </w:t>
      </w:r>
      <w:r>
        <w:rPr>
          <w:rFonts w:hint="eastAsia"/>
        </w:rPr>
        <w:t xml:space="preserve">분석 단계부터는 </w:t>
      </w:r>
      <w:r w:rsidRPr="006227D1">
        <w:rPr>
          <w:rFonts w:hint="eastAsia"/>
          <w:color w:val="FF0000"/>
        </w:rPr>
        <w:t>세부적인 실행 전략</w:t>
      </w:r>
      <w:r>
        <w:rPr>
          <w:rFonts w:hint="eastAsia"/>
        </w:rPr>
        <w:t>을 수립할 수 있음</w:t>
      </w:r>
    </w:p>
    <w:p w14:paraId="107CBA9D" w14:textId="201FAF4F" w:rsidR="006227D1" w:rsidRDefault="006227D1" w:rsidP="006227D1">
      <w:pPr>
        <w:pStyle w:val="a"/>
      </w:pPr>
      <w:r>
        <w:rPr>
          <w:rFonts w:hint="eastAsia"/>
        </w:rPr>
        <w:t>S</w:t>
      </w:r>
      <w:r>
        <w:t>(Segmentation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시장 세분화</w:t>
      </w:r>
    </w:p>
    <w:p w14:paraId="7A953A3E" w14:textId="5F2C5BB1" w:rsidR="006227D1" w:rsidRDefault="006227D1" w:rsidP="006227D1">
      <w:pPr>
        <w:pStyle w:val="a"/>
      </w:pPr>
      <w:r>
        <w:rPr>
          <w:rFonts w:hint="eastAsia"/>
        </w:rPr>
        <w:t>T</w:t>
      </w:r>
      <w:r>
        <w:t>(Targeting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표적 시장 선택</w:t>
      </w:r>
      <w:r w:rsidR="00355C2D">
        <w:rPr>
          <w:rFonts w:hint="eastAsia"/>
        </w:rPr>
        <w:t>(</w:t>
      </w:r>
      <w:r w:rsidR="00355C2D">
        <w:t>)</w:t>
      </w:r>
    </w:p>
    <w:p w14:paraId="11FA5059" w14:textId="40A5AFAA" w:rsidR="006227D1" w:rsidRDefault="006227D1" w:rsidP="006227D1">
      <w:pPr>
        <w:pStyle w:val="a"/>
      </w:pPr>
      <w:r>
        <w:rPr>
          <w:rFonts w:hint="eastAsia"/>
        </w:rPr>
        <w:t>P</w:t>
      </w:r>
      <w:r>
        <w:t>(Positioning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포지셔닝</w:t>
      </w:r>
    </w:p>
    <w:p w14:paraId="2F50EB05" w14:textId="4E54E5A0" w:rsidR="005356D4" w:rsidRDefault="005356D4" w:rsidP="005356D4">
      <w:pPr>
        <w:pStyle w:val="a"/>
        <w:numPr>
          <w:ilvl w:val="0"/>
          <w:numId w:val="0"/>
        </w:numPr>
        <w:ind w:left="403" w:hanging="403"/>
      </w:pPr>
    </w:p>
    <w:p w14:paraId="5FE9635A" w14:textId="5A7AFC83" w:rsidR="005356D4" w:rsidRDefault="005356D4" w:rsidP="005356D4">
      <w:pPr>
        <w:pStyle w:val="2"/>
      </w:pPr>
      <w:r>
        <w:rPr>
          <w:rFonts w:hint="eastAsia"/>
        </w:rPr>
        <w:t>시장 세분화</w:t>
      </w:r>
    </w:p>
    <w:p w14:paraId="3B360ED9" w14:textId="286C4899" w:rsidR="005356D4" w:rsidRDefault="005356D4" w:rsidP="005356D4">
      <w:pPr>
        <w:pStyle w:val="a"/>
      </w:pPr>
      <w:r>
        <w:rPr>
          <w:rFonts w:hint="eastAsia"/>
        </w:rPr>
        <w:t>기준이 되는 조건을 토대로 시장을 알맞게 나누는 작업</w:t>
      </w:r>
    </w:p>
    <w:p w14:paraId="3FEB355C" w14:textId="056D42F1" w:rsidR="005356D4" w:rsidRDefault="005356D4" w:rsidP="005356D4">
      <w:pPr>
        <w:pStyle w:val="a"/>
      </w:pPr>
      <w:r>
        <w:rPr>
          <w:rFonts w:hint="eastAsia"/>
        </w:rPr>
        <w:t>시장 세분화의 절차</w:t>
      </w:r>
    </w:p>
    <w:p w14:paraId="4BADC389" w14:textId="79954E48" w:rsidR="005356D4" w:rsidRDefault="005356D4" w:rsidP="005356D4">
      <w:pPr>
        <w:pStyle w:val="7"/>
        <w:ind w:left="400"/>
      </w:pPr>
      <w:r>
        <w:rPr>
          <w:rFonts w:hint="eastAsia"/>
        </w:rPr>
        <w:t xml:space="preserve">데이터 수집 </w:t>
      </w:r>
      <w:r>
        <w:t xml:space="preserve">-&gt; </w:t>
      </w:r>
      <w:proofErr w:type="gramStart"/>
      <w:r>
        <w:rPr>
          <w:rFonts w:hint="eastAsia"/>
        </w:rPr>
        <w:t>세분</w:t>
      </w:r>
      <w:proofErr w:type="gramEnd"/>
      <w:r>
        <w:rPr>
          <w:rFonts w:hint="eastAsia"/>
        </w:rPr>
        <w:t xml:space="preserve"> 시장의 확인 </w:t>
      </w:r>
      <w:r>
        <w:t xml:space="preserve">-&gt; </w:t>
      </w:r>
      <w:r>
        <w:rPr>
          <w:rFonts w:hint="eastAsia"/>
        </w:rPr>
        <w:t>세분 시장의 특성 파악</w:t>
      </w:r>
    </w:p>
    <w:p w14:paraId="6FE920E2" w14:textId="5D9F7144" w:rsidR="005356D4" w:rsidRDefault="005356D4" w:rsidP="005356D4"/>
    <w:p w14:paraId="68D4ED21" w14:textId="4B411B2D" w:rsidR="00DC277E" w:rsidRDefault="00DC277E" w:rsidP="00DC277E">
      <w:pPr>
        <w:pStyle w:val="2"/>
      </w:pPr>
      <w:r>
        <w:rPr>
          <w:rFonts w:hint="eastAsia"/>
        </w:rPr>
        <w:t>시장 세분화의 효과</w:t>
      </w:r>
    </w:p>
    <w:p w14:paraId="1BBC58A7" w14:textId="44DA3828" w:rsidR="00DC277E" w:rsidRDefault="00DC277E" w:rsidP="00DC277E">
      <w:pPr>
        <w:pStyle w:val="a"/>
      </w:pPr>
      <w:r>
        <w:rPr>
          <w:rFonts w:hint="eastAsia"/>
        </w:rPr>
        <w:t>경쟁 우위 확보</w:t>
      </w:r>
    </w:p>
    <w:p w14:paraId="02A9267C" w14:textId="732580C5" w:rsidR="00DC277E" w:rsidRDefault="00DC277E" w:rsidP="00DC277E">
      <w:pPr>
        <w:pStyle w:val="a"/>
      </w:pPr>
      <w:r>
        <w:rPr>
          <w:rFonts w:hint="eastAsia"/>
        </w:rPr>
        <w:t xml:space="preserve">마케팅 기회의 </w:t>
      </w:r>
      <w:proofErr w:type="gramStart"/>
      <w:r>
        <w:rPr>
          <w:rFonts w:hint="eastAsia"/>
        </w:rPr>
        <w:t xml:space="preserve">발견 </w:t>
      </w:r>
      <w:r>
        <w:t>/</w:t>
      </w:r>
      <w:proofErr w:type="gramEnd"/>
      <w:r>
        <w:t xml:space="preserve"> </w:t>
      </w:r>
      <w:r>
        <w:rPr>
          <w:rFonts w:hint="eastAsia"/>
        </w:rPr>
        <w:t>고객의 욕구를 잘 이해할 수 있음</w:t>
      </w:r>
    </w:p>
    <w:p w14:paraId="00C9F85A" w14:textId="725C1617" w:rsidR="00DC277E" w:rsidRDefault="00DC277E" w:rsidP="00DC277E">
      <w:pPr>
        <w:pStyle w:val="a"/>
      </w:pPr>
      <w:r>
        <w:rPr>
          <w:rFonts w:hint="eastAsia"/>
        </w:rPr>
        <w:t xml:space="preserve">차별화를 통한 가격경쟁 </w:t>
      </w:r>
      <w:proofErr w:type="gramStart"/>
      <w:r>
        <w:rPr>
          <w:rFonts w:hint="eastAsia"/>
        </w:rPr>
        <w:t xml:space="preserve">완화 </w:t>
      </w:r>
      <w:r>
        <w:t>/</w:t>
      </w:r>
      <w:proofErr w:type="gramEnd"/>
      <w:r>
        <w:t xml:space="preserve"> </w:t>
      </w:r>
      <w:r>
        <w:rPr>
          <w:rFonts w:hint="eastAsia"/>
        </w:rPr>
        <w:t>소모적인 가격 경쟁 예방</w:t>
      </w:r>
    </w:p>
    <w:p w14:paraId="51C85A14" w14:textId="0E34967F" w:rsidR="00DC277E" w:rsidRDefault="00DC277E" w:rsidP="00DC277E">
      <w:pPr>
        <w:pStyle w:val="a"/>
        <w:numPr>
          <w:ilvl w:val="0"/>
          <w:numId w:val="0"/>
        </w:numPr>
        <w:ind w:left="403" w:hanging="403"/>
      </w:pPr>
    </w:p>
    <w:p w14:paraId="127E48D3" w14:textId="0D7C0D37" w:rsidR="00DC277E" w:rsidRDefault="00120EEA" w:rsidP="00120EEA">
      <w:pPr>
        <w:pStyle w:val="2"/>
      </w:pPr>
      <w:r>
        <w:rPr>
          <w:rFonts w:hint="eastAsia"/>
        </w:rPr>
        <w:t>시장 세분화의 기준</w:t>
      </w:r>
    </w:p>
    <w:p w14:paraId="6B13B23F" w14:textId="12658E39" w:rsidR="00120EEA" w:rsidRDefault="00120EEA" w:rsidP="00120EEA">
      <w:pPr>
        <w:pStyle w:val="a"/>
      </w:pPr>
      <w:r>
        <w:rPr>
          <w:rFonts w:hint="eastAsia"/>
        </w:rPr>
        <w:t xml:space="preserve">고객 </w:t>
      </w:r>
      <w:proofErr w:type="gramStart"/>
      <w:r>
        <w:rPr>
          <w:rFonts w:hint="eastAsia"/>
        </w:rPr>
        <w:t xml:space="preserve">행동 </w:t>
      </w:r>
      <w:r>
        <w:t>/</w:t>
      </w:r>
      <w:proofErr w:type="gramEnd"/>
      <w:r>
        <w:t xml:space="preserve"> </w:t>
      </w:r>
      <w:r>
        <w:rPr>
          <w:rFonts w:hint="eastAsia"/>
        </w:rPr>
        <w:t>목적</w:t>
      </w:r>
      <w:r>
        <w:t xml:space="preserve">, </w:t>
      </w:r>
      <w:r>
        <w:rPr>
          <w:rFonts w:hint="eastAsia"/>
        </w:rPr>
        <w:t>용도,</w:t>
      </w:r>
      <w:r>
        <w:t xml:space="preserve"> </w:t>
      </w:r>
      <w:r>
        <w:rPr>
          <w:rFonts w:hint="eastAsia"/>
        </w:rPr>
        <w:t>사용량,</w:t>
      </w:r>
      <w:r>
        <w:t xml:space="preserve"> </w:t>
      </w:r>
      <w:r>
        <w:rPr>
          <w:rFonts w:hint="eastAsia"/>
        </w:rPr>
        <w:t>애호도,</w:t>
      </w:r>
      <w:r>
        <w:t xml:space="preserve"> </w:t>
      </w:r>
      <w:r>
        <w:rPr>
          <w:rFonts w:hint="eastAsia"/>
        </w:rPr>
        <w:t>구매 방식 등</w:t>
      </w:r>
    </w:p>
    <w:p w14:paraId="5D0DE198" w14:textId="52A616D8" w:rsidR="00120EEA" w:rsidRDefault="00120EEA" w:rsidP="00120EEA">
      <w:pPr>
        <w:pStyle w:val="a"/>
      </w:pPr>
      <w:r>
        <w:rPr>
          <w:rFonts w:hint="eastAsia"/>
        </w:rPr>
        <w:t xml:space="preserve">고객 </w:t>
      </w:r>
      <w:proofErr w:type="gramStart"/>
      <w:r>
        <w:rPr>
          <w:rFonts w:hint="eastAsia"/>
        </w:rPr>
        <w:t xml:space="preserve">특성 </w:t>
      </w:r>
      <w:r>
        <w:t>/</w:t>
      </w:r>
      <w:proofErr w:type="gramEnd"/>
      <w:r>
        <w:t xml:space="preserve"> </w:t>
      </w:r>
      <w:r>
        <w:rPr>
          <w:rFonts w:hint="eastAsia"/>
        </w:rPr>
        <w:t>연령,</w:t>
      </w:r>
      <w:r>
        <w:t xml:space="preserve"> </w:t>
      </w:r>
      <w:r>
        <w:rPr>
          <w:rFonts w:hint="eastAsia"/>
        </w:rPr>
        <w:t>주거 형태,</w:t>
      </w:r>
      <w:r>
        <w:t xml:space="preserve"> </w:t>
      </w:r>
      <w:r>
        <w:rPr>
          <w:rFonts w:hint="eastAsia"/>
        </w:rPr>
        <w:t>성별,</w:t>
      </w:r>
      <w:r>
        <w:t xml:space="preserve"> </w:t>
      </w:r>
      <w:r>
        <w:rPr>
          <w:rFonts w:hint="eastAsia"/>
        </w:rPr>
        <w:t>소득,</w:t>
      </w:r>
      <w:r>
        <w:t xml:space="preserve"> </w:t>
      </w:r>
      <w:r>
        <w:rPr>
          <w:rFonts w:hint="eastAsia"/>
        </w:rPr>
        <w:t>직업,</w:t>
      </w:r>
      <w:r>
        <w:t xml:space="preserve"> </w:t>
      </w:r>
      <w:r>
        <w:rPr>
          <w:rFonts w:hint="eastAsia"/>
        </w:rPr>
        <w:t>종교,</w:t>
      </w:r>
      <w:r>
        <w:t xml:space="preserve"> </w:t>
      </w:r>
      <w:r>
        <w:rPr>
          <w:rFonts w:hint="eastAsia"/>
        </w:rPr>
        <w:t>교육 수준 등</w:t>
      </w:r>
    </w:p>
    <w:p w14:paraId="48C74E6F" w14:textId="642429A1" w:rsidR="00120EEA" w:rsidRDefault="00120EEA" w:rsidP="00120EEA">
      <w:pPr>
        <w:pStyle w:val="a"/>
      </w:pPr>
      <w:r>
        <w:rPr>
          <w:rFonts w:hint="eastAsia"/>
        </w:rPr>
        <w:t xml:space="preserve">지리적 </w:t>
      </w:r>
      <w:proofErr w:type="gramStart"/>
      <w:r>
        <w:rPr>
          <w:rFonts w:hint="eastAsia"/>
        </w:rPr>
        <w:t xml:space="preserve">변수 </w:t>
      </w:r>
      <w:r>
        <w:t>/</w:t>
      </w:r>
      <w:proofErr w:type="gramEnd"/>
      <w:r>
        <w:t xml:space="preserve"> </w:t>
      </w:r>
      <w:r>
        <w:rPr>
          <w:rFonts w:hint="eastAsia"/>
        </w:rPr>
        <w:t>국가,</w:t>
      </w:r>
      <w:r>
        <w:t xml:space="preserve"> </w:t>
      </w:r>
      <w:r>
        <w:rPr>
          <w:rFonts w:hint="eastAsia"/>
        </w:rPr>
        <w:t>문화권,</w:t>
      </w:r>
      <w:r>
        <w:t xml:space="preserve"> </w:t>
      </w:r>
      <w:r>
        <w:rPr>
          <w:rFonts w:hint="eastAsia"/>
        </w:rPr>
        <w:t>도시 규모,</w:t>
      </w:r>
      <w:r>
        <w:t xml:space="preserve"> </w:t>
      </w:r>
      <w:r>
        <w:rPr>
          <w:rFonts w:hint="eastAsia"/>
        </w:rPr>
        <w:t>기후,</w:t>
      </w:r>
      <w:r>
        <w:t xml:space="preserve"> </w:t>
      </w:r>
      <w:r>
        <w:rPr>
          <w:rFonts w:hint="eastAsia"/>
        </w:rPr>
        <w:t>인구 밀집도 등</w:t>
      </w:r>
    </w:p>
    <w:p w14:paraId="5A5DF7AD" w14:textId="61F3A128" w:rsidR="00120EEA" w:rsidRDefault="00120EEA" w:rsidP="00120EEA">
      <w:pPr>
        <w:pStyle w:val="a"/>
        <w:numPr>
          <w:ilvl w:val="0"/>
          <w:numId w:val="0"/>
        </w:numPr>
        <w:ind w:left="403" w:hanging="403"/>
      </w:pPr>
    </w:p>
    <w:p w14:paraId="5A7A584B" w14:textId="6772BD9B" w:rsidR="00120EEA" w:rsidRDefault="00595949" w:rsidP="00595949">
      <w:pPr>
        <w:pStyle w:val="2"/>
      </w:pPr>
      <w:r>
        <w:rPr>
          <w:rFonts w:hint="eastAsia"/>
        </w:rPr>
        <w:t>표적 시장</w:t>
      </w:r>
    </w:p>
    <w:p w14:paraId="37E0DA38" w14:textId="33F74EFF" w:rsidR="00595949" w:rsidRDefault="00595949" w:rsidP="00595949">
      <w:pPr>
        <w:pStyle w:val="a"/>
      </w:pPr>
      <w:r>
        <w:rPr>
          <w:rFonts w:hint="eastAsia"/>
        </w:rPr>
        <w:t>세분화한 시장 중 표적 시장 선택</w:t>
      </w:r>
    </w:p>
    <w:p w14:paraId="319E4A61" w14:textId="5826D33B" w:rsidR="00595949" w:rsidRDefault="00595949" w:rsidP="00595949">
      <w:pPr>
        <w:pStyle w:val="a"/>
      </w:pPr>
      <w:r>
        <w:rPr>
          <w:rFonts w:hint="eastAsia"/>
        </w:rPr>
        <w:t>표적 시장의 범위가 크면 전략 수립이 비효율적</w:t>
      </w:r>
    </w:p>
    <w:p w14:paraId="6482678F" w14:textId="3D6EC733" w:rsidR="00595949" w:rsidRDefault="00595949" w:rsidP="00595949">
      <w:pPr>
        <w:pStyle w:val="a"/>
      </w:pPr>
      <w:r>
        <w:rPr>
          <w:rFonts w:hint="eastAsia"/>
        </w:rPr>
        <w:t>표적 시장의 범위가 작으면 성장 가능성이 제한</w:t>
      </w:r>
    </w:p>
    <w:p w14:paraId="5DDCB416" w14:textId="60ED065F" w:rsidR="00595949" w:rsidRDefault="00595949" w:rsidP="00C10273">
      <w:pPr>
        <w:pStyle w:val="a"/>
        <w:numPr>
          <w:ilvl w:val="0"/>
          <w:numId w:val="0"/>
        </w:numPr>
      </w:pPr>
    </w:p>
    <w:p w14:paraId="45DD94BB" w14:textId="5B1A9992" w:rsidR="00595949" w:rsidRDefault="00C10273" w:rsidP="00C10273">
      <w:pPr>
        <w:pStyle w:val="2"/>
      </w:pPr>
      <w:r>
        <w:rPr>
          <w:rFonts w:hint="eastAsia"/>
        </w:rPr>
        <w:t>표적 시장의 선택 기준</w:t>
      </w:r>
    </w:p>
    <w:p w14:paraId="26824E62" w14:textId="524FF290" w:rsidR="00C10273" w:rsidRDefault="00C10273" w:rsidP="00C10273">
      <w:pPr>
        <w:pStyle w:val="a"/>
      </w:pPr>
      <w:proofErr w:type="gramStart"/>
      <w:r>
        <w:rPr>
          <w:rFonts w:hint="eastAsia"/>
        </w:rPr>
        <w:t xml:space="preserve">매력도 </w:t>
      </w:r>
      <w:r>
        <w:t>/</w:t>
      </w:r>
      <w:proofErr w:type="gramEnd"/>
      <w:r>
        <w:t xml:space="preserve"> </w:t>
      </w:r>
      <w:r>
        <w:rPr>
          <w:rFonts w:hint="eastAsia"/>
        </w:rPr>
        <w:t>시장의 크기,</w:t>
      </w:r>
      <w:r>
        <w:t xml:space="preserve"> </w:t>
      </w:r>
      <w:r>
        <w:rPr>
          <w:rFonts w:hint="eastAsia"/>
        </w:rPr>
        <w:t>성장 가능성</w:t>
      </w:r>
    </w:p>
    <w:p w14:paraId="601955C1" w14:textId="6A3C5939" w:rsidR="00C10273" w:rsidRDefault="00C10273" w:rsidP="00C10273">
      <w:pPr>
        <w:pStyle w:val="a"/>
      </w:pPr>
      <w:r>
        <w:rPr>
          <w:rFonts w:hint="eastAsia"/>
        </w:rPr>
        <w:t xml:space="preserve">경쟁 </w:t>
      </w:r>
      <w:proofErr w:type="gramStart"/>
      <w:r>
        <w:rPr>
          <w:rFonts w:hint="eastAsia"/>
        </w:rPr>
        <w:t xml:space="preserve">우위 </w:t>
      </w:r>
      <w:r>
        <w:t>/</w:t>
      </w:r>
      <w:proofErr w:type="gramEnd"/>
      <w:r>
        <w:t xml:space="preserve"> </w:t>
      </w:r>
      <w:r>
        <w:rPr>
          <w:rFonts w:hint="eastAsia"/>
        </w:rPr>
        <w:t>경쟁자의 수,</w:t>
      </w:r>
      <w:r>
        <w:t xml:space="preserve"> </w:t>
      </w:r>
      <w:r>
        <w:rPr>
          <w:rFonts w:hint="eastAsia"/>
        </w:rPr>
        <w:t>경쟁 강도,</w:t>
      </w:r>
      <w:r>
        <w:t xml:space="preserve"> </w:t>
      </w:r>
      <w:r>
        <w:rPr>
          <w:rFonts w:hint="eastAsia"/>
        </w:rPr>
        <w:t>대체품의 존재 여부 등</w:t>
      </w:r>
    </w:p>
    <w:p w14:paraId="2837DEF0" w14:textId="28F06DEE" w:rsidR="00A05392" w:rsidRDefault="00C10273" w:rsidP="00C10273">
      <w:pPr>
        <w:pStyle w:val="a"/>
      </w:pPr>
      <w:proofErr w:type="gramStart"/>
      <w:r>
        <w:rPr>
          <w:rFonts w:hint="eastAsia"/>
        </w:rPr>
        <w:t xml:space="preserve">적합성 </w:t>
      </w:r>
      <w:r>
        <w:t>/</w:t>
      </w:r>
      <w:proofErr w:type="gramEnd"/>
      <w:r>
        <w:t xml:space="preserve"> </w:t>
      </w:r>
      <w:r>
        <w:rPr>
          <w:rFonts w:hint="eastAsia"/>
        </w:rPr>
        <w:t>시장과 회사의 목표,</w:t>
      </w:r>
      <w:r>
        <w:t xml:space="preserve"> </w:t>
      </w:r>
      <w:r>
        <w:rPr>
          <w:rFonts w:hint="eastAsia"/>
        </w:rPr>
        <w:t>시장과 제품</w:t>
      </w:r>
      <w:r>
        <w:t xml:space="preserve">, </w:t>
      </w:r>
      <w:r>
        <w:rPr>
          <w:rFonts w:hint="eastAsia"/>
        </w:rPr>
        <w:t>시장과 회사의 역량</w:t>
      </w:r>
    </w:p>
    <w:p w14:paraId="2AB6052D" w14:textId="77777777" w:rsidR="00A05392" w:rsidRDefault="00A05392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9CC2D3D" w14:textId="327023C8" w:rsidR="00C10273" w:rsidRDefault="00A05392" w:rsidP="00A05392">
      <w:pPr>
        <w:pStyle w:val="2"/>
      </w:pPr>
      <w:r>
        <w:rPr>
          <w:rFonts w:hint="eastAsia"/>
        </w:rPr>
        <w:lastRenderedPageBreak/>
        <w:t>포지셔닝</w:t>
      </w:r>
    </w:p>
    <w:p w14:paraId="131973EB" w14:textId="568AB6EE" w:rsidR="00A05392" w:rsidRDefault="00A05392" w:rsidP="00A05392">
      <w:pPr>
        <w:pStyle w:val="a"/>
      </w:pPr>
      <w:r>
        <w:rPr>
          <w:rFonts w:hint="eastAsia"/>
        </w:rPr>
        <w:t>고객의 마음속에 보다 확실한 인</w:t>
      </w:r>
      <w:r w:rsidR="00336B50">
        <w:rPr>
          <w:rFonts w:hint="eastAsia"/>
        </w:rPr>
        <w:t>식</w:t>
      </w:r>
      <w:r>
        <w:rPr>
          <w:rFonts w:hint="eastAsia"/>
        </w:rPr>
        <w:t>을 시키기 위한 브랜드 컨셉 작업</w:t>
      </w:r>
    </w:p>
    <w:p w14:paraId="6938F49D" w14:textId="7DF684F5" w:rsidR="00A05392" w:rsidRDefault="00A05392" w:rsidP="00A05392">
      <w:pPr>
        <w:pStyle w:val="a"/>
      </w:pPr>
      <w:r>
        <w:rPr>
          <w:rFonts w:hint="eastAsia"/>
        </w:rPr>
        <w:t xml:space="preserve">속성에 의한 </w:t>
      </w:r>
      <w:proofErr w:type="gramStart"/>
      <w:r>
        <w:rPr>
          <w:rFonts w:hint="eastAsia"/>
        </w:rPr>
        <w:t xml:space="preserve">포지셔닝 </w:t>
      </w:r>
      <w:r>
        <w:t>/</w:t>
      </w:r>
      <w:proofErr w:type="gramEnd"/>
      <w:r>
        <w:t xml:space="preserve"> </w:t>
      </w:r>
      <w:r>
        <w:rPr>
          <w:rFonts w:hint="eastAsia"/>
        </w:rPr>
        <w:t>제품의 차별적 속성(화끈한 슈퍼 핫 라면!</w:t>
      </w:r>
      <w:r>
        <w:t>)</w:t>
      </w:r>
    </w:p>
    <w:p w14:paraId="7557B4DE" w14:textId="096D586A" w:rsidR="00A05392" w:rsidRDefault="00A05392" w:rsidP="00A05392">
      <w:pPr>
        <w:pStyle w:val="a"/>
      </w:pPr>
      <w:r>
        <w:rPr>
          <w:rFonts w:hint="eastAsia"/>
        </w:rPr>
        <w:t xml:space="preserve">사용자에 의한 </w:t>
      </w:r>
      <w:proofErr w:type="gramStart"/>
      <w:r>
        <w:rPr>
          <w:rFonts w:hint="eastAsia"/>
        </w:rPr>
        <w:t xml:space="preserve">포지셔닝 </w:t>
      </w:r>
      <w:r>
        <w:t>/</w:t>
      </w:r>
      <w:proofErr w:type="gramEnd"/>
      <w:r>
        <w:t xml:space="preserve"> </w:t>
      </w:r>
      <w:r>
        <w:rPr>
          <w:rFonts w:hint="eastAsia"/>
        </w:rPr>
        <w:t>특정 사용자 층에게 적합함을 어필(남자라면!</w:t>
      </w:r>
      <w:r>
        <w:t>)</w:t>
      </w:r>
    </w:p>
    <w:p w14:paraId="42E5818C" w14:textId="28B5118C" w:rsidR="00A05392" w:rsidRDefault="00A05392" w:rsidP="00A05392">
      <w:pPr>
        <w:pStyle w:val="a"/>
      </w:pPr>
      <w:r>
        <w:rPr>
          <w:rFonts w:hint="eastAsia"/>
        </w:rPr>
        <w:t xml:space="preserve">사용 상황에 의한 </w:t>
      </w:r>
      <w:proofErr w:type="gramStart"/>
      <w:r>
        <w:rPr>
          <w:rFonts w:hint="eastAsia"/>
        </w:rPr>
        <w:t xml:space="preserve">포지셔닝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특정 상황에 적합함을 어필(치킨엔 </w:t>
      </w:r>
      <w:proofErr w:type="spellStart"/>
      <w:r>
        <w:rPr>
          <w:rFonts w:hint="eastAsia"/>
        </w:rPr>
        <w:t>맥주지</w:t>
      </w:r>
      <w:proofErr w:type="spellEnd"/>
      <w:r>
        <w:rPr>
          <w:rFonts w:hint="eastAsia"/>
        </w:rPr>
        <w:t>!</w:t>
      </w:r>
      <w:r>
        <w:t>)</w:t>
      </w:r>
    </w:p>
    <w:p w14:paraId="58A96E5D" w14:textId="10C4F305" w:rsidR="00A05392" w:rsidRDefault="00A05392" w:rsidP="00C2251D">
      <w:pPr>
        <w:pStyle w:val="a"/>
      </w:pPr>
      <w:r>
        <w:rPr>
          <w:rFonts w:hint="eastAsia"/>
        </w:rPr>
        <w:t xml:space="preserve">경쟁 제품에 의한 </w:t>
      </w:r>
      <w:proofErr w:type="gramStart"/>
      <w:r>
        <w:rPr>
          <w:rFonts w:hint="eastAsia"/>
        </w:rPr>
        <w:t xml:space="preserve">포지셔닝 </w:t>
      </w:r>
      <w:r>
        <w:t>/</w:t>
      </w:r>
      <w:proofErr w:type="gramEnd"/>
      <w:r>
        <w:t xml:space="preserve"> </w:t>
      </w:r>
      <w:r>
        <w:rPr>
          <w:rFonts w:hint="eastAsia"/>
        </w:rPr>
        <w:t>경쟁 제품과의 우위를 어필(</w:t>
      </w:r>
      <w:proofErr w:type="spellStart"/>
      <w:r>
        <w:rPr>
          <w:rFonts w:hint="eastAsia"/>
        </w:rPr>
        <w:t>세마리</w:t>
      </w:r>
      <w:proofErr w:type="spellEnd"/>
      <w:r>
        <w:rPr>
          <w:rFonts w:hint="eastAsia"/>
        </w:rPr>
        <w:t xml:space="preserve"> 치킨!</w:t>
      </w:r>
      <w:r>
        <w:t>)</w:t>
      </w:r>
    </w:p>
    <w:p w14:paraId="6EABC7A0" w14:textId="77777777" w:rsidR="00C2251D" w:rsidRDefault="00C2251D" w:rsidP="00C2251D">
      <w:pPr>
        <w:pStyle w:val="a"/>
        <w:numPr>
          <w:ilvl w:val="0"/>
          <w:numId w:val="0"/>
        </w:numPr>
      </w:pPr>
    </w:p>
    <w:p w14:paraId="355D32FE" w14:textId="0EF079D1" w:rsidR="00A05392" w:rsidRDefault="00C2251D" w:rsidP="00C2251D">
      <w:pPr>
        <w:pStyle w:val="a"/>
      </w:pPr>
      <w:r>
        <w:rPr>
          <w:rFonts w:hint="eastAsia"/>
        </w:rPr>
        <w:t>사례 분석</w:t>
      </w:r>
    </w:p>
    <w:p w14:paraId="3A7E0CFC" w14:textId="27CA06DF" w:rsidR="00C2251D" w:rsidRDefault="00C2251D" w:rsidP="00C2251D">
      <w:pPr>
        <w:pStyle w:val="7"/>
        <w:ind w:left="400"/>
      </w:pPr>
      <w:r>
        <w:rPr>
          <w:rFonts w:hint="eastAsia"/>
        </w:rPr>
        <w:t xml:space="preserve">실제 </w:t>
      </w:r>
      <w:proofErr w:type="gramStart"/>
      <w:r>
        <w:rPr>
          <w:rFonts w:hint="eastAsia"/>
        </w:rPr>
        <w:t>서비스 되었던</w:t>
      </w:r>
      <w:proofErr w:type="gramEnd"/>
      <w:r>
        <w:rPr>
          <w:rFonts w:hint="eastAsia"/>
        </w:rPr>
        <w:t xml:space="preserve"> </w:t>
      </w:r>
      <w:r>
        <w:t xml:space="preserve">SNG </w:t>
      </w:r>
      <w:r>
        <w:rPr>
          <w:rFonts w:hint="eastAsia"/>
        </w:rPr>
        <w:t>개발 과정 중 퍼블리셔와의 포지셔닝을 분석하여 컨텐츠를 보완한 사례</w:t>
      </w:r>
    </w:p>
    <w:p w14:paraId="0C767327" w14:textId="051DC9AC" w:rsidR="00C2251D" w:rsidRDefault="00C2251D" w:rsidP="00C2251D">
      <w:pPr>
        <w:pStyle w:val="7"/>
        <w:ind w:left="400"/>
      </w:pPr>
      <w:r>
        <w:rPr>
          <w:rFonts w:hint="eastAsia"/>
        </w:rPr>
        <w:t>게임 컨셉의 재확인 및 추가 컨텐츠의 방향성 설정을 위해 진행</w:t>
      </w:r>
    </w:p>
    <w:p w14:paraId="62CE7165" w14:textId="24E12C73" w:rsidR="00C2251D" w:rsidRDefault="00C2251D" w:rsidP="00C2251D"/>
    <w:p w14:paraId="6D72FBCF" w14:textId="7682C98A" w:rsidR="00C2251D" w:rsidRDefault="00C2251D" w:rsidP="00C2251D">
      <w:pPr>
        <w:pStyle w:val="2"/>
      </w:pPr>
      <w:r>
        <w:rPr>
          <w:rFonts w:hint="eastAsia"/>
        </w:rPr>
        <w:t>포지셔닝 반영</w:t>
      </w:r>
    </w:p>
    <w:p w14:paraId="127AA7A6" w14:textId="045F2535" w:rsidR="00C2251D" w:rsidRDefault="00C2251D" w:rsidP="00C2251D">
      <w:pPr>
        <w:pStyle w:val="a"/>
      </w:pPr>
      <w:proofErr w:type="spellStart"/>
      <w:proofErr w:type="gramStart"/>
      <w:r>
        <w:rPr>
          <w:rFonts w:hint="eastAsia"/>
        </w:rPr>
        <w:t>더팜월드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문명을 육성</w:t>
      </w:r>
      <w:r>
        <w:t>’</w:t>
      </w:r>
      <w:r>
        <w:rPr>
          <w:rFonts w:hint="eastAsia"/>
        </w:rPr>
        <w:t>발전시켜 나가는 전략 소셜 게임</w:t>
      </w:r>
    </w:p>
    <w:p w14:paraId="512307DE" w14:textId="4246B6F5" w:rsidR="002A0197" w:rsidRDefault="002A0197" w:rsidP="002A0197">
      <w:pPr>
        <w:pStyle w:val="7"/>
        <w:ind w:left="400"/>
      </w:pPr>
      <w:r>
        <w:rPr>
          <w:rFonts w:hint="eastAsia"/>
        </w:rPr>
        <w:t xml:space="preserve">초기 컨셉은 </w:t>
      </w:r>
      <w:proofErr w:type="spellStart"/>
      <w:r>
        <w:rPr>
          <w:rFonts w:hint="eastAsia"/>
        </w:rPr>
        <w:t>여성향</w:t>
      </w:r>
      <w:proofErr w:type="spellEnd"/>
    </w:p>
    <w:p w14:paraId="2DE5A627" w14:textId="400ECAE6" w:rsidR="002A0197" w:rsidRDefault="002A0197" w:rsidP="002A0197">
      <w:pPr>
        <w:pStyle w:val="7"/>
        <w:ind w:left="400"/>
      </w:pPr>
      <w:r>
        <w:rPr>
          <w:rFonts w:hint="eastAsia"/>
        </w:rPr>
        <w:t>플레이 타임도 짧게 배치</w:t>
      </w:r>
    </w:p>
    <w:p w14:paraId="128ABBA4" w14:textId="77777777" w:rsidR="002A0197" w:rsidRPr="002A0197" w:rsidRDefault="002A0197" w:rsidP="00207453">
      <w:pPr>
        <w:pStyle w:val="7"/>
        <w:numPr>
          <w:ilvl w:val="0"/>
          <w:numId w:val="0"/>
        </w:numPr>
        <w:ind w:left="400"/>
      </w:pPr>
    </w:p>
    <w:p w14:paraId="4085BA1C" w14:textId="3C8C892A" w:rsidR="00C2251D" w:rsidRDefault="002A0197" w:rsidP="00C2251D">
      <w:pPr>
        <w:pStyle w:val="a"/>
      </w:pPr>
      <w:proofErr w:type="spellStart"/>
      <w:proofErr w:type="gramStart"/>
      <w:r>
        <w:rPr>
          <w:rFonts w:hint="eastAsia"/>
        </w:rPr>
        <w:t>워빌리지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직접 꾸미고 발전시키는 나만의 문명</w:t>
      </w:r>
    </w:p>
    <w:p w14:paraId="7676D890" w14:textId="6FA7BF1E" w:rsidR="002A0197" w:rsidRDefault="002A0197" w:rsidP="002A0197">
      <w:pPr>
        <w:pStyle w:val="7"/>
        <w:ind w:left="400"/>
      </w:pPr>
      <w:r>
        <w:rPr>
          <w:rFonts w:hint="eastAsia"/>
        </w:rPr>
        <w:t>R</w:t>
      </w:r>
      <w:r>
        <w:t xml:space="preserve">PG </w:t>
      </w:r>
      <w:r>
        <w:rPr>
          <w:rFonts w:hint="eastAsia"/>
        </w:rPr>
        <w:t>적인 요소 첨가</w:t>
      </w:r>
    </w:p>
    <w:p w14:paraId="115BC927" w14:textId="6FD8D8FE" w:rsidR="002A0197" w:rsidRDefault="002A0197" w:rsidP="002A0197">
      <w:pPr>
        <w:pStyle w:val="7"/>
        <w:ind w:left="400"/>
      </w:pPr>
      <w:r>
        <w:rPr>
          <w:rFonts w:hint="eastAsia"/>
        </w:rPr>
        <w:t xml:space="preserve">쉽게 플레이하는 </w:t>
      </w:r>
      <w:r>
        <w:t xml:space="preserve">2D </w:t>
      </w:r>
      <w:proofErr w:type="spellStart"/>
      <w:r>
        <w:rPr>
          <w:rFonts w:hint="eastAsia"/>
        </w:rPr>
        <w:t>횡스크롤</w:t>
      </w:r>
      <w:proofErr w:type="spellEnd"/>
      <w:r>
        <w:rPr>
          <w:rFonts w:hint="eastAsia"/>
        </w:rPr>
        <w:t xml:space="preserve"> 디펜스&amp;</w:t>
      </w:r>
      <w:proofErr w:type="spellStart"/>
      <w:r>
        <w:rPr>
          <w:rFonts w:hint="eastAsia"/>
        </w:rPr>
        <w:t>오펜스</w:t>
      </w:r>
      <w:proofErr w:type="spellEnd"/>
      <w:r>
        <w:rPr>
          <w:rFonts w:hint="eastAsia"/>
        </w:rPr>
        <w:t xml:space="preserve"> 전투</w:t>
      </w:r>
    </w:p>
    <w:p w14:paraId="6D09852D" w14:textId="214707C2" w:rsidR="00A552CC" w:rsidRDefault="00A552CC" w:rsidP="00A552CC"/>
    <w:p w14:paraId="3D01736B" w14:textId="23A124C3" w:rsidR="00A552CC" w:rsidRDefault="00A552CC" w:rsidP="00A552CC">
      <w:pPr>
        <w:pStyle w:val="2"/>
      </w:pPr>
      <w:r>
        <w:rPr>
          <w:rFonts w:hint="eastAsia"/>
        </w:rPr>
        <w:t>오늘 과제 참고자료</w:t>
      </w:r>
    </w:p>
    <w:p w14:paraId="37D2AD6B" w14:textId="77777777" w:rsidR="00A552CC" w:rsidRDefault="00A552CC" w:rsidP="00A552CC">
      <w:proofErr w:type="spellStart"/>
      <w:proofErr w:type="gramStart"/>
      <w:r>
        <w:rPr>
          <w:rFonts w:hint="eastAsia"/>
        </w:rPr>
        <w:t>게임트릭스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hyperlink r:id="rId31" w:history="1">
        <w:r w:rsidRPr="00645343">
          <w:rPr>
            <w:rStyle w:val="ad"/>
          </w:rPr>
          <w:t>www.gametrics.com</w:t>
        </w:r>
      </w:hyperlink>
    </w:p>
    <w:p w14:paraId="2853BBC9" w14:textId="77777777" w:rsidR="00A552CC" w:rsidRDefault="00A552CC" w:rsidP="00A552CC">
      <w:proofErr w:type="gramStart"/>
      <w:r>
        <w:t>게</w:t>
      </w:r>
      <w:r>
        <w:rPr>
          <w:rFonts w:hint="eastAsia"/>
        </w:rPr>
        <w:t xml:space="preserve">임노트 </w:t>
      </w:r>
      <w:r>
        <w:t>/</w:t>
      </w:r>
      <w:proofErr w:type="gramEnd"/>
      <w:r>
        <w:t xml:space="preserve"> </w:t>
      </w:r>
      <w:hyperlink r:id="rId32" w:history="1">
        <w:r w:rsidRPr="00645343">
          <w:rPr>
            <w:rStyle w:val="ad"/>
          </w:rPr>
          <w:t>www.gamenote.com</w:t>
        </w:r>
      </w:hyperlink>
    </w:p>
    <w:p w14:paraId="2F57E6A9" w14:textId="77777777" w:rsidR="00A552CC" w:rsidRDefault="00A552CC" w:rsidP="00A552CC">
      <w:proofErr w:type="spellStart"/>
      <w:proofErr w:type="gramStart"/>
      <w:r>
        <w:rPr>
          <w:rFonts w:hint="eastAsia"/>
        </w:rPr>
        <w:t>앱애니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hyperlink r:id="rId33" w:history="1">
        <w:r w:rsidRPr="00645343">
          <w:rPr>
            <w:rStyle w:val="ad"/>
            <w:rFonts w:hint="eastAsia"/>
          </w:rPr>
          <w:t>w</w:t>
        </w:r>
        <w:r w:rsidRPr="00645343">
          <w:rPr>
            <w:rStyle w:val="ad"/>
          </w:rPr>
          <w:t>ww.appannie.com</w:t>
        </w:r>
      </w:hyperlink>
    </w:p>
    <w:p w14:paraId="5A38B6A9" w14:textId="77777777" w:rsidR="00A552CC" w:rsidRDefault="00A552CC" w:rsidP="00A552CC">
      <w:proofErr w:type="spellStart"/>
      <w:r>
        <w:t>VGChartz</w:t>
      </w:r>
      <w:proofErr w:type="spellEnd"/>
      <w:r>
        <w:t xml:space="preserve"> / </w:t>
      </w:r>
      <w:hyperlink r:id="rId34" w:history="1">
        <w:r w:rsidRPr="00645343">
          <w:rPr>
            <w:rStyle w:val="ad"/>
          </w:rPr>
          <w:t>www.vgchartz.com</w:t>
        </w:r>
      </w:hyperlink>
    </w:p>
    <w:p w14:paraId="25979FA8" w14:textId="77777777" w:rsidR="00A552CC" w:rsidRDefault="00A552CC" w:rsidP="00A552CC">
      <w:proofErr w:type="spellStart"/>
      <w:proofErr w:type="gramStart"/>
      <w:r>
        <w:rPr>
          <w:rFonts w:hint="eastAsia"/>
        </w:rPr>
        <w:t>모바일인덱스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hyperlink r:id="rId35" w:history="1">
        <w:r w:rsidRPr="00645343">
          <w:rPr>
            <w:rStyle w:val="ad"/>
            <w:rFonts w:hint="eastAsia"/>
          </w:rPr>
          <w:t>w</w:t>
        </w:r>
        <w:r w:rsidRPr="00645343">
          <w:rPr>
            <w:rStyle w:val="ad"/>
          </w:rPr>
          <w:t>ww.mobileindex.com</w:t>
        </w:r>
      </w:hyperlink>
    </w:p>
    <w:p w14:paraId="01FDD1B2" w14:textId="77777777" w:rsidR="002A0197" w:rsidRDefault="002A0197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7EC97825" w14:textId="6A4EE5F5" w:rsidR="002A0197" w:rsidRDefault="002A0197" w:rsidP="002A0197">
      <w:pPr>
        <w:pStyle w:val="1"/>
        <w:ind w:left="200" w:right="200"/>
      </w:pPr>
      <w:r>
        <w:rPr>
          <w:rFonts w:hint="eastAsia"/>
        </w:rPr>
        <w:lastRenderedPageBreak/>
        <w:t>각종 지표와 용어</w:t>
      </w:r>
    </w:p>
    <w:p w14:paraId="1A77F112" w14:textId="7024BA13" w:rsidR="00A552CC" w:rsidRDefault="00A552CC" w:rsidP="00A552CC">
      <w:pPr>
        <w:pStyle w:val="4"/>
      </w:pPr>
      <w:r>
        <w:t>“</w:t>
      </w:r>
      <w:r>
        <w:rPr>
          <w:rFonts w:hint="eastAsia"/>
        </w:rPr>
        <w:t>유저 관련 지표</w:t>
      </w:r>
      <w:r>
        <w:t>“</w:t>
      </w:r>
    </w:p>
    <w:p w14:paraId="4C035500" w14:textId="36E0C2A2" w:rsidR="00A552CC" w:rsidRDefault="00A552CC" w:rsidP="00A552CC">
      <w:pPr>
        <w:pStyle w:val="a"/>
        <w:numPr>
          <w:ilvl w:val="0"/>
          <w:numId w:val="0"/>
        </w:numPr>
        <w:ind w:left="403" w:hanging="403"/>
      </w:pPr>
    </w:p>
    <w:p w14:paraId="4842DD33" w14:textId="49264CD7" w:rsidR="006D1725" w:rsidRDefault="006D1725" w:rsidP="006D1725">
      <w:pPr>
        <w:pStyle w:val="2"/>
      </w:pPr>
      <w:r>
        <w:rPr>
          <w:rFonts w:hint="eastAsia"/>
        </w:rPr>
        <w:t>U</w:t>
      </w:r>
      <w:r>
        <w:t>V(Unique Visitor</w:t>
      </w:r>
      <w:proofErr w:type="gramStart"/>
      <w:r>
        <w:t>) /</w:t>
      </w:r>
      <w:proofErr w:type="gramEnd"/>
      <w:r>
        <w:t xml:space="preserve"> 순 </w:t>
      </w:r>
      <w:r>
        <w:rPr>
          <w:rFonts w:hint="eastAsia"/>
        </w:rPr>
        <w:t>방문자</w:t>
      </w:r>
    </w:p>
    <w:p w14:paraId="5D5EC09A" w14:textId="2DF7B454" w:rsidR="006D1725" w:rsidRDefault="006D1725" w:rsidP="006D1725">
      <w:pPr>
        <w:pStyle w:val="a"/>
      </w:pPr>
      <w:r>
        <w:rPr>
          <w:rFonts w:hint="eastAsia"/>
        </w:rPr>
        <w:t>일정 기간 내에 게임에 접속(방문</w:t>
      </w:r>
      <w:r>
        <w:t>)</w:t>
      </w:r>
      <w:r>
        <w:rPr>
          <w:rFonts w:hint="eastAsia"/>
        </w:rPr>
        <w:t>한 실제 방문자 수</w:t>
      </w:r>
    </w:p>
    <w:p w14:paraId="12CDC1ED" w14:textId="3B637A4C" w:rsidR="006D1725" w:rsidRDefault="006D1725" w:rsidP="006D1725">
      <w:pPr>
        <w:pStyle w:val="a"/>
      </w:pPr>
      <w:r>
        <w:rPr>
          <w:rFonts w:hint="eastAsia"/>
        </w:rPr>
        <w:t xml:space="preserve">한 유저가 여러 번 접속하여도 </w:t>
      </w:r>
      <w:r>
        <w:t>+1</w:t>
      </w:r>
      <w:r>
        <w:rPr>
          <w:rFonts w:hint="eastAsia"/>
        </w:rPr>
        <w:t xml:space="preserve">로 </w:t>
      </w:r>
      <w:r>
        <w:t xml:space="preserve">Count </w:t>
      </w:r>
      <w:r>
        <w:rPr>
          <w:rFonts w:hint="eastAsia"/>
        </w:rPr>
        <w:t>됨</w:t>
      </w:r>
    </w:p>
    <w:p w14:paraId="13E845E0" w14:textId="72577D2A" w:rsidR="006D1725" w:rsidRDefault="006D1725" w:rsidP="006D1725">
      <w:pPr>
        <w:pStyle w:val="a"/>
      </w:pPr>
      <w:r>
        <w:rPr>
          <w:rFonts w:hint="eastAsia"/>
        </w:rPr>
        <w:t>D</w:t>
      </w:r>
      <w:r>
        <w:t>AU(Daily Active User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U</w:t>
      </w:r>
      <w:r>
        <w:t xml:space="preserve">V를 </w:t>
      </w:r>
      <w:r>
        <w:rPr>
          <w:rFonts w:hint="eastAsia"/>
        </w:rPr>
        <w:t>일 단위로 측정한 것</w:t>
      </w:r>
    </w:p>
    <w:p w14:paraId="2169A002" w14:textId="5561D7B3" w:rsidR="001C1847" w:rsidRDefault="001C1847" w:rsidP="006D1725">
      <w:pPr>
        <w:pStyle w:val="a"/>
      </w:pPr>
      <w:r>
        <w:t>WAU(Weekly Active User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U</w:t>
      </w:r>
      <w:r>
        <w:t>V</w:t>
      </w:r>
      <w:r>
        <w:rPr>
          <w:rFonts w:hint="eastAsia"/>
        </w:rPr>
        <w:t>를 주 단위로 측정한 것</w:t>
      </w:r>
    </w:p>
    <w:p w14:paraId="0E4ECD59" w14:textId="016053C5" w:rsidR="006D1725" w:rsidRDefault="006D1725" w:rsidP="006D1725">
      <w:pPr>
        <w:pStyle w:val="a"/>
      </w:pPr>
      <w:r>
        <w:rPr>
          <w:rFonts w:hint="eastAsia"/>
        </w:rPr>
        <w:t>M</w:t>
      </w:r>
      <w:r>
        <w:t>AU(Monthly Active User</w:t>
      </w:r>
      <w:proofErr w:type="gramStart"/>
      <w:r>
        <w:t>) /</w:t>
      </w:r>
      <w:proofErr w:type="gramEnd"/>
      <w:r>
        <w:t xml:space="preserve"> UV</w:t>
      </w:r>
      <w:r>
        <w:rPr>
          <w:rFonts w:hint="eastAsia"/>
        </w:rPr>
        <w:t>를 월 단위로 측정한 것</w:t>
      </w:r>
    </w:p>
    <w:p w14:paraId="677A4C2F" w14:textId="59C999F0" w:rsidR="001C1847" w:rsidRDefault="001C1847" w:rsidP="001C1847">
      <w:pPr>
        <w:pStyle w:val="a"/>
        <w:numPr>
          <w:ilvl w:val="0"/>
          <w:numId w:val="0"/>
        </w:numPr>
        <w:ind w:left="403" w:hanging="403"/>
      </w:pPr>
    </w:p>
    <w:p w14:paraId="5EA720A1" w14:textId="0C702CAB" w:rsidR="001E28DC" w:rsidRDefault="001E28DC" w:rsidP="001E28DC">
      <w:pPr>
        <w:pStyle w:val="2"/>
      </w:pPr>
      <w:r>
        <w:rPr>
          <w:rFonts w:hint="eastAsia"/>
        </w:rPr>
        <w:t>R</w:t>
      </w:r>
      <w:r>
        <w:t>U(Registered User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등록 유저 수</w:t>
      </w:r>
    </w:p>
    <w:p w14:paraId="466E5657" w14:textId="3F1AA709" w:rsidR="001E28DC" w:rsidRDefault="001E28DC" w:rsidP="001E28DC">
      <w:pPr>
        <w:pStyle w:val="a"/>
      </w:pPr>
      <w:r>
        <w:rPr>
          <w:rFonts w:hint="eastAsia"/>
        </w:rPr>
        <w:t>일정 기간 내에 게임에 등록된 유저 수</w:t>
      </w:r>
    </w:p>
    <w:p w14:paraId="7C86D3FD" w14:textId="3AE7A655" w:rsidR="001E28DC" w:rsidRDefault="001E28DC" w:rsidP="001E28DC">
      <w:pPr>
        <w:pStyle w:val="a"/>
      </w:pPr>
      <w:r>
        <w:t>NRU(New Registered User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일정 기간 내 신규 가입된 유저</w:t>
      </w:r>
    </w:p>
    <w:p w14:paraId="49961E20" w14:textId="5F410A16" w:rsidR="001E28DC" w:rsidRDefault="001E28DC" w:rsidP="001E28DC">
      <w:pPr>
        <w:pStyle w:val="a"/>
      </w:pPr>
      <w:proofErr w:type="gramStart"/>
      <w:r>
        <w:rPr>
          <w:rFonts w:hint="eastAsia"/>
        </w:rPr>
        <w:t>R</w:t>
      </w:r>
      <w:r>
        <w:t>U :</w:t>
      </w:r>
      <w:proofErr w:type="gramEnd"/>
      <w:r>
        <w:t xml:space="preserve"> UV </w:t>
      </w:r>
      <w:r>
        <w:rPr>
          <w:rFonts w:hint="eastAsia"/>
        </w:rPr>
        <w:t xml:space="preserve">에서 </w:t>
      </w:r>
      <w:r>
        <w:t>RU</w:t>
      </w:r>
      <w:r>
        <w:rPr>
          <w:rFonts w:hint="eastAsia"/>
        </w:rPr>
        <w:t>의 비율이 높다는 것은 유저 이탈의 비율이 높다는 뜻</w:t>
      </w:r>
    </w:p>
    <w:p w14:paraId="5D2CC92E" w14:textId="30729FCA" w:rsidR="001E28DC" w:rsidRDefault="001E28DC" w:rsidP="001E28DC">
      <w:pPr>
        <w:pStyle w:val="a"/>
      </w:pPr>
      <w:r>
        <w:rPr>
          <w:rFonts w:hint="eastAsia"/>
        </w:rPr>
        <w:t>U</w:t>
      </w:r>
      <w:r>
        <w:t>V</w:t>
      </w:r>
      <w:r>
        <w:rPr>
          <w:rFonts w:hint="eastAsia"/>
        </w:rPr>
        <w:t xml:space="preserve">에서 </w:t>
      </w:r>
      <w:r>
        <w:t>NRU</w:t>
      </w:r>
      <w:r>
        <w:rPr>
          <w:rFonts w:hint="eastAsia"/>
        </w:rPr>
        <w:t>가 차지하는 비율이 높음</w:t>
      </w:r>
    </w:p>
    <w:p w14:paraId="3868CD3E" w14:textId="22C70717" w:rsidR="001E28DC" w:rsidRDefault="001E28DC" w:rsidP="001E28DC">
      <w:pPr>
        <w:pStyle w:val="7"/>
        <w:ind w:left="400"/>
      </w:pPr>
      <w:r>
        <w:rPr>
          <w:rFonts w:hint="eastAsia"/>
        </w:rPr>
        <w:t>게임 서비스 초창기,</w:t>
      </w:r>
      <w:r>
        <w:t xml:space="preserve"> </w:t>
      </w:r>
      <w:r>
        <w:rPr>
          <w:rFonts w:hint="eastAsia"/>
        </w:rPr>
        <w:t>게임 홍보 마케팅이 성공적,</w:t>
      </w:r>
      <w:r>
        <w:t xml:space="preserve"> </w:t>
      </w:r>
      <w:r>
        <w:rPr>
          <w:rFonts w:hint="eastAsia"/>
        </w:rPr>
        <w:t>활성 유저가 적음</w:t>
      </w:r>
    </w:p>
    <w:p w14:paraId="4867BDA5" w14:textId="31A800BD" w:rsidR="001E28DC" w:rsidRDefault="001E28DC" w:rsidP="001E28DC">
      <w:pPr>
        <w:pStyle w:val="a"/>
      </w:pPr>
      <w:r>
        <w:rPr>
          <w:rFonts w:hint="eastAsia"/>
        </w:rPr>
        <w:t>U</w:t>
      </w:r>
      <w:r>
        <w:t>V</w:t>
      </w:r>
      <w:r>
        <w:rPr>
          <w:rFonts w:hint="eastAsia"/>
        </w:rPr>
        <w:t xml:space="preserve">에서 </w:t>
      </w:r>
      <w:r>
        <w:t>NRU</w:t>
      </w:r>
      <w:r>
        <w:rPr>
          <w:rFonts w:hint="eastAsia"/>
        </w:rPr>
        <w:t>가 차지하는 비율이 낮음</w:t>
      </w:r>
    </w:p>
    <w:p w14:paraId="1531204A" w14:textId="6A6F3E03" w:rsidR="001E28DC" w:rsidRDefault="001E28DC" w:rsidP="001E28DC">
      <w:pPr>
        <w:pStyle w:val="7"/>
        <w:ind w:left="400"/>
      </w:pPr>
      <w:r>
        <w:rPr>
          <w:rFonts w:hint="eastAsia"/>
        </w:rPr>
        <w:t>게임 서비스 성숙기,</w:t>
      </w:r>
      <w:r>
        <w:t xml:space="preserve"> </w:t>
      </w:r>
      <w:r>
        <w:rPr>
          <w:rFonts w:hint="eastAsia"/>
        </w:rPr>
        <w:t>유저들의 충성도가 높음,</w:t>
      </w:r>
      <w:r>
        <w:t xml:space="preserve"> </w:t>
      </w:r>
      <w:r>
        <w:rPr>
          <w:rFonts w:hint="eastAsia"/>
        </w:rPr>
        <w:t>게임의 인지도가 낮음,</w:t>
      </w:r>
      <w:r>
        <w:t xml:space="preserve"> </w:t>
      </w:r>
      <w:r>
        <w:rPr>
          <w:rFonts w:hint="eastAsia"/>
        </w:rPr>
        <w:t>신규 유저의 진입 장벽이 높음</w:t>
      </w:r>
    </w:p>
    <w:p w14:paraId="48AAED9A" w14:textId="606A1817" w:rsidR="00207453" w:rsidRDefault="00207453" w:rsidP="00207453"/>
    <w:p w14:paraId="1E83EAB2" w14:textId="518AAECD" w:rsidR="00207453" w:rsidRDefault="00207453" w:rsidP="00207453">
      <w:pPr>
        <w:pStyle w:val="2"/>
      </w:pPr>
      <w:r>
        <w:rPr>
          <w:rFonts w:hint="eastAsia"/>
        </w:rPr>
        <w:t>T</w:t>
      </w:r>
      <w:r>
        <w:t>S(Time Spent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이용 시간</w:t>
      </w:r>
    </w:p>
    <w:p w14:paraId="5060C96F" w14:textId="432D024F" w:rsidR="00207453" w:rsidRDefault="00207453" w:rsidP="00207453">
      <w:pPr>
        <w:pStyle w:val="a"/>
      </w:pPr>
      <w:r>
        <w:rPr>
          <w:rFonts w:hint="eastAsia"/>
        </w:rPr>
        <w:t xml:space="preserve">해당 기간 동안의 유저 </w:t>
      </w:r>
      <w:r>
        <w:t>1</w:t>
      </w:r>
      <w:r>
        <w:rPr>
          <w:rFonts w:hint="eastAsia"/>
        </w:rPr>
        <w:t>인 당 평균 플레이 타임</w:t>
      </w:r>
    </w:p>
    <w:p w14:paraId="30BE78A0" w14:textId="4F527543" w:rsidR="00207453" w:rsidRDefault="00207453" w:rsidP="00207453">
      <w:pPr>
        <w:pStyle w:val="a"/>
      </w:pPr>
      <w:r>
        <w:rPr>
          <w:rFonts w:hint="eastAsia"/>
        </w:rPr>
        <w:t xml:space="preserve">장시간 접속할수록 유리한 </w:t>
      </w:r>
      <w:r>
        <w:t xml:space="preserve">MMORPG, FPS </w:t>
      </w:r>
      <w:r>
        <w:rPr>
          <w:rFonts w:hint="eastAsia"/>
        </w:rPr>
        <w:t>등의 실시간 멀티 플레이어 게임에 중요한 지표</w:t>
      </w:r>
    </w:p>
    <w:p w14:paraId="29697331" w14:textId="78EF5983" w:rsidR="00207453" w:rsidRDefault="00207453" w:rsidP="00207453">
      <w:pPr>
        <w:pStyle w:val="a"/>
      </w:pPr>
      <w:r>
        <w:rPr>
          <w:rFonts w:hint="eastAsia"/>
        </w:rPr>
        <w:t>T</w:t>
      </w:r>
      <w:r>
        <w:t>S</w:t>
      </w:r>
      <w:r>
        <w:rPr>
          <w:rFonts w:hint="eastAsia"/>
        </w:rPr>
        <w:t xml:space="preserve">는 동시 </w:t>
      </w:r>
      <w:proofErr w:type="spellStart"/>
      <w:r>
        <w:rPr>
          <w:rFonts w:hint="eastAsia"/>
        </w:rPr>
        <w:t>접속자</w:t>
      </w:r>
      <w:proofErr w:type="spellEnd"/>
      <w:r>
        <w:rPr>
          <w:rFonts w:hint="eastAsia"/>
        </w:rPr>
        <w:t xml:space="preserve"> 수에 영향을 미친다.</w:t>
      </w:r>
    </w:p>
    <w:p w14:paraId="1149E197" w14:textId="5A602004" w:rsidR="00207453" w:rsidRDefault="00207453" w:rsidP="00207453">
      <w:pPr>
        <w:pStyle w:val="a"/>
        <w:numPr>
          <w:ilvl w:val="0"/>
          <w:numId w:val="0"/>
        </w:numPr>
        <w:ind w:left="403" w:hanging="403"/>
      </w:pPr>
    </w:p>
    <w:p w14:paraId="34B92234" w14:textId="4DB2B51F" w:rsidR="00207453" w:rsidRDefault="00207453" w:rsidP="00207453">
      <w:pPr>
        <w:pStyle w:val="2"/>
      </w:pPr>
      <w:r>
        <w:rPr>
          <w:rFonts w:hint="eastAsia"/>
        </w:rPr>
        <w:t>C</w:t>
      </w:r>
      <w:r>
        <w:t>U(Concurrent User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 xml:space="preserve">동시 </w:t>
      </w:r>
      <w:proofErr w:type="spellStart"/>
      <w:r>
        <w:rPr>
          <w:rFonts w:hint="eastAsia"/>
        </w:rPr>
        <w:t>접속자</w:t>
      </w:r>
      <w:proofErr w:type="spellEnd"/>
    </w:p>
    <w:p w14:paraId="5BDB55AE" w14:textId="2F1421EB" w:rsidR="00207453" w:rsidRDefault="00207453" w:rsidP="00207453">
      <w:pPr>
        <w:pStyle w:val="a"/>
      </w:pPr>
      <w:r>
        <w:rPr>
          <w:rFonts w:hint="eastAsia"/>
        </w:rPr>
        <w:t>특정 시점에 동시에 접속한 유저의 수</w:t>
      </w:r>
    </w:p>
    <w:p w14:paraId="32660F7C" w14:textId="00858E3E" w:rsidR="00207453" w:rsidRDefault="00207453" w:rsidP="00207453">
      <w:pPr>
        <w:pStyle w:val="a"/>
      </w:pPr>
      <w:r>
        <w:rPr>
          <w:rFonts w:hint="eastAsia"/>
        </w:rPr>
        <w:t>M</w:t>
      </w:r>
      <w:r>
        <w:t>CU(Maximum Concurrent User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 xml:space="preserve">하루 중 가장 높은 동시 </w:t>
      </w:r>
      <w:proofErr w:type="spellStart"/>
      <w:r>
        <w:rPr>
          <w:rFonts w:hint="eastAsia"/>
        </w:rPr>
        <w:t>접속자</w:t>
      </w:r>
      <w:proofErr w:type="spellEnd"/>
      <w:r>
        <w:rPr>
          <w:rFonts w:hint="eastAsia"/>
        </w:rPr>
        <w:t xml:space="preserve"> 수치</w:t>
      </w:r>
    </w:p>
    <w:p w14:paraId="1EAEA17D" w14:textId="04A49D8F" w:rsidR="00207453" w:rsidRDefault="00207453" w:rsidP="00207453">
      <w:pPr>
        <w:pStyle w:val="7"/>
        <w:ind w:left="400"/>
      </w:pPr>
      <w:r>
        <w:rPr>
          <w:rFonts w:hint="eastAsia"/>
        </w:rPr>
        <w:t>P</w:t>
      </w:r>
      <w:r>
        <w:t>CU(</w:t>
      </w:r>
      <w:r>
        <w:rPr>
          <w:rFonts w:hint="eastAsia"/>
        </w:rPr>
        <w:t>P</w:t>
      </w:r>
      <w:r>
        <w:t>eak Concurrent User)</w:t>
      </w:r>
      <w:r>
        <w:rPr>
          <w:rFonts w:hint="eastAsia"/>
        </w:rPr>
        <w:t>라고도 함</w:t>
      </w:r>
    </w:p>
    <w:p w14:paraId="3A3D31EB" w14:textId="5A63C576" w:rsidR="00207453" w:rsidRDefault="00207453" w:rsidP="00207453">
      <w:pPr>
        <w:pStyle w:val="a"/>
      </w:pPr>
      <w:r>
        <w:rPr>
          <w:rFonts w:hint="eastAsia"/>
        </w:rPr>
        <w:t>A</w:t>
      </w:r>
      <w:r>
        <w:t>CU(Average Concurrent User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 xml:space="preserve">하루의 평균 동시 </w:t>
      </w:r>
      <w:proofErr w:type="spellStart"/>
      <w:r>
        <w:rPr>
          <w:rFonts w:hint="eastAsia"/>
        </w:rPr>
        <w:t>접속자</w:t>
      </w:r>
      <w:proofErr w:type="spellEnd"/>
      <w:r>
        <w:rPr>
          <w:rFonts w:hint="eastAsia"/>
        </w:rPr>
        <w:t xml:space="preserve"> 수치</w:t>
      </w:r>
    </w:p>
    <w:p w14:paraId="409B32BC" w14:textId="6CFF5BD9" w:rsidR="00207453" w:rsidRDefault="00207453" w:rsidP="00207453">
      <w:pPr>
        <w:pStyle w:val="7"/>
        <w:ind w:left="400"/>
      </w:pPr>
      <w:r>
        <w:rPr>
          <w:rFonts w:hint="eastAsia"/>
        </w:rPr>
        <w:t xml:space="preserve">보통 보도 기사 등에서 볼 수 있는 동시접속자는 </w:t>
      </w:r>
      <w:r>
        <w:t>MCU</w:t>
      </w:r>
      <w:r>
        <w:rPr>
          <w:rFonts w:hint="eastAsia"/>
        </w:rPr>
        <w:t>를 의미</w:t>
      </w:r>
    </w:p>
    <w:p w14:paraId="1B738401" w14:textId="74D2CD35" w:rsidR="00207453" w:rsidRDefault="00207453" w:rsidP="00207453">
      <w:pPr>
        <w:pStyle w:val="a"/>
      </w:pPr>
      <w:r>
        <w:rPr>
          <w:rFonts w:hint="eastAsia"/>
        </w:rPr>
        <w:t xml:space="preserve">동시 </w:t>
      </w:r>
      <w:proofErr w:type="spellStart"/>
      <w:r>
        <w:rPr>
          <w:rFonts w:hint="eastAsia"/>
        </w:rPr>
        <w:t>접속자</w:t>
      </w:r>
      <w:proofErr w:type="spellEnd"/>
      <w:r>
        <w:rPr>
          <w:rFonts w:hint="eastAsia"/>
        </w:rPr>
        <w:t xml:space="preserve"> 수는 유저의 연령,</w:t>
      </w:r>
      <w:r>
        <w:t xml:space="preserve"> </w:t>
      </w:r>
      <w:r>
        <w:rPr>
          <w:rFonts w:hint="eastAsia"/>
        </w:rPr>
        <w:t>장르 등의 영향을 받는다</w:t>
      </w:r>
    </w:p>
    <w:p w14:paraId="561755A0" w14:textId="062A9EC8" w:rsidR="00207453" w:rsidRDefault="00207453" w:rsidP="00207453">
      <w:pPr>
        <w:pStyle w:val="7"/>
        <w:ind w:left="400"/>
      </w:pPr>
      <w:proofErr w:type="spellStart"/>
      <w:r>
        <w:rPr>
          <w:rFonts w:hint="eastAsia"/>
        </w:rPr>
        <w:t>고연령</w:t>
      </w:r>
      <w:proofErr w:type="spellEnd"/>
      <w:r>
        <w:rPr>
          <w:rFonts w:hint="eastAsia"/>
        </w:rPr>
        <w:t xml:space="preserve"> 유저 위주의 게임은 </w:t>
      </w:r>
      <w:r>
        <w:t>ACU</w:t>
      </w:r>
      <w:r>
        <w:rPr>
          <w:rFonts w:hint="eastAsia"/>
        </w:rPr>
        <w:t>가,</w:t>
      </w:r>
      <w:r>
        <w:t xml:space="preserve"> </w:t>
      </w:r>
      <w:r>
        <w:rPr>
          <w:rFonts w:hint="eastAsia"/>
        </w:rPr>
        <w:t xml:space="preserve">미성년 위주의 게임은 </w:t>
      </w:r>
      <w:r>
        <w:t>MCU</w:t>
      </w:r>
      <w:r>
        <w:rPr>
          <w:rFonts w:hint="eastAsia"/>
        </w:rPr>
        <w:t>가 상대적으로 높게 나온다</w:t>
      </w:r>
    </w:p>
    <w:p w14:paraId="4FD0522D" w14:textId="6E89E5A1" w:rsidR="00A674E4" w:rsidRDefault="00207453" w:rsidP="00A674E4">
      <w:pPr>
        <w:pStyle w:val="a"/>
      </w:pPr>
      <w:r w:rsidRPr="00207453">
        <w:rPr>
          <w:rFonts w:hint="eastAsia"/>
          <w:color w:val="FF0000"/>
        </w:rPr>
        <w:t>실시간 멀티플레이어 게임</w:t>
      </w:r>
      <w:r>
        <w:rPr>
          <w:rFonts w:hint="eastAsia"/>
        </w:rPr>
        <w:t xml:space="preserve">에서 </w:t>
      </w:r>
      <w:r>
        <w:t>CU</w:t>
      </w:r>
      <w:r>
        <w:rPr>
          <w:rFonts w:hint="eastAsia"/>
        </w:rPr>
        <w:t xml:space="preserve">는 게임의 생명력을 결정하는 </w:t>
      </w:r>
      <w:r w:rsidRPr="00207453">
        <w:rPr>
          <w:rFonts w:hint="eastAsia"/>
          <w:color w:val="FF0000"/>
        </w:rPr>
        <w:t>가장 중요한 지표</w:t>
      </w:r>
    </w:p>
    <w:p w14:paraId="3B3B531D" w14:textId="77777777" w:rsidR="00A674E4" w:rsidRDefault="00A674E4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D3DFFC5" w14:textId="68D33137" w:rsidR="00A674E4" w:rsidRDefault="00A674E4" w:rsidP="00A674E4">
      <w:pPr>
        <w:pStyle w:val="2"/>
      </w:pPr>
      <w:proofErr w:type="spellStart"/>
      <w:proofErr w:type="gramStart"/>
      <w:r>
        <w:rPr>
          <w:rFonts w:hint="eastAsia"/>
        </w:rPr>
        <w:lastRenderedPageBreak/>
        <w:t>S</w:t>
      </w:r>
      <w:r>
        <w:t>tickness</w:t>
      </w:r>
      <w:proofErr w:type="spellEnd"/>
      <w:r>
        <w:t xml:space="preserve"> /</w:t>
      </w:r>
      <w:proofErr w:type="gramEnd"/>
      <w:r>
        <w:t xml:space="preserve"> </w:t>
      </w:r>
      <w:proofErr w:type="spellStart"/>
      <w:r>
        <w:rPr>
          <w:rFonts w:hint="eastAsia"/>
        </w:rPr>
        <w:t>고착률</w:t>
      </w:r>
      <w:proofErr w:type="spellEnd"/>
    </w:p>
    <w:p w14:paraId="0913FF1F" w14:textId="2FAD1DA6" w:rsidR="00A674E4" w:rsidRDefault="00A674E4" w:rsidP="00A674E4">
      <w:pPr>
        <w:pStyle w:val="a"/>
      </w:pPr>
      <w:r>
        <w:rPr>
          <w:rFonts w:hint="eastAsia"/>
        </w:rPr>
        <w:t>(D</w:t>
      </w:r>
      <w:r>
        <w:t>AU / MAU) * 100</w:t>
      </w:r>
    </w:p>
    <w:p w14:paraId="1F573A61" w14:textId="6741DF8E" w:rsidR="00A674E4" w:rsidRDefault="00A674E4" w:rsidP="00A674E4">
      <w:pPr>
        <w:pStyle w:val="a"/>
      </w:pPr>
      <w:proofErr w:type="spellStart"/>
      <w:r>
        <w:rPr>
          <w:rFonts w:hint="eastAsia"/>
        </w:rPr>
        <w:t>고착률이</w:t>
      </w:r>
      <w:proofErr w:type="spellEnd"/>
      <w:r>
        <w:rPr>
          <w:rFonts w:hint="eastAsia"/>
        </w:rPr>
        <w:t xml:space="preserve"> 클수록 게임의 </w:t>
      </w:r>
      <w:proofErr w:type="spellStart"/>
      <w:r w:rsidRPr="00A674E4">
        <w:rPr>
          <w:rFonts w:hint="eastAsia"/>
          <w:color w:val="FF0000"/>
        </w:rPr>
        <w:t>재방문률</w:t>
      </w:r>
      <w:proofErr w:type="spellEnd"/>
      <w:r>
        <w:rPr>
          <w:rFonts w:hint="eastAsia"/>
        </w:rPr>
        <w:t>(</w:t>
      </w:r>
      <w:r>
        <w:t>Retention Rate)</w:t>
      </w:r>
      <w:r>
        <w:rPr>
          <w:rFonts w:hint="eastAsia"/>
        </w:rPr>
        <w:t>이 높다는 의미</w:t>
      </w:r>
    </w:p>
    <w:p w14:paraId="652A379B" w14:textId="20FFAC14" w:rsidR="00A674E4" w:rsidRDefault="00A674E4" w:rsidP="00A674E4">
      <w:pPr>
        <w:pStyle w:val="a"/>
      </w:pPr>
      <w:r w:rsidRPr="00A674E4">
        <w:rPr>
          <w:rFonts w:hint="eastAsia"/>
          <w:color w:val="FF0000"/>
        </w:rPr>
        <w:t>비동기성 멀티플레이</w:t>
      </w:r>
      <w:r>
        <w:rPr>
          <w:rFonts w:hint="eastAsia"/>
        </w:rPr>
        <w:t xml:space="preserve">가 주를 이루는 소셜 게임 류에서는 </w:t>
      </w:r>
      <w:r>
        <w:t>CU</w:t>
      </w:r>
      <w:r>
        <w:rPr>
          <w:rFonts w:hint="eastAsia"/>
        </w:rPr>
        <w:t>의 측정이 의미가 없다.</w:t>
      </w:r>
      <w:r>
        <w:t xml:space="preserve"> </w:t>
      </w:r>
      <w:r>
        <w:rPr>
          <w:rFonts w:hint="eastAsia"/>
        </w:rPr>
        <w:t xml:space="preserve">대신 </w:t>
      </w:r>
      <w:proofErr w:type="spellStart"/>
      <w:r>
        <w:t>Stickness</w:t>
      </w:r>
      <w:proofErr w:type="spellEnd"/>
      <w:r>
        <w:rPr>
          <w:rFonts w:hint="eastAsia"/>
        </w:rPr>
        <w:t>가 그만큼 중요한 지표</w:t>
      </w:r>
    </w:p>
    <w:p w14:paraId="0B793A82" w14:textId="12CB1928" w:rsidR="00A674E4" w:rsidRDefault="00A674E4" w:rsidP="00A674E4">
      <w:pPr>
        <w:pStyle w:val="7"/>
        <w:ind w:left="400"/>
      </w:pPr>
      <w:r>
        <w:rPr>
          <w:rFonts w:hint="eastAsia"/>
        </w:rPr>
        <w:t xml:space="preserve">높은 </w:t>
      </w:r>
      <w:r>
        <w:t>TS</w:t>
      </w:r>
      <w:r>
        <w:rPr>
          <w:rFonts w:hint="eastAsia"/>
        </w:rPr>
        <w:t xml:space="preserve">는 컨텐츠 소모를 </w:t>
      </w:r>
      <w:proofErr w:type="spellStart"/>
      <w:r>
        <w:rPr>
          <w:rFonts w:hint="eastAsia"/>
        </w:rPr>
        <w:t>가속화시키고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하드코어 유저를 생성하기 때문에 소셜 게임에는 오히려 독이 될 수 있음</w:t>
      </w:r>
    </w:p>
    <w:p w14:paraId="5BEB357B" w14:textId="1490E0B6" w:rsidR="00A674E4" w:rsidRDefault="00A674E4" w:rsidP="00A674E4">
      <w:pPr>
        <w:pStyle w:val="a"/>
      </w:pPr>
      <w:r>
        <w:rPr>
          <w:rFonts w:hint="eastAsia"/>
        </w:rPr>
        <w:t>S</w:t>
      </w:r>
      <w:r>
        <w:t xml:space="preserve">ticky </w:t>
      </w:r>
      <w:proofErr w:type="gramStart"/>
      <w:r>
        <w:t>Factor /</w:t>
      </w:r>
      <w:proofErr w:type="gramEnd"/>
      <w:r>
        <w:t xml:space="preserve"> </w:t>
      </w:r>
      <w:proofErr w:type="spellStart"/>
      <w:r>
        <w:t>Stickness</w:t>
      </w:r>
      <w:proofErr w:type="spellEnd"/>
      <w:r>
        <w:rPr>
          <w:rFonts w:hint="eastAsia"/>
        </w:rPr>
        <w:t>가 하향곡선으로 떨어지는 순간</w:t>
      </w:r>
    </w:p>
    <w:p w14:paraId="1509688B" w14:textId="24FC6418" w:rsidR="00A674E4" w:rsidRDefault="00A674E4" w:rsidP="00A674E4">
      <w:pPr>
        <w:pStyle w:val="a"/>
        <w:numPr>
          <w:ilvl w:val="0"/>
          <w:numId w:val="0"/>
        </w:numPr>
        <w:ind w:left="403" w:hanging="403"/>
      </w:pPr>
    </w:p>
    <w:p w14:paraId="0198A269" w14:textId="7B3A343C" w:rsidR="00A674E4" w:rsidRDefault="00A674E4" w:rsidP="00A674E4">
      <w:pPr>
        <w:pStyle w:val="2"/>
      </w:pPr>
      <w:proofErr w:type="gramStart"/>
      <w:r>
        <w:rPr>
          <w:rFonts w:hint="eastAsia"/>
        </w:rPr>
        <w:t>O</w:t>
      </w:r>
      <w:r>
        <w:t>rganic /</w:t>
      </w:r>
      <w:proofErr w:type="gramEnd"/>
      <w:r>
        <w:t xml:space="preserve"> </w:t>
      </w:r>
      <w:proofErr w:type="spellStart"/>
      <w:r>
        <w:rPr>
          <w:rFonts w:hint="eastAsia"/>
        </w:rPr>
        <w:t>오가닉</w:t>
      </w:r>
      <w:proofErr w:type="spellEnd"/>
      <w:r>
        <w:rPr>
          <w:rFonts w:hint="eastAsia"/>
        </w:rPr>
        <w:t xml:space="preserve"> 유저</w:t>
      </w:r>
    </w:p>
    <w:p w14:paraId="02F2DCC2" w14:textId="78A9B36A" w:rsidR="00A674E4" w:rsidRDefault="00A674E4" w:rsidP="00A674E4">
      <w:pPr>
        <w:pStyle w:val="a"/>
      </w:pPr>
      <w:r>
        <w:rPr>
          <w:rFonts w:hint="eastAsia"/>
        </w:rPr>
        <w:t>진성 유저</w:t>
      </w:r>
    </w:p>
    <w:p w14:paraId="2154CF0A" w14:textId="3FE31FDC" w:rsidR="00A674E4" w:rsidRDefault="00A674E4" w:rsidP="00A674E4">
      <w:pPr>
        <w:pStyle w:val="a"/>
      </w:pPr>
      <w:r>
        <w:rPr>
          <w:rFonts w:hint="eastAsia"/>
        </w:rPr>
        <w:t xml:space="preserve">보상이 아닌 </w:t>
      </w:r>
      <w:r w:rsidRPr="00622927">
        <w:rPr>
          <w:rFonts w:hint="eastAsia"/>
          <w:color w:val="FF0000"/>
        </w:rPr>
        <w:t>게임 자체에 대한 관심</w:t>
      </w:r>
      <w:r>
        <w:rPr>
          <w:rFonts w:hint="eastAsia"/>
        </w:rPr>
        <w:t xml:space="preserve">에 의해 </w:t>
      </w:r>
      <w:r w:rsidR="00C677DD">
        <w:rPr>
          <w:rFonts w:hint="eastAsia"/>
        </w:rPr>
        <w:t>유입된 유저</w:t>
      </w:r>
    </w:p>
    <w:p w14:paraId="074A1849" w14:textId="6B725C02" w:rsidR="00AD3D65" w:rsidRDefault="00AD3D65" w:rsidP="00AD3D65">
      <w:pPr>
        <w:pStyle w:val="7"/>
        <w:ind w:left="400"/>
      </w:pPr>
      <w:r>
        <w:rPr>
          <w:rFonts w:hint="eastAsia"/>
        </w:rPr>
        <w:t>회사(제품</w:t>
      </w:r>
      <w:r>
        <w:t>)</w:t>
      </w:r>
      <w:r w:rsidR="00B976E1">
        <w:rPr>
          <w:rFonts w:hint="eastAsia"/>
        </w:rPr>
        <w:t>이</w:t>
      </w:r>
      <w:r>
        <w:rPr>
          <w:rFonts w:hint="eastAsia"/>
        </w:rPr>
        <w:t xml:space="preserve"> 사용자에게 정보를 전달한 경우,</w:t>
      </w:r>
      <w:r>
        <w:t xml:space="preserve"> </w:t>
      </w:r>
      <w:r>
        <w:rPr>
          <w:rFonts w:hint="eastAsia"/>
        </w:rPr>
        <w:t>사용자들이 제작한 정보들에 의해 관심이 생긴 경우</w:t>
      </w:r>
    </w:p>
    <w:p w14:paraId="686F941F" w14:textId="54F164E5" w:rsidR="00C677DD" w:rsidRDefault="00C677DD" w:rsidP="00A674E4">
      <w:pPr>
        <w:pStyle w:val="a"/>
      </w:pPr>
      <w:r>
        <w:rPr>
          <w:rFonts w:hint="eastAsia"/>
        </w:rPr>
        <w:t>리워드,</w:t>
      </w:r>
      <w:r>
        <w:t xml:space="preserve"> </w:t>
      </w:r>
      <w:r>
        <w:rPr>
          <w:rFonts w:hint="eastAsia"/>
        </w:rPr>
        <w:t>크로스 프로모션 보상,</w:t>
      </w:r>
      <w:r>
        <w:t xml:space="preserve"> </w:t>
      </w:r>
      <w:r>
        <w:rPr>
          <w:rFonts w:hint="eastAsia"/>
        </w:rPr>
        <w:t xml:space="preserve">경품 등 보상형 프로모션으로 유입된 유저에 비해 </w:t>
      </w:r>
      <w:proofErr w:type="spellStart"/>
      <w:r>
        <w:rPr>
          <w:rFonts w:hint="eastAsia"/>
        </w:rPr>
        <w:t>결제율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잔존율이 훨씬 높음</w:t>
      </w:r>
    </w:p>
    <w:p w14:paraId="4BB88759" w14:textId="6592FD47" w:rsidR="00C677DD" w:rsidRDefault="00C677DD" w:rsidP="00A674E4">
      <w:pPr>
        <w:pStyle w:val="a"/>
      </w:pPr>
      <w:r>
        <w:rPr>
          <w:rFonts w:hint="eastAsia"/>
        </w:rPr>
        <w:t xml:space="preserve">비 </w:t>
      </w:r>
      <w:proofErr w:type="spellStart"/>
      <w:r>
        <w:rPr>
          <w:rFonts w:hint="eastAsia"/>
        </w:rPr>
        <w:t>오가닉</w:t>
      </w:r>
      <w:proofErr w:type="spellEnd"/>
      <w:r>
        <w:rPr>
          <w:rFonts w:hint="eastAsia"/>
        </w:rPr>
        <w:t xml:space="preserve"> 유저인 경우 페이크 유저(</w:t>
      </w:r>
      <w:r>
        <w:t xml:space="preserve">Fake User), </w:t>
      </w:r>
      <w:r>
        <w:rPr>
          <w:rFonts w:hint="eastAsia"/>
        </w:rPr>
        <w:t xml:space="preserve">체리 </w:t>
      </w:r>
      <w:proofErr w:type="spellStart"/>
      <w:r>
        <w:rPr>
          <w:rFonts w:hint="eastAsia"/>
        </w:rPr>
        <w:t>피커</w:t>
      </w:r>
      <w:proofErr w:type="spellEnd"/>
      <w:r>
        <w:rPr>
          <w:rFonts w:hint="eastAsia"/>
        </w:rPr>
        <w:t>(</w:t>
      </w:r>
      <w:r>
        <w:t xml:space="preserve">Cherry Picker) </w:t>
      </w:r>
      <w:r>
        <w:rPr>
          <w:rFonts w:hint="eastAsia"/>
        </w:rPr>
        <w:t>인 경우가 많음</w:t>
      </w:r>
    </w:p>
    <w:p w14:paraId="530B6AFA" w14:textId="14FE89C0" w:rsidR="00C40F49" w:rsidRDefault="00C40F49" w:rsidP="00C40F49">
      <w:pPr>
        <w:pStyle w:val="7"/>
        <w:ind w:left="400"/>
      </w:pPr>
      <w:r>
        <w:rPr>
          <w:rFonts w:hint="eastAsia"/>
        </w:rPr>
        <w:t>보상을</w:t>
      </w:r>
      <w:r>
        <w:t xml:space="preserve"> </w:t>
      </w:r>
      <w:r>
        <w:rPr>
          <w:rFonts w:hint="eastAsia"/>
        </w:rPr>
        <w:t>위해 게임의 접근한 경우,</w:t>
      </w:r>
      <w:r>
        <w:t xml:space="preserve"> </w:t>
      </w:r>
    </w:p>
    <w:p w14:paraId="2DB913B1" w14:textId="30354737" w:rsidR="00C677DD" w:rsidRDefault="00C677DD" w:rsidP="00C677DD">
      <w:pPr>
        <w:pStyle w:val="a"/>
        <w:numPr>
          <w:ilvl w:val="0"/>
          <w:numId w:val="0"/>
        </w:numPr>
        <w:ind w:left="403" w:hanging="403"/>
      </w:pPr>
    </w:p>
    <w:p w14:paraId="06F9E1A0" w14:textId="16B71120" w:rsidR="00C677DD" w:rsidRDefault="002A714F" w:rsidP="002A714F">
      <w:pPr>
        <w:pStyle w:val="4"/>
      </w:pPr>
      <w:r>
        <w:t>“</w:t>
      </w:r>
      <w:r>
        <w:rPr>
          <w:rFonts w:hint="eastAsia"/>
        </w:rPr>
        <w:t>매출 관련 지표</w:t>
      </w:r>
      <w:r>
        <w:t>”</w:t>
      </w:r>
    </w:p>
    <w:p w14:paraId="0818AC7B" w14:textId="359D9279" w:rsidR="002A714F" w:rsidRDefault="002A714F" w:rsidP="002A714F">
      <w:pPr>
        <w:pStyle w:val="a"/>
        <w:numPr>
          <w:ilvl w:val="0"/>
          <w:numId w:val="0"/>
        </w:numPr>
        <w:ind w:left="403" w:hanging="403"/>
      </w:pPr>
    </w:p>
    <w:p w14:paraId="6730FEBE" w14:textId="4ED2E286" w:rsidR="00B976E1" w:rsidRDefault="00B976E1" w:rsidP="00B976E1">
      <w:pPr>
        <w:pStyle w:val="2"/>
      </w:pPr>
      <w:r>
        <w:rPr>
          <w:rFonts w:hint="eastAsia"/>
        </w:rPr>
        <w:t>B</w:t>
      </w:r>
      <w:r>
        <w:t>U(Buying User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구매 유저</w:t>
      </w:r>
    </w:p>
    <w:p w14:paraId="0B491ACE" w14:textId="7AFB9476" w:rsidR="00B976E1" w:rsidRDefault="00B976E1" w:rsidP="00B976E1">
      <w:pPr>
        <w:pStyle w:val="a"/>
      </w:pPr>
      <w:r>
        <w:rPr>
          <w:rFonts w:hint="eastAsia"/>
        </w:rPr>
        <w:t>일정 기간 내에 게임에 돈을 지불한 유저</w:t>
      </w:r>
    </w:p>
    <w:p w14:paraId="207B6702" w14:textId="023045CA" w:rsidR="00B976E1" w:rsidRDefault="00B976E1" w:rsidP="00B976E1">
      <w:pPr>
        <w:pStyle w:val="a"/>
      </w:pPr>
      <w:r>
        <w:rPr>
          <w:rFonts w:hint="eastAsia"/>
        </w:rPr>
        <w:t>게임 구매,</w:t>
      </w:r>
      <w:r>
        <w:t xml:space="preserve"> </w:t>
      </w:r>
      <w:r>
        <w:rPr>
          <w:rFonts w:hint="eastAsia"/>
        </w:rPr>
        <w:t>아이템 구매,</w:t>
      </w:r>
      <w:r>
        <w:t xml:space="preserve"> </w:t>
      </w:r>
      <w:r>
        <w:rPr>
          <w:rFonts w:hint="eastAsia"/>
        </w:rPr>
        <w:t>월 정액 결제,</w:t>
      </w:r>
      <w:r>
        <w:t xml:space="preserve"> DLC </w:t>
      </w:r>
      <w:r>
        <w:rPr>
          <w:rFonts w:hint="eastAsia"/>
        </w:rPr>
        <w:t>구매 등</w:t>
      </w:r>
    </w:p>
    <w:p w14:paraId="10F21926" w14:textId="58EC660D" w:rsidR="00B976E1" w:rsidRDefault="00B976E1" w:rsidP="00B976E1">
      <w:pPr>
        <w:pStyle w:val="a"/>
      </w:pPr>
      <w:r>
        <w:rPr>
          <w:rFonts w:hint="eastAsia"/>
        </w:rPr>
        <w:t>P</w:t>
      </w:r>
      <w:r>
        <w:t xml:space="preserve">U(Paying User) </w:t>
      </w:r>
      <w:r>
        <w:rPr>
          <w:rFonts w:hint="eastAsia"/>
        </w:rPr>
        <w:t>라고도 함</w:t>
      </w:r>
    </w:p>
    <w:p w14:paraId="0013ED73" w14:textId="766F645D" w:rsidR="00B976E1" w:rsidRDefault="00B976E1" w:rsidP="00B976E1">
      <w:pPr>
        <w:pStyle w:val="a"/>
      </w:pPr>
      <w:r>
        <w:rPr>
          <w:rFonts w:hint="eastAsia"/>
        </w:rPr>
        <w:t>B</w:t>
      </w:r>
      <w:r>
        <w:t xml:space="preserve">U Rate = </w:t>
      </w:r>
      <w:proofErr w:type="gramStart"/>
      <w:r>
        <w:t>BU /</w:t>
      </w:r>
      <w:proofErr w:type="gramEnd"/>
      <w:r>
        <w:t xml:space="preserve"> UV – </w:t>
      </w:r>
      <w:r>
        <w:rPr>
          <w:rFonts w:hint="eastAsia"/>
        </w:rPr>
        <w:t>순 방문자 대비 결제 유저 비율</w:t>
      </w:r>
    </w:p>
    <w:p w14:paraId="2A6A4064" w14:textId="73B74968" w:rsidR="00B976E1" w:rsidRDefault="00B976E1" w:rsidP="00B976E1">
      <w:pPr>
        <w:pStyle w:val="a"/>
      </w:pPr>
      <w:r>
        <w:rPr>
          <w:rFonts w:hint="eastAsia"/>
        </w:rPr>
        <w:t>B</w:t>
      </w:r>
      <w:r>
        <w:t>U Rate</w:t>
      </w:r>
      <w:r>
        <w:rPr>
          <w:rFonts w:hint="eastAsia"/>
        </w:rPr>
        <w:t xml:space="preserve">가 높을수록 수익 구조가 </w:t>
      </w:r>
      <w:proofErr w:type="gramStart"/>
      <w:r>
        <w:rPr>
          <w:rFonts w:hint="eastAsia"/>
        </w:rPr>
        <w:t>건전해 진다</w:t>
      </w:r>
      <w:proofErr w:type="gramEnd"/>
    </w:p>
    <w:p w14:paraId="63B37BB7" w14:textId="45849949" w:rsidR="00B976E1" w:rsidRDefault="00B976E1" w:rsidP="00B976E1">
      <w:pPr>
        <w:pStyle w:val="a"/>
        <w:numPr>
          <w:ilvl w:val="0"/>
          <w:numId w:val="0"/>
        </w:numPr>
      </w:pPr>
    </w:p>
    <w:p w14:paraId="0AF9546C" w14:textId="7F99BFA4" w:rsidR="006D7A3A" w:rsidRDefault="006D7A3A" w:rsidP="006D7A3A">
      <w:pPr>
        <w:pStyle w:val="2"/>
      </w:pPr>
      <w:r>
        <w:rPr>
          <w:rFonts w:hint="eastAsia"/>
        </w:rPr>
        <w:t>C</w:t>
      </w:r>
      <w:r>
        <w:t>AC(Customer Acquisition Cost</w:t>
      </w:r>
      <w:proofErr w:type="gramStart"/>
      <w:r>
        <w:t>) /</w:t>
      </w:r>
      <w:proofErr w:type="gramEnd"/>
      <w:r>
        <w:t xml:space="preserve"> 유저 </w:t>
      </w:r>
      <w:r>
        <w:rPr>
          <w:rFonts w:hint="eastAsia"/>
        </w:rPr>
        <w:t>확보 비용</w:t>
      </w:r>
    </w:p>
    <w:p w14:paraId="4859FCC6" w14:textId="7A350550" w:rsidR="006D7A3A" w:rsidRDefault="006D7A3A" w:rsidP="006D7A3A">
      <w:pPr>
        <w:pStyle w:val="a"/>
      </w:pPr>
      <w:r>
        <w:rPr>
          <w:rFonts w:hint="eastAsia"/>
        </w:rPr>
        <w:t xml:space="preserve">유저 </w:t>
      </w:r>
      <w:r>
        <w:t>1</w:t>
      </w:r>
      <w:r>
        <w:rPr>
          <w:rFonts w:hint="eastAsia"/>
        </w:rPr>
        <w:t>인을 확보하는 데 소모되는 비용</w:t>
      </w:r>
    </w:p>
    <w:p w14:paraId="5F19CA38" w14:textId="516651D0" w:rsidR="006D7A3A" w:rsidRDefault="006D7A3A" w:rsidP="006D7A3A">
      <w:pPr>
        <w:pStyle w:val="a"/>
      </w:pPr>
      <w:r>
        <w:rPr>
          <w:rFonts w:hint="eastAsia"/>
        </w:rPr>
        <w:t>주로 광고,</w:t>
      </w:r>
      <w:r>
        <w:t xml:space="preserve"> </w:t>
      </w:r>
      <w:r>
        <w:rPr>
          <w:rFonts w:hint="eastAsia"/>
        </w:rPr>
        <w:t>기업 이미지 개선 활동 등 각종 프로모션 비용으로 구성</w:t>
      </w:r>
    </w:p>
    <w:p w14:paraId="5D5D759F" w14:textId="0139AC3C" w:rsidR="006D7A3A" w:rsidRDefault="006D7A3A" w:rsidP="006D7A3A">
      <w:pPr>
        <w:pStyle w:val="a"/>
      </w:pPr>
      <w:r>
        <w:rPr>
          <w:rFonts w:hint="eastAsia"/>
        </w:rPr>
        <w:t>게임을 알리고,</w:t>
      </w:r>
      <w:r>
        <w:t xml:space="preserve"> </w:t>
      </w:r>
      <w:r>
        <w:rPr>
          <w:rFonts w:hint="eastAsia"/>
        </w:rPr>
        <w:t>매력을 어필하고,</w:t>
      </w:r>
      <w:r>
        <w:t xml:space="preserve"> </w:t>
      </w:r>
      <w:r>
        <w:rPr>
          <w:rFonts w:hint="eastAsia"/>
        </w:rPr>
        <w:t>가입을 유도하는 활동 자체는 매우 정교한 마케팅믹스 액션이 필요하고 단기간에 많은 비용을 소모</w:t>
      </w:r>
    </w:p>
    <w:p w14:paraId="04DE1370" w14:textId="4776DA2B" w:rsidR="006D7A3A" w:rsidRDefault="006D7A3A" w:rsidP="006D7A3A">
      <w:pPr>
        <w:pStyle w:val="a"/>
      </w:pPr>
      <w:r>
        <w:rPr>
          <w:rFonts w:hint="eastAsia"/>
        </w:rPr>
        <w:t>친구 초대 등의 기능이 있는 소셜 게임의 경우 친구 초대로 인한 실제 수익은 없지만,</w:t>
      </w:r>
      <w:r>
        <w:t xml:space="preserve"> </w:t>
      </w:r>
      <w:r>
        <w:rPr>
          <w:rFonts w:hint="eastAsia"/>
        </w:rPr>
        <w:t xml:space="preserve">초대한 친구 수만큼의 </w:t>
      </w:r>
      <w:r>
        <w:t>CAC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절약해 주기 때문에 실질적인 수익 효과가 있다</w:t>
      </w:r>
    </w:p>
    <w:p w14:paraId="6F30E27D" w14:textId="640CA850" w:rsidR="005A7E6A" w:rsidRPr="00DE758C" w:rsidRDefault="006D7A3A" w:rsidP="00DE758C">
      <w:pPr>
        <w:pStyle w:val="a"/>
        <w:widowControl/>
        <w:wordWrap/>
        <w:autoSpaceDE/>
        <w:autoSpaceDN/>
      </w:pPr>
      <w:r w:rsidRPr="00DE758C">
        <w:rPr>
          <w:rFonts w:hint="eastAsia"/>
          <w:color w:val="FF0000"/>
        </w:rPr>
        <w:t>K</w:t>
      </w:r>
      <w:r w:rsidRPr="00DE758C">
        <w:rPr>
          <w:color w:val="FF0000"/>
        </w:rPr>
        <w:t>-</w:t>
      </w:r>
      <w:proofErr w:type="gramStart"/>
      <w:r w:rsidRPr="00DE758C">
        <w:rPr>
          <w:color w:val="FF0000"/>
        </w:rPr>
        <w:t xml:space="preserve">factor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유저 </w:t>
      </w:r>
      <w:r>
        <w:t>1</w:t>
      </w:r>
      <w:r>
        <w:rPr>
          <w:rFonts w:hint="eastAsia"/>
        </w:rPr>
        <w:t>명을 가입시켰을 때 입소문에 의한 추가 가입 배율</w:t>
      </w:r>
      <w:r w:rsidR="005A7E6A">
        <w:br w:type="page"/>
      </w:r>
    </w:p>
    <w:p w14:paraId="2B8F31E4" w14:textId="6D0DFA0D" w:rsidR="005A7E6A" w:rsidRDefault="005A7E6A" w:rsidP="005A7E6A">
      <w:pPr>
        <w:pStyle w:val="2"/>
      </w:pPr>
      <w:r>
        <w:rPr>
          <w:rFonts w:hint="eastAsia"/>
        </w:rPr>
        <w:lastRenderedPageBreak/>
        <w:t>C</w:t>
      </w:r>
      <w:r>
        <w:t xml:space="preserve">P(Cost Per) </w:t>
      </w:r>
      <w:r>
        <w:rPr>
          <w:rFonts w:hint="eastAsia"/>
        </w:rPr>
        <w:t>관련</w:t>
      </w:r>
    </w:p>
    <w:p w14:paraId="4C3EABF9" w14:textId="1600D9A0" w:rsidR="005A7E6A" w:rsidRDefault="005A7E6A" w:rsidP="005A7E6A">
      <w:pPr>
        <w:pStyle w:val="a"/>
      </w:pPr>
      <w:r>
        <w:rPr>
          <w:rFonts w:hint="eastAsia"/>
        </w:rPr>
        <w:t>C</w:t>
      </w:r>
      <w:r>
        <w:t>PI(</w:t>
      </w:r>
      <w:r>
        <w:rPr>
          <w:rFonts w:hint="eastAsia"/>
        </w:rPr>
        <w:t>C</w:t>
      </w:r>
      <w:r>
        <w:t>ost Per Install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 xml:space="preserve">게임 설치 </w:t>
      </w:r>
      <w:r>
        <w:t>1</w:t>
      </w:r>
      <w:r>
        <w:rPr>
          <w:rFonts w:hint="eastAsia"/>
        </w:rPr>
        <w:t>회에 소모된 비용</w:t>
      </w:r>
    </w:p>
    <w:p w14:paraId="39A99F4D" w14:textId="30FF7F44" w:rsidR="005A7E6A" w:rsidRDefault="005A7E6A" w:rsidP="005A7E6A">
      <w:pPr>
        <w:pStyle w:val="a"/>
      </w:pPr>
      <w:r>
        <w:rPr>
          <w:rFonts w:hint="eastAsia"/>
        </w:rPr>
        <w:t>C</w:t>
      </w:r>
      <w:r>
        <w:t>PA(Cost Per Action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 xml:space="preserve">게임 내 특정 행위 </w:t>
      </w:r>
      <w:r>
        <w:t>1</w:t>
      </w:r>
      <w:r>
        <w:rPr>
          <w:rFonts w:hint="eastAsia"/>
        </w:rPr>
        <w:t>회를 유도하는데 소모된 비용</w:t>
      </w:r>
    </w:p>
    <w:p w14:paraId="54C22F31" w14:textId="28DDD7CE" w:rsidR="005A7E6A" w:rsidRDefault="005A7E6A" w:rsidP="005A7E6A">
      <w:pPr>
        <w:pStyle w:val="7"/>
        <w:ind w:left="400"/>
      </w:pPr>
      <w:r>
        <w:rPr>
          <w:rFonts w:hint="eastAsia"/>
        </w:rPr>
        <w:t xml:space="preserve">레벨 </w:t>
      </w:r>
      <w:r>
        <w:t>5</w:t>
      </w:r>
      <w:r>
        <w:rPr>
          <w:rFonts w:hint="eastAsia"/>
        </w:rPr>
        <w:t>까지 올리기,</w:t>
      </w:r>
      <w:r>
        <w:t xml:space="preserve"> </w:t>
      </w:r>
      <w:proofErr w:type="spellStart"/>
      <w:r>
        <w:rPr>
          <w:rFonts w:hint="eastAsia"/>
        </w:rPr>
        <w:t>별점</w:t>
      </w:r>
      <w:proofErr w:type="spellEnd"/>
      <w:r>
        <w:rPr>
          <w:rFonts w:hint="eastAsia"/>
        </w:rPr>
        <w:t xml:space="preserve"> 등록하기 등</w:t>
      </w:r>
    </w:p>
    <w:p w14:paraId="61ACC73C" w14:textId="3DD03292" w:rsidR="00DE758C" w:rsidRPr="00DE758C" w:rsidRDefault="00DE758C" w:rsidP="00DE758C">
      <w:pPr>
        <w:pStyle w:val="a"/>
      </w:pPr>
      <w:r>
        <w:rPr>
          <w:rFonts w:hint="eastAsia"/>
        </w:rPr>
        <w:t>C</w:t>
      </w:r>
      <w:r>
        <w:t>PC(Cost Per Click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광고를 한번 클릭하는데 소모된 비용</w:t>
      </w:r>
    </w:p>
    <w:p w14:paraId="2C44B59B" w14:textId="709B2A26" w:rsidR="005A7E6A" w:rsidRDefault="005A7E6A" w:rsidP="005A7E6A">
      <w:pPr>
        <w:pStyle w:val="a"/>
      </w:pPr>
      <w:proofErr w:type="spellStart"/>
      <w:r>
        <w:rPr>
          <w:rFonts w:hint="eastAsia"/>
        </w:rPr>
        <w:t>전환율</w:t>
      </w:r>
      <w:proofErr w:type="spellEnd"/>
      <w:r w:rsidR="008A3914">
        <w:rPr>
          <w:rFonts w:hint="eastAsia"/>
        </w:rPr>
        <w:t xml:space="preserve"> C</w:t>
      </w:r>
      <w:r w:rsidR="008A3914">
        <w:t xml:space="preserve">R </w:t>
      </w:r>
      <w:r>
        <w:rPr>
          <w:rFonts w:hint="eastAsia"/>
        </w:rPr>
        <w:t>(</w:t>
      </w:r>
      <w:r>
        <w:t>Conversion Rate)</w:t>
      </w:r>
    </w:p>
    <w:p w14:paraId="3B45F953" w14:textId="7C0C9083" w:rsidR="005A7E6A" w:rsidRDefault="005A7E6A" w:rsidP="005A7E6A">
      <w:pPr>
        <w:pStyle w:val="7"/>
        <w:ind w:left="400"/>
      </w:pPr>
      <w:r>
        <w:rPr>
          <w:rFonts w:hint="eastAsia"/>
        </w:rPr>
        <w:t>방문한 유저(혹은 광고를 클릭한 유저</w:t>
      </w:r>
      <w:r>
        <w:t>)</w:t>
      </w:r>
      <w:r>
        <w:rPr>
          <w:rFonts w:hint="eastAsia"/>
        </w:rPr>
        <w:t>가 게임 설치,</w:t>
      </w:r>
      <w:r>
        <w:t xml:space="preserve"> </w:t>
      </w:r>
      <w:proofErr w:type="spellStart"/>
      <w:r>
        <w:rPr>
          <w:rFonts w:hint="eastAsia"/>
        </w:rPr>
        <w:t>별점</w:t>
      </w:r>
      <w:proofErr w:type="spellEnd"/>
      <w:r>
        <w:rPr>
          <w:rFonts w:hint="eastAsia"/>
        </w:rPr>
        <w:t xml:space="preserve"> 등록하기,</w:t>
      </w:r>
      <w:r>
        <w:t xml:space="preserve"> 1</w:t>
      </w:r>
      <w:r>
        <w:rPr>
          <w:rFonts w:hint="eastAsia"/>
        </w:rPr>
        <w:t>주일 동안 개근하기 등 프로모션 주체가 원하는 행위를 하는 비율</w:t>
      </w:r>
    </w:p>
    <w:p w14:paraId="0910FEE9" w14:textId="011DFEC4" w:rsidR="00B83BAE" w:rsidRDefault="00CA6893" w:rsidP="00CA6893">
      <w:pPr>
        <w:pStyle w:val="7"/>
        <w:ind w:left="400"/>
      </w:pPr>
      <w:proofErr w:type="gramStart"/>
      <w:r>
        <w:rPr>
          <w:rFonts w:hint="eastAsia"/>
        </w:rPr>
        <w:t xml:space="preserve">예시 </w:t>
      </w:r>
      <w:r>
        <w:t>:</w:t>
      </w:r>
      <w:proofErr w:type="gramEnd"/>
      <w:r>
        <w:t xml:space="preserve"> CPI / </w:t>
      </w:r>
      <w:r>
        <w:rPr>
          <w:rFonts w:hint="eastAsia"/>
        </w:rPr>
        <w:t>C</w:t>
      </w:r>
      <w:r>
        <w:t xml:space="preserve">PC (광고를 </w:t>
      </w:r>
      <w:r>
        <w:rPr>
          <w:rFonts w:hint="eastAsia"/>
        </w:rPr>
        <w:t>클릭한 사람 중 인스톨까지 도달한 비율</w:t>
      </w:r>
      <w:r>
        <w:t xml:space="preserve">), </w:t>
      </w:r>
      <w:r>
        <w:rPr>
          <w:rFonts w:hint="eastAsia"/>
        </w:rPr>
        <w:t>C</w:t>
      </w:r>
      <w:r>
        <w:t>PA / CPC(</w:t>
      </w:r>
      <w:r>
        <w:rPr>
          <w:rFonts w:hint="eastAsia"/>
        </w:rPr>
        <w:t>광고를 클릭한 사람 중 특정 행동까지 도달한 비율</w:t>
      </w:r>
      <w:r>
        <w:t>)</w:t>
      </w:r>
    </w:p>
    <w:p w14:paraId="364266DE" w14:textId="0143C2F1" w:rsidR="00B83BAE" w:rsidRDefault="00B83BAE" w:rsidP="00B83BAE"/>
    <w:p w14:paraId="1FE70A83" w14:textId="59C4925D" w:rsidR="00BF585C" w:rsidRDefault="00BF585C" w:rsidP="00BF585C">
      <w:pPr>
        <w:pStyle w:val="2"/>
      </w:pPr>
      <w:r>
        <w:rPr>
          <w:rFonts w:hint="eastAsia"/>
        </w:rPr>
        <w:t>C</w:t>
      </w:r>
      <w:r>
        <w:t>RC(</w:t>
      </w:r>
      <w:r>
        <w:rPr>
          <w:rFonts w:hint="eastAsia"/>
        </w:rPr>
        <w:t>C</w:t>
      </w:r>
      <w:r>
        <w:t>ustomer Retention Cost</w:t>
      </w:r>
      <w:proofErr w:type="gramStart"/>
      <w:r>
        <w:t>) /</w:t>
      </w:r>
      <w:proofErr w:type="gramEnd"/>
      <w:r>
        <w:t xml:space="preserve"> 유저 </w:t>
      </w:r>
      <w:r>
        <w:rPr>
          <w:rFonts w:hint="eastAsia"/>
        </w:rPr>
        <w:t>유지 비용</w:t>
      </w:r>
    </w:p>
    <w:p w14:paraId="652FDDAA" w14:textId="32BDE878" w:rsidR="00BF585C" w:rsidRDefault="00BF585C" w:rsidP="00BF585C">
      <w:pPr>
        <w:pStyle w:val="a"/>
      </w:pPr>
      <w:r>
        <w:rPr>
          <w:rFonts w:hint="eastAsia"/>
        </w:rPr>
        <w:t xml:space="preserve">일정 기간 내 유저 </w:t>
      </w:r>
      <w:r>
        <w:t>1</w:t>
      </w:r>
      <w:r>
        <w:rPr>
          <w:rFonts w:hint="eastAsia"/>
        </w:rPr>
        <w:t>인을 유지하는 데 소모되는 비용</w:t>
      </w:r>
    </w:p>
    <w:p w14:paraId="3A8C0801" w14:textId="0E1D0109" w:rsidR="00BF585C" w:rsidRDefault="00BF585C" w:rsidP="00BF585C">
      <w:pPr>
        <w:pStyle w:val="a"/>
      </w:pPr>
      <w:r>
        <w:rPr>
          <w:rFonts w:hint="eastAsia"/>
        </w:rPr>
        <w:t xml:space="preserve">각종 운영비 등이 </w:t>
      </w:r>
      <w:proofErr w:type="gramStart"/>
      <w:r>
        <w:rPr>
          <w:rFonts w:hint="eastAsia"/>
        </w:rPr>
        <w:t xml:space="preserve">해당 </w:t>
      </w:r>
      <w:r>
        <w:t>/</w:t>
      </w:r>
      <w:proofErr w:type="gramEnd"/>
      <w:r>
        <w:t xml:space="preserve"> </w:t>
      </w:r>
      <w:r>
        <w:rPr>
          <w:rFonts w:hint="eastAsia"/>
        </w:rPr>
        <w:t>서버 비용,</w:t>
      </w:r>
      <w:r>
        <w:t xml:space="preserve"> </w:t>
      </w:r>
      <w:r>
        <w:rPr>
          <w:rFonts w:hint="eastAsia"/>
        </w:rPr>
        <w:t>라이브 서비스 인건비 등</w:t>
      </w:r>
    </w:p>
    <w:p w14:paraId="09BD6999" w14:textId="4288D651" w:rsidR="00BF585C" w:rsidRDefault="00BF585C" w:rsidP="00BF585C">
      <w:pPr>
        <w:pStyle w:val="a"/>
        <w:numPr>
          <w:ilvl w:val="0"/>
          <w:numId w:val="0"/>
        </w:numPr>
        <w:ind w:left="403" w:hanging="403"/>
      </w:pPr>
    </w:p>
    <w:p w14:paraId="51E197C4" w14:textId="0A91C755" w:rsidR="008A3914" w:rsidRDefault="008A3914" w:rsidP="008A3914">
      <w:pPr>
        <w:pStyle w:val="2"/>
      </w:pPr>
      <w:r>
        <w:rPr>
          <w:rFonts w:hint="eastAsia"/>
        </w:rPr>
        <w:t>A</w:t>
      </w:r>
      <w:r>
        <w:t>RPU(Average Revenue Per User</w:t>
      </w:r>
      <w:proofErr w:type="gramStart"/>
      <w:r>
        <w:t>) /</w:t>
      </w:r>
      <w:proofErr w:type="gramEnd"/>
      <w:r>
        <w:t xml:space="preserve"> 1인당 </w:t>
      </w:r>
      <w:proofErr w:type="spellStart"/>
      <w:r>
        <w:rPr>
          <w:rFonts w:hint="eastAsia"/>
        </w:rPr>
        <w:t>객단가</w:t>
      </w:r>
      <w:proofErr w:type="spellEnd"/>
    </w:p>
    <w:p w14:paraId="1598B5F6" w14:textId="4583ABBF" w:rsidR="008A3914" w:rsidRDefault="008A3914" w:rsidP="008A3914">
      <w:pPr>
        <w:pStyle w:val="a"/>
      </w:pPr>
      <w:r>
        <w:rPr>
          <w:rFonts w:hint="eastAsia"/>
        </w:rPr>
        <w:t xml:space="preserve">일정 기간 내 유저 </w:t>
      </w:r>
      <w:r>
        <w:t>1</w:t>
      </w:r>
      <w:r>
        <w:rPr>
          <w:rFonts w:hint="eastAsia"/>
        </w:rPr>
        <w:t>인당 평균 수입</w:t>
      </w:r>
    </w:p>
    <w:p w14:paraId="67608BC9" w14:textId="2562A454" w:rsidR="008A3914" w:rsidRDefault="008A3914" w:rsidP="008A3914">
      <w:pPr>
        <w:pStyle w:val="a"/>
      </w:pPr>
      <w:r>
        <w:t xml:space="preserve">ARPU = </w:t>
      </w:r>
      <w:r>
        <w:rPr>
          <w:rFonts w:hint="eastAsia"/>
        </w:rPr>
        <w:t xml:space="preserve">총 </w:t>
      </w:r>
      <w:proofErr w:type="gramStart"/>
      <w:r>
        <w:rPr>
          <w:rFonts w:hint="eastAsia"/>
        </w:rPr>
        <w:t xml:space="preserve">매출 </w:t>
      </w:r>
      <w:r>
        <w:t>/</w:t>
      </w:r>
      <w:proofErr w:type="gramEnd"/>
      <w:r>
        <w:t xml:space="preserve"> </w:t>
      </w:r>
      <w:r>
        <w:rPr>
          <w:rFonts w:hint="eastAsia"/>
        </w:rPr>
        <w:t>총 유저 수</w:t>
      </w:r>
    </w:p>
    <w:p w14:paraId="013D3D3B" w14:textId="0F2C71A7" w:rsidR="008A3914" w:rsidRDefault="008A3914" w:rsidP="008A3914">
      <w:pPr>
        <w:pStyle w:val="a"/>
      </w:pPr>
      <w:r>
        <w:rPr>
          <w:rFonts w:hint="eastAsia"/>
        </w:rPr>
        <w:t>A</w:t>
      </w:r>
      <w:r>
        <w:t>RPU</w:t>
      </w:r>
      <w:r>
        <w:rPr>
          <w:rFonts w:hint="eastAsia"/>
        </w:rPr>
        <w:t>가 높을수록 고객 유지 비용이 줄어든다</w:t>
      </w:r>
    </w:p>
    <w:p w14:paraId="3710DDB3" w14:textId="21111CC5" w:rsidR="008A3914" w:rsidRDefault="008A3914" w:rsidP="008A3914">
      <w:pPr>
        <w:pStyle w:val="a"/>
      </w:pPr>
      <w:r>
        <w:rPr>
          <w:rFonts w:hint="eastAsia"/>
        </w:rPr>
        <w:t>A</w:t>
      </w:r>
      <w:r>
        <w:t>RPU</w:t>
      </w:r>
      <w:r>
        <w:rPr>
          <w:rFonts w:hint="eastAsia"/>
        </w:rPr>
        <w:t>가 낮다는 것은 유료화 모델에 실패했다는 의미</w:t>
      </w:r>
    </w:p>
    <w:p w14:paraId="288986B0" w14:textId="124F1A40" w:rsidR="008A3914" w:rsidRDefault="008A3914" w:rsidP="008A3914">
      <w:pPr>
        <w:pStyle w:val="a"/>
      </w:pPr>
      <w:r>
        <w:rPr>
          <w:rFonts w:hint="eastAsia"/>
        </w:rPr>
        <w:t>정액제 게임의 경우는</w:t>
      </w:r>
      <w:r>
        <w:t xml:space="preserve"> </w:t>
      </w:r>
      <w:r>
        <w:rPr>
          <w:rFonts w:hint="eastAsia"/>
        </w:rPr>
        <w:t>무의미한 지표</w:t>
      </w:r>
    </w:p>
    <w:p w14:paraId="7FAEB1EF" w14:textId="6BED0FDD" w:rsidR="008A3914" w:rsidRDefault="008A3914" w:rsidP="008A3914">
      <w:pPr>
        <w:pStyle w:val="a"/>
        <w:numPr>
          <w:ilvl w:val="0"/>
          <w:numId w:val="0"/>
        </w:numPr>
        <w:ind w:left="403" w:hanging="403"/>
      </w:pPr>
    </w:p>
    <w:p w14:paraId="24444B24" w14:textId="743CAAA4" w:rsidR="00F0088A" w:rsidRDefault="00F0088A" w:rsidP="00F0088A">
      <w:pPr>
        <w:pStyle w:val="2"/>
      </w:pPr>
      <w:r>
        <w:rPr>
          <w:rFonts w:hint="eastAsia"/>
        </w:rPr>
        <w:t>A</w:t>
      </w:r>
      <w:r>
        <w:t>RPPU(Average Revenue Per Paid User</w:t>
      </w:r>
      <w:proofErr w:type="gramStart"/>
      <w:r>
        <w:t>) /</w:t>
      </w:r>
      <w:proofErr w:type="gramEnd"/>
      <w:r>
        <w:t xml:space="preserve"> 구매 </w:t>
      </w:r>
      <w:r>
        <w:rPr>
          <w:rFonts w:hint="eastAsia"/>
        </w:rPr>
        <w:t xml:space="preserve">유저 </w:t>
      </w:r>
      <w:r>
        <w:t>1</w:t>
      </w:r>
      <w:r>
        <w:rPr>
          <w:rFonts w:hint="eastAsia"/>
        </w:rPr>
        <w:t xml:space="preserve">인당 </w:t>
      </w:r>
      <w:proofErr w:type="spellStart"/>
      <w:r>
        <w:rPr>
          <w:rFonts w:hint="eastAsia"/>
        </w:rPr>
        <w:t>객단가</w:t>
      </w:r>
      <w:proofErr w:type="spellEnd"/>
    </w:p>
    <w:p w14:paraId="566B49A4" w14:textId="47314EFF" w:rsidR="00F0088A" w:rsidRDefault="00F0088A" w:rsidP="00F0088A">
      <w:pPr>
        <w:pStyle w:val="a"/>
      </w:pPr>
      <w:r>
        <w:rPr>
          <w:rFonts w:hint="eastAsia"/>
        </w:rPr>
        <w:t xml:space="preserve">일정 기간 내 게임에 비용을 지불한 유저 </w:t>
      </w:r>
      <w:r>
        <w:t>1</w:t>
      </w:r>
      <w:r>
        <w:rPr>
          <w:rFonts w:hint="eastAsia"/>
        </w:rPr>
        <w:t>인당 평균 수입</w:t>
      </w:r>
    </w:p>
    <w:p w14:paraId="49B05F0F" w14:textId="7F82B053" w:rsidR="00F0088A" w:rsidRDefault="00F0088A" w:rsidP="00F0088A">
      <w:pPr>
        <w:pStyle w:val="a"/>
      </w:pPr>
      <w:r>
        <w:rPr>
          <w:rFonts w:hint="eastAsia"/>
        </w:rPr>
        <w:t>A</w:t>
      </w:r>
      <w:r>
        <w:t xml:space="preserve">RPPU = </w:t>
      </w:r>
      <w:r>
        <w:rPr>
          <w:rFonts w:hint="eastAsia"/>
        </w:rPr>
        <w:t xml:space="preserve">총 </w:t>
      </w:r>
      <w:proofErr w:type="gramStart"/>
      <w:r>
        <w:rPr>
          <w:rFonts w:hint="eastAsia"/>
        </w:rPr>
        <w:t xml:space="preserve">매출 </w:t>
      </w:r>
      <w:r>
        <w:t>/</w:t>
      </w:r>
      <w:proofErr w:type="gramEnd"/>
      <w:r>
        <w:t xml:space="preserve"> </w:t>
      </w:r>
      <w:r>
        <w:rPr>
          <w:rFonts w:hint="eastAsia"/>
        </w:rPr>
        <w:t>총 구매 유저 수</w:t>
      </w:r>
    </w:p>
    <w:p w14:paraId="53B35364" w14:textId="0465013F" w:rsidR="00F0088A" w:rsidRDefault="00F0088A" w:rsidP="00F0088A">
      <w:pPr>
        <w:pStyle w:val="a"/>
      </w:pPr>
      <w:r>
        <w:rPr>
          <w:rFonts w:hint="eastAsia"/>
        </w:rPr>
        <w:t xml:space="preserve">게임이 하드코어 할수록 </w:t>
      </w:r>
      <w:r>
        <w:t>ARPPU</w:t>
      </w:r>
      <w:r>
        <w:rPr>
          <w:rFonts w:hint="eastAsia"/>
        </w:rPr>
        <w:t>가 높아진다</w:t>
      </w:r>
    </w:p>
    <w:p w14:paraId="31ED7560" w14:textId="1B5AB547" w:rsidR="00F0088A" w:rsidRDefault="00F0088A" w:rsidP="00F0088A">
      <w:pPr>
        <w:pStyle w:val="a"/>
      </w:pPr>
      <w:r>
        <w:rPr>
          <w:rFonts w:hint="eastAsia"/>
        </w:rPr>
        <w:t>A</w:t>
      </w:r>
      <w:r>
        <w:t>RPPU</w:t>
      </w:r>
      <w:r>
        <w:rPr>
          <w:rFonts w:hint="eastAsia"/>
        </w:rPr>
        <w:t xml:space="preserve">와 </w:t>
      </w:r>
      <w:r>
        <w:t>BU Rate</w:t>
      </w:r>
      <w:r>
        <w:rPr>
          <w:rFonts w:hint="eastAsia"/>
        </w:rPr>
        <w:t>로 마케팅,</w:t>
      </w:r>
      <w:r>
        <w:t xml:space="preserve"> </w:t>
      </w:r>
      <w:r>
        <w:rPr>
          <w:rFonts w:hint="eastAsia"/>
        </w:rPr>
        <w:t>업데이트 방향을 결정할 수 있다</w:t>
      </w:r>
    </w:p>
    <w:p w14:paraId="01E93160" w14:textId="6A17D569" w:rsidR="000E444F" w:rsidRDefault="000E444F" w:rsidP="000E444F">
      <w:pPr>
        <w:pStyle w:val="a"/>
        <w:numPr>
          <w:ilvl w:val="0"/>
          <w:numId w:val="0"/>
        </w:numPr>
        <w:ind w:left="403" w:hanging="403"/>
      </w:pPr>
    </w:p>
    <w:p w14:paraId="2F631D6D" w14:textId="5BFA0DED" w:rsidR="000E444F" w:rsidRDefault="000E444F" w:rsidP="000E444F">
      <w:pPr>
        <w:pStyle w:val="2"/>
      </w:pPr>
      <w:r>
        <w:rPr>
          <w:rFonts w:hint="eastAsia"/>
        </w:rPr>
        <w:t>AR</w:t>
      </w:r>
      <w:r>
        <w:t>PDAU(Average Revenue Per Daily Active User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 xml:space="preserve">일방문자 </w:t>
      </w:r>
      <w:r>
        <w:t>1</w:t>
      </w:r>
      <w:r>
        <w:rPr>
          <w:rFonts w:hint="eastAsia"/>
        </w:rPr>
        <w:t xml:space="preserve">인당 </w:t>
      </w:r>
      <w:proofErr w:type="spellStart"/>
      <w:r>
        <w:rPr>
          <w:rFonts w:hint="eastAsia"/>
        </w:rPr>
        <w:t>객단가</w:t>
      </w:r>
      <w:proofErr w:type="spellEnd"/>
    </w:p>
    <w:p w14:paraId="22F53057" w14:textId="740BED54" w:rsidR="000E444F" w:rsidRDefault="000E444F" w:rsidP="000E444F">
      <w:pPr>
        <w:pStyle w:val="a"/>
      </w:pPr>
      <w:r>
        <w:rPr>
          <w:rFonts w:hint="eastAsia"/>
        </w:rPr>
        <w:t xml:space="preserve">하루 동안 게임에 접속한 유저 </w:t>
      </w:r>
      <w:r>
        <w:t>1</w:t>
      </w:r>
      <w:r>
        <w:rPr>
          <w:rFonts w:hint="eastAsia"/>
        </w:rPr>
        <w:t>인당 평균 수입</w:t>
      </w:r>
    </w:p>
    <w:p w14:paraId="089CA2E9" w14:textId="530D17B5" w:rsidR="000E444F" w:rsidRDefault="000E444F" w:rsidP="000E444F">
      <w:pPr>
        <w:pStyle w:val="a"/>
      </w:pPr>
      <w:r>
        <w:rPr>
          <w:rFonts w:hint="eastAsia"/>
        </w:rPr>
        <w:t>A</w:t>
      </w:r>
      <w:r>
        <w:t>PRDAU</w:t>
      </w:r>
      <w:r w:rsidR="00CD368F">
        <w:t xml:space="preserve"> = 일 </w:t>
      </w:r>
      <w:proofErr w:type="gramStart"/>
      <w:r w:rsidR="00CD368F">
        <w:rPr>
          <w:rFonts w:hint="eastAsia"/>
        </w:rPr>
        <w:t xml:space="preserve">매출 </w:t>
      </w:r>
      <w:r w:rsidR="00CD368F">
        <w:t>/</w:t>
      </w:r>
      <w:proofErr w:type="gramEnd"/>
      <w:r w:rsidR="00CD368F">
        <w:t xml:space="preserve"> </w:t>
      </w:r>
      <w:r w:rsidR="00CD368F">
        <w:rPr>
          <w:rFonts w:hint="eastAsia"/>
        </w:rPr>
        <w:t>D</w:t>
      </w:r>
      <w:r w:rsidR="00CD368F">
        <w:t>AU</w:t>
      </w:r>
    </w:p>
    <w:p w14:paraId="5646B2EA" w14:textId="21DA5EF5" w:rsidR="00CD368F" w:rsidRDefault="00CD368F" w:rsidP="000E444F">
      <w:pPr>
        <w:pStyle w:val="a"/>
      </w:pPr>
      <w:r>
        <w:rPr>
          <w:rFonts w:hint="eastAsia"/>
        </w:rPr>
        <w:t>모바일 게임은</w:t>
      </w:r>
      <w:r>
        <w:t xml:space="preserve"> </w:t>
      </w:r>
      <w:r>
        <w:rPr>
          <w:rFonts w:hint="eastAsia"/>
        </w:rPr>
        <w:t>프로모션,</w:t>
      </w:r>
      <w:r>
        <w:t xml:space="preserve"> </w:t>
      </w:r>
      <w:r>
        <w:rPr>
          <w:rFonts w:hint="eastAsia"/>
        </w:rPr>
        <w:t>이벤트,</w:t>
      </w:r>
      <w:r>
        <w:t xml:space="preserve"> </w:t>
      </w:r>
      <w:r>
        <w:rPr>
          <w:rFonts w:hint="eastAsia"/>
        </w:rPr>
        <w:t xml:space="preserve">업데이트 등의 영향을 즉각적으로 받고 수명 주기가 짧기 때문에 최근 </w:t>
      </w:r>
      <w:r>
        <w:t>ARPDAU</w:t>
      </w:r>
      <w:r>
        <w:rPr>
          <w:rFonts w:hint="eastAsia"/>
        </w:rPr>
        <w:t>가 A</w:t>
      </w:r>
      <w:r>
        <w:t>RPU</w:t>
      </w:r>
      <w:r>
        <w:rPr>
          <w:rFonts w:hint="eastAsia"/>
        </w:rPr>
        <w:t xml:space="preserve">나 </w:t>
      </w:r>
      <w:r>
        <w:t>ARPPU</w:t>
      </w:r>
      <w:r>
        <w:rPr>
          <w:rFonts w:hint="eastAsia"/>
        </w:rPr>
        <w:t>를 제치고 매출 측정의 핵심 지표로 떠오르고 있음</w:t>
      </w:r>
    </w:p>
    <w:p w14:paraId="412FEC64" w14:textId="1A06D669" w:rsidR="00E32856" w:rsidRDefault="00E32856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0D70EE30" w14:textId="245A36CD" w:rsidR="00E32856" w:rsidRDefault="00E32856" w:rsidP="00E32856">
      <w:pPr>
        <w:pStyle w:val="2"/>
      </w:pPr>
      <w:r>
        <w:rPr>
          <w:rFonts w:hint="eastAsia"/>
        </w:rPr>
        <w:lastRenderedPageBreak/>
        <w:t>L</w:t>
      </w:r>
      <w:r>
        <w:t>TV(Lifetime Value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고객 생애 가치</w:t>
      </w:r>
    </w:p>
    <w:p w14:paraId="778456F8" w14:textId="6F008834" w:rsidR="00E32856" w:rsidRDefault="00E32856" w:rsidP="00E32856">
      <w:pPr>
        <w:pStyle w:val="a"/>
      </w:pPr>
      <w:r>
        <w:rPr>
          <w:rFonts w:hint="eastAsia"/>
        </w:rPr>
        <w:t xml:space="preserve">유저 한 명이 게임에서 완전히 이탈할 때까지 </w:t>
      </w:r>
      <w:r w:rsidR="00521FF2">
        <w:rPr>
          <w:rFonts w:hint="eastAsia"/>
        </w:rPr>
        <w:t>발생한 매출</w:t>
      </w:r>
    </w:p>
    <w:p w14:paraId="42E77511" w14:textId="7EB7D2DA" w:rsidR="00E32856" w:rsidRDefault="00E32856" w:rsidP="00E32856">
      <w:pPr>
        <w:pStyle w:val="a"/>
      </w:pPr>
      <w:r>
        <w:rPr>
          <w:rFonts w:hint="eastAsia"/>
        </w:rPr>
        <w:t>C</w:t>
      </w:r>
      <w:r>
        <w:t>LV(Customer Lifetime Value)</w:t>
      </w:r>
      <w:r>
        <w:rPr>
          <w:rFonts w:hint="eastAsia"/>
        </w:rPr>
        <w:t>라고도 함</w:t>
      </w:r>
    </w:p>
    <w:p w14:paraId="18D4E9AA" w14:textId="3600F335" w:rsidR="00E32856" w:rsidRDefault="00E32856" w:rsidP="00E32856">
      <w:pPr>
        <w:pStyle w:val="a"/>
      </w:pPr>
      <w:r>
        <w:rPr>
          <w:rFonts w:hint="eastAsia"/>
        </w:rPr>
        <w:t>L</w:t>
      </w:r>
      <w:r>
        <w:t>TV</w:t>
      </w:r>
      <w:r>
        <w:rPr>
          <w:rFonts w:hint="eastAsia"/>
        </w:rPr>
        <w:t xml:space="preserve">에서 </w:t>
      </w:r>
      <w:r>
        <w:t>CAC, CRC</w:t>
      </w:r>
      <w:r>
        <w:rPr>
          <w:rFonts w:hint="eastAsia"/>
        </w:rPr>
        <w:t xml:space="preserve">를 제외한 비용 </w:t>
      </w:r>
      <w:r>
        <w:t xml:space="preserve">= </w:t>
      </w:r>
      <w:r>
        <w:rPr>
          <w:rFonts w:hint="eastAsia"/>
        </w:rPr>
        <w:t>실질적으로 한 명의 유저에게 얻을 수 있는 수입</w:t>
      </w:r>
    </w:p>
    <w:p w14:paraId="5D7F19F5" w14:textId="6C572F19" w:rsidR="00E32856" w:rsidRDefault="00E32856" w:rsidP="00E32856">
      <w:pPr>
        <w:pStyle w:val="a"/>
      </w:pPr>
      <w:r>
        <w:rPr>
          <w:rFonts w:hint="eastAsia"/>
        </w:rPr>
        <w:t>L</w:t>
      </w:r>
      <w:r>
        <w:t>TV</w:t>
      </w:r>
      <w:r>
        <w:rPr>
          <w:rFonts w:hint="eastAsia"/>
        </w:rPr>
        <w:t xml:space="preserve">의 극대화 </w:t>
      </w:r>
      <w:r>
        <w:t xml:space="preserve">= </w:t>
      </w:r>
      <w:r>
        <w:rPr>
          <w:rFonts w:hint="eastAsia"/>
        </w:rPr>
        <w:t xml:space="preserve">낮은 </w:t>
      </w:r>
      <w:r>
        <w:t xml:space="preserve">CAC, CRC + </w:t>
      </w:r>
      <w:r>
        <w:rPr>
          <w:rFonts w:hint="eastAsia"/>
        </w:rPr>
        <w:t xml:space="preserve">높은 </w:t>
      </w:r>
      <w:r>
        <w:t xml:space="preserve">PU </w:t>
      </w:r>
      <w:r>
        <w:rPr>
          <w:rFonts w:hint="eastAsia"/>
        </w:rPr>
        <w:t xml:space="preserve">비율 </w:t>
      </w:r>
      <w:r>
        <w:t xml:space="preserve">+ </w:t>
      </w:r>
      <w:r>
        <w:rPr>
          <w:rFonts w:hint="eastAsia"/>
        </w:rPr>
        <w:t xml:space="preserve">높은 유저 </w:t>
      </w:r>
      <w:proofErr w:type="spellStart"/>
      <w:r>
        <w:rPr>
          <w:rFonts w:hint="eastAsia"/>
        </w:rPr>
        <w:t>잔존율</w:t>
      </w:r>
      <w:proofErr w:type="spellEnd"/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높은 </w:t>
      </w:r>
      <w:r>
        <w:t>ARPPU</w:t>
      </w:r>
    </w:p>
    <w:p w14:paraId="67B6C0E6" w14:textId="0E494ABE" w:rsidR="00E32856" w:rsidRPr="00E32856" w:rsidRDefault="00E32856" w:rsidP="00E32856">
      <w:pPr>
        <w:pStyle w:val="a"/>
      </w:pPr>
      <w:r>
        <w:rPr>
          <w:rFonts w:hint="eastAsia"/>
        </w:rPr>
        <w:t xml:space="preserve">게임 운영의 궁극적 목표는 </w:t>
      </w:r>
      <w:r>
        <w:t>LTV</w:t>
      </w:r>
      <w:r>
        <w:rPr>
          <w:rFonts w:hint="eastAsia"/>
        </w:rPr>
        <w:t>는 높이고,</w:t>
      </w:r>
      <w:r>
        <w:t xml:space="preserve"> CAC</w:t>
      </w:r>
      <w:r>
        <w:rPr>
          <w:rFonts w:hint="eastAsia"/>
        </w:rPr>
        <w:t xml:space="preserve">와 </w:t>
      </w:r>
      <w:r>
        <w:t>CRC</w:t>
      </w:r>
      <w:r>
        <w:rPr>
          <w:rFonts w:hint="eastAsia"/>
        </w:rPr>
        <w:t>를 낮추는 것</w:t>
      </w:r>
    </w:p>
    <w:p w14:paraId="2EFD0136" w14:textId="3C761233" w:rsidR="00E32856" w:rsidRDefault="00E32856" w:rsidP="00E32856">
      <w:pPr>
        <w:pStyle w:val="a"/>
        <w:numPr>
          <w:ilvl w:val="0"/>
          <w:numId w:val="0"/>
        </w:numPr>
        <w:ind w:left="403" w:hanging="403"/>
      </w:pPr>
    </w:p>
    <w:p w14:paraId="7750D15B" w14:textId="3E74261A" w:rsidR="00207145" w:rsidRDefault="00207145" w:rsidP="00207145">
      <w:pPr>
        <w:pStyle w:val="2"/>
      </w:pPr>
      <w:r>
        <w:rPr>
          <w:rFonts w:hint="eastAsia"/>
        </w:rPr>
        <w:t>R</w:t>
      </w:r>
      <w:r>
        <w:t>OI(Return Of Investment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투자 수익</w:t>
      </w:r>
    </w:p>
    <w:p w14:paraId="08E69B13" w14:textId="4C72F763" w:rsidR="00207145" w:rsidRDefault="00207145" w:rsidP="00207145">
      <w:pPr>
        <w:pStyle w:val="a"/>
      </w:pPr>
      <w:r>
        <w:rPr>
          <w:rFonts w:hint="eastAsia"/>
        </w:rPr>
        <w:t xml:space="preserve">투자 대비 </w:t>
      </w:r>
      <w:proofErr w:type="gramStart"/>
      <w:r>
        <w:rPr>
          <w:rFonts w:hint="eastAsia"/>
        </w:rPr>
        <w:t xml:space="preserve">수익률 </w:t>
      </w:r>
      <w:r>
        <w:t>/</w:t>
      </w:r>
      <w:proofErr w:type="gramEnd"/>
      <w:r>
        <w:t xml:space="preserve"> </w:t>
      </w:r>
      <w:r>
        <w:rPr>
          <w:rFonts w:hint="eastAsia"/>
        </w:rPr>
        <w:t>마케팅 사용 비용 대비 수익률</w:t>
      </w:r>
    </w:p>
    <w:p w14:paraId="71897674" w14:textId="781EC726" w:rsidR="00207145" w:rsidRDefault="00207145" w:rsidP="00207145">
      <w:pPr>
        <w:pStyle w:val="a"/>
      </w:pPr>
      <w:r>
        <w:rPr>
          <w:rFonts w:hint="eastAsia"/>
        </w:rPr>
        <w:t>R</w:t>
      </w:r>
      <w:r>
        <w:t>OI = (</w:t>
      </w:r>
      <w:r>
        <w:rPr>
          <w:rFonts w:hint="eastAsia"/>
        </w:rPr>
        <w:t>L</w:t>
      </w:r>
      <w:r>
        <w:t>TV - CAC) / CAC</w:t>
      </w:r>
    </w:p>
    <w:p w14:paraId="4FCAF9C9" w14:textId="7EB71425" w:rsidR="00207145" w:rsidRDefault="00207145" w:rsidP="00207145">
      <w:pPr>
        <w:pStyle w:val="a"/>
      </w:pPr>
      <w:r>
        <w:rPr>
          <w:rFonts w:hint="eastAsia"/>
        </w:rPr>
        <w:t>광고,</w:t>
      </w:r>
      <w:r>
        <w:t xml:space="preserve"> </w:t>
      </w:r>
      <w:r>
        <w:rPr>
          <w:rFonts w:hint="eastAsia"/>
        </w:rPr>
        <w:t>홍보,</w:t>
      </w:r>
      <w:r>
        <w:t xml:space="preserve"> </w:t>
      </w:r>
      <w:r>
        <w:rPr>
          <w:rFonts w:hint="eastAsia"/>
        </w:rPr>
        <w:t>판촉,</w:t>
      </w:r>
      <w:r>
        <w:t xml:space="preserve"> </w:t>
      </w:r>
      <w:r>
        <w:rPr>
          <w:rFonts w:hint="eastAsia"/>
        </w:rPr>
        <w:t>이벤트,</w:t>
      </w:r>
      <w:r>
        <w:t xml:space="preserve"> </w:t>
      </w:r>
      <w:r>
        <w:rPr>
          <w:rFonts w:hint="eastAsia"/>
        </w:rPr>
        <w:t>등 마케팅 활동 비용 대비 매출 증대 효과를 정량적으로 측정하고 마케팅 예산을 배분하는데 사용</w:t>
      </w:r>
    </w:p>
    <w:p w14:paraId="508CC288" w14:textId="430FB53F" w:rsidR="00207145" w:rsidRDefault="00207145" w:rsidP="00207145">
      <w:pPr>
        <w:pStyle w:val="a"/>
        <w:numPr>
          <w:ilvl w:val="0"/>
          <w:numId w:val="0"/>
        </w:numPr>
        <w:ind w:left="403" w:hanging="403"/>
      </w:pPr>
    </w:p>
    <w:p w14:paraId="4CA9038F" w14:textId="60BBE8F8" w:rsidR="00207145" w:rsidRDefault="003D0339" w:rsidP="003D0339">
      <w:pPr>
        <w:pStyle w:val="2"/>
      </w:pPr>
      <w:r>
        <w:rPr>
          <w:rFonts w:hint="eastAsia"/>
        </w:rPr>
        <w:t>F</w:t>
      </w:r>
      <w:r>
        <w:t>2</w:t>
      </w:r>
      <w:proofErr w:type="gramStart"/>
      <w:r>
        <w:t>P(</w:t>
      </w:r>
      <w:proofErr w:type="gramEnd"/>
      <w:r>
        <w:t xml:space="preserve">Free To Play) / </w:t>
      </w:r>
      <w:r>
        <w:rPr>
          <w:rFonts w:hint="eastAsia"/>
        </w:rPr>
        <w:t>P</w:t>
      </w:r>
      <w:r>
        <w:t>2P(</w:t>
      </w:r>
      <w:r>
        <w:rPr>
          <w:rFonts w:hint="eastAsia"/>
        </w:rPr>
        <w:t>P</w:t>
      </w:r>
      <w:r>
        <w:t xml:space="preserve">ay To </w:t>
      </w:r>
      <w:r>
        <w:rPr>
          <w:rFonts w:hint="eastAsia"/>
        </w:rPr>
        <w:t>P</w:t>
      </w:r>
      <w:r>
        <w:t>la</w:t>
      </w:r>
      <w:r w:rsidR="00EA4D40">
        <w:t>y</w:t>
      </w:r>
      <w:r>
        <w:t>)</w:t>
      </w:r>
    </w:p>
    <w:p w14:paraId="509ABC6A" w14:textId="26776E18" w:rsidR="003D0339" w:rsidRDefault="003D0339" w:rsidP="003D0339">
      <w:pPr>
        <w:pStyle w:val="a"/>
      </w:pPr>
      <w:r>
        <w:rPr>
          <w:rFonts w:hint="eastAsia"/>
        </w:rPr>
        <w:t>F</w:t>
      </w:r>
      <w:r>
        <w:t>2</w:t>
      </w:r>
      <w:proofErr w:type="gramStart"/>
      <w:r>
        <w:t>P :</w:t>
      </w:r>
      <w:proofErr w:type="gramEnd"/>
      <w:r>
        <w:t xml:space="preserve"> </w:t>
      </w:r>
      <w:r>
        <w:rPr>
          <w:rFonts w:hint="eastAsia"/>
        </w:rPr>
        <w:t>부분 유료화 게임</w:t>
      </w:r>
    </w:p>
    <w:p w14:paraId="4EC750BB" w14:textId="7BA0CCEE" w:rsidR="003D0339" w:rsidRDefault="003D0339" w:rsidP="003D0339">
      <w:pPr>
        <w:pStyle w:val="a"/>
      </w:pPr>
      <w:r>
        <w:rPr>
          <w:rFonts w:hint="eastAsia"/>
        </w:rPr>
        <w:t>P</w:t>
      </w:r>
      <w:r>
        <w:t>2</w:t>
      </w:r>
      <w:proofErr w:type="gramStart"/>
      <w:r>
        <w:t>P :</w:t>
      </w:r>
      <w:proofErr w:type="gramEnd"/>
      <w:r>
        <w:t xml:space="preserve"> </w:t>
      </w:r>
      <w:r>
        <w:rPr>
          <w:rFonts w:hint="eastAsia"/>
        </w:rPr>
        <w:t>정액제 게임</w:t>
      </w:r>
    </w:p>
    <w:p w14:paraId="62E2C9A9" w14:textId="315F3455" w:rsidR="0009273E" w:rsidRDefault="0009273E" w:rsidP="0009273E">
      <w:pPr>
        <w:pStyle w:val="a"/>
        <w:numPr>
          <w:ilvl w:val="0"/>
          <w:numId w:val="0"/>
        </w:numPr>
        <w:ind w:left="403" w:hanging="403"/>
      </w:pPr>
    </w:p>
    <w:p w14:paraId="2C6775D9" w14:textId="6BEC86FF" w:rsidR="0009273E" w:rsidRDefault="0009273E" w:rsidP="0009273E">
      <w:pPr>
        <w:pStyle w:val="2"/>
      </w:pPr>
      <w:r>
        <w:t xml:space="preserve">Pay </w:t>
      </w:r>
      <w:proofErr w:type="gramStart"/>
      <w:r>
        <w:t>Back /</w:t>
      </w:r>
      <w:proofErr w:type="gramEnd"/>
      <w:r>
        <w:t xml:space="preserve"> </w:t>
      </w:r>
      <w:proofErr w:type="spellStart"/>
      <w:r>
        <w:rPr>
          <w:rFonts w:hint="eastAsia"/>
        </w:rPr>
        <w:t>환급율</w:t>
      </w:r>
      <w:proofErr w:type="spellEnd"/>
    </w:p>
    <w:p w14:paraId="6C03D673" w14:textId="7A4938B1" w:rsidR="0009273E" w:rsidRDefault="0009273E" w:rsidP="0009273E">
      <w:pPr>
        <w:pStyle w:val="a"/>
      </w:pPr>
      <w:r>
        <w:rPr>
          <w:rFonts w:hint="eastAsia"/>
        </w:rPr>
        <w:t>카지노 등 승리 비용을 지급하는 게임에서 고객이 배팅한 금액 중 고객에게 다시 배당금으로 되돌려주는 금액의 비율</w:t>
      </w:r>
    </w:p>
    <w:p w14:paraId="4BBE5A26" w14:textId="49115825" w:rsidR="0009273E" w:rsidRDefault="0009273E" w:rsidP="0009273E">
      <w:pPr>
        <w:pStyle w:val="a"/>
      </w:pPr>
      <w:r>
        <w:rPr>
          <w:rFonts w:hint="eastAsia"/>
        </w:rPr>
        <w:t>환급율은 게임의 룰,</w:t>
      </w:r>
      <w:r>
        <w:t xml:space="preserve"> </w:t>
      </w:r>
      <w:r>
        <w:rPr>
          <w:rFonts w:hint="eastAsia"/>
        </w:rPr>
        <w:t>확률</w:t>
      </w:r>
      <w:r>
        <w:t xml:space="preserve"> </w:t>
      </w:r>
      <w:r>
        <w:rPr>
          <w:rFonts w:hint="eastAsia"/>
        </w:rPr>
        <w:t>등의 영향을 받음</w:t>
      </w:r>
    </w:p>
    <w:p w14:paraId="396F727C" w14:textId="366FB6EB" w:rsidR="0009273E" w:rsidRDefault="0009273E" w:rsidP="0009273E">
      <w:pPr>
        <w:pStyle w:val="a"/>
      </w:pPr>
      <w:r>
        <w:rPr>
          <w:rFonts w:hint="eastAsia"/>
        </w:rPr>
        <w:t>환급율을 응용,</w:t>
      </w:r>
      <w:r>
        <w:t xml:space="preserve"> </w:t>
      </w:r>
      <w:r>
        <w:rPr>
          <w:rFonts w:hint="eastAsia"/>
        </w:rPr>
        <w:t>게임 내 통화 등 각종 자원의 흐름을 컨트롤 하는 용도로 사용되기도 함</w:t>
      </w:r>
    </w:p>
    <w:p w14:paraId="76C93607" w14:textId="202A9086" w:rsidR="0009273E" w:rsidRDefault="0009273E" w:rsidP="0009273E">
      <w:pPr>
        <w:pStyle w:val="a"/>
        <w:numPr>
          <w:ilvl w:val="0"/>
          <w:numId w:val="0"/>
        </w:numPr>
        <w:ind w:left="403" w:hanging="403"/>
      </w:pPr>
    </w:p>
    <w:p w14:paraId="1CB6CA5C" w14:textId="1641B637" w:rsidR="00257ECB" w:rsidRDefault="00257ECB" w:rsidP="00257ECB">
      <w:pPr>
        <w:pStyle w:val="2"/>
      </w:pPr>
      <w:r>
        <w:rPr>
          <w:rFonts w:hint="eastAsia"/>
        </w:rPr>
        <w:t>T</w:t>
      </w:r>
      <w:r>
        <w:t xml:space="preserve">urnover </w:t>
      </w:r>
      <w:proofErr w:type="gramStart"/>
      <w:r>
        <w:t>Ratio /</w:t>
      </w:r>
      <w:proofErr w:type="gramEnd"/>
      <w:r>
        <w:t xml:space="preserve"> </w:t>
      </w:r>
      <w:r>
        <w:rPr>
          <w:rFonts w:hint="eastAsia"/>
        </w:rPr>
        <w:t>회전율</w:t>
      </w:r>
    </w:p>
    <w:p w14:paraId="71F8075C" w14:textId="3DC0470D" w:rsidR="00257ECB" w:rsidRDefault="00257ECB" w:rsidP="00257ECB">
      <w:pPr>
        <w:pStyle w:val="a"/>
      </w:pPr>
      <w:r>
        <w:rPr>
          <w:rFonts w:hint="eastAsia"/>
        </w:rPr>
        <w:t>영업 시간 동안 해당 기기를 사용하는 고객의 수</w:t>
      </w:r>
      <w:r w:rsidR="007B3599">
        <w:rPr>
          <w:rFonts w:hint="eastAsia"/>
        </w:rPr>
        <w:t>(아케이드 게임 등</w:t>
      </w:r>
      <w:r w:rsidR="007B3599">
        <w:t>)</w:t>
      </w:r>
    </w:p>
    <w:p w14:paraId="7027C1F7" w14:textId="52F5C04F" w:rsidR="00E4414F" w:rsidRDefault="00257ECB" w:rsidP="00021ADE">
      <w:pPr>
        <w:pStyle w:val="a"/>
        <w:rPr>
          <w:b/>
          <w:bCs/>
          <w:color w:val="000000" w:themeColor="text1"/>
          <w:sz w:val="24"/>
        </w:rPr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방처럼 시간 당 과금을 적용하는 업소는 큰 의미가 없는 지표</w:t>
      </w:r>
      <w:r w:rsidR="00E4414F">
        <w:br w:type="page"/>
      </w:r>
    </w:p>
    <w:p w14:paraId="6F4F8E24" w14:textId="404914CB" w:rsidR="00E4414F" w:rsidRDefault="00E4414F" w:rsidP="00E4414F">
      <w:pPr>
        <w:pStyle w:val="4"/>
      </w:pPr>
      <w:r>
        <w:lastRenderedPageBreak/>
        <w:t>“</w:t>
      </w:r>
      <w:r>
        <w:rPr>
          <w:rFonts w:hint="eastAsia"/>
        </w:rPr>
        <w:t>투자 및 퍼블리싱 관련 용어</w:t>
      </w:r>
      <w:r>
        <w:t>”</w:t>
      </w:r>
    </w:p>
    <w:p w14:paraId="4EAF9785" w14:textId="542F6468" w:rsidR="00E4414F" w:rsidRDefault="00E4414F" w:rsidP="00E4414F">
      <w:pPr>
        <w:pStyle w:val="a"/>
        <w:numPr>
          <w:ilvl w:val="0"/>
          <w:numId w:val="0"/>
        </w:numPr>
        <w:ind w:left="403" w:hanging="403"/>
      </w:pPr>
    </w:p>
    <w:p w14:paraId="392BD228" w14:textId="724FEABE" w:rsidR="00E4414F" w:rsidRDefault="00E4414F" w:rsidP="00E4414F">
      <w:pPr>
        <w:pStyle w:val="2"/>
      </w:pPr>
      <w:proofErr w:type="gramStart"/>
      <w:r>
        <w:rPr>
          <w:rFonts w:hint="eastAsia"/>
        </w:rPr>
        <w:t>M</w:t>
      </w:r>
      <w:r>
        <w:t>OU /</w:t>
      </w:r>
      <w:proofErr w:type="gramEnd"/>
      <w:r>
        <w:t xml:space="preserve"> </w:t>
      </w:r>
      <w:r>
        <w:rPr>
          <w:rFonts w:hint="eastAsia"/>
        </w:rPr>
        <w:t>양해각서</w:t>
      </w:r>
    </w:p>
    <w:p w14:paraId="7EED717B" w14:textId="083E6AA6" w:rsidR="00E4414F" w:rsidRDefault="00E4414F" w:rsidP="00E4414F">
      <w:pPr>
        <w:pStyle w:val="a"/>
      </w:pPr>
      <w:r>
        <w:rPr>
          <w:rFonts w:hint="eastAsia"/>
        </w:rPr>
        <w:t>M</w:t>
      </w:r>
      <w:r>
        <w:t xml:space="preserve">emorandum </w:t>
      </w:r>
      <w:proofErr w:type="gramStart"/>
      <w:r>
        <w:t>Of</w:t>
      </w:r>
      <w:proofErr w:type="gramEnd"/>
      <w:r>
        <w:t xml:space="preserve"> Understanding</w:t>
      </w:r>
    </w:p>
    <w:p w14:paraId="5D8E0765" w14:textId="52B5374E" w:rsidR="00E4414F" w:rsidRDefault="00E4414F" w:rsidP="00E4414F">
      <w:pPr>
        <w:pStyle w:val="a"/>
      </w:pPr>
      <w:r>
        <w:t xml:space="preserve">투자 </w:t>
      </w:r>
      <w:r>
        <w:rPr>
          <w:rFonts w:hint="eastAsia"/>
        </w:rPr>
        <w:t>등 거래에 관해 합의한 사항을 명시한 사전 협의 문서</w:t>
      </w:r>
    </w:p>
    <w:p w14:paraId="0D179A4F" w14:textId="5C0E5D76" w:rsidR="00E4414F" w:rsidRPr="00C77888" w:rsidRDefault="00E4414F" w:rsidP="00E4414F">
      <w:pPr>
        <w:pStyle w:val="a"/>
        <w:rPr>
          <w:color w:val="FF0000"/>
        </w:rPr>
      </w:pPr>
      <w:r w:rsidRPr="00C77888">
        <w:rPr>
          <w:rFonts w:hint="eastAsia"/>
          <w:color w:val="FF0000"/>
        </w:rPr>
        <w:t>법적 구속력이 없음</w:t>
      </w:r>
    </w:p>
    <w:p w14:paraId="2E24711A" w14:textId="6D20E2D0" w:rsidR="00E4414F" w:rsidRDefault="00E4414F" w:rsidP="00E4414F">
      <w:pPr>
        <w:pStyle w:val="a"/>
      </w:pPr>
      <w:r>
        <w:rPr>
          <w:rFonts w:hint="eastAsia"/>
        </w:rPr>
        <w:t>정식 계약 전 업무 준비,</w:t>
      </w:r>
      <w:r>
        <w:t xml:space="preserve"> </w:t>
      </w:r>
      <w:r>
        <w:rPr>
          <w:rFonts w:hint="eastAsia"/>
        </w:rPr>
        <w:t>친선 관계 개선,</w:t>
      </w:r>
      <w:r>
        <w:t xml:space="preserve"> </w:t>
      </w:r>
      <w:r>
        <w:rPr>
          <w:rFonts w:hint="eastAsia"/>
        </w:rPr>
        <w:t>대외 홍보의 역할로 활용</w:t>
      </w:r>
    </w:p>
    <w:p w14:paraId="21AA3BE0" w14:textId="1AC7D306" w:rsidR="00420C56" w:rsidRDefault="00420C56" w:rsidP="00420C56">
      <w:pPr>
        <w:pStyle w:val="a"/>
        <w:numPr>
          <w:ilvl w:val="0"/>
          <w:numId w:val="0"/>
        </w:numPr>
        <w:ind w:left="403" w:hanging="403"/>
      </w:pPr>
    </w:p>
    <w:p w14:paraId="7EF74E10" w14:textId="3BEDA344" w:rsidR="00420C56" w:rsidRDefault="00420C56" w:rsidP="00420C56">
      <w:pPr>
        <w:pStyle w:val="2"/>
      </w:pPr>
      <w:r>
        <w:rPr>
          <w:rFonts w:hint="eastAsia"/>
        </w:rPr>
        <w:t>I</w:t>
      </w:r>
      <w:r>
        <w:t xml:space="preserve">nitial </w:t>
      </w:r>
      <w:proofErr w:type="gramStart"/>
      <w:r>
        <w:rPr>
          <w:rFonts w:hint="eastAsia"/>
        </w:rPr>
        <w:t>F</w:t>
      </w:r>
      <w:r>
        <w:t>ee /</w:t>
      </w:r>
      <w:proofErr w:type="gramEnd"/>
      <w:r>
        <w:t xml:space="preserve"> </w:t>
      </w:r>
      <w:r>
        <w:rPr>
          <w:rFonts w:hint="eastAsia"/>
        </w:rPr>
        <w:t>계약금</w:t>
      </w:r>
    </w:p>
    <w:p w14:paraId="269D2E70" w14:textId="7F36F824" w:rsidR="00420C56" w:rsidRDefault="00420C56" w:rsidP="00420C56">
      <w:pPr>
        <w:pStyle w:val="a"/>
      </w:pPr>
      <w:r>
        <w:rPr>
          <w:rFonts w:hint="eastAsia"/>
        </w:rPr>
        <w:t>판권 제공 계약 체결 시 판권 부여 대가로 수령하는 금액</w:t>
      </w:r>
    </w:p>
    <w:p w14:paraId="7ADA8140" w14:textId="03F4F77F" w:rsidR="00420C56" w:rsidRDefault="00420C56" w:rsidP="00420C56">
      <w:pPr>
        <w:pStyle w:val="a"/>
      </w:pPr>
      <w:r>
        <w:rPr>
          <w:rFonts w:hint="eastAsia"/>
        </w:rPr>
        <w:t>계</w:t>
      </w:r>
      <w:r w:rsidR="00997290">
        <w:rPr>
          <w:rFonts w:hint="eastAsia"/>
        </w:rPr>
        <w:t>약</w:t>
      </w:r>
      <w:r>
        <w:rPr>
          <w:rFonts w:hint="eastAsia"/>
        </w:rPr>
        <w:t xml:space="preserve"> 시 지급</w:t>
      </w:r>
    </w:p>
    <w:p w14:paraId="02A8F6B3" w14:textId="03C345B5" w:rsidR="00980B9E" w:rsidRDefault="00420C56" w:rsidP="00980B9E">
      <w:pPr>
        <w:pStyle w:val="a"/>
      </w:pPr>
      <w:r>
        <w:rPr>
          <w:rFonts w:hint="eastAsia"/>
        </w:rPr>
        <w:t>추후 변제나 정산 의무가 없음</w:t>
      </w:r>
    </w:p>
    <w:p w14:paraId="7555E859" w14:textId="7BBF95FD" w:rsidR="006A2CCE" w:rsidRDefault="006A2CCE" w:rsidP="006A2CCE">
      <w:pPr>
        <w:pStyle w:val="a"/>
        <w:numPr>
          <w:ilvl w:val="0"/>
          <w:numId w:val="0"/>
        </w:numPr>
        <w:ind w:left="403" w:hanging="403"/>
      </w:pPr>
    </w:p>
    <w:p w14:paraId="509522E0" w14:textId="1DDD0B72" w:rsidR="006A2CCE" w:rsidRDefault="006A2CCE" w:rsidP="006A2CCE">
      <w:pPr>
        <w:pStyle w:val="2"/>
      </w:pPr>
      <w:r>
        <w:rPr>
          <w:rFonts w:hint="eastAsia"/>
        </w:rPr>
        <w:t>M</w:t>
      </w:r>
      <w:r>
        <w:t>G(</w:t>
      </w:r>
      <w:r>
        <w:rPr>
          <w:rFonts w:hint="eastAsia"/>
        </w:rPr>
        <w:t>M</w:t>
      </w:r>
      <w:r>
        <w:t>inimum Guarantee</w:t>
      </w:r>
      <w:proofErr w:type="gramStart"/>
      <w:r>
        <w:t>) /</w:t>
      </w:r>
      <w:proofErr w:type="gramEnd"/>
      <w:r>
        <w:rPr>
          <w:rFonts w:hint="eastAsia"/>
        </w:rPr>
        <w:t xml:space="preserve"> 최소 수익 보장금</w:t>
      </w:r>
    </w:p>
    <w:p w14:paraId="440CD620" w14:textId="32E2C795" w:rsidR="006A2CCE" w:rsidRDefault="006A2CCE" w:rsidP="006A2CCE">
      <w:pPr>
        <w:pStyle w:val="a"/>
      </w:pPr>
      <w:r>
        <w:rPr>
          <w:rFonts w:hint="eastAsia"/>
        </w:rPr>
        <w:t>판권 제공자의 최소 러닝 개런티를 보장해 주는 금액</w:t>
      </w:r>
    </w:p>
    <w:p w14:paraId="410F6B7B" w14:textId="4A24A074" w:rsidR="006A2CCE" w:rsidRDefault="006A2CCE" w:rsidP="006A2CCE">
      <w:pPr>
        <w:pStyle w:val="a"/>
      </w:pPr>
      <w:r>
        <w:rPr>
          <w:rFonts w:hint="eastAsia"/>
        </w:rPr>
        <w:t>추후 매출이 발생,</w:t>
      </w:r>
      <w:r>
        <w:t xml:space="preserve"> </w:t>
      </w:r>
      <w:r>
        <w:rPr>
          <w:rFonts w:hint="eastAsia"/>
        </w:rPr>
        <w:t>러</w:t>
      </w:r>
      <w:r w:rsidR="00B20EE7">
        <w:rPr>
          <w:rFonts w:hint="eastAsia"/>
        </w:rPr>
        <w:t>닝</w:t>
      </w:r>
      <w:r>
        <w:rPr>
          <w:rFonts w:hint="eastAsia"/>
        </w:rPr>
        <w:t xml:space="preserve"> 로열티가 일정 금액 이상 초과할 경우 </w:t>
      </w:r>
      <w:proofErr w:type="spellStart"/>
      <w:r>
        <w:rPr>
          <w:rFonts w:hint="eastAsia"/>
        </w:rPr>
        <w:t>선지급된</w:t>
      </w:r>
      <w:proofErr w:type="spellEnd"/>
      <w:r>
        <w:rPr>
          <w:rFonts w:hint="eastAsia"/>
        </w:rPr>
        <w:t xml:space="preserve"> M</w:t>
      </w:r>
      <w:r>
        <w:t>G</w:t>
      </w:r>
      <w:r>
        <w:rPr>
          <w:rFonts w:hint="eastAsia"/>
        </w:rPr>
        <w:t>를 정산해야 함</w:t>
      </w:r>
    </w:p>
    <w:p w14:paraId="62B39C01" w14:textId="2E274783" w:rsidR="006A2CCE" w:rsidRDefault="006A2CCE" w:rsidP="006A2CCE">
      <w:pPr>
        <w:pStyle w:val="a"/>
      </w:pPr>
      <w:r>
        <w:rPr>
          <w:rFonts w:hint="eastAsia"/>
        </w:rPr>
        <w:t>지급 시점은 양측의 합의에 의해 결정 가능</w:t>
      </w:r>
    </w:p>
    <w:p w14:paraId="33EF296F" w14:textId="7A2C7168" w:rsidR="006A2CCE" w:rsidRDefault="006A2CCE" w:rsidP="006A2CCE">
      <w:pPr>
        <w:pStyle w:val="a"/>
      </w:pPr>
      <w:r>
        <w:rPr>
          <w:rFonts w:hint="eastAsia"/>
        </w:rPr>
        <w:t>자금이 부족한 개발사가 계약 후 서비스 준비 혹은 게임 완성을 위해 수령하는 경우가 많음</w:t>
      </w:r>
    </w:p>
    <w:p w14:paraId="160798DF" w14:textId="3C8060AE" w:rsidR="00B20EE7" w:rsidRDefault="00B20EE7" w:rsidP="00B20EE7">
      <w:pPr>
        <w:pStyle w:val="a"/>
        <w:numPr>
          <w:ilvl w:val="0"/>
          <w:numId w:val="0"/>
        </w:numPr>
        <w:ind w:left="403" w:hanging="403"/>
      </w:pPr>
    </w:p>
    <w:p w14:paraId="2409B97F" w14:textId="30CA9B21" w:rsidR="00B20EE7" w:rsidRDefault="00B20EE7" w:rsidP="00B20EE7">
      <w:pPr>
        <w:pStyle w:val="2"/>
      </w:pPr>
      <w:r>
        <w:rPr>
          <w:rFonts w:hint="eastAsia"/>
        </w:rPr>
        <w:t>R</w:t>
      </w:r>
      <w:r>
        <w:t>S(Revenue Share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수익 배분</w:t>
      </w:r>
    </w:p>
    <w:p w14:paraId="67AE1EF2" w14:textId="7D25FCBB" w:rsidR="00B20EE7" w:rsidRDefault="00B20EE7" w:rsidP="00B20EE7">
      <w:pPr>
        <w:pStyle w:val="a"/>
      </w:pPr>
      <w:r>
        <w:rPr>
          <w:rFonts w:hint="eastAsia"/>
        </w:rPr>
        <w:t xml:space="preserve">판권 </w:t>
      </w:r>
      <w:proofErr w:type="gramStart"/>
      <w:r>
        <w:rPr>
          <w:rFonts w:hint="eastAsia"/>
        </w:rPr>
        <w:t xml:space="preserve">제공자 </w:t>
      </w:r>
      <w:r>
        <w:t>/</w:t>
      </w:r>
      <w:proofErr w:type="gramEnd"/>
      <w:r>
        <w:t xml:space="preserve"> </w:t>
      </w:r>
      <w:r>
        <w:rPr>
          <w:rFonts w:hint="eastAsia"/>
        </w:rPr>
        <w:t>퍼블리셔 간의 수익 배분 비율</w:t>
      </w:r>
    </w:p>
    <w:p w14:paraId="355D7C1C" w14:textId="1FE28B78" w:rsidR="00B20EE7" w:rsidRDefault="00B20EE7" w:rsidP="00B20EE7">
      <w:pPr>
        <w:pStyle w:val="a"/>
      </w:pPr>
      <w:r>
        <w:rPr>
          <w:rFonts w:hint="eastAsia"/>
        </w:rPr>
        <w:t>앱스토어 입점 시</w:t>
      </w:r>
      <w:r>
        <w:t xml:space="preserve">, </w:t>
      </w:r>
      <w:r>
        <w:rPr>
          <w:rFonts w:hint="eastAsia"/>
        </w:rPr>
        <w:t>카카오톡 등 서비스 플랫폼 입점 시,</w:t>
      </w:r>
      <w:r>
        <w:t xml:space="preserve"> </w:t>
      </w:r>
      <w:r>
        <w:rPr>
          <w:rFonts w:hint="eastAsia"/>
        </w:rPr>
        <w:t>해외 퍼블리셔를 통해 해당 게임을 대행 서비스 시 결정</w:t>
      </w:r>
    </w:p>
    <w:p w14:paraId="510D39FB" w14:textId="464AFEBD" w:rsidR="00B20EE7" w:rsidRDefault="00B20EE7" w:rsidP="00B20EE7">
      <w:pPr>
        <w:pStyle w:val="a"/>
      </w:pPr>
      <w:r>
        <w:rPr>
          <w:rFonts w:hint="eastAsia"/>
        </w:rPr>
        <w:t>매출액 또는 순매출액 기준으로 비율 산정</w:t>
      </w:r>
    </w:p>
    <w:p w14:paraId="461B7186" w14:textId="11B0C64A" w:rsidR="00B20EE7" w:rsidRDefault="00B20EE7" w:rsidP="00B20EE7">
      <w:pPr>
        <w:pStyle w:val="a"/>
      </w:pPr>
      <w:r>
        <w:rPr>
          <w:rFonts w:hint="eastAsia"/>
        </w:rPr>
        <w:t xml:space="preserve">순매출액 </w:t>
      </w:r>
      <w:r>
        <w:t xml:space="preserve">= </w:t>
      </w:r>
      <w:r>
        <w:rPr>
          <w:rFonts w:hint="eastAsia"/>
        </w:rPr>
        <w:t xml:space="preserve">매출액 </w:t>
      </w:r>
      <w:r>
        <w:t xml:space="preserve">– </w:t>
      </w:r>
      <w:r>
        <w:rPr>
          <w:rFonts w:hint="eastAsia"/>
        </w:rPr>
        <w:t>비용 (앱스토어 수수료,</w:t>
      </w:r>
      <w:r>
        <w:t xml:space="preserve"> </w:t>
      </w:r>
      <w:r>
        <w:rPr>
          <w:rFonts w:hint="eastAsia"/>
        </w:rPr>
        <w:t>서버 비용,</w:t>
      </w:r>
      <w:r>
        <w:t xml:space="preserve"> </w:t>
      </w:r>
      <w:r>
        <w:rPr>
          <w:rFonts w:hint="eastAsia"/>
        </w:rPr>
        <w:t>환전 수수료 등</w:t>
      </w:r>
      <w:r>
        <w:t>)</w:t>
      </w:r>
    </w:p>
    <w:p w14:paraId="779BDF8B" w14:textId="1CF1E4D1" w:rsidR="00B20EE7" w:rsidRDefault="00B20EE7" w:rsidP="00B20EE7">
      <w:pPr>
        <w:pStyle w:val="a"/>
      </w:pPr>
      <w:r>
        <w:rPr>
          <w:rFonts w:hint="eastAsia"/>
        </w:rPr>
        <w:t>퍼블리셔가 개발사에게 매출액의 일정 비율을 지급하는 것은 러닝 로열티(</w:t>
      </w:r>
      <w:r>
        <w:t xml:space="preserve">Running Royalty) </w:t>
      </w:r>
      <w:r>
        <w:rPr>
          <w:rFonts w:hint="eastAsia"/>
        </w:rPr>
        <w:t>라고 함</w:t>
      </w:r>
    </w:p>
    <w:p w14:paraId="06E3E039" w14:textId="6F1DAA52" w:rsidR="00B20EE7" w:rsidRDefault="00B20EE7" w:rsidP="00B20EE7">
      <w:pPr>
        <w:pStyle w:val="a"/>
        <w:numPr>
          <w:ilvl w:val="0"/>
          <w:numId w:val="0"/>
        </w:numPr>
        <w:ind w:left="403" w:hanging="403"/>
      </w:pPr>
    </w:p>
    <w:p w14:paraId="601BEDCB" w14:textId="369FB2EC" w:rsidR="00B20EE7" w:rsidRDefault="00021ADE" w:rsidP="00021ADE">
      <w:pPr>
        <w:pStyle w:val="2"/>
      </w:pPr>
      <w:r>
        <w:rPr>
          <w:rFonts w:hint="eastAsia"/>
        </w:rPr>
        <w:t>P</w:t>
      </w:r>
      <w:r>
        <w:t>F(</w:t>
      </w:r>
      <w:r>
        <w:rPr>
          <w:rFonts w:hint="eastAsia"/>
        </w:rPr>
        <w:t>P</w:t>
      </w:r>
      <w:r>
        <w:t>roject Financing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프로젝트 투자</w:t>
      </w:r>
    </w:p>
    <w:p w14:paraId="279FC6C0" w14:textId="093F86B1" w:rsidR="00021ADE" w:rsidRDefault="00021ADE" w:rsidP="00021ADE">
      <w:pPr>
        <w:pStyle w:val="a"/>
      </w:pPr>
      <w:r>
        <w:rPr>
          <w:rFonts w:hint="eastAsia"/>
        </w:rPr>
        <w:t>회사 지분에 대한 투자가 아닌 프로젝트에 한정하여 투자하는 방식</w:t>
      </w:r>
    </w:p>
    <w:p w14:paraId="651ED9EA" w14:textId="67292280" w:rsidR="00021ADE" w:rsidRDefault="00021ADE" w:rsidP="00021ADE">
      <w:pPr>
        <w:pStyle w:val="a"/>
      </w:pPr>
      <w:r>
        <w:rPr>
          <w:rFonts w:hint="eastAsia"/>
        </w:rPr>
        <w:t>회사는 경영에 필요한 지분을 지킬 수 있고,</w:t>
      </w:r>
      <w:r>
        <w:t xml:space="preserve"> </w:t>
      </w:r>
      <w:r>
        <w:rPr>
          <w:rFonts w:hint="eastAsia"/>
        </w:rPr>
        <w:t>투자자는 회사의 타 라인업이나 외부 요소에 의해 투자액 회수가 어려워지는</w:t>
      </w:r>
      <w:r>
        <w:t xml:space="preserve"> </w:t>
      </w:r>
      <w:r>
        <w:rPr>
          <w:rFonts w:hint="eastAsia"/>
        </w:rPr>
        <w:t>상황을 방지할 수 있음</w:t>
      </w:r>
    </w:p>
    <w:p w14:paraId="301D8675" w14:textId="0A34A463" w:rsidR="00D65223" w:rsidRDefault="00F7541A" w:rsidP="00F7541A">
      <w:pPr>
        <w:pStyle w:val="a"/>
      </w:pPr>
      <w:r>
        <w:rPr>
          <w:rFonts w:hint="eastAsia"/>
        </w:rPr>
        <w:t>회사 내 프로젝트 간의 투자금을 나눠서 사용하는 경우도 있지만,</w:t>
      </w:r>
      <w:r>
        <w:t xml:space="preserve"> </w:t>
      </w:r>
      <w:r>
        <w:rPr>
          <w:rFonts w:hint="eastAsia"/>
        </w:rPr>
        <w:t>대부분이</w:t>
      </w:r>
      <w:r>
        <w:t xml:space="preserve"> </w:t>
      </w:r>
      <w:r>
        <w:rPr>
          <w:rFonts w:hint="eastAsia"/>
        </w:rPr>
        <w:t>계약 상 금지되어 있다.</w:t>
      </w:r>
    </w:p>
    <w:p w14:paraId="225E5562" w14:textId="6D5091E5" w:rsidR="00F7541A" w:rsidRPr="00F7541A" w:rsidRDefault="00F7541A" w:rsidP="00F7541A">
      <w:pPr>
        <w:pStyle w:val="a"/>
      </w:pPr>
      <w:r>
        <w:rPr>
          <w:rFonts w:hint="eastAsia"/>
        </w:rPr>
        <w:t>P</w:t>
      </w:r>
      <w:r>
        <w:t>F</w:t>
      </w:r>
      <w:r>
        <w:rPr>
          <w:rFonts w:hint="eastAsia"/>
        </w:rPr>
        <w:t xml:space="preserve">의 대표적인 </w:t>
      </w:r>
      <w:proofErr w:type="gramStart"/>
      <w:r>
        <w:rPr>
          <w:rFonts w:hint="eastAsia"/>
        </w:rPr>
        <w:t xml:space="preserve">분야 </w:t>
      </w:r>
      <w:r>
        <w:t>:</w:t>
      </w:r>
      <w:proofErr w:type="gramEnd"/>
      <w:r>
        <w:t xml:space="preserve"> </w:t>
      </w:r>
      <w:r>
        <w:rPr>
          <w:rFonts w:hint="eastAsia"/>
        </w:rPr>
        <w:t>영화</w:t>
      </w:r>
      <w:r>
        <w:t xml:space="preserve">, </w:t>
      </w:r>
      <w:r>
        <w:rPr>
          <w:rFonts w:hint="eastAsia"/>
        </w:rPr>
        <w:t>드라마</w:t>
      </w:r>
    </w:p>
    <w:p w14:paraId="7B764334" w14:textId="29BA51D9" w:rsidR="00D65223" w:rsidRDefault="00D65223" w:rsidP="00D65223">
      <w:pPr>
        <w:pStyle w:val="a0"/>
      </w:pPr>
      <w:proofErr w:type="spellStart"/>
      <w:r>
        <w:rPr>
          <w:rFonts w:hint="eastAsia"/>
        </w:rPr>
        <w:t>개인과</w:t>
      </w:r>
      <w:proofErr w:type="spellEnd"/>
      <w:r>
        <w:rPr>
          <w:rFonts w:hint="eastAsia"/>
        </w:rPr>
        <w:t xml:space="preserve"> 법인의 </w:t>
      </w:r>
      <w:proofErr w:type="gramStart"/>
      <w:r>
        <w:rPr>
          <w:rFonts w:hint="eastAsia"/>
        </w:rPr>
        <w:t>차이</w:t>
      </w:r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개인은</w:t>
      </w:r>
      <w:proofErr w:type="spellEnd"/>
      <w:r>
        <w:rPr>
          <w:rFonts w:hint="eastAsia"/>
        </w:rPr>
        <w:t xml:space="preserve"> 개인이 모든 것을 책임지는 사업체,</w:t>
      </w:r>
      <w:r>
        <w:t xml:space="preserve"> </w:t>
      </w:r>
      <w:r>
        <w:rPr>
          <w:rFonts w:hint="eastAsia"/>
        </w:rPr>
        <w:t>법인의 경우 주식으로 분할되어 책임이 나뉘어지는 사업체</w:t>
      </w:r>
    </w:p>
    <w:p w14:paraId="6BE2A994" w14:textId="5C80E743" w:rsidR="00280AD0" w:rsidRDefault="00F7541A" w:rsidP="00F7541A">
      <w:pPr>
        <w:pStyle w:val="a0"/>
      </w:pPr>
      <w:r>
        <w:rPr>
          <w:rFonts w:hint="eastAsia"/>
        </w:rPr>
        <w:t xml:space="preserve">법인의 </w:t>
      </w:r>
      <w:proofErr w:type="gramStart"/>
      <w:r>
        <w:rPr>
          <w:rFonts w:hint="eastAsia"/>
        </w:rPr>
        <w:t xml:space="preserve">이사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주식의 소유주들이 회사 내 </w:t>
      </w:r>
      <w:r w:rsidR="00183F1F">
        <w:rPr>
          <w:rFonts w:hint="eastAsia"/>
        </w:rPr>
        <w:t>결정권자인 이사를 정하고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이후 가장 큰 결정권</w:t>
      </w:r>
      <w:r w:rsidR="00183F1F">
        <w:rPr>
          <w:rFonts w:hint="eastAsia"/>
        </w:rPr>
        <w:t>을 가진 대표이사를 선정한다.</w:t>
      </w:r>
    </w:p>
    <w:p w14:paraId="5834D2C6" w14:textId="77777777" w:rsidR="00280AD0" w:rsidRDefault="00280AD0">
      <w:pPr>
        <w:widowControl/>
        <w:wordWrap/>
        <w:autoSpaceDE/>
        <w:autoSpaceDN/>
        <w:rPr>
          <w:rFonts w:asciiTheme="majorHAnsi" w:eastAsiaTheme="majorEastAsia" w:hAnsiTheme="majorHAnsi" w:cstheme="majorBidi"/>
          <w:bCs/>
          <w:color w:val="000000" w:themeColor="text1"/>
          <w:spacing w:val="-20"/>
          <w:szCs w:val="32"/>
        </w:rPr>
      </w:pPr>
      <w:r>
        <w:br w:type="page"/>
      </w:r>
    </w:p>
    <w:p w14:paraId="01274C19" w14:textId="5A4432EC" w:rsidR="00280AD0" w:rsidRPr="00280AD0" w:rsidRDefault="00280AD0" w:rsidP="00280AD0">
      <w:pPr>
        <w:pStyle w:val="a0"/>
        <w:numPr>
          <w:ilvl w:val="0"/>
          <w:numId w:val="0"/>
        </w:numPr>
        <w:ind w:left="403" w:hanging="403"/>
        <w:rPr>
          <w:rStyle w:val="a9"/>
        </w:rPr>
      </w:pPr>
      <w:r w:rsidRPr="00280AD0">
        <w:rPr>
          <w:rStyle w:val="a9"/>
          <w:rFonts w:hint="eastAsia"/>
        </w:rPr>
        <w:lastRenderedPageBreak/>
        <w:t>2</w:t>
      </w:r>
      <w:r w:rsidRPr="00280AD0">
        <w:rPr>
          <w:rStyle w:val="a9"/>
        </w:rPr>
        <w:t>020. 05. 11.</w:t>
      </w:r>
    </w:p>
    <w:p w14:paraId="6DF7F50D" w14:textId="32910987" w:rsidR="00F7541A" w:rsidRDefault="00280AD0" w:rsidP="00280AD0">
      <w:pPr>
        <w:pStyle w:val="1"/>
        <w:ind w:left="200" w:right="200"/>
      </w:pPr>
      <w:r>
        <w:rPr>
          <w:rFonts w:hint="eastAsia"/>
        </w:rPr>
        <w:t>마케팅 믹스</w:t>
      </w:r>
    </w:p>
    <w:p w14:paraId="6279517C" w14:textId="09C87E78" w:rsidR="00FD75DD" w:rsidRDefault="00FD75DD" w:rsidP="00FD75DD">
      <w:pPr>
        <w:pStyle w:val="4"/>
      </w:pPr>
      <w:r>
        <w:t xml:space="preserve">“4R </w:t>
      </w:r>
      <w:r>
        <w:rPr>
          <w:rFonts w:hint="eastAsia"/>
        </w:rPr>
        <w:t>분석</w:t>
      </w:r>
      <w:r>
        <w:t>”</w:t>
      </w:r>
    </w:p>
    <w:p w14:paraId="6BA879CA" w14:textId="39551D10" w:rsidR="00FD75DD" w:rsidRDefault="00FD75DD" w:rsidP="00FD75DD">
      <w:pPr>
        <w:pStyle w:val="a"/>
        <w:numPr>
          <w:ilvl w:val="0"/>
          <w:numId w:val="0"/>
        </w:numPr>
        <w:ind w:left="403" w:hanging="403"/>
      </w:pPr>
    </w:p>
    <w:p w14:paraId="1148D132" w14:textId="02DA7964" w:rsidR="00FD75DD" w:rsidRDefault="00FD75DD" w:rsidP="00FD75DD">
      <w:pPr>
        <w:pStyle w:val="2"/>
      </w:pPr>
      <w:r>
        <w:rPr>
          <w:rFonts w:hint="eastAsia"/>
        </w:rPr>
        <w:t>마케팅 믹스</w:t>
      </w:r>
    </w:p>
    <w:p w14:paraId="126FA089" w14:textId="3494DA99" w:rsidR="00FD75DD" w:rsidRDefault="00FD75DD" w:rsidP="00FD75DD">
      <w:pPr>
        <w:pStyle w:val="a"/>
      </w:pPr>
      <w:r>
        <w:rPr>
          <w:rFonts w:hint="eastAsia"/>
        </w:rPr>
        <w:t>기업이 기대하는 마케팅 목표를 달성하기 위해 마케팅에 관한 각종 실제 전략전술을 종합적으로 수립하는 것</w:t>
      </w:r>
    </w:p>
    <w:p w14:paraId="4D92F723" w14:textId="02BEF7BE" w:rsidR="00FD75DD" w:rsidRDefault="00FD75DD" w:rsidP="00FD75DD">
      <w:pPr>
        <w:pStyle w:val="a"/>
      </w:pPr>
      <w:r>
        <w:rPr>
          <w:rFonts w:hint="eastAsia"/>
        </w:rPr>
        <w:t>4</w:t>
      </w:r>
      <w:r>
        <w:t>P(</w:t>
      </w:r>
      <w:r>
        <w:rPr>
          <w:rFonts w:hint="eastAsia"/>
        </w:rPr>
        <w:t>P</w:t>
      </w:r>
      <w:r>
        <w:t>roduct, Price, Place, Promotion)</w:t>
      </w:r>
      <w:r>
        <w:rPr>
          <w:rFonts w:hint="eastAsia"/>
        </w:rPr>
        <w:t xml:space="preserve">와 </w:t>
      </w:r>
      <w:r>
        <w:t>IMC(Integrated Marketing Communication)</w:t>
      </w:r>
      <w:r>
        <w:rPr>
          <w:rFonts w:hint="eastAsia"/>
        </w:rPr>
        <w:t>가 주로 사용</w:t>
      </w:r>
    </w:p>
    <w:p w14:paraId="7332D9DC" w14:textId="00DCC2B7" w:rsidR="00FD75DD" w:rsidRDefault="00FD75DD" w:rsidP="00FD75DD">
      <w:pPr>
        <w:pStyle w:val="a"/>
        <w:numPr>
          <w:ilvl w:val="0"/>
          <w:numId w:val="0"/>
        </w:numPr>
        <w:ind w:left="403" w:hanging="403"/>
      </w:pPr>
    </w:p>
    <w:p w14:paraId="30269F5A" w14:textId="413F35AC" w:rsidR="00FD75DD" w:rsidRDefault="00FD75DD" w:rsidP="00FD75DD">
      <w:pPr>
        <w:pStyle w:val="2"/>
      </w:pPr>
      <w:proofErr w:type="gramStart"/>
      <w:r>
        <w:t>Product /</w:t>
      </w:r>
      <w:proofErr w:type="gramEnd"/>
      <w:r>
        <w:t xml:space="preserve"> </w:t>
      </w:r>
      <w:r>
        <w:rPr>
          <w:rFonts w:hint="eastAsia"/>
        </w:rPr>
        <w:t>편익</w:t>
      </w:r>
    </w:p>
    <w:p w14:paraId="30FAEB24" w14:textId="68C2F6A1" w:rsidR="00FD75DD" w:rsidRDefault="00FD75DD" w:rsidP="00FD75DD">
      <w:pPr>
        <w:pStyle w:val="a"/>
      </w:pPr>
      <w:r>
        <w:rPr>
          <w:rFonts w:hint="eastAsia"/>
        </w:rPr>
        <w:t xml:space="preserve">고객은 상품이 아닌 </w:t>
      </w:r>
      <w:r w:rsidRPr="00FD75DD">
        <w:rPr>
          <w:rFonts w:hint="eastAsia"/>
          <w:color w:val="FF0000"/>
        </w:rPr>
        <w:t>편익</w:t>
      </w:r>
      <w:r>
        <w:rPr>
          <w:rFonts w:hint="eastAsia"/>
        </w:rPr>
        <w:t>을 산다</w:t>
      </w:r>
    </w:p>
    <w:p w14:paraId="1A7C7B2C" w14:textId="7A199F1A" w:rsidR="00FD75DD" w:rsidRDefault="00FD75DD" w:rsidP="00FD75DD">
      <w:pPr>
        <w:pStyle w:val="a"/>
      </w:pPr>
      <w:r>
        <w:rPr>
          <w:rFonts w:hint="eastAsia"/>
        </w:rPr>
        <w:t>편익의 종류</w:t>
      </w:r>
    </w:p>
    <w:p w14:paraId="43F9B2D7" w14:textId="027E1205" w:rsidR="00FD75DD" w:rsidRDefault="00FD75DD" w:rsidP="00FD75DD">
      <w:pPr>
        <w:pStyle w:val="7"/>
        <w:ind w:left="400"/>
      </w:pPr>
      <w:r>
        <w:rPr>
          <w:rFonts w:hint="eastAsia"/>
        </w:rPr>
        <w:t xml:space="preserve">기능적 </w:t>
      </w:r>
      <w:proofErr w:type="gramStart"/>
      <w:r>
        <w:rPr>
          <w:rFonts w:hint="eastAsia"/>
        </w:rPr>
        <w:t>편익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먹으면 </w:t>
      </w:r>
      <w:r>
        <w:t>HP + 100</w:t>
      </w:r>
    </w:p>
    <w:p w14:paraId="3985EB9C" w14:textId="78DFB977" w:rsidR="00FD75DD" w:rsidRDefault="00FD75DD" w:rsidP="00FD75DD">
      <w:pPr>
        <w:pStyle w:val="7"/>
        <w:ind w:left="400"/>
      </w:pPr>
      <w:r>
        <w:rPr>
          <w:rFonts w:hint="eastAsia"/>
        </w:rPr>
        <w:t xml:space="preserve">심리적 </w:t>
      </w:r>
      <w:proofErr w:type="gramStart"/>
      <w:r>
        <w:rPr>
          <w:rFonts w:hint="eastAsia"/>
        </w:rPr>
        <w:t xml:space="preserve">편익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심리적인 만족함 </w:t>
      </w:r>
      <w:r>
        <w:t>(</w:t>
      </w:r>
      <w:proofErr w:type="spellStart"/>
      <w:r>
        <w:rPr>
          <w:rFonts w:hint="eastAsia"/>
        </w:rPr>
        <w:t>페이트쨩</w:t>
      </w:r>
      <w:proofErr w:type="spellEnd"/>
      <w:r>
        <w:rPr>
          <w:rFonts w:hint="eastAsia"/>
        </w:rPr>
        <w:t xml:space="preserve"> 베개를 안고 자야 마음이 </w:t>
      </w:r>
      <w:proofErr w:type="spellStart"/>
      <w:r>
        <w:rPr>
          <w:rFonts w:hint="eastAsia"/>
        </w:rPr>
        <w:t>편하다능</w:t>
      </w:r>
      <w:proofErr w:type="spellEnd"/>
      <w:r>
        <w:t>)</w:t>
      </w:r>
    </w:p>
    <w:p w14:paraId="39DAFEE5" w14:textId="0809AD5A" w:rsidR="00FD75DD" w:rsidRDefault="00FD75DD" w:rsidP="00FD75DD">
      <w:pPr>
        <w:pStyle w:val="7"/>
        <w:ind w:left="400"/>
      </w:pPr>
      <w:r>
        <w:rPr>
          <w:rFonts w:hint="eastAsia"/>
        </w:rPr>
        <w:t xml:space="preserve">사회적 </w:t>
      </w:r>
      <w:proofErr w:type="gramStart"/>
      <w:r>
        <w:rPr>
          <w:rFonts w:hint="eastAsia"/>
        </w:rPr>
        <w:t xml:space="preserve">편익 </w:t>
      </w:r>
      <w:r>
        <w:t>:</w:t>
      </w:r>
      <w:proofErr w:type="gramEnd"/>
      <w:r>
        <w:t xml:space="preserve"> </w:t>
      </w:r>
      <w:r>
        <w:rPr>
          <w:rFonts w:hint="eastAsia"/>
        </w:rPr>
        <w:t>다른 사람들에게 표현됨으로써 얻게 되는 편익(</w:t>
      </w:r>
      <w:proofErr w:type="spellStart"/>
      <w:r>
        <w:rPr>
          <w:rFonts w:hint="eastAsia"/>
        </w:rPr>
        <w:t>에픽</w:t>
      </w:r>
      <w:proofErr w:type="spellEnd"/>
      <w:r>
        <w:rPr>
          <w:rFonts w:hint="eastAsia"/>
        </w:rPr>
        <w:t xml:space="preserve"> 갑옷을 입고 다니니 애들이 알아서 피하는구나</w:t>
      </w:r>
      <w:r>
        <w:t>)</w:t>
      </w:r>
    </w:p>
    <w:p w14:paraId="764C03FF" w14:textId="5FCA74EE" w:rsidR="00FD75DD" w:rsidRDefault="00FD75DD" w:rsidP="00FD75DD">
      <w:pPr>
        <w:pStyle w:val="a"/>
      </w:pPr>
      <w:r w:rsidRPr="00FD75DD">
        <w:rPr>
          <w:rFonts w:hint="eastAsia"/>
          <w:color w:val="FF0000"/>
        </w:rPr>
        <w:t>편익 =</w:t>
      </w:r>
      <w:r w:rsidRPr="00FD75DD">
        <w:rPr>
          <w:color w:val="FF0000"/>
        </w:rPr>
        <w:t xml:space="preserve"> </w:t>
      </w:r>
      <w:r w:rsidRPr="00FD75DD">
        <w:rPr>
          <w:rFonts w:hint="eastAsia"/>
          <w:color w:val="FF0000"/>
        </w:rPr>
        <w:t>기능적 편익</w:t>
      </w:r>
      <w:r>
        <w:rPr>
          <w:rFonts w:hint="eastAsia"/>
        </w:rPr>
        <w:t xml:space="preserve">으로 한정된 사고는 각종 고객 행동에 대한 이해도를 </w:t>
      </w:r>
      <w:proofErr w:type="gramStart"/>
      <w:r>
        <w:rPr>
          <w:rFonts w:hint="eastAsia"/>
        </w:rPr>
        <w:t>떨어뜨린다.(</w:t>
      </w:r>
      <w:proofErr w:type="gramEnd"/>
      <w:r>
        <w:rPr>
          <w:rFonts w:hint="eastAsia"/>
        </w:rPr>
        <w:t>이걸 왜 돈 주고 사?</w:t>
      </w:r>
      <w:r>
        <w:t>)</w:t>
      </w:r>
    </w:p>
    <w:p w14:paraId="74F4C392" w14:textId="6CFFB491" w:rsidR="00A06EB8" w:rsidRDefault="00A06EB8" w:rsidP="00A06EB8">
      <w:pPr>
        <w:pStyle w:val="a"/>
        <w:numPr>
          <w:ilvl w:val="0"/>
          <w:numId w:val="0"/>
        </w:numPr>
        <w:ind w:left="403" w:hanging="403"/>
      </w:pPr>
    </w:p>
    <w:p w14:paraId="28BF1AAF" w14:textId="12B2796D" w:rsidR="00A06EB8" w:rsidRDefault="00E41104" w:rsidP="00E41104">
      <w:pPr>
        <w:pStyle w:val="2"/>
      </w:pPr>
      <w:proofErr w:type="gramStart"/>
      <w:r>
        <w:rPr>
          <w:rFonts w:hint="eastAsia"/>
        </w:rPr>
        <w:t>P</w:t>
      </w:r>
      <w:r>
        <w:t>roduct /</w:t>
      </w:r>
      <w:proofErr w:type="gramEnd"/>
      <w:r>
        <w:t xml:space="preserve"> </w:t>
      </w:r>
      <w:r>
        <w:rPr>
          <w:rFonts w:hint="eastAsia"/>
        </w:rPr>
        <w:t>신상품</w:t>
      </w:r>
    </w:p>
    <w:p w14:paraId="63E90CC2" w14:textId="4E147876" w:rsidR="00E41104" w:rsidRDefault="00E41104" w:rsidP="00E41104">
      <w:pPr>
        <w:pStyle w:val="a"/>
      </w:pPr>
      <w:r>
        <w:rPr>
          <w:rFonts w:hint="eastAsia"/>
        </w:rPr>
        <w:t xml:space="preserve">게임 개발은 끝없는 </w:t>
      </w:r>
      <w:r w:rsidRPr="00E41104">
        <w:rPr>
          <w:rFonts w:hint="eastAsia"/>
          <w:color w:val="FF0000"/>
        </w:rPr>
        <w:t>신상품 개발</w:t>
      </w:r>
      <w:r>
        <w:rPr>
          <w:rFonts w:hint="eastAsia"/>
        </w:rPr>
        <w:t>의 과정</w:t>
      </w:r>
    </w:p>
    <w:p w14:paraId="025E1E63" w14:textId="4F38FA70" w:rsidR="00E41104" w:rsidRDefault="00E41104" w:rsidP="00E41104">
      <w:pPr>
        <w:pStyle w:val="a"/>
      </w:pPr>
      <w:r>
        <w:rPr>
          <w:rFonts w:hint="eastAsia"/>
        </w:rPr>
        <w:t xml:space="preserve">다른 회사에는 있지만 </w:t>
      </w:r>
      <w:r w:rsidRPr="00E41104">
        <w:rPr>
          <w:rFonts w:hint="eastAsia"/>
          <w:color w:val="FF0000"/>
        </w:rPr>
        <w:t>우리 회사에서는 처음 내놓는 상품</w:t>
      </w:r>
      <w:r>
        <w:rPr>
          <w:rFonts w:hint="eastAsia"/>
        </w:rPr>
        <w:t xml:space="preserve">이나 </w:t>
      </w:r>
      <w:r w:rsidRPr="00E41104">
        <w:rPr>
          <w:rFonts w:hint="eastAsia"/>
          <w:color w:val="FF0000"/>
        </w:rPr>
        <w:t>기존 상품의 개선</w:t>
      </w:r>
      <w:r>
        <w:rPr>
          <w:rFonts w:hint="eastAsia"/>
        </w:rPr>
        <w:t>도 마케팅에서는 신상품으로 간주</w:t>
      </w:r>
    </w:p>
    <w:p w14:paraId="57EC8A68" w14:textId="28868AF4" w:rsidR="00B3549A" w:rsidRDefault="00B3549A" w:rsidP="00B3549A">
      <w:pPr>
        <w:pStyle w:val="a"/>
        <w:numPr>
          <w:ilvl w:val="0"/>
          <w:numId w:val="0"/>
        </w:numPr>
        <w:ind w:left="403" w:hanging="403"/>
      </w:pPr>
    </w:p>
    <w:p w14:paraId="4C8D7DF1" w14:textId="15F9640F" w:rsidR="00B3549A" w:rsidRDefault="00B3549A" w:rsidP="00B3549A">
      <w:pPr>
        <w:pStyle w:val="2"/>
      </w:pPr>
      <w:r>
        <w:rPr>
          <w:rFonts w:hint="eastAsia"/>
        </w:rPr>
        <w:t>P</w:t>
      </w:r>
      <w:r>
        <w:t>lace</w:t>
      </w:r>
    </w:p>
    <w:p w14:paraId="1B80432E" w14:textId="6B7C556F" w:rsidR="00B3549A" w:rsidRDefault="00B3549A" w:rsidP="00B3549A">
      <w:pPr>
        <w:pStyle w:val="a"/>
      </w:pPr>
      <w:r>
        <w:rPr>
          <w:rFonts w:hint="eastAsia"/>
        </w:rPr>
        <w:t>기업이 재화나 서비스를 판매,</w:t>
      </w:r>
      <w:r>
        <w:t xml:space="preserve"> </w:t>
      </w:r>
      <w:r>
        <w:rPr>
          <w:rFonts w:hint="eastAsia"/>
        </w:rPr>
        <w:t>유통시키는 장소</w:t>
      </w:r>
    </w:p>
    <w:p w14:paraId="1BE68674" w14:textId="51DD0642" w:rsidR="00B3549A" w:rsidRDefault="00B3549A" w:rsidP="00B3549A">
      <w:pPr>
        <w:pStyle w:val="a"/>
      </w:pPr>
      <w:r>
        <w:rPr>
          <w:rFonts w:hint="eastAsia"/>
        </w:rPr>
        <w:t xml:space="preserve">유통 </w:t>
      </w:r>
      <w:proofErr w:type="gramStart"/>
      <w:r>
        <w:rPr>
          <w:rFonts w:hint="eastAsia"/>
        </w:rPr>
        <w:t xml:space="preserve">경로 </w:t>
      </w:r>
      <w:r>
        <w:t>/</w:t>
      </w:r>
      <w:proofErr w:type="gramEnd"/>
      <w:r>
        <w:t xml:space="preserve"> </w:t>
      </w:r>
      <w:r>
        <w:rPr>
          <w:rFonts w:hint="eastAsia"/>
        </w:rPr>
        <w:t>상품이 최종 구매자에게 전달되는 과정</w:t>
      </w:r>
    </w:p>
    <w:p w14:paraId="2745FD33" w14:textId="2877103B" w:rsidR="00B3549A" w:rsidRDefault="00B3549A" w:rsidP="00B3549A">
      <w:pPr>
        <w:pStyle w:val="a"/>
      </w:pPr>
      <w:r>
        <w:rPr>
          <w:rFonts w:hint="eastAsia"/>
        </w:rPr>
        <w:t>유통 경로의 기능</w:t>
      </w:r>
    </w:p>
    <w:p w14:paraId="7AB67CD9" w14:textId="0BF94DE6" w:rsidR="00B3549A" w:rsidRDefault="00B3549A" w:rsidP="00B3549A">
      <w:pPr>
        <w:pStyle w:val="7"/>
        <w:ind w:left="400"/>
      </w:pPr>
      <w:r>
        <w:rPr>
          <w:rFonts w:hint="eastAsia"/>
        </w:rPr>
        <w:t>촉진</w:t>
      </w:r>
      <w:r>
        <w:t xml:space="preserve">, </w:t>
      </w:r>
      <w:r>
        <w:rPr>
          <w:rFonts w:hint="eastAsia"/>
        </w:rPr>
        <w:t>보관,</w:t>
      </w:r>
      <w:r>
        <w:t xml:space="preserve"> </w:t>
      </w:r>
      <w:r>
        <w:rPr>
          <w:rFonts w:hint="eastAsia"/>
        </w:rPr>
        <w:t>협상,</w:t>
      </w:r>
      <w:r>
        <w:t xml:space="preserve"> </w:t>
      </w:r>
      <w:r>
        <w:rPr>
          <w:rFonts w:hint="eastAsia"/>
        </w:rPr>
        <w:t>주문 접수,</w:t>
      </w:r>
      <w:r>
        <w:t xml:space="preserve"> </w:t>
      </w:r>
      <w:r>
        <w:rPr>
          <w:rFonts w:hint="eastAsia"/>
        </w:rPr>
        <w:t>배달,</w:t>
      </w:r>
      <w:r>
        <w:t xml:space="preserve"> </w:t>
      </w:r>
      <w:r>
        <w:rPr>
          <w:rFonts w:hint="eastAsia"/>
        </w:rPr>
        <w:t>금융,</w:t>
      </w:r>
      <w:r>
        <w:t xml:space="preserve"> </w:t>
      </w:r>
      <w:r>
        <w:rPr>
          <w:rFonts w:hint="eastAsia"/>
        </w:rPr>
        <w:t>정보 제공,</w:t>
      </w:r>
      <w:r>
        <w:t xml:space="preserve"> </w:t>
      </w:r>
      <w:r>
        <w:rPr>
          <w:rFonts w:hint="eastAsia"/>
        </w:rPr>
        <w:t>관계 유지,</w:t>
      </w:r>
      <w:r>
        <w:t xml:space="preserve"> AS, </w:t>
      </w:r>
      <w:r>
        <w:rPr>
          <w:rFonts w:hint="eastAsia"/>
        </w:rPr>
        <w:t>반품 처리</w:t>
      </w:r>
    </w:p>
    <w:p w14:paraId="10BBD7B4" w14:textId="77777777" w:rsidR="00B3549A" w:rsidRDefault="00B3549A" w:rsidP="00B3549A">
      <w:pPr>
        <w:pStyle w:val="7"/>
        <w:ind w:left="400"/>
      </w:pPr>
      <w:r>
        <w:rPr>
          <w:rFonts w:hint="eastAsia"/>
        </w:rPr>
        <w:t>전통적인 오프라인 산업에서는 도매상,</w:t>
      </w:r>
      <w:r>
        <w:t xml:space="preserve"> </w:t>
      </w:r>
      <w:r>
        <w:rPr>
          <w:rFonts w:hint="eastAsia"/>
        </w:rPr>
        <w:t>소매상,</w:t>
      </w:r>
      <w:r>
        <w:t xml:space="preserve"> </w:t>
      </w:r>
      <w:r>
        <w:rPr>
          <w:rFonts w:hint="eastAsia"/>
        </w:rPr>
        <w:t>직영점,</w:t>
      </w:r>
      <w:r>
        <w:t xml:space="preserve"> </w:t>
      </w:r>
      <w:r>
        <w:rPr>
          <w:rFonts w:hint="eastAsia"/>
        </w:rPr>
        <w:t>대리점,</w:t>
      </w:r>
      <w:r>
        <w:t xml:space="preserve"> </w:t>
      </w:r>
      <w:r>
        <w:rPr>
          <w:rFonts w:hint="eastAsia"/>
        </w:rPr>
        <w:t>가맹점 등의 유통 경로 유형이 존재하지만,</w:t>
      </w:r>
      <w:r>
        <w:t xml:space="preserve"> </w:t>
      </w:r>
      <w:r>
        <w:rPr>
          <w:rFonts w:hint="eastAsia"/>
        </w:rPr>
        <w:t>게임 산업은 타 산업과 다른</w:t>
      </w:r>
    </w:p>
    <w:p w14:paraId="762E2441" w14:textId="19477F71" w:rsidR="00B3549A" w:rsidRDefault="00B3549A" w:rsidP="00B3549A">
      <w:pPr>
        <w:pStyle w:val="7"/>
        <w:numPr>
          <w:ilvl w:val="0"/>
          <w:numId w:val="0"/>
        </w:numPr>
        <w:ind w:left="400" w:firstLineChars="300" w:firstLine="420"/>
      </w:pPr>
      <w:r>
        <w:rPr>
          <w:rFonts w:hint="eastAsia"/>
        </w:rPr>
        <w:t>유통 경로를 가진다</w:t>
      </w:r>
    </w:p>
    <w:p w14:paraId="0EF4E0CD" w14:textId="564AC70E" w:rsidR="001C6FDC" w:rsidRDefault="00B3549A" w:rsidP="001C6FDC">
      <w:pPr>
        <w:pStyle w:val="7"/>
        <w:ind w:left="400"/>
      </w:pPr>
      <w:r>
        <w:rPr>
          <w:rFonts w:hint="eastAsia"/>
        </w:rPr>
        <w:t xml:space="preserve">마케팅 믹스에서 </w:t>
      </w:r>
      <w:r w:rsidRPr="00B3549A">
        <w:rPr>
          <w:rFonts w:hint="eastAsia"/>
          <w:color w:val="FF0000"/>
        </w:rPr>
        <w:t>유통 경로의 설계</w:t>
      </w:r>
      <w:r>
        <w:rPr>
          <w:rFonts w:hint="eastAsia"/>
        </w:rPr>
        <w:t xml:space="preserve">는 매우 중요한 요소 중 하나이지만 게임 산업은 대부분 </w:t>
      </w:r>
      <w:r w:rsidRPr="00B3549A">
        <w:rPr>
          <w:rFonts w:hint="eastAsia"/>
          <w:color w:val="FF0000"/>
        </w:rPr>
        <w:t>기존 유통 경로를 이용</w:t>
      </w:r>
      <w:r>
        <w:rPr>
          <w:rFonts w:hint="eastAsia"/>
        </w:rPr>
        <w:t>한다</w:t>
      </w:r>
    </w:p>
    <w:p w14:paraId="0DC338D5" w14:textId="15680791" w:rsidR="001C6FDC" w:rsidRDefault="001C6FDC" w:rsidP="001C6FDC"/>
    <w:p w14:paraId="0FCA91A5" w14:textId="77777777" w:rsidR="00650183" w:rsidRDefault="00650183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52F70464" w14:textId="35DA3907" w:rsidR="001C6FDC" w:rsidRDefault="001C6FDC" w:rsidP="001C6FDC">
      <w:pPr>
        <w:pStyle w:val="2"/>
      </w:pPr>
      <w:proofErr w:type="gramStart"/>
      <w:r>
        <w:rPr>
          <w:rFonts w:hint="eastAsia"/>
        </w:rPr>
        <w:lastRenderedPageBreak/>
        <w:t>P</w:t>
      </w:r>
      <w:r>
        <w:t>lace /</w:t>
      </w:r>
      <w:proofErr w:type="gramEnd"/>
      <w:r>
        <w:t xml:space="preserve"> </w:t>
      </w:r>
      <w:r>
        <w:rPr>
          <w:rFonts w:hint="eastAsia"/>
        </w:rPr>
        <w:t>다양한 유통 경로의 종류</w:t>
      </w:r>
    </w:p>
    <w:p w14:paraId="6DD13427" w14:textId="3BF79192" w:rsidR="001C6FDC" w:rsidRDefault="001C6FDC" w:rsidP="001C6FDC">
      <w:pPr>
        <w:pStyle w:val="a"/>
      </w:pPr>
      <w:r>
        <w:rPr>
          <w:rFonts w:hint="eastAsia"/>
        </w:rPr>
        <w:t>게임 소매점</w:t>
      </w:r>
    </w:p>
    <w:p w14:paraId="23986DF3" w14:textId="640C3D30" w:rsidR="001C6FDC" w:rsidRDefault="001C6FDC" w:rsidP="001C6FDC">
      <w:pPr>
        <w:pStyle w:val="a"/>
      </w:pPr>
      <w:r>
        <w:rPr>
          <w:rFonts w:hint="eastAsia"/>
        </w:rPr>
        <w:t xml:space="preserve">인터넷 </w:t>
      </w:r>
      <w:r>
        <w:t xml:space="preserve">-&gt; </w:t>
      </w:r>
      <w:r>
        <w:rPr>
          <w:rFonts w:hint="eastAsia"/>
        </w:rPr>
        <w:t>게임 내 구매</w:t>
      </w:r>
    </w:p>
    <w:p w14:paraId="449458C4" w14:textId="605E494C" w:rsidR="001C6FDC" w:rsidRDefault="001C6FDC" w:rsidP="001C6FDC">
      <w:pPr>
        <w:pStyle w:val="a"/>
      </w:pPr>
      <w:r>
        <w:rPr>
          <w:rFonts w:hint="eastAsia"/>
        </w:rPr>
        <w:t>P</w:t>
      </w:r>
      <w:r>
        <w:t>C ESD((</w:t>
      </w:r>
      <w:r>
        <w:rPr>
          <w:rFonts w:hint="eastAsia"/>
        </w:rPr>
        <w:t>E</w:t>
      </w:r>
      <w:r>
        <w:t xml:space="preserve">lectronic Software </w:t>
      </w:r>
      <w:proofErr w:type="gramStart"/>
      <w:r>
        <w:t>Dis</w:t>
      </w:r>
      <w:r w:rsidR="00650183">
        <w:t>tribution /</w:t>
      </w:r>
      <w:proofErr w:type="gramEnd"/>
      <w:r w:rsidR="00650183">
        <w:t xml:space="preserve"> 전자 </w:t>
      </w:r>
      <w:r w:rsidR="00650183">
        <w:rPr>
          <w:rFonts w:hint="eastAsia"/>
        </w:rPr>
        <w:t>소프트웨어 유통망</w:t>
      </w:r>
      <w:r>
        <w:t>)</w:t>
      </w:r>
    </w:p>
    <w:p w14:paraId="1C2ED795" w14:textId="6411C153" w:rsidR="00650183" w:rsidRDefault="00650183" w:rsidP="00650183">
      <w:pPr>
        <w:pStyle w:val="7"/>
        <w:ind w:left="400"/>
      </w:pPr>
      <w:r>
        <w:rPr>
          <w:rFonts w:hint="eastAsia"/>
        </w:rPr>
        <w:t>밸브 사의 스팀,</w:t>
      </w:r>
      <w:r>
        <w:t xml:space="preserve"> EA </w:t>
      </w:r>
      <w:r>
        <w:rPr>
          <w:rFonts w:hint="eastAsia"/>
        </w:rPr>
        <w:t>사의 오리진,</w:t>
      </w:r>
      <w:r>
        <w:t xml:space="preserve"> </w:t>
      </w:r>
      <w:r>
        <w:rPr>
          <w:rFonts w:hint="eastAsia"/>
        </w:rPr>
        <w:t xml:space="preserve">블리자드 사의 </w:t>
      </w:r>
      <w:proofErr w:type="spellStart"/>
      <w:r>
        <w:rPr>
          <w:rFonts w:hint="eastAsia"/>
        </w:rPr>
        <w:t>배틀넷</w:t>
      </w:r>
      <w:proofErr w:type="spellEnd"/>
    </w:p>
    <w:p w14:paraId="183277B4" w14:textId="74DE7C12" w:rsidR="00650183" w:rsidRDefault="00650183" w:rsidP="001C6FDC">
      <w:pPr>
        <w:pStyle w:val="a"/>
      </w:pPr>
      <w:r>
        <w:rPr>
          <w:rFonts w:hint="eastAsia"/>
        </w:rPr>
        <w:t xml:space="preserve">모바일 </w:t>
      </w:r>
      <w:r>
        <w:t>ESD</w:t>
      </w:r>
    </w:p>
    <w:p w14:paraId="164AC078" w14:textId="6C68F118" w:rsidR="00650183" w:rsidRDefault="00650183" w:rsidP="00650183">
      <w:pPr>
        <w:pStyle w:val="7"/>
        <w:ind w:left="400"/>
      </w:pPr>
      <w:r>
        <w:rPr>
          <w:rFonts w:hint="eastAsia"/>
        </w:rPr>
        <w:t>애플 사의 앱스토어</w:t>
      </w:r>
      <w:r>
        <w:t xml:space="preserve">, </w:t>
      </w:r>
      <w:r>
        <w:rPr>
          <w:rFonts w:hint="eastAsia"/>
        </w:rPr>
        <w:t>구글사의 플레이스토어,</w:t>
      </w:r>
      <w:r>
        <w:t xml:space="preserve"> </w:t>
      </w:r>
      <w:r>
        <w:rPr>
          <w:rFonts w:hint="eastAsia"/>
        </w:rPr>
        <w:t>통신사의 원스토어 등</w:t>
      </w:r>
    </w:p>
    <w:p w14:paraId="10F627A6" w14:textId="2BDF2404" w:rsidR="00650183" w:rsidRDefault="00650183" w:rsidP="001C6FDC">
      <w:pPr>
        <w:pStyle w:val="a"/>
      </w:pPr>
      <w:proofErr w:type="gramStart"/>
      <w:r>
        <w:rPr>
          <w:rFonts w:hint="eastAsia"/>
        </w:rPr>
        <w:t xml:space="preserve">오락실 </w:t>
      </w:r>
      <w:r>
        <w:t>/</w:t>
      </w:r>
      <w:proofErr w:type="gramEnd"/>
      <w:r>
        <w:t xml:space="preserve"> PC </w:t>
      </w:r>
      <w:r>
        <w:rPr>
          <w:rFonts w:hint="eastAsia"/>
        </w:rPr>
        <w:t>방</w:t>
      </w:r>
    </w:p>
    <w:p w14:paraId="0F8D811F" w14:textId="6A0C14A8" w:rsidR="001E64CA" w:rsidRDefault="001E64CA" w:rsidP="001E64CA">
      <w:pPr>
        <w:pStyle w:val="a"/>
        <w:numPr>
          <w:ilvl w:val="0"/>
          <w:numId w:val="0"/>
        </w:numPr>
      </w:pPr>
    </w:p>
    <w:p w14:paraId="26DBF1F1" w14:textId="6E67CFF9" w:rsidR="001E64CA" w:rsidRDefault="001E64CA" w:rsidP="001E64CA">
      <w:pPr>
        <w:pStyle w:val="2"/>
      </w:pPr>
      <w:proofErr w:type="gramStart"/>
      <w:r>
        <w:rPr>
          <w:rFonts w:hint="eastAsia"/>
        </w:rPr>
        <w:t>P</w:t>
      </w:r>
      <w:r>
        <w:t>rice /</w:t>
      </w:r>
      <w:proofErr w:type="gramEnd"/>
      <w:r>
        <w:t xml:space="preserve"> </w:t>
      </w:r>
      <w:r>
        <w:rPr>
          <w:rFonts w:hint="eastAsia"/>
        </w:rPr>
        <w:t>가격 요소의 특징</w:t>
      </w:r>
    </w:p>
    <w:p w14:paraId="1FA275F3" w14:textId="6F8C1B4D" w:rsidR="001E64CA" w:rsidRDefault="001E64CA" w:rsidP="001E64CA">
      <w:pPr>
        <w:pStyle w:val="a"/>
      </w:pPr>
      <w:r>
        <w:rPr>
          <w:rFonts w:hint="eastAsia"/>
        </w:rPr>
        <w:t>다른 마케팅 믹스 요소와 달리 쉽게 변경할 수 있음</w:t>
      </w:r>
    </w:p>
    <w:p w14:paraId="6D0049E3" w14:textId="04DFCA1A" w:rsidR="001E64CA" w:rsidRDefault="001E64CA" w:rsidP="001E64CA">
      <w:pPr>
        <w:pStyle w:val="a"/>
      </w:pPr>
      <w:r>
        <w:rPr>
          <w:rFonts w:hint="eastAsia"/>
        </w:rPr>
        <w:t>한 번 결정된 가격 이미지는 쉽게 바뀌지 않음</w:t>
      </w:r>
    </w:p>
    <w:p w14:paraId="1858EEDC" w14:textId="1AA91938" w:rsidR="001E64CA" w:rsidRDefault="001E64CA" w:rsidP="001E64CA">
      <w:pPr>
        <w:pStyle w:val="a"/>
      </w:pPr>
      <w:r>
        <w:rPr>
          <w:rFonts w:hint="eastAsia"/>
        </w:rPr>
        <w:t xml:space="preserve">가격 변경은 </w:t>
      </w:r>
      <w:r w:rsidRPr="001E64CA">
        <w:rPr>
          <w:rFonts w:hint="eastAsia"/>
          <w:color w:val="FF0000"/>
        </w:rPr>
        <w:t>즉각적이고 치명적인 영향</w:t>
      </w:r>
      <w:r>
        <w:rPr>
          <w:rFonts w:hint="eastAsia"/>
        </w:rPr>
        <w:t>을 미침</w:t>
      </w:r>
    </w:p>
    <w:p w14:paraId="55EEF8F3" w14:textId="74B6F4B9" w:rsidR="001E64CA" w:rsidRDefault="001E64CA" w:rsidP="001E64CA">
      <w:pPr>
        <w:pStyle w:val="7"/>
        <w:ind w:left="400"/>
      </w:pPr>
      <w:r>
        <w:rPr>
          <w:rFonts w:hint="eastAsia"/>
        </w:rPr>
        <w:t xml:space="preserve">매출액과 이익에 즉각적인 영향을 주기 때문에 가격 경쟁은 가능한 피하는 것이 좋음(공급자 입장에서 </w:t>
      </w:r>
      <w:r>
        <w:t xml:space="preserve">Lose-Lose </w:t>
      </w:r>
      <w:r>
        <w:rPr>
          <w:rFonts w:hint="eastAsia"/>
        </w:rPr>
        <w:t>게임</w:t>
      </w:r>
      <w:r>
        <w:t>)</w:t>
      </w:r>
    </w:p>
    <w:p w14:paraId="29D747D5" w14:textId="557073AD" w:rsidR="001E64CA" w:rsidRDefault="001E64CA" w:rsidP="001E64CA">
      <w:pPr>
        <w:pStyle w:val="7"/>
        <w:ind w:left="400"/>
      </w:pPr>
      <w:r>
        <w:rPr>
          <w:rFonts w:hint="eastAsia"/>
        </w:rPr>
        <w:t>가격 경쟁 대신 차별화 경쟁이 좋음</w:t>
      </w:r>
    </w:p>
    <w:p w14:paraId="5612AA29" w14:textId="2516B978" w:rsidR="00DC6A1F" w:rsidRDefault="00DC6A1F" w:rsidP="00DC6A1F"/>
    <w:p w14:paraId="68186438" w14:textId="73FC6F98" w:rsidR="00DC6A1F" w:rsidRDefault="00DC6A1F" w:rsidP="00DC6A1F">
      <w:pPr>
        <w:pStyle w:val="2"/>
      </w:pPr>
      <w:proofErr w:type="gramStart"/>
      <w:r>
        <w:rPr>
          <w:rFonts w:hint="eastAsia"/>
        </w:rPr>
        <w:t>P</w:t>
      </w:r>
      <w:r>
        <w:t>rice /</w:t>
      </w:r>
      <w:proofErr w:type="gramEnd"/>
      <w:r>
        <w:t xml:space="preserve"> 가격 </w:t>
      </w:r>
      <w:r>
        <w:rPr>
          <w:rFonts w:hint="eastAsia"/>
        </w:rPr>
        <w:t>결정 시 고려 요인</w:t>
      </w:r>
    </w:p>
    <w:p w14:paraId="36521135" w14:textId="6E15740E" w:rsidR="00DC6A1F" w:rsidRDefault="00DC6A1F" w:rsidP="00DC6A1F">
      <w:pPr>
        <w:pStyle w:val="a"/>
      </w:pPr>
      <w:r>
        <w:rPr>
          <w:rFonts w:hint="eastAsia"/>
        </w:rPr>
        <w:t>고객의 심리와 행동</w:t>
      </w:r>
    </w:p>
    <w:p w14:paraId="481221DD" w14:textId="1797BFF5" w:rsidR="00DC6A1F" w:rsidRDefault="00DC6A1F" w:rsidP="00DC6A1F">
      <w:pPr>
        <w:pStyle w:val="a"/>
      </w:pPr>
      <w:r>
        <w:rPr>
          <w:rFonts w:hint="eastAsia"/>
        </w:rPr>
        <w:t>판매자의 목표</w:t>
      </w:r>
    </w:p>
    <w:p w14:paraId="33ABCDEE" w14:textId="135C869B" w:rsidR="00DC6A1F" w:rsidRDefault="00DC6A1F" w:rsidP="00DC6A1F">
      <w:pPr>
        <w:pStyle w:val="a"/>
      </w:pPr>
      <w:r>
        <w:rPr>
          <w:rFonts w:hint="eastAsia"/>
        </w:rPr>
        <w:t>원가</w:t>
      </w:r>
    </w:p>
    <w:p w14:paraId="5FA4ADC4" w14:textId="081797C0" w:rsidR="00DC6A1F" w:rsidRDefault="00DC6A1F" w:rsidP="00DC6A1F">
      <w:pPr>
        <w:pStyle w:val="a"/>
      </w:pPr>
      <w:r>
        <w:rPr>
          <w:rFonts w:hint="eastAsia"/>
        </w:rPr>
        <w:t>경쟁자의 원가와 가격</w:t>
      </w:r>
    </w:p>
    <w:p w14:paraId="0C256444" w14:textId="11842B12" w:rsidR="00DC6A1F" w:rsidRDefault="00DC6A1F" w:rsidP="00DC6A1F">
      <w:pPr>
        <w:pStyle w:val="a"/>
        <w:numPr>
          <w:ilvl w:val="0"/>
          <w:numId w:val="0"/>
        </w:numPr>
        <w:ind w:left="403" w:hanging="403"/>
      </w:pPr>
    </w:p>
    <w:p w14:paraId="16750505" w14:textId="6FBE87C7" w:rsidR="00DC6A1F" w:rsidRDefault="00DC6A1F" w:rsidP="00DC6A1F">
      <w:pPr>
        <w:pStyle w:val="2"/>
      </w:pPr>
      <w:proofErr w:type="gramStart"/>
      <w:r>
        <w:rPr>
          <w:rFonts w:hint="eastAsia"/>
        </w:rPr>
        <w:t>P</w:t>
      </w:r>
      <w:r>
        <w:t>rice /</w:t>
      </w:r>
      <w:proofErr w:type="gramEnd"/>
      <w:r>
        <w:t xml:space="preserve"> 가격 </w:t>
      </w:r>
      <w:r>
        <w:rPr>
          <w:rFonts w:hint="eastAsia"/>
        </w:rPr>
        <w:t>결정</w:t>
      </w:r>
      <w:r w:rsidR="00EF089F">
        <w:rPr>
          <w:rFonts w:hint="eastAsia"/>
        </w:rPr>
        <w:t xml:space="preserve"> </w:t>
      </w:r>
      <w:r>
        <w:rPr>
          <w:rFonts w:hint="eastAsia"/>
        </w:rPr>
        <w:t>(고객의 심리와 행동</w:t>
      </w:r>
      <w:r>
        <w:t>)</w:t>
      </w:r>
    </w:p>
    <w:p w14:paraId="6E2372AC" w14:textId="4900155D" w:rsidR="00DC6A1F" w:rsidRDefault="00DC6A1F" w:rsidP="00DC6A1F">
      <w:pPr>
        <w:pStyle w:val="a"/>
      </w:pPr>
      <w:r>
        <w:rPr>
          <w:rFonts w:hint="eastAsia"/>
        </w:rPr>
        <w:t xml:space="preserve">준거 </w:t>
      </w:r>
      <w:proofErr w:type="gramStart"/>
      <w:r>
        <w:rPr>
          <w:rFonts w:hint="eastAsia"/>
        </w:rPr>
        <w:t xml:space="preserve">가격 </w:t>
      </w:r>
      <w:r>
        <w:t>/</w:t>
      </w:r>
      <w:proofErr w:type="gramEnd"/>
      <w:r>
        <w:t xml:space="preserve"> </w:t>
      </w:r>
      <w:r>
        <w:rPr>
          <w:rFonts w:hint="eastAsia"/>
        </w:rPr>
        <w:t>구매자가 가격을 비교하는 기준</w:t>
      </w:r>
    </w:p>
    <w:p w14:paraId="23406C20" w14:textId="64DBFD50" w:rsidR="00DC6A1F" w:rsidRDefault="00DC6A1F" w:rsidP="00DC6A1F">
      <w:pPr>
        <w:pStyle w:val="a"/>
      </w:pPr>
      <w:r>
        <w:rPr>
          <w:rFonts w:hint="eastAsia"/>
        </w:rPr>
        <w:t xml:space="preserve">유보 </w:t>
      </w:r>
      <w:proofErr w:type="gramStart"/>
      <w:r>
        <w:rPr>
          <w:rFonts w:hint="eastAsia"/>
        </w:rPr>
        <w:t xml:space="preserve">가격 </w:t>
      </w:r>
      <w:r>
        <w:t>/</w:t>
      </w:r>
      <w:proofErr w:type="gramEnd"/>
      <w:r>
        <w:t xml:space="preserve"> </w:t>
      </w:r>
      <w:r>
        <w:rPr>
          <w:rFonts w:hint="eastAsia"/>
        </w:rPr>
        <w:t>지불할 용의가 있는 최고 가격 수준일 때 구매를 유보</w:t>
      </w:r>
    </w:p>
    <w:p w14:paraId="6691D63A" w14:textId="46E147C2" w:rsidR="00DC6A1F" w:rsidRDefault="00DC6A1F" w:rsidP="00DC6A1F">
      <w:pPr>
        <w:pStyle w:val="a"/>
      </w:pPr>
      <w:r>
        <w:rPr>
          <w:rFonts w:hint="eastAsia"/>
        </w:rPr>
        <w:t xml:space="preserve">최저 수용 </w:t>
      </w:r>
      <w:proofErr w:type="gramStart"/>
      <w:r>
        <w:rPr>
          <w:rFonts w:hint="eastAsia"/>
        </w:rPr>
        <w:t xml:space="preserve">가격 </w:t>
      </w:r>
      <w:r>
        <w:t>/</w:t>
      </w:r>
      <w:proofErr w:type="gramEnd"/>
      <w:r>
        <w:rPr>
          <w:rFonts w:hint="eastAsia"/>
        </w:rPr>
        <w:t xml:space="preserve"> 가격이 너무 낮을 경우 해당 상품의 품질을 의심</w:t>
      </w:r>
    </w:p>
    <w:p w14:paraId="4B8AC002" w14:textId="4FF4596C" w:rsidR="00DC6A1F" w:rsidRDefault="00DC6A1F" w:rsidP="00DC6A1F">
      <w:pPr>
        <w:pStyle w:val="a"/>
      </w:pPr>
      <w:r>
        <w:rPr>
          <w:rFonts w:hint="eastAsia"/>
        </w:rPr>
        <w:t xml:space="preserve">로스 </w:t>
      </w:r>
      <w:proofErr w:type="spellStart"/>
      <w:r>
        <w:rPr>
          <w:rFonts w:hint="eastAsia"/>
        </w:rPr>
        <w:t>어버전</w:t>
      </w:r>
      <w:proofErr w:type="spellEnd"/>
      <w:r>
        <w:rPr>
          <w:rFonts w:hint="eastAsia"/>
        </w:rPr>
        <w:t>(</w:t>
      </w:r>
      <w:r>
        <w:t>Loss Aversion)</w:t>
      </w:r>
    </w:p>
    <w:p w14:paraId="6C175F7F" w14:textId="54982569" w:rsidR="00DC6A1F" w:rsidRDefault="00DC6A1F" w:rsidP="00DC6A1F">
      <w:pPr>
        <w:pStyle w:val="7"/>
        <w:ind w:left="400"/>
      </w:pPr>
      <w:r>
        <w:rPr>
          <w:rFonts w:hint="eastAsia"/>
        </w:rPr>
        <w:t>고객은 심리적으로 이득보다 손해에 더 민감하게 반응함</w:t>
      </w:r>
    </w:p>
    <w:p w14:paraId="6BE018E4" w14:textId="39DB9526" w:rsidR="00DC6A1F" w:rsidRDefault="00DC6A1F" w:rsidP="00DC6A1F">
      <w:pPr>
        <w:pStyle w:val="a"/>
      </w:pPr>
      <w:proofErr w:type="spellStart"/>
      <w:r>
        <w:rPr>
          <w:rFonts w:hint="eastAsia"/>
        </w:rPr>
        <w:t>웨버의</w:t>
      </w:r>
      <w:proofErr w:type="spellEnd"/>
      <w:r>
        <w:rPr>
          <w:rFonts w:hint="eastAsia"/>
        </w:rPr>
        <w:t xml:space="preserve"> 법칙(</w:t>
      </w:r>
      <w:proofErr w:type="spellStart"/>
      <w:r>
        <w:t>Wever’s</w:t>
      </w:r>
      <w:proofErr w:type="spellEnd"/>
      <w:r>
        <w:t xml:space="preserve"> Law)</w:t>
      </w:r>
    </w:p>
    <w:p w14:paraId="37F59E68" w14:textId="2B99CD7D" w:rsidR="00DC6A1F" w:rsidRDefault="00DC6A1F" w:rsidP="00DC6A1F">
      <w:pPr>
        <w:pStyle w:val="7"/>
        <w:ind w:left="400"/>
      </w:pPr>
      <w:r>
        <w:rPr>
          <w:rFonts w:hint="eastAsia"/>
        </w:rPr>
        <w:t>높은 가격의 상품은 가격 인상을 알아차리지 못함</w:t>
      </w:r>
    </w:p>
    <w:p w14:paraId="466CEC88" w14:textId="0C1866DD" w:rsidR="00DC6A1F" w:rsidRDefault="00DC6A1F" w:rsidP="00DC6A1F">
      <w:pPr>
        <w:pStyle w:val="a"/>
      </w:pPr>
      <w:r>
        <w:rPr>
          <w:rFonts w:hint="eastAsia"/>
        </w:rPr>
        <w:t>가격</w:t>
      </w:r>
      <w:r>
        <w:t>-</w:t>
      </w:r>
      <w:r>
        <w:rPr>
          <w:rFonts w:hint="eastAsia"/>
        </w:rPr>
        <w:t>품질 연상(</w:t>
      </w:r>
      <w:r>
        <w:t>Price-equality association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비쌀수록 좋을 것이라는 예측</w:t>
      </w:r>
    </w:p>
    <w:p w14:paraId="69990574" w14:textId="7D1DD8F1" w:rsidR="004847E6" w:rsidRDefault="00DC6A1F" w:rsidP="00507AEE">
      <w:pPr>
        <w:pStyle w:val="a"/>
      </w:pPr>
      <w:r>
        <w:rPr>
          <w:rFonts w:hint="eastAsia"/>
        </w:rPr>
        <w:t xml:space="preserve">구매 의사결정자가 값을 지불하지 않을 때에는 </w:t>
      </w:r>
      <w:r w:rsidRPr="00DC6A1F">
        <w:rPr>
          <w:rFonts w:hint="eastAsia"/>
          <w:color w:val="FF0000"/>
        </w:rPr>
        <w:t>가격에 대해 둔감</w:t>
      </w:r>
      <w:r>
        <w:rPr>
          <w:rFonts w:hint="eastAsia"/>
        </w:rPr>
        <w:t>해지는 경향이 있음(아빠 저 장난감,</w:t>
      </w:r>
      <w:r>
        <w:t xml:space="preserve"> </w:t>
      </w:r>
      <w:r>
        <w:rPr>
          <w:rFonts w:hint="eastAsia"/>
        </w:rPr>
        <w:t>오빠 저 가방</w:t>
      </w:r>
      <w:r>
        <w:t>)</w:t>
      </w:r>
    </w:p>
    <w:p w14:paraId="7D189779" w14:textId="694968AC" w:rsidR="00507AEE" w:rsidRDefault="00507AEE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D09E1B7" w14:textId="4B1495AA" w:rsidR="00507AEE" w:rsidRDefault="00507AEE" w:rsidP="00507AEE">
      <w:pPr>
        <w:pStyle w:val="2"/>
      </w:pPr>
      <w:proofErr w:type="gramStart"/>
      <w:r>
        <w:lastRenderedPageBreak/>
        <w:t>Price /</w:t>
      </w:r>
      <w:proofErr w:type="gramEnd"/>
      <w:r>
        <w:t xml:space="preserve"> 가격 </w:t>
      </w:r>
      <w:r>
        <w:rPr>
          <w:rFonts w:hint="eastAsia"/>
        </w:rPr>
        <w:t>결정</w:t>
      </w:r>
      <w:r w:rsidR="00EF089F">
        <w:rPr>
          <w:rFonts w:hint="eastAsia"/>
        </w:rPr>
        <w:t xml:space="preserve"> </w:t>
      </w:r>
      <w:r>
        <w:rPr>
          <w:rFonts w:hint="eastAsia"/>
        </w:rPr>
        <w:t>(판매자의 목표</w:t>
      </w:r>
      <w:r>
        <w:t>)</w:t>
      </w:r>
    </w:p>
    <w:p w14:paraId="016EA09A" w14:textId="1BBD87E4" w:rsidR="00507AEE" w:rsidRDefault="00507AEE" w:rsidP="00507AEE">
      <w:pPr>
        <w:pStyle w:val="a"/>
      </w:pPr>
      <w:r>
        <w:rPr>
          <w:rFonts w:hint="eastAsia"/>
        </w:rPr>
        <w:t xml:space="preserve">성장 </w:t>
      </w:r>
      <w:proofErr w:type="gramStart"/>
      <w:r>
        <w:rPr>
          <w:rFonts w:hint="eastAsia"/>
        </w:rPr>
        <w:t xml:space="preserve">목표 </w:t>
      </w:r>
      <w:r>
        <w:t>/</w:t>
      </w:r>
      <w:proofErr w:type="gramEnd"/>
      <w:r>
        <w:t xml:space="preserve"> </w:t>
      </w:r>
      <w:r>
        <w:rPr>
          <w:rFonts w:hint="eastAsia"/>
        </w:rPr>
        <w:t>낮은 가격으로 매출 증대 유도</w:t>
      </w:r>
    </w:p>
    <w:p w14:paraId="51130267" w14:textId="3C802027" w:rsidR="00507AEE" w:rsidRDefault="00507AEE" w:rsidP="00507AEE">
      <w:pPr>
        <w:pStyle w:val="a"/>
      </w:pPr>
      <w:r>
        <w:rPr>
          <w:rFonts w:hint="eastAsia"/>
        </w:rPr>
        <w:t xml:space="preserve">수확 </w:t>
      </w:r>
      <w:proofErr w:type="gramStart"/>
      <w:r>
        <w:rPr>
          <w:rFonts w:hint="eastAsia"/>
        </w:rPr>
        <w:t xml:space="preserve">목표 </w:t>
      </w:r>
      <w:r>
        <w:t>/</w:t>
      </w:r>
      <w:proofErr w:type="gramEnd"/>
      <w:r>
        <w:t xml:space="preserve"> </w:t>
      </w:r>
      <w:r>
        <w:rPr>
          <w:rFonts w:hint="eastAsia"/>
        </w:rPr>
        <w:t>높은 가격으로 수익 증대 유도</w:t>
      </w:r>
    </w:p>
    <w:p w14:paraId="1A5E47BF" w14:textId="596E753B" w:rsidR="00507AEE" w:rsidRDefault="00507AEE" w:rsidP="00507AEE">
      <w:pPr>
        <w:pStyle w:val="a"/>
      </w:pPr>
      <w:r>
        <w:rPr>
          <w:rFonts w:hint="eastAsia"/>
        </w:rPr>
        <w:t xml:space="preserve">고급 </w:t>
      </w:r>
      <w:proofErr w:type="gramStart"/>
      <w:r>
        <w:rPr>
          <w:rFonts w:hint="eastAsia"/>
        </w:rPr>
        <w:t xml:space="preserve">브랜드 </w:t>
      </w:r>
      <w:r>
        <w:t>/</w:t>
      </w:r>
      <w:proofErr w:type="gramEnd"/>
      <w:r>
        <w:t xml:space="preserve"> </w:t>
      </w:r>
      <w:r>
        <w:rPr>
          <w:rFonts w:hint="eastAsia"/>
        </w:rPr>
        <w:t>높은 가격으로 브랜드 가치를 높임</w:t>
      </w:r>
    </w:p>
    <w:p w14:paraId="7D944F57" w14:textId="75295E8B" w:rsidR="00507AEE" w:rsidRDefault="00507AEE" w:rsidP="00507AEE">
      <w:pPr>
        <w:pStyle w:val="a"/>
      </w:pPr>
      <w:r>
        <w:rPr>
          <w:rFonts w:hint="eastAsia"/>
        </w:rPr>
        <w:t>가격 목표는 해당 상품의 마케팅 목표 및 포지셔닝과 일관성을 고려</w:t>
      </w:r>
    </w:p>
    <w:p w14:paraId="4F1D033D" w14:textId="71651A19" w:rsidR="00507AEE" w:rsidRDefault="00507AEE" w:rsidP="00507AEE">
      <w:pPr>
        <w:pStyle w:val="a"/>
        <w:numPr>
          <w:ilvl w:val="0"/>
          <w:numId w:val="0"/>
        </w:numPr>
        <w:ind w:left="403" w:hanging="403"/>
      </w:pPr>
    </w:p>
    <w:p w14:paraId="4EA7382D" w14:textId="7CA63ECC" w:rsidR="00507AEE" w:rsidRDefault="00507AEE" w:rsidP="00507AEE">
      <w:pPr>
        <w:pStyle w:val="2"/>
      </w:pPr>
      <w:proofErr w:type="gramStart"/>
      <w:r>
        <w:t>Price /</w:t>
      </w:r>
      <w:proofErr w:type="gramEnd"/>
      <w:r>
        <w:t xml:space="preserve"> </w:t>
      </w:r>
      <w:r>
        <w:rPr>
          <w:rFonts w:hint="eastAsia"/>
        </w:rPr>
        <w:t>가격 결정 (원가</w:t>
      </w:r>
      <w:r>
        <w:t>)</w:t>
      </w:r>
    </w:p>
    <w:p w14:paraId="10C40043" w14:textId="4265DC7F" w:rsidR="00507AEE" w:rsidRDefault="00507AEE" w:rsidP="00507AEE">
      <w:pPr>
        <w:pStyle w:val="a"/>
      </w:pPr>
      <w:proofErr w:type="gramStart"/>
      <w:r>
        <w:rPr>
          <w:rFonts w:hint="eastAsia"/>
        </w:rPr>
        <w:t xml:space="preserve">고정비 </w:t>
      </w:r>
      <w:r>
        <w:t>/</w:t>
      </w:r>
      <w:proofErr w:type="gramEnd"/>
      <w:r>
        <w:t xml:space="preserve"> </w:t>
      </w:r>
      <w:r>
        <w:rPr>
          <w:rFonts w:hint="eastAsia"/>
        </w:rPr>
        <w:t>생산량이나 판매량에 무관한 비용</w:t>
      </w:r>
    </w:p>
    <w:p w14:paraId="4A268269" w14:textId="0E870B3A" w:rsidR="00507AEE" w:rsidRDefault="00507AEE" w:rsidP="00507AEE">
      <w:pPr>
        <w:pStyle w:val="a"/>
      </w:pPr>
      <w:proofErr w:type="gramStart"/>
      <w:r>
        <w:rPr>
          <w:rFonts w:hint="eastAsia"/>
        </w:rPr>
        <w:t xml:space="preserve">변동비 </w:t>
      </w:r>
      <w:r>
        <w:t>/</w:t>
      </w:r>
      <w:proofErr w:type="gramEnd"/>
      <w:r>
        <w:t xml:space="preserve"> </w:t>
      </w:r>
      <w:r>
        <w:rPr>
          <w:rFonts w:hint="eastAsia"/>
        </w:rPr>
        <w:t>생산량이나 판매량에 비례하여 변동하는 비용</w:t>
      </w:r>
    </w:p>
    <w:p w14:paraId="6DC6571B" w14:textId="3D7412A5" w:rsidR="00507AEE" w:rsidRDefault="00507AEE" w:rsidP="00507AEE">
      <w:pPr>
        <w:pStyle w:val="a"/>
      </w:pPr>
      <w:r>
        <w:rPr>
          <w:rFonts w:hint="eastAsia"/>
        </w:rPr>
        <w:t xml:space="preserve">손익 </w:t>
      </w:r>
      <w:proofErr w:type="gramStart"/>
      <w:r>
        <w:rPr>
          <w:rFonts w:hint="eastAsia"/>
        </w:rPr>
        <w:t xml:space="preserve">분기점 </w:t>
      </w:r>
      <w:r>
        <w:t>/</w:t>
      </w:r>
      <w:proofErr w:type="gramEnd"/>
      <w:r>
        <w:t xml:space="preserve"> </w:t>
      </w:r>
      <w:r>
        <w:rPr>
          <w:rFonts w:hint="eastAsia"/>
        </w:rPr>
        <w:t>총 원가를 커버할 수 있는 판매량 수준</w:t>
      </w:r>
    </w:p>
    <w:p w14:paraId="28FC16E4" w14:textId="0D8E1272" w:rsidR="00507AEE" w:rsidRDefault="00507AEE" w:rsidP="00507AEE">
      <w:pPr>
        <w:pStyle w:val="a"/>
      </w:pPr>
      <w:r>
        <w:rPr>
          <w:rFonts w:hint="eastAsia"/>
        </w:rPr>
        <w:t xml:space="preserve">공헌 마진 </w:t>
      </w:r>
      <w:r>
        <w:t xml:space="preserve">= </w:t>
      </w:r>
      <w:r>
        <w:rPr>
          <w:rFonts w:hint="eastAsia"/>
        </w:rPr>
        <w:t xml:space="preserve">단위 당 판매가 </w:t>
      </w:r>
      <w:r>
        <w:t xml:space="preserve">– </w:t>
      </w:r>
      <w:r>
        <w:rPr>
          <w:rFonts w:hint="eastAsia"/>
        </w:rPr>
        <w:t>단위 당</w:t>
      </w:r>
      <w:r>
        <w:t xml:space="preserve"> </w:t>
      </w:r>
      <w:r>
        <w:rPr>
          <w:rFonts w:hint="eastAsia"/>
        </w:rPr>
        <w:t>변동비</w:t>
      </w:r>
    </w:p>
    <w:p w14:paraId="1E664807" w14:textId="02C54DAE" w:rsidR="00507AEE" w:rsidRDefault="00507AEE" w:rsidP="00507AEE">
      <w:pPr>
        <w:pStyle w:val="7"/>
        <w:ind w:left="400"/>
      </w:pPr>
      <w:r>
        <w:rPr>
          <w:rFonts w:hint="eastAsia"/>
        </w:rPr>
        <w:t>고정비를 커버하는데 공헌하는 비용</w:t>
      </w:r>
    </w:p>
    <w:p w14:paraId="6641C35B" w14:textId="7872AF10" w:rsidR="00507AEE" w:rsidRDefault="00507AEE" w:rsidP="00507AEE">
      <w:pPr>
        <w:pStyle w:val="a"/>
      </w:pPr>
      <w:r>
        <w:rPr>
          <w:rFonts w:hint="eastAsia"/>
        </w:rPr>
        <w:t xml:space="preserve">공헌 마진율 </w:t>
      </w:r>
      <w:r>
        <w:t xml:space="preserve">= </w:t>
      </w:r>
      <w:r>
        <w:rPr>
          <w:rFonts w:hint="eastAsia"/>
        </w:rPr>
        <w:t xml:space="preserve">단위당 공헌 </w:t>
      </w:r>
      <w:proofErr w:type="gramStart"/>
      <w:r>
        <w:rPr>
          <w:rFonts w:hint="eastAsia"/>
        </w:rPr>
        <w:t xml:space="preserve">마진 </w:t>
      </w:r>
      <w:r>
        <w:t>/</w:t>
      </w:r>
      <w:proofErr w:type="gramEnd"/>
      <w:r>
        <w:t xml:space="preserve"> </w:t>
      </w:r>
      <w:r>
        <w:rPr>
          <w:rFonts w:hint="eastAsia"/>
        </w:rPr>
        <w:t>단위당 판매 가격</w:t>
      </w:r>
    </w:p>
    <w:p w14:paraId="62B30141" w14:textId="499E3E82" w:rsidR="00507AEE" w:rsidRDefault="00507AEE" w:rsidP="00507AEE">
      <w:pPr>
        <w:pStyle w:val="7"/>
        <w:ind w:left="400"/>
      </w:pPr>
      <w:r>
        <w:rPr>
          <w:rFonts w:hint="eastAsia"/>
        </w:rPr>
        <w:t xml:space="preserve">공헌 마진율이 높은 상품의 가격 </w:t>
      </w:r>
      <w:proofErr w:type="gramStart"/>
      <w:r>
        <w:rPr>
          <w:rFonts w:hint="eastAsia"/>
        </w:rPr>
        <w:t xml:space="preserve">목표 </w:t>
      </w:r>
      <w:r>
        <w:t>:</w:t>
      </w:r>
      <w:proofErr w:type="gramEnd"/>
      <w:r>
        <w:t xml:space="preserve"> </w:t>
      </w:r>
      <w:r>
        <w:rPr>
          <w:rFonts w:hint="eastAsia"/>
        </w:rPr>
        <w:t>판매량 증대(</w:t>
      </w:r>
      <w:r>
        <w:t xml:space="preserve">ex. </w:t>
      </w:r>
      <w:r>
        <w:rPr>
          <w:rFonts w:hint="eastAsia"/>
        </w:rPr>
        <w:t>항공기 티켓</w:t>
      </w:r>
      <w:r>
        <w:t>)</w:t>
      </w:r>
    </w:p>
    <w:p w14:paraId="56D0E2DB" w14:textId="096C2866" w:rsidR="00507AEE" w:rsidRDefault="00507AEE" w:rsidP="00507AEE">
      <w:pPr>
        <w:pStyle w:val="7"/>
        <w:ind w:left="400"/>
      </w:pPr>
      <w:r>
        <w:rPr>
          <w:rFonts w:hint="eastAsia"/>
        </w:rPr>
        <w:t xml:space="preserve">공헌 마진율이 낮은 상품의 가격 </w:t>
      </w:r>
      <w:proofErr w:type="gramStart"/>
      <w:r>
        <w:rPr>
          <w:rFonts w:hint="eastAsia"/>
        </w:rPr>
        <w:t xml:space="preserve">목표 </w:t>
      </w:r>
      <w:r>
        <w:t>:</w:t>
      </w:r>
      <w:proofErr w:type="gramEnd"/>
      <w:r>
        <w:t xml:space="preserve"> </w:t>
      </w:r>
      <w:r>
        <w:rPr>
          <w:rFonts w:hint="eastAsia"/>
        </w:rPr>
        <w:t>단위 당 마진 증대(</w:t>
      </w:r>
      <w:r>
        <w:t xml:space="preserve">ex. </w:t>
      </w:r>
      <w:r>
        <w:rPr>
          <w:rFonts w:hint="eastAsia"/>
        </w:rPr>
        <w:t>식당</w:t>
      </w:r>
      <w:r>
        <w:t>)</w:t>
      </w:r>
    </w:p>
    <w:p w14:paraId="155676D2" w14:textId="1010413C" w:rsidR="00507AEE" w:rsidRDefault="00507AEE" w:rsidP="00507AEE">
      <w:pPr>
        <w:pStyle w:val="7"/>
        <w:ind w:left="400"/>
      </w:pPr>
      <w:r>
        <w:rPr>
          <w:rFonts w:hint="eastAsia"/>
        </w:rPr>
        <w:t xml:space="preserve">게임은 공헌 마진율이 높은 상품일까 낮은 </w:t>
      </w:r>
      <w:proofErr w:type="gramStart"/>
      <w:r>
        <w:rPr>
          <w:rFonts w:hint="eastAsia"/>
        </w:rPr>
        <w:t>상품일까?</w:t>
      </w:r>
      <w:r w:rsidR="001D26F6">
        <w:t>(</w:t>
      </w:r>
      <w:proofErr w:type="gramEnd"/>
      <w:r w:rsidR="001D26F6">
        <w:rPr>
          <w:rFonts w:hint="eastAsia"/>
        </w:rPr>
        <w:t>게임의 장르,</w:t>
      </w:r>
      <w:r w:rsidR="001D26F6">
        <w:t xml:space="preserve"> </w:t>
      </w:r>
      <w:r w:rsidR="001D26F6">
        <w:rPr>
          <w:rFonts w:hint="eastAsia"/>
        </w:rPr>
        <w:t>대상 유저들에 따라 달라진다.</w:t>
      </w:r>
      <w:r w:rsidR="001D26F6">
        <w:t>)</w:t>
      </w:r>
    </w:p>
    <w:p w14:paraId="5AA35491" w14:textId="46F01A3D" w:rsidR="001D26F6" w:rsidRDefault="001D26F6" w:rsidP="001D26F6"/>
    <w:p w14:paraId="262995CF" w14:textId="0899FD96" w:rsidR="001D26F6" w:rsidRDefault="001D26F6" w:rsidP="001D26F6">
      <w:pPr>
        <w:pStyle w:val="2"/>
      </w:pPr>
      <w:proofErr w:type="gramStart"/>
      <w:r>
        <w:rPr>
          <w:rFonts w:hint="eastAsia"/>
        </w:rPr>
        <w:t>P</w:t>
      </w:r>
      <w:r>
        <w:t>rice /</w:t>
      </w:r>
      <w:proofErr w:type="gramEnd"/>
      <w:r>
        <w:t xml:space="preserve"> </w:t>
      </w:r>
      <w:r>
        <w:rPr>
          <w:rFonts w:hint="eastAsia"/>
        </w:rPr>
        <w:t>가격 결정(경쟁자의 원가</w:t>
      </w:r>
      <w:r>
        <w:t>)</w:t>
      </w:r>
    </w:p>
    <w:p w14:paraId="16A22103" w14:textId="30217D5A" w:rsidR="001D26F6" w:rsidRDefault="001D26F6" w:rsidP="001D26F6">
      <w:pPr>
        <w:pStyle w:val="a"/>
      </w:pPr>
      <w:r>
        <w:rPr>
          <w:rFonts w:hint="eastAsia"/>
        </w:rPr>
        <w:t xml:space="preserve">경쟁자의 </w:t>
      </w:r>
      <w:proofErr w:type="gramStart"/>
      <w:r>
        <w:rPr>
          <w:rFonts w:hint="eastAsia"/>
        </w:rPr>
        <w:t xml:space="preserve">원가 </w:t>
      </w:r>
      <w:r>
        <w:t>/</w:t>
      </w:r>
      <w:proofErr w:type="gramEnd"/>
      <w:r>
        <w:t xml:space="preserve"> </w:t>
      </w:r>
      <w:r>
        <w:rPr>
          <w:rFonts w:hint="eastAsia"/>
        </w:rPr>
        <w:t>구매자들이 준거 가격을 형성하는 기준</w:t>
      </w:r>
    </w:p>
    <w:p w14:paraId="0FD2ADC8" w14:textId="263572C6" w:rsidR="001D26F6" w:rsidRDefault="001D26F6" w:rsidP="001D26F6">
      <w:pPr>
        <w:pStyle w:val="a"/>
      </w:pPr>
      <w:r>
        <w:rPr>
          <w:rFonts w:hint="eastAsia"/>
        </w:rPr>
        <w:t>상품의 수명에 따라 경쟁자의 중요성이 달라짐</w:t>
      </w:r>
    </w:p>
    <w:p w14:paraId="6B80E8F3" w14:textId="1C65E869" w:rsidR="001D26F6" w:rsidRDefault="001D26F6" w:rsidP="001D26F6">
      <w:pPr>
        <w:pStyle w:val="a"/>
      </w:pPr>
      <w:proofErr w:type="gramStart"/>
      <w:r>
        <w:rPr>
          <w:rFonts w:hint="eastAsia"/>
        </w:rPr>
        <w:t xml:space="preserve">도입기 </w:t>
      </w:r>
      <w:r>
        <w:t>/</w:t>
      </w:r>
      <w:proofErr w:type="gramEnd"/>
      <w:r>
        <w:rPr>
          <w:rFonts w:hint="eastAsia"/>
        </w:rPr>
        <w:t xml:space="preserve"> 고객의 중요성이 높음</w:t>
      </w:r>
    </w:p>
    <w:p w14:paraId="0C91C32A" w14:textId="7CE60E2B" w:rsidR="001D26F6" w:rsidRDefault="001D26F6" w:rsidP="001D26F6">
      <w:pPr>
        <w:pStyle w:val="7"/>
        <w:ind w:left="400"/>
      </w:pPr>
      <w:r>
        <w:rPr>
          <w:rFonts w:hint="eastAsia"/>
        </w:rPr>
        <w:t xml:space="preserve">앱스토어 </w:t>
      </w:r>
      <w:proofErr w:type="gramStart"/>
      <w:r>
        <w:rPr>
          <w:rFonts w:hint="eastAsia"/>
        </w:rPr>
        <w:t xml:space="preserve">초창기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우리 게임은 </w:t>
      </w:r>
      <w:r>
        <w:t xml:space="preserve">10$, </w:t>
      </w:r>
      <w:r>
        <w:rPr>
          <w:rFonts w:hint="eastAsia"/>
        </w:rPr>
        <w:t xml:space="preserve">우리 게임은 </w:t>
      </w:r>
      <w:r>
        <w:t>F2P</w:t>
      </w:r>
    </w:p>
    <w:p w14:paraId="20BA8EF2" w14:textId="640E3FC2" w:rsidR="001D26F6" w:rsidRDefault="001D26F6" w:rsidP="001D26F6">
      <w:pPr>
        <w:pStyle w:val="a"/>
      </w:pPr>
      <w:proofErr w:type="gramStart"/>
      <w:r>
        <w:rPr>
          <w:rFonts w:hint="eastAsia"/>
        </w:rPr>
        <w:t xml:space="preserve">성장기 </w:t>
      </w:r>
      <w:r>
        <w:t>/</w:t>
      </w:r>
      <w:proofErr w:type="gramEnd"/>
      <w:r>
        <w:t xml:space="preserve"> </w:t>
      </w:r>
      <w:r>
        <w:rPr>
          <w:rFonts w:hint="eastAsia"/>
        </w:rPr>
        <w:t>가격 경쟁이 시작.</w:t>
      </w:r>
      <w:r>
        <w:t xml:space="preserve"> </w:t>
      </w:r>
      <w:r>
        <w:rPr>
          <w:rFonts w:hint="eastAsia"/>
        </w:rPr>
        <w:t xml:space="preserve">고객과 경쟁자의 중요성이 </w:t>
      </w:r>
      <w:proofErr w:type="spellStart"/>
      <w:r>
        <w:rPr>
          <w:rFonts w:hint="eastAsia"/>
        </w:rPr>
        <w:t>비슷</w:t>
      </w:r>
      <w:proofErr w:type="spellEnd"/>
    </w:p>
    <w:p w14:paraId="11B0EBA4" w14:textId="3431D84B" w:rsidR="001D26F6" w:rsidRDefault="001D26F6" w:rsidP="001D26F6">
      <w:pPr>
        <w:pStyle w:val="7"/>
        <w:ind w:left="400"/>
      </w:pPr>
      <w:r>
        <w:rPr>
          <w:rFonts w:hint="eastAsia"/>
        </w:rPr>
        <w:t xml:space="preserve">앱스토어 </w:t>
      </w:r>
      <w:proofErr w:type="gramStart"/>
      <w:r>
        <w:rPr>
          <w:rFonts w:hint="eastAsia"/>
        </w:rPr>
        <w:t xml:space="preserve">중기 </w:t>
      </w:r>
      <w:r>
        <w:t>:</w:t>
      </w:r>
      <w:proofErr w:type="gramEnd"/>
      <w:r>
        <w:t xml:space="preserve"> $1 </w:t>
      </w:r>
      <w:r>
        <w:rPr>
          <w:rFonts w:hint="eastAsia"/>
        </w:rPr>
        <w:t>이상의 가격을 가진 게임의 판매량이 줄기 시작</w:t>
      </w:r>
    </w:p>
    <w:p w14:paraId="77438005" w14:textId="230FD339" w:rsidR="001D26F6" w:rsidRDefault="001D26F6" w:rsidP="001D26F6">
      <w:pPr>
        <w:pStyle w:val="a"/>
      </w:pPr>
      <w:r>
        <w:rPr>
          <w:rFonts w:hint="eastAsia"/>
        </w:rPr>
        <w:t>성숙기,</w:t>
      </w:r>
      <w:r>
        <w:t xml:space="preserve"> </w:t>
      </w:r>
      <w:proofErr w:type="gramStart"/>
      <w:r>
        <w:rPr>
          <w:rFonts w:hint="eastAsia"/>
        </w:rPr>
        <w:t xml:space="preserve">쇠퇴기 </w:t>
      </w:r>
      <w:r>
        <w:t>/</w:t>
      </w:r>
      <w:proofErr w:type="gramEnd"/>
      <w:r>
        <w:t xml:space="preserve"> </w:t>
      </w:r>
      <w:r>
        <w:rPr>
          <w:rFonts w:hint="eastAsia"/>
        </w:rPr>
        <w:t>가격 경쟁 심화</w:t>
      </w:r>
      <w:r>
        <w:t xml:space="preserve">. </w:t>
      </w:r>
      <w:r>
        <w:rPr>
          <w:rFonts w:hint="eastAsia"/>
        </w:rPr>
        <w:t>경쟁자의 가격이 매우 중요</w:t>
      </w:r>
    </w:p>
    <w:p w14:paraId="3126FE0F" w14:textId="32B96AAD" w:rsidR="001D26F6" w:rsidRPr="001D26F6" w:rsidRDefault="001D26F6" w:rsidP="001D26F6">
      <w:pPr>
        <w:pStyle w:val="7"/>
        <w:ind w:left="400"/>
      </w:pPr>
      <w:proofErr w:type="gramStart"/>
      <w:r>
        <w:rPr>
          <w:rFonts w:hint="eastAsia"/>
        </w:rPr>
        <w:t xml:space="preserve">현재 </w:t>
      </w:r>
      <w:r>
        <w:t>:</w:t>
      </w:r>
      <w:proofErr w:type="gramEnd"/>
      <w:r>
        <w:t xml:space="preserve"> $1</w:t>
      </w:r>
      <w:r w:rsidR="00DD006E">
        <w:t xml:space="preserve"> </w:t>
      </w:r>
      <w:r>
        <w:rPr>
          <w:rFonts w:hint="eastAsia"/>
        </w:rPr>
        <w:t xml:space="preserve">미만 </w:t>
      </w:r>
      <w:r>
        <w:t xml:space="preserve">~ F2P </w:t>
      </w:r>
      <w:r>
        <w:rPr>
          <w:rFonts w:hint="eastAsia"/>
        </w:rPr>
        <w:t>게임의 비중이 매우 증가함</w:t>
      </w:r>
    </w:p>
    <w:p w14:paraId="173063A6" w14:textId="0E3E34AF" w:rsidR="001D26F6" w:rsidRDefault="001D26F6" w:rsidP="001D26F6"/>
    <w:p w14:paraId="54AA2B00" w14:textId="3E972B60" w:rsidR="00174161" w:rsidRDefault="00174161" w:rsidP="00174161">
      <w:pPr>
        <w:pStyle w:val="2"/>
      </w:pPr>
      <w:proofErr w:type="gramStart"/>
      <w:r>
        <w:rPr>
          <w:rFonts w:hint="eastAsia"/>
        </w:rPr>
        <w:t>P</w:t>
      </w:r>
      <w:r>
        <w:t>rice /</w:t>
      </w:r>
      <w:proofErr w:type="gramEnd"/>
      <w:r>
        <w:t xml:space="preserve"> </w:t>
      </w:r>
      <w:r>
        <w:rPr>
          <w:rFonts w:hint="eastAsia"/>
        </w:rPr>
        <w:t>가격 구조의 결정</w:t>
      </w:r>
    </w:p>
    <w:p w14:paraId="4867E169" w14:textId="38A6F7DF" w:rsidR="00174161" w:rsidRDefault="00174161" w:rsidP="00174161">
      <w:pPr>
        <w:pStyle w:val="a"/>
      </w:pPr>
      <w:r>
        <w:rPr>
          <w:rFonts w:hint="eastAsia"/>
        </w:rPr>
        <w:t>가격 구조의 결정이 가격 결정보다 중요하다</w:t>
      </w:r>
    </w:p>
    <w:p w14:paraId="78800385" w14:textId="68BDB5CD" w:rsidR="00174161" w:rsidRDefault="00174161" w:rsidP="00174161">
      <w:pPr>
        <w:pStyle w:val="7"/>
        <w:ind w:left="400"/>
      </w:pPr>
      <w:r>
        <w:rPr>
          <w:rFonts w:hint="eastAsia"/>
        </w:rPr>
        <w:t>놀이공원의 요금을 얼마나 할 것인가?</w:t>
      </w:r>
      <w:r>
        <w:t xml:space="preserve"> = </w:t>
      </w:r>
      <w:r>
        <w:rPr>
          <w:rFonts w:hint="eastAsia"/>
        </w:rPr>
        <w:t>가격 결정</w:t>
      </w:r>
    </w:p>
    <w:p w14:paraId="50F46CF0" w14:textId="61B130FA" w:rsidR="00174161" w:rsidRDefault="00174161" w:rsidP="00174161">
      <w:pPr>
        <w:pStyle w:val="7"/>
        <w:ind w:left="400"/>
      </w:pPr>
      <w:r>
        <w:rPr>
          <w:rFonts w:hint="eastAsia"/>
        </w:rPr>
        <w:t>놀이공원에서 입장료와 놀이 시설 이용료를 따로 받을 것인가?</w:t>
      </w:r>
      <w:r>
        <w:t xml:space="preserve"> = </w:t>
      </w:r>
      <w:r>
        <w:rPr>
          <w:rFonts w:hint="eastAsia"/>
        </w:rPr>
        <w:t>가격 구조 결정</w:t>
      </w:r>
    </w:p>
    <w:p w14:paraId="148815CD" w14:textId="27E6D41E" w:rsidR="00174161" w:rsidRDefault="00174161">
      <w:pPr>
        <w:widowControl/>
        <w:wordWrap/>
        <w:autoSpaceDE/>
        <w:autoSpaceDN/>
      </w:pPr>
      <w:r>
        <w:br w:type="page"/>
      </w:r>
    </w:p>
    <w:p w14:paraId="5D64546B" w14:textId="5947FA33" w:rsidR="00174161" w:rsidRDefault="00174161" w:rsidP="00174161">
      <w:pPr>
        <w:pStyle w:val="2"/>
      </w:pPr>
      <w:proofErr w:type="gramStart"/>
      <w:r>
        <w:rPr>
          <w:rFonts w:hint="eastAsia"/>
        </w:rPr>
        <w:lastRenderedPageBreak/>
        <w:t>P</w:t>
      </w:r>
      <w:r>
        <w:t>rice /</w:t>
      </w:r>
      <w:proofErr w:type="gramEnd"/>
      <w:r>
        <w:t xml:space="preserve"> 가격 </w:t>
      </w:r>
      <w:r>
        <w:rPr>
          <w:rFonts w:hint="eastAsia"/>
        </w:rPr>
        <w:t>구조와 결정 (고객별</w:t>
      </w:r>
      <w:r>
        <w:t>)</w:t>
      </w:r>
    </w:p>
    <w:p w14:paraId="39566E43" w14:textId="370A9BC1" w:rsidR="00174161" w:rsidRDefault="00174161" w:rsidP="00174161">
      <w:pPr>
        <w:pStyle w:val="a"/>
      </w:pPr>
      <w:r>
        <w:rPr>
          <w:rFonts w:hint="eastAsia"/>
        </w:rPr>
        <w:t xml:space="preserve">가격 </w:t>
      </w:r>
      <w:proofErr w:type="gramStart"/>
      <w:r>
        <w:rPr>
          <w:rFonts w:hint="eastAsia"/>
        </w:rPr>
        <w:t xml:space="preserve">차별 </w:t>
      </w:r>
      <w:r>
        <w:t>/</w:t>
      </w:r>
      <w:proofErr w:type="gramEnd"/>
      <w:r>
        <w:t xml:space="preserve"> </w:t>
      </w:r>
      <w:r>
        <w:rPr>
          <w:rFonts w:hint="eastAsia"/>
        </w:rPr>
        <w:t>세분 시장 별로 다른 가격을 받는다</w:t>
      </w:r>
    </w:p>
    <w:p w14:paraId="2D060452" w14:textId="550D5A2A" w:rsidR="00174161" w:rsidRDefault="00174161" w:rsidP="00174161">
      <w:pPr>
        <w:pStyle w:val="a"/>
      </w:pPr>
      <w:r>
        <w:rPr>
          <w:rFonts w:hint="eastAsia"/>
        </w:rPr>
        <w:t xml:space="preserve">가격 차별의 </w:t>
      </w:r>
      <w:r>
        <w:t>3</w:t>
      </w:r>
      <w:proofErr w:type="gramStart"/>
      <w:r>
        <w:rPr>
          <w:rFonts w:hint="eastAsia"/>
        </w:rPr>
        <w:t xml:space="preserve">원칙 </w:t>
      </w:r>
      <w:r>
        <w:t xml:space="preserve"> </w:t>
      </w:r>
      <w:r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다음의 집단에 높은 가격을 받는다</w:t>
      </w:r>
    </w:p>
    <w:p w14:paraId="7C48EE3F" w14:textId="2B96685A" w:rsidR="00174161" w:rsidRDefault="00174161" w:rsidP="00174161">
      <w:pPr>
        <w:pStyle w:val="7"/>
        <w:ind w:left="400"/>
      </w:pPr>
      <w:r>
        <w:rPr>
          <w:rFonts w:hint="eastAsia"/>
        </w:rPr>
        <w:t>유보 가격이 높은 집단</w:t>
      </w:r>
    </w:p>
    <w:p w14:paraId="442E0D9A" w14:textId="5F923D87" w:rsidR="00174161" w:rsidRDefault="00174161" w:rsidP="00174161">
      <w:pPr>
        <w:pStyle w:val="7"/>
        <w:ind w:left="400"/>
      </w:pPr>
      <w:r>
        <w:rPr>
          <w:rFonts w:hint="eastAsia"/>
        </w:rPr>
        <w:t>높은 가치를 느끼는 집단</w:t>
      </w:r>
    </w:p>
    <w:p w14:paraId="084F545D" w14:textId="610AAD2D" w:rsidR="00174161" w:rsidRDefault="00174161" w:rsidP="00174161">
      <w:pPr>
        <w:pStyle w:val="7"/>
        <w:ind w:left="400"/>
      </w:pPr>
      <w:r>
        <w:rPr>
          <w:rFonts w:hint="eastAsia"/>
        </w:rPr>
        <w:t>가격 민감도가 낮은 집단</w:t>
      </w:r>
    </w:p>
    <w:p w14:paraId="71A29334" w14:textId="5D616A42" w:rsidR="00174161" w:rsidRDefault="00174161" w:rsidP="00174161">
      <w:pPr>
        <w:pStyle w:val="a"/>
      </w:pPr>
      <w:r>
        <w:rPr>
          <w:rFonts w:hint="eastAsia"/>
        </w:rPr>
        <w:t>가격 차별의 기본 전제</w:t>
      </w:r>
    </w:p>
    <w:p w14:paraId="7D36553E" w14:textId="69E61119" w:rsidR="00174161" w:rsidRDefault="00174161" w:rsidP="00174161">
      <w:pPr>
        <w:pStyle w:val="7"/>
        <w:ind w:left="400"/>
      </w:pPr>
      <w:r>
        <w:rPr>
          <w:rFonts w:hint="eastAsia"/>
        </w:rPr>
        <w:t>고객이 싸게 사서 비싸게 되팔 수 있는 구조 방지</w:t>
      </w:r>
    </w:p>
    <w:p w14:paraId="3A2AE9D0" w14:textId="72D0E905" w:rsidR="00174161" w:rsidRDefault="00174161" w:rsidP="00174161">
      <w:pPr>
        <w:pStyle w:val="7"/>
        <w:ind w:left="400"/>
      </w:pPr>
      <w:r>
        <w:rPr>
          <w:rFonts w:hint="eastAsia"/>
        </w:rPr>
        <w:t>고객이 나쁜 감정을 가지지</w:t>
      </w:r>
      <w:r>
        <w:t xml:space="preserve"> </w:t>
      </w:r>
      <w:r>
        <w:rPr>
          <w:rFonts w:hint="eastAsia"/>
        </w:rPr>
        <w:t>않아야 함</w:t>
      </w:r>
    </w:p>
    <w:p w14:paraId="23985AAD" w14:textId="182F3F69" w:rsidR="00F3220D" w:rsidRPr="00F3220D" w:rsidRDefault="00174161" w:rsidP="00F3220D">
      <w:pPr>
        <w:pStyle w:val="7"/>
        <w:ind w:left="400"/>
      </w:pPr>
      <w:r>
        <w:rPr>
          <w:rFonts w:hint="eastAsia"/>
        </w:rPr>
        <w:t>제 값으로 구매할 용의가 있는 고객에게 할인을 하면 안 됨</w:t>
      </w:r>
    </w:p>
    <w:p w14:paraId="27DBB734" w14:textId="71B68AE3" w:rsidR="008B2721" w:rsidRDefault="008B2721" w:rsidP="008B2721">
      <w:pPr>
        <w:pStyle w:val="2"/>
      </w:pPr>
      <w:proofErr w:type="gramStart"/>
      <w:r>
        <w:rPr>
          <w:rFonts w:hint="eastAsia"/>
        </w:rPr>
        <w:t>P</w:t>
      </w:r>
      <w:r>
        <w:t>rice /</w:t>
      </w:r>
      <w:proofErr w:type="gramEnd"/>
      <w:r>
        <w:t xml:space="preserve"> </w:t>
      </w:r>
      <w:r>
        <w:rPr>
          <w:rFonts w:hint="eastAsia"/>
        </w:rPr>
        <w:t xml:space="preserve">가격 구조의 결정 (상품 </w:t>
      </w:r>
      <w:proofErr w:type="spellStart"/>
      <w:r>
        <w:rPr>
          <w:rFonts w:hint="eastAsia"/>
        </w:rPr>
        <w:t>라인별</w:t>
      </w:r>
      <w:proofErr w:type="spellEnd"/>
      <w:r>
        <w:t>)</w:t>
      </w:r>
    </w:p>
    <w:p w14:paraId="02FB1FED" w14:textId="087D56C7" w:rsidR="008B2721" w:rsidRDefault="008B2721" w:rsidP="008B2721">
      <w:pPr>
        <w:pStyle w:val="a"/>
      </w:pPr>
      <w:r>
        <w:rPr>
          <w:rFonts w:hint="eastAsia"/>
        </w:rPr>
        <w:t xml:space="preserve">가격 책정 라인은 대체제가 아닌 </w:t>
      </w:r>
      <w:proofErr w:type="spellStart"/>
      <w:r>
        <w:rPr>
          <w:rFonts w:hint="eastAsia"/>
        </w:rPr>
        <w:t>보완재</w:t>
      </w:r>
      <w:proofErr w:type="spellEnd"/>
      <w:r>
        <w:rPr>
          <w:rFonts w:hint="eastAsia"/>
        </w:rPr>
        <w:t xml:space="preserve"> 위주로 해야 한다</w:t>
      </w:r>
    </w:p>
    <w:p w14:paraId="4B76D706" w14:textId="1E69C554" w:rsidR="008B2721" w:rsidRDefault="008B2721" w:rsidP="008B2721">
      <w:pPr>
        <w:pStyle w:val="a"/>
      </w:pPr>
      <w:proofErr w:type="spellStart"/>
      <w:r>
        <w:rPr>
          <w:rFonts w:hint="eastAsia"/>
        </w:rPr>
        <w:t>캡티브</w:t>
      </w:r>
      <w:proofErr w:type="spellEnd"/>
      <w:r>
        <w:rPr>
          <w:rFonts w:hint="eastAsia"/>
        </w:rPr>
        <w:t xml:space="preserve"> 프로덕트 정책</w:t>
      </w:r>
    </w:p>
    <w:p w14:paraId="5AC3E974" w14:textId="37CA421D" w:rsidR="008B2721" w:rsidRDefault="008B2721" w:rsidP="008B2721">
      <w:pPr>
        <w:pStyle w:val="7"/>
        <w:ind w:left="400"/>
      </w:pPr>
      <w:r>
        <w:rPr>
          <w:rFonts w:hint="eastAsia"/>
        </w:rPr>
        <w:t>어떤 상품을 싸게 판 다음 그 상품에 필요한 소모품 등을 비싼 가격에 판매하는 가격 정책(</w:t>
      </w:r>
      <w:r>
        <w:t>F2P</w:t>
      </w:r>
      <w:r>
        <w:rPr>
          <w:rFonts w:hint="eastAsia"/>
        </w:rPr>
        <w:t>방식의 원조</w:t>
      </w:r>
      <w:r>
        <w:t>)</w:t>
      </w:r>
    </w:p>
    <w:p w14:paraId="578E7FA0" w14:textId="197AEB93" w:rsidR="008B2721" w:rsidRDefault="008B2721" w:rsidP="008B2721">
      <w:pPr>
        <w:pStyle w:val="a"/>
      </w:pPr>
      <w:r>
        <w:rPr>
          <w:rFonts w:hint="eastAsia"/>
        </w:rPr>
        <w:t>묶음 가격 정책(일명 번들</w:t>
      </w:r>
      <w:r>
        <w:t>)</w:t>
      </w:r>
    </w:p>
    <w:p w14:paraId="1BAC35C1" w14:textId="22F58BF8" w:rsidR="008B2721" w:rsidRDefault="008B2721" w:rsidP="00AB7D9C">
      <w:pPr>
        <w:pStyle w:val="7"/>
        <w:ind w:left="400"/>
      </w:pPr>
      <w:r>
        <w:rPr>
          <w:rFonts w:hint="eastAsia"/>
        </w:rPr>
        <w:t>여러 가지 상품들을 묶어서 판매하는 가격 정책</w:t>
      </w:r>
    </w:p>
    <w:p w14:paraId="410764BD" w14:textId="2CDC04F6" w:rsidR="008B2721" w:rsidRDefault="008B2721" w:rsidP="00AB7D9C">
      <w:pPr>
        <w:pStyle w:val="7"/>
        <w:ind w:left="400"/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 xml:space="preserve">상품 시장에서 독점적 지위를 가진 기업이 </w:t>
      </w:r>
      <w:r>
        <w:t xml:space="preserve">B </w:t>
      </w:r>
      <w:r>
        <w:rPr>
          <w:rFonts w:hint="eastAsia"/>
        </w:rPr>
        <w:t>상품 시장에서 경쟁자를 몰아내기 위해 시행</w:t>
      </w:r>
    </w:p>
    <w:p w14:paraId="2AEEFF7C" w14:textId="616B83D3" w:rsidR="00AB7D9C" w:rsidRDefault="008B2721" w:rsidP="00AB7D9C">
      <w:pPr>
        <w:pStyle w:val="7"/>
        <w:ind w:left="400"/>
      </w:pPr>
      <w:r>
        <w:rPr>
          <w:rFonts w:hint="eastAsia"/>
        </w:rPr>
        <w:t>판매하는 상품의 종류가 너무 많고 상품 하나하나에 고객들이 지각하는 가치가 이질적이어서 상품 별로 가격을 매기기 어려운 경우 실행</w:t>
      </w:r>
    </w:p>
    <w:p w14:paraId="061C8291" w14:textId="4AA6EE83" w:rsidR="00AB7D9C" w:rsidRDefault="00AB7D9C" w:rsidP="00AB7D9C">
      <w:pPr>
        <w:pStyle w:val="2"/>
      </w:pPr>
      <w:proofErr w:type="gramStart"/>
      <w:r>
        <w:rPr>
          <w:rFonts w:hint="eastAsia"/>
        </w:rPr>
        <w:t>P</w:t>
      </w:r>
      <w:r>
        <w:t>rice /</w:t>
      </w:r>
      <w:proofErr w:type="gramEnd"/>
      <w:r>
        <w:t xml:space="preserve"> </w:t>
      </w:r>
      <w:r>
        <w:rPr>
          <w:rFonts w:hint="eastAsia"/>
        </w:rPr>
        <w:t xml:space="preserve">가격 구조의 결정 </w:t>
      </w:r>
      <w:r>
        <w:t>(</w:t>
      </w:r>
      <w:r>
        <w:rPr>
          <w:rFonts w:hint="eastAsia"/>
        </w:rPr>
        <w:t>시간 별</w:t>
      </w:r>
      <w:r>
        <w:t>)</w:t>
      </w:r>
    </w:p>
    <w:p w14:paraId="0118F03C" w14:textId="2376FB50" w:rsidR="00AB7D9C" w:rsidRDefault="00AB7D9C" w:rsidP="00AB7D9C">
      <w:pPr>
        <w:pStyle w:val="a"/>
      </w:pPr>
      <w:proofErr w:type="spellStart"/>
      <w:r>
        <w:rPr>
          <w:rFonts w:hint="eastAsia"/>
        </w:rPr>
        <w:t>스키밍</w:t>
      </w:r>
      <w:proofErr w:type="spellEnd"/>
      <w:r>
        <w:rPr>
          <w:rFonts w:hint="eastAsia"/>
        </w:rPr>
        <w:t xml:space="preserve"> 가격(</w:t>
      </w:r>
      <w:r>
        <w:t>Skimming Pricing</w:t>
      </w:r>
      <w:proofErr w:type="gramStart"/>
      <w:r>
        <w:t>) /</w:t>
      </w:r>
      <w:proofErr w:type="gramEnd"/>
      <w:r>
        <w:rPr>
          <w:rFonts w:hint="eastAsia"/>
        </w:rPr>
        <w:t xml:space="preserve"> 의도적인 고가 전략</w:t>
      </w:r>
    </w:p>
    <w:p w14:paraId="2693F592" w14:textId="1B6F9863" w:rsidR="00AB7D9C" w:rsidRDefault="00AB7D9C" w:rsidP="00AB7D9C">
      <w:pPr>
        <w:pStyle w:val="7"/>
        <w:ind w:left="400"/>
      </w:pPr>
      <w:r>
        <w:rPr>
          <w:rFonts w:hint="eastAsia"/>
        </w:rPr>
        <w:t>처음부터 제품에 높은 가격을 매겨서 그만한 값을 지불할 의사를 가진 소비자를 공략하는 방법</w:t>
      </w:r>
    </w:p>
    <w:p w14:paraId="2335C6C3" w14:textId="50FF117F" w:rsidR="00AB7D9C" w:rsidRDefault="00AB7D9C" w:rsidP="00AB7D9C">
      <w:pPr>
        <w:pStyle w:val="7"/>
        <w:ind w:left="400"/>
      </w:pPr>
      <w:r>
        <w:rPr>
          <w:rFonts w:hint="eastAsia"/>
        </w:rPr>
        <w:t>시간의 흐름에 따라 가격을 점차 낮춤</w:t>
      </w:r>
    </w:p>
    <w:p w14:paraId="644F241B" w14:textId="5B69F9BF" w:rsidR="00AB7D9C" w:rsidRDefault="00AB7D9C" w:rsidP="00AB7D9C">
      <w:pPr>
        <w:pStyle w:val="a"/>
      </w:pPr>
      <w:proofErr w:type="spellStart"/>
      <w:r>
        <w:rPr>
          <w:rFonts w:hint="eastAsia"/>
        </w:rPr>
        <w:t>스키밍</w:t>
      </w:r>
      <w:proofErr w:type="spellEnd"/>
      <w:r>
        <w:rPr>
          <w:rFonts w:hint="eastAsia"/>
        </w:rPr>
        <w:t xml:space="preserve"> 가격의 성공 조건</w:t>
      </w:r>
    </w:p>
    <w:p w14:paraId="0B9F06BB" w14:textId="065F72C4" w:rsidR="00AB7D9C" w:rsidRDefault="00AB7D9C" w:rsidP="00AB7D9C">
      <w:pPr>
        <w:pStyle w:val="7"/>
        <w:ind w:left="400"/>
      </w:pPr>
      <w:r>
        <w:rPr>
          <w:rFonts w:hint="eastAsia"/>
        </w:rPr>
        <w:t>가격을 높게 매겨도 경쟁자가 들어올 가능성이 낮을 때</w:t>
      </w:r>
    </w:p>
    <w:p w14:paraId="16C26C0C" w14:textId="5A6CF0E0" w:rsidR="00AB7D9C" w:rsidRDefault="00AB7D9C" w:rsidP="00AB7D9C">
      <w:pPr>
        <w:pStyle w:val="7"/>
        <w:ind w:left="400"/>
      </w:pPr>
      <w:r>
        <w:rPr>
          <w:rFonts w:hint="eastAsia"/>
        </w:rPr>
        <w:t>대량 생산을 통한 원가 절감 효과가 낮을 때</w:t>
      </w:r>
    </w:p>
    <w:p w14:paraId="20619FF0" w14:textId="45F18263" w:rsidR="00AB7D9C" w:rsidRDefault="00AB7D9C" w:rsidP="00AB7D9C">
      <w:pPr>
        <w:pStyle w:val="7"/>
        <w:ind w:left="400"/>
      </w:pPr>
      <w:r>
        <w:rPr>
          <w:rFonts w:hint="eastAsia"/>
        </w:rPr>
        <w:t>잠재 구매자들이 가격</w:t>
      </w:r>
      <w:r>
        <w:t>-</w:t>
      </w:r>
      <w:r>
        <w:rPr>
          <w:rFonts w:hint="eastAsia"/>
        </w:rPr>
        <w:t>품질 연상을 강하게 가지고 있을 때</w:t>
      </w:r>
    </w:p>
    <w:p w14:paraId="5D23F33E" w14:textId="34231143" w:rsidR="00AB7D9C" w:rsidRDefault="00AB7D9C" w:rsidP="00AB7D9C">
      <w:pPr>
        <w:pStyle w:val="a"/>
      </w:pPr>
      <w:proofErr w:type="spellStart"/>
      <w:r>
        <w:rPr>
          <w:rFonts w:hint="eastAsia"/>
        </w:rPr>
        <w:t>스키밍</w:t>
      </w:r>
      <w:proofErr w:type="spellEnd"/>
      <w:r>
        <w:rPr>
          <w:rFonts w:hint="eastAsia"/>
        </w:rPr>
        <w:t xml:space="preserve"> 가격의 실패 조건</w:t>
      </w:r>
    </w:p>
    <w:p w14:paraId="405A0DCF" w14:textId="74AD1209" w:rsidR="00AB7D9C" w:rsidRDefault="00AB7D9C" w:rsidP="00AB7D9C">
      <w:pPr>
        <w:pStyle w:val="7"/>
        <w:ind w:left="400"/>
      </w:pPr>
      <w:r>
        <w:rPr>
          <w:rFonts w:hint="eastAsia"/>
        </w:rPr>
        <w:t>조금만 기다리면 가격이 내려 갈 거라는 기대 심리</w:t>
      </w:r>
    </w:p>
    <w:p w14:paraId="2E99E20D" w14:textId="77777777" w:rsidR="00EF089F" w:rsidRPr="00EF089F" w:rsidRDefault="00EF089F" w:rsidP="00EF089F"/>
    <w:p w14:paraId="7E778ACB" w14:textId="621457C7" w:rsidR="00EF089F" w:rsidRDefault="00EF089F" w:rsidP="00EF089F">
      <w:pPr>
        <w:pStyle w:val="a"/>
      </w:pPr>
      <w:r>
        <w:rPr>
          <w:rFonts w:hint="eastAsia"/>
        </w:rPr>
        <w:t>침투 가격 전략(P</w:t>
      </w:r>
      <w:r>
        <w:t>enetration Pricing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의도적인 저가 전략</w:t>
      </w:r>
    </w:p>
    <w:p w14:paraId="417846E9" w14:textId="3C2C462D" w:rsidR="00EF089F" w:rsidRDefault="00EF089F" w:rsidP="00EF089F">
      <w:pPr>
        <w:pStyle w:val="7"/>
        <w:ind w:left="400"/>
      </w:pPr>
      <w:r>
        <w:rPr>
          <w:rFonts w:hint="eastAsia"/>
        </w:rPr>
        <w:t>제품 차별화가 심하지 않은 시장에서 최대한 빠르게 점유율을 높이기 위해 사용하는 전략</w:t>
      </w:r>
    </w:p>
    <w:p w14:paraId="098CF0E9" w14:textId="3C538BBA" w:rsidR="00EF089F" w:rsidRDefault="00EF089F" w:rsidP="00EF089F">
      <w:pPr>
        <w:pStyle w:val="7"/>
        <w:ind w:left="400"/>
      </w:pPr>
      <w:r>
        <w:rPr>
          <w:rFonts w:hint="eastAsia"/>
        </w:rPr>
        <w:t>시간의 흐름에 따라 가격을 점차 높임</w:t>
      </w:r>
    </w:p>
    <w:p w14:paraId="6C243F27" w14:textId="3A191707" w:rsidR="00EF089F" w:rsidRDefault="00EF089F" w:rsidP="00EF089F">
      <w:pPr>
        <w:pStyle w:val="a"/>
      </w:pPr>
      <w:r>
        <w:rPr>
          <w:rFonts w:hint="eastAsia"/>
        </w:rPr>
        <w:t>침투 가격의 효과</w:t>
      </w:r>
    </w:p>
    <w:p w14:paraId="6F9530D2" w14:textId="49F86F5E" w:rsidR="00EF089F" w:rsidRDefault="00EF089F" w:rsidP="00EF089F">
      <w:pPr>
        <w:pStyle w:val="7"/>
        <w:ind w:left="400"/>
      </w:pPr>
      <w:r>
        <w:rPr>
          <w:rFonts w:hint="eastAsia"/>
        </w:rPr>
        <w:t>초기에 많은 구매자 확보</w:t>
      </w:r>
    </w:p>
    <w:p w14:paraId="5AD53A5F" w14:textId="79FE9E46" w:rsidR="00EF089F" w:rsidRDefault="00EF089F" w:rsidP="00EF089F">
      <w:pPr>
        <w:pStyle w:val="7"/>
        <w:ind w:left="400"/>
      </w:pPr>
      <w:r>
        <w:rPr>
          <w:rFonts w:hint="eastAsia"/>
        </w:rPr>
        <w:t>구매자 확보로 진입 장벽 구축</w:t>
      </w:r>
    </w:p>
    <w:p w14:paraId="380ACB6E" w14:textId="272DF8D8" w:rsidR="00EF089F" w:rsidRDefault="00EF089F" w:rsidP="00EF089F">
      <w:pPr>
        <w:pStyle w:val="7"/>
        <w:ind w:left="400"/>
      </w:pPr>
      <w:r>
        <w:rPr>
          <w:rFonts w:hint="eastAsia"/>
        </w:rPr>
        <w:t>원가 우위 확보</w:t>
      </w:r>
    </w:p>
    <w:p w14:paraId="29B03E7A" w14:textId="4E6BD6A3" w:rsidR="00EF089F" w:rsidRDefault="00EF089F" w:rsidP="00EF089F">
      <w:pPr>
        <w:pStyle w:val="7"/>
        <w:ind w:left="400"/>
      </w:pPr>
      <w:r>
        <w:rPr>
          <w:rFonts w:hint="eastAsia"/>
        </w:rPr>
        <w:t>자사의 이용 기술을 산업 표준으로 확립(</w:t>
      </w:r>
      <w:r>
        <w:t xml:space="preserve">ex. </w:t>
      </w:r>
      <w:r>
        <w:rPr>
          <w:rFonts w:hint="eastAsia"/>
        </w:rPr>
        <w:t>게임기 전쟁</w:t>
      </w:r>
      <w:r>
        <w:t>)</w:t>
      </w:r>
    </w:p>
    <w:p w14:paraId="2745B605" w14:textId="77777777" w:rsidR="00F51C2C" w:rsidRDefault="00EF089F" w:rsidP="00EF089F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시장 성장 촉진</w:t>
      </w:r>
    </w:p>
    <w:p w14:paraId="70183470" w14:textId="7A8A50AB" w:rsidR="00EF089F" w:rsidRPr="00EF089F" w:rsidRDefault="00EF089F" w:rsidP="00EF089F">
      <w:pPr>
        <w:pStyle w:val="7"/>
        <w:widowControl/>
        <w:wordWrap/>
        <w:autoSpaceDE/>
        <w:autoSpaceDN/>
        <w:ind w:left="400"/>
      </w:pPr>
      <w:r>
        <w:br w:type="page"/>
      </w:r>
    </w:p>
    <w:p w14:paraId="1DEE805A" w14:textId="295957BF" w:rsidR="00EF089F" w:rsidRDefault="00AF4043" w:rsidP="00EF089F">
      <w:pPr>
        <w:pStyle w:val="2"/>
      </w:pPr>
      <w:proofErr w:type="gramStart"/>
      <w:r>
        <w:lastRenderedPageBreak/>
        <w:t>Promotion /</w:t>
      </w:r>
      <w:proofErr w:type="gramEnd"/>
      <w:r>
        <w:t xml:space="preserve"> </w:t>
      </w:r>
      <w:r>
        <w:rPr>
          <w:rFonts w:hint="eastAsia"/>
        </w:rPr>
        <w:t xml:space="preserve">광고 </w:t>
      </w:r>
      <w:r>
        <w:t xml:space="preserve">vs </w:t>
      </w:r>
      <w:r>
        <w:rPr>
          <w:rFonts w:hint="eastAsia"/>
        </w:rPr>
        <w:t>P</w:t>
      </w:r>
      <w:r>
        <w:t>R</w:t>
      </w:r>
    </w:p>
    <w:p w14:paraId="63880B02" w14:textId="38FB674E" w:rsidR="00AF4043" w:rsidRDefault="00AF4043" w:rsidP="00AF4043">
      <w:pPr>
        <w:pStyle w:val="a"/>
      </w:pPr>
      <w:r>
        <w:rPr>
          <w:rFonts w:hint="eastAsia"/>
        </w:rPr>
        <w:t>광고</w:t>
      </w:r>
    </w:p>
    <w:p w14:paraId="1FB6F999" w14:textId="100CAF13" w:rsidR="00AF4043" w:rsidRDefault="00AF4043" w:rsidP="00AF4043">
      <w:pPr>
        <w:pStyle w:val="7"/>
        <w:ind w:left="400"/>
      </w:pPr>
      <w:r>
        <w:rPr>
          <w:rFonts w:hint="eastAsia"/>
        </w:rPr>
        <w:t>기업 등의 스폰서가 비용을 지불하고 비인적 매체를 통해,</w:t>
      </w:r>
      <w:r>
        <w:t xml:space="preserve"> </w:t>
      </w:r>
      <w:r>
        <w:rPr>
          <w:rFonts w:hint="eastAsia"/>
        </w:rPr>
        <w:t>기업이나 상품들을 널리 알리고 구매를 촉진하기 위해 벌이는 모든 활동</w:t>
      </w:r>
    </w:p>
    <w:p w14:paraId="51A51364" w14:textId="6B496CC6" w:rsidR="00AF4043" w:rsidRDefault="00AF4043" w:rsidP="00AF4043">
      <w:pPr>
        <w:pStyle w:val="a"/>
      </w:pPr>
      <w:r>
        <w:rPr>
          <w:rFonts w:hint="eastAsia"/>
        </w:rPr>
        <w:t>P</w:t>
      </w:r>
      <w:r>
        <w:t>R</w:t>
      </w:r>
    </w:p>
    <w:p w14:paraId="7ADED000" w14:textId="2AB56F99" w:rsidR="00AF4043" w:rsidRDefault="00AF4043" w:rsidP="00AF4043">
      <w:pPr>
        <w:pStyle w:val="7"/>
        <w:ind w:left="400"/>
      </w:pPr>
      <w:r>
        <w:rPr>
          <w:rFonts w:hint="eastAsia"/>
        </w:rPr>
        <w:t>홍보,</w:t>
      </w:r>
      <w:r>
        <w:t xml:space="preserve"> </w:t>
      </w:r>
      <w:r>
        <w:rPr>
          <w:rFonts w:hint="eastAsia"/>
        </w:rPr>
        <w:t>합법적 로비,</w:t>
      </w:r>
      <w:r>
        <w:t xml:space="preserve"> </w:t>
      </w:r>
      <w:r>
        <w:rPr>
          <w:rFonts w:hint="eastAsia"/>
        </w:rPr>
        <w:t>이미지 재고,</w:t>
      </w:r>
      <w:r>
        <w:t xml:space="preserve"> </w:t>
      </w:r>
      <w:r>
        <w:rPr>
          <w:rFonts w:hint="eastAsia"/>
        </w:rPr>
        <w:t>여러 집단(정부,</w:t>
      </w:r>
      <w:r>
        <w:t xml:space="preserve"> </w:t>
      </w:r>
      <w:r>
        <w:rPr>
          <w:rFonts w:hint="eastAsia"/>
        </w:rPr>
        <w:t>언론,</w:t>
      </w:r>
      <w:r>
        <w:t xml:space="preserve"> </w:t>
      </w:r>
      <w:r>
        <w:rPr>
          <w:rFonts w:hint="eastAsia"/>
        </w:rPr>
        <w:t>시민단체 등</w:t>
      </w:r>
      <w:r>
        <w:t>)</w:t>
      </w:r>
      <w:r>
        <w:rPr>
          <w:rFonts w:hint="eastAsia"/>
        </w:rPr>
        <w:t>과 좋은 관계 유지</w:t>
      </w:r>
    </w:p>
    <w:p w14:paraId="0D870E83" w14:textId="02DFC7A4" w:rsidR="00AF4043" w:rsidRDefault="00AF4043" w:rsidP="00AF4043">
      <w:pPr>
        <w:pStyle w:val="a"/>
      </w:pPr>
      <w:r>
        <w:rPr>
          <w:rFonts w:hint="eastAsia"/>
        </w:rPr>
        <w:t>P</w:t>
      </w:r>
      <w:r>
        <w:t>R</w:t>
      </w:r>
      <w:r>
        <w:rPr>
          <w:rFonts w:hint="eastAsia"/>
        </w:rPr>
        <w:t>과 광고의 차이점</w:t>
      </w:r>
    </w:p>
    <w:p w14:paraId="5DFA9DBE" w14:textId="54364000" w:rsidR="00AF4043" w:rsidRDefault="00AF4043" w:rsidP="00AF4043">
      <w:pPr>
        <w:pStyle w:val="7"/>
        <w:ind w:left="400"/>
      </w:pPr>
      <w:r>
        <w:rPr>
          <w:rFonts w:hint="eastAsia"/>
        </w:rPr>
        <w:t>청중은 광고보단 언론의 기사나 뉴스를 더 신뢰한다</w:t>
      </w:r>
    </w:p>
    <w:p w14:paraId="404227C7" w14:textId="663C967F" w:rsidR="00AF4043" w:rsidRDefault="00AF4043" w:rsidP="00AF4043">
      <w:pPr>
        <w:pStyle w:val="7"/>
        <w:ind w:left="400"/>
      </w:pPr>
      <w:r>
        <w:rPr>
          <w:rFonts w:hint="eastAsia"/>
        </w:rPr>
        <w:t>P</w:t>
      </w:r>
      <w:r>
        <w:t>R</w:t>
      </w:r>
      <w:r>
        <w:rPr>
          <w:rFonts w:hint="eastAsia"/>
        </w:rPr>
        <w:t>은 광고보다 통제가 어렵다</w:t>
      </w:r>
    </w:p>
    <w:p w14:paraId="3D666B24" w14:textId="5507E91C" w:rsidR="00AF4043" w:rsidRDefault="00AF4043" w:rsidP="00AF4043">
      <w:pPr>
        <w:pStyle w:val="7"/>
        <w:ind w:left="400"/>
      </w:pPr>
      <w:r>
        <w:rPr>
          <w:rFonts w:hint="eastAsia"/>
        </w:rPr>
        <w:t xml:space="preserve">활용에 따라 적은 비용으로 집행이 가능하다(작은 회사의 경우 </w:t>
      </w:r>
      <w:r>
        <w:t>PR</w:t>
      </w:r>
      <w:r>
        <w:rPr>
          <w:rFonts w:hint="eastAsia"/>
        </w:rPr>
        <w:t>이 더 효과적</w:t>
      </w:r>
      <w:r>
        <w:t>)</w:t>
      </w:r>
    </w:p>
    <w:p w14:paraId="2B86B6DB" w14:textId="6A21C7AC" w:rsidR="001D718C" w:rsidRDefault="001D718C" w:rsidP="001D718C"/>
    <w:p w14:paraId="4964A5EE" w14:textId="67C96C84" w:rsidR="001D718C" w:rsidRDefault="001D718C" w:rsidP="001D718C">
      <w:pPr>
        <w:pStyle w:val="2"/>
      </w:pPr>
      <w:proofErr w:type="gramStart"/>
      <w:r>
        <w:rPr>
          <w:rFonts w:hint="eastAsia"/>
        </w:rPr>
        <w:t>P</w:t>
      </w:r>
      <w:r>
        <w:t>romotion /</w:t>
      </w:r>
      <w:proofErr w:type="gramEnd"/>
      <w:r>
        <w:t xml:space="preserve"> </w:t>
      </w:r>
      <w:r>
        <w:rPr>
          <w:rFonts w:hint="eastAsia"/>
        </w:rPr>
        <w:t xml:space="preserve">광고 관리의 요소 </w:t>
      </w:r>
      <w:r>
        <w:t>(8M)</w:t>
      </w:r>
    </w:p>
    <w:p w14:paraId="469CBF09" w14:textId="77777777" w:rsidR="002743CC" w:rsidRDefault="002743CC" w:rsidP="002743CC">
      <w:pPr>
        <w:pStyle w:val="a"/>
        <w:numPr>
          <w:ilvl w:val="0"/>
          <w:numId w:val="0"/>
        </w:numPr>
        <w:ind w:left="403" w:hanging="403"/>
      </w:pPr>
    </w:p>
    <w:tbl>
      <w:tblPr>
        <w:tblStyle w:val="a8"/>
        <w:tblW w:w="0" w:type="auto"/>
        <w:tblInd w:w="108" w:type="dxa"/>
        <w:tblLook w:val="04A0" w:firstRow="1" w:lastRow="0" w:firstColumn="1" w:lastColumn="0" w:noHBand="0" w:noVBand="1"/>
      </w:tblPr>
      <w:tblGrid>
        <w:gridCol w:w="2584"/>
        <w:gridCol w:w="2583"/>
        <w:gridCol w:w="2580"/>
        <w:gridCol w:w="2601"/>
      </w:tblGrid>
      <w:tr w:rsidR="002743CC" w14:paraId="59BBCF83" w14:textId="77777777" w:rsidTr="009B2C39">
        <w:tc>
          <w:tcPr>
            <w:tcW w:w="2622" w:type="dxa"/>
          </w:tcPr>
          <w:p w14:paraId="0959BC07" w14:textId="546EBAC9" w:rsidR="002743CC" w:rsidRPr="002743CC" w:rsidRDefault="002743CC" w:rsidP="002743CC">
            <w:pPr>
              <w:pStyle w:val="a"/>
              <w:numPr>
                <w:ilvl w:val="0"/>
                <w:numId w:val="0"/>
              </w:numPr>
              <w:ind w:left="403" w:hanging="403"/>
              <w:rPr>
                <w:sz w:val="22"/>
                <w:szCs w:val="26"/>
              </w:rPr>
            </w:pPr>
            <w:r w:rsidRPr="002743CC">
              <w:rPr>
                <w:rFonts w:hint="eastAsia"/>
                <w:sz w:val="22"/>
                <w:szCs w:val="26"/>
              </w:rPr>
              <w:t>표적 청중의 설정 (</w:t>
            </w:r>
            <w:r w:rsidRPr="002743CC">
              <w:rPr>
                <w:sz w:val="22"/>
                <w:szCs w:val="26"/>
              </w:rPr>
              <w:t>Market)</w:t>
            </w:r>
          </w:p>
        </w:tc>
        <w:tc>
          <w:tcPr>
            <w:tcW w:w="2623" w:type="dxa"/>
          </w:tcPr>
          <w:p w14:paraId="528F11DD" w14:textId="0FC0FC3B" w:rsidR="002743CC" w:rsidRPr="002743CC" w:rsidRDefault="002743CC" w:rsidP="002743CC">
            <w:pPr>
              <w:pStyle w:val="a"/>
              <w:numPr>
                <w:ilvl w:val="0"/>
                <w:numId w:val="0"/>
              </w:numPr>
              <w:rPr>
                <w:sz w:val="22"/>
                <w:szCs w:val="26"/>
              </w:rPr>
            </w:pPr>
            <w:r w:rsidRPr="002743CC">
              <w:rPr>
                <w:rFonts w:hint="eastAsia"/>
                <w:sz w:val="22"/>
                <w:szCs w:val="26"/>
              </w:rPr>
              <w:t>목표 수립 (</w:t>
            </w:r>
            <w:r w:rsidRPr="002743CC">
              <w:rPr>
                <w:sz w:val="22"/>
                <w:szCs w:val="26"/>
              </w:rPr>
              <w:t>Mission)</w:t>
            </w:r>
          </w:p>
        </w:tc>
        <w:tc>
          <w:tcPr>
            <w:tcW w:w="2622" w:type="dxa"/>
          </w:tcPr>
          <w:p w14:paraId="55AD2366" w14:textId="27CFCC6C" w:rsidR="002743CC" w:rsidRPr="002743CC" w:rsidRDefault="002743CC" w:rsidP="002743CC">
            <w:pPr>
              <w:pStyle w:val="a"/>
              <w:numPr>
                <w:ilvl w:val="0"/>
                <w:numId w:val="0"/>
              </w:numPr>
              <w:rPr>
                <w:sz w:val="22"/>
                <w:szCs w:val="26"/>
              </w:rPr>
            </w:pPr>
            <w:r w:rsidRPr="002743CC">
              <w:rPr>
                <w:rFonts w:hint="eastAsia"/>
                <w:sz w:val="22"/>
                <w:szCs w:val="26"/>
              </w:rPr>
              <w:t>예산 수립 (</w:t>
            </w:r>
            <w:r w:rsidRPr="002743CC">
              <w:rPr>
                <w:sz w:val="22"/>
                <w:szCs w:val="26"/>
              </w:rPr>
              <w:t>Money)</w:t>
            </w:r>
          </w:p>
        </w:tc>
        <w:tc>
          <w:tcPr>
            <w:tcW w:w="2623" w:type="dxa"/>
          </w:tcPr>
          <w:p w14:paraId="6E33F145" w14:textId="7C33BCB6" w:rsidR="002743CC" w:rsidRPr="002743CC" w:rsidRDefault="002743CC" w:rsidP="002743CC">
            <w:pPr>
              <w:pStyle w:val="a"/>
              <w:numPr>
                <w:ilvl w:val="0"/>
                <w:numId w:val="0"/>
              </w:numPr>
              <w:rPr>
                <w:sz w:val="22"/>
                <w:szCs w:val="26"/>
              </w:rPr>
            </w:pPr>
            <w:r w:rsidRPr="002743CC">
              <w:rPr>
                <w:rFonts w:hint="eastAsia"/>
                <w:sz w:val="22"/>
                <w:szCs w:val="26"/>
              </w:rPr>
              <w:t>메시지 설정 (</w:t>
            </w:r>
            <w:r w:rsidRPr="002743CC">
              <w:rPr>
                <w:sz w:val="22"/>
                <w:szCs w:val="26"/>
              </w:rPr>
              <w:t>Message)</w:t>
            </w:r>
          </w:p>
        </w:tc>
      </w:tr>
      <w:tr w:rsidR="002743CC" w14:paraId="4E723E89" w14:textId="77777777" w:rsidTr="009B2C39">
        <w:tc>
          <w:tcPr>
            <w:tcW w:w="2622" w:type="dxa"/>
          </w:tcPr>
          <w:p w14:paraId="1514C0B7" w14:textId="461F1134" w:rsidR="002743CC" w:rsidRPr="002743CC" w:rsidRDefault="002743CC" w:rsidP="002743CC">
            <w:pPr>
              <w:pStyle w:val="a"/>
              <w:numPr>
                <w:ilvl w:val="0"/>
                <w:numId w:val="0"/>
              </w:numPr>
              <w:ind w:left="403" w:hanging="403"/>
              <w:rPr>
                <w:sz w:val="22"/>
                <w:szCs w:val="26"/>
              </w:rPr>
            </w:pPr>
            <w:r w:rsidRPr="002743CC">
              <w:rPr>
                <w:rFonts w:hint="eastAsia"/>
                <w:sz w:val="22"/>
                <w:szCs w:val="26"/>
              </w:rPr>
              <w:t>매체 설정 (</w:t>
            </w:r>
            <w:r w:rsidRPr="002743CC">
              <w:rPr>
                <w:sz w:val="22"/>
                <w:szCs w:val="26"/>
              </w:rPr>
              <w:t>Media)</w:t>
            </w:r>
          </w:p>
        </w:tc>
        <w:tc>
          <w:tcPr>
            <w:tcW w:w="2623" w:type="dxa"/>
          </w:tcPr>
          <w:p w14:paraId="5831E413" w14:textId="6A3C6EBF" w:rsidR="002743CC" w:rsidRPr="002743CC" w:rsidRDefault="002743CC" w:rsidP="002743CC">
            <w:pPr>
              <w:pStyle w:val="a"/>
              <w:numPr>
                <w:ilvl w:val="0"/>
                <w:numId w:val="0"/>
              </w:numPr>
              <w:ind w:left="403" w:hanging="403"/>
              <w:rPr>
                <w:sz w:val="22"/>
                <w:szCs w:val="26"/>
              </w:rPr>
            </w:pPr>
            <w:r w:rsidRPr="002743CC">
              <w:rPr>
                <w:rFonts w:hint="eastAsia"/>
                <w:sz w:val="22"/>
                <w:szCs w:val="26"/>
              </w:rPr>
              <w:t>매크로 스케줄링 (</w:t>
            </w:r>
            <w:r w:rsidRPr="002743CC">
              <w:rPr>
                <w:sz w:val="22"/>
                <w:szCs w:val="26"/>
              </w:rPr>
              <w:t>Macro)</w:t>
            </w:r>
          </w:p>
        </w:tc>
        <w:tc>
          <w:tcPr>
            <w:tcW w:w="2622" w:type="dxa"/>
          </w:tcPr>
          <w:p w14:paraId="0D07A491" w14:textId="7C679016" w:rsidR="002743CC" w:rsidRPr="002743CC" w:rsidRDefault="002743CC" w:rsidP="002743CC">
            <w:pPr>
              <w:pStyle w:val="a"/>
              <w:numPr>
                <w:ilvl w:val="0"/>
                <w:numId w:val="0"/>
              </w:numPr>
              <w:ind w:left="403" w:hanging="403"/>
              <w:rPr>
                <w:sz w:val="22"/>
                <w:szCs w:val="26"/>
              </w:rPr>
            </w:pPr>
            <w:r w:rsidRPr="002743CC">
              <w:rPr>
                <w:rFonts w:hint="eastAsia"/>
                <w:sz w:val="22"/>
                <w:szCs w:val="26"/>
              </w:rPr>
              <w:t>마이크로 스케줄링 (</w:t>
            </w:r>
            <w:r w:rsidRPr="002743CC">
              <w:rPr>
                <w:sz w:val="22"/>
                <w:szCs w:val="26"/>
              </w:rPr>
              <w:t>Micro)</w:t>
            </w:r>
          </w:p>
        </w:tc>
        <w:tc>
          <w:tcPr>
            <w:tcW w:w="2623" w:type="dxa"/>
          </w:tcPr>
          <w:p w14:paraId="79410538" w14:textId="740C2ED9" w:rsidR="002743CC" w:rsidRPr="002743CC" w:rsidRDefault="002743CC" w:rsidP="002743CC">
            <w:pPr>
              <w:pStyle w:val="a"/>
              <w:numPr>
                <w:ilvl w:val="0"/>
                <w:numId w:val="0"/>
              </w:numPr>
              <w:ind w:left="403" w:hanging="403"/>
              <w:rPr>
                <w:sz w:val="22"/>
                <w:szCs w:val="26"/>
              </w:rPr>
            </w:pPr>
            <w:r w:rsidRPr="002743CC">
              <w:rPr>
                <w:rFonts w:hint="eastAsia"/>
                <w:sz w:val="22"/>
                <w:szCs w:val="26"/>
              </w:rPr>
              <w:t>효과 측정 (</w:t>
            </w:r>
            <w:r w:rsidRPr="002743CC">
              <w:rPr>
                <w:sz w:val="22"/>
                <w:szCs w:val="26"/>
              </w:rPr>
              <w:t>Measurement)</w:t>
            </w:r>
          </w:p>
        </w:tc>
      </w:tr>
    </w:tbl>
    <w:p w14:paraId="0DEFFF88" w14:textId="4B2AAF44" w:rsidR="00F3220D" w:rsidRDefault="00F3220D" w:rsidP="00F3220D">
      <w:pPr>
        <w:pStyle w:val="a"/>
        <w:numPr>
          <w:ilvl w:val="0"/>
          <w:numId w:val="0"/>
        </w:numPr>
        <w:ind w:left="403" w:hanging="403"/>
      </w:pPr>
    </w:p>
    <w:p w14:paraId="114BA176" w14:textId="35400C4E" w:rsidR="00F3220D" w:rsidRDefault="00F3220D" w:rsidP="00F3220D">
      <w:pPr>
        <w:pStyle w:val="2"/>
      </w:pPr>
      <w:proofErr w:type="gramStart"/>
      <w:r>
        <w:rPr>
          <w:rFonts w:hint="eastAsia"/>
        </w:rPr>
        <w:t>P</w:t>
      </w:r>
      <w:r>
        <w:t>romotion /</w:t>
      </w:r>
      <w:proofErr w:type="gramEnd"/>
      <w:r>
        <w:t xml:space="preserve"> </w:t>
      </w:r>
      <w:r>
        <w:rPr>
          <w:rFonts w:hint="eastAsia"/>
        </w:rPr>
        <w:t>표적 청중</w:t>
      </w:r>
    </w:p>
    <w:p w14:paraId="7524D3D1" w14:textId="7E74EFA9" w:rsidR="00F3220D" w:rsidRDefault="00F3220D" w:rsidP="00F3220D">
      <w:pPr>
        <w:pStyle w:val="a"/>
      </w:pPr>
      <w:r>
        <w:rPr>
          <w:rFonts w:hint="eastAsia"/>
        </w:rPr>
        <w:t xml:space="preserve">누구에게 전달할 </w:t>
      </w:r>
      <w:proofErr w:type="gramStart"/>
      <w:r>
        <w:rPr>
          <w:rFonts w:hint="eastAsia"/>
        </w:rPr>
        <w:t>것인가</w:t>
      </w:r>
      <w:proofErr w:type="gramEnd"/>
    </w:p>
    <w:p w14:paraId="671B21CD" w14:textId="02F2E02F" w:rsidR="00F3220D" w:rsidRDefault="00F3220D" w:rsidP="00F3220D">
      <w:pPr>
        <w:pStyle w:val="7"/>
        <w:ind w:left="400"/>
      </w:pPr>
      <w:r>
        <w:rPr>
          <w:rFonts w:hint="eastAsia"/>
        </w:rPr>
        <w:t>브랜드의 표적 시장을 대상으로</w:t>
      </w:r>
    </w:p>
    <w:p w14:paraId="3A8F23A5" w14:textId="51370058" w:rsidR="00F3220D" w:rsidRDefault="00F3220D" w:rsidP="00F3220D">
      <w:pPr>
        <w:pStyle w:val="7"/>
        <w:ind w:left="400"/>
      </w:pPr>
      <w:r>
        <w:rPr>
          <w:rFonts w:hint="eastAsia"/>
        </w:rPr>
        <w:t xml:space="preserve">여러 사람이 구매 의사 결정에 관여하는 경우 그 중 하나를 주된 타겟으로 삼는다(아이 </w:t>
      </w:r>
      <w:r>
        <w:t xml:space="preserve">vs </w:t>
      </w:r>
      <w:r>
        <w:rPr>
          <w:rFonts w:hint="eastAsia"/>
        </w:rPr>
        <w:t>부모</w:t>
      </w:r>
      <w:r>
        <w:t>)</w:t>
      </w:r>
    </w:p>
    <w:p w14:paraId="46150F21" w14:textId="24BFA303" w:rsidR="00F3220D" w:rsidRDefault="00F3220D" w:rsidP="00F3220D">
      <w:pPr>
        <w:pStyle w:val="7"/>
        <w:ind w:left="400"/>
      </w:pPr>
      <w:r>
        <w:rPr>
          <w:rFonts w:hint="eastAsia"/>
        </w:rPr>
        <w:t>잘못 구입했을 경우</w:t>
      </w:r>
      <w:r>
        <w:t xml:space="preserve"> </w:t>
      </w:r>
      <w:r>
        <w:rPr>
          <w:rFonts w:hint="eastAsia"/>
        </w:rPr>
        <w:t>위험부담이 큰 상품의 경우 오피니언 리더를 대상으로 삼는다(바이럴 마케팅의 파급력 확대</w:t>
      </w:r>
      <w:r>
        <w:t>)</w:t>
      </w:r>
    </w:p>
    <w:p w14:paraId="66DD6F06" w14:textId="60808185" w:rsidR="00DA5996" w:rsidRDefault="00AB799F" w:rsidP="00DA5996">
      <w:pPr>
        <w:pStyle w:val="7"/>
        <w:ind w:left="400"/>
      </w:pPr>
      <w:r>
        <w:rPr>
          <w:rFonts w:hint="eastAsia"/>
        </w:rPr>
        <w:t xml:space="preserve">근래 </w:t>
      </w:r>
      <w:r w:rsidR="00DA5996">
        <w:rPr>
          <w:rFonts w:hint="eastAsia"/>
        </w:rPr>
        <w:t xml:space="preserve">게임의 오피니언 리더는 </w:t>
      </w:r>
      <w:proofErr w:type="spellStart"/>
      <w:r w:rsidR="00DA5996">
        <w:rPr>
          <w:rFonts w:hint="eastAsia"/>
        </w:rPr>
        <w:t>스트리머들을</w:t>
      </w:r>
      <w:proofErr w:type="spellEnd"/>
      <w:r w:rsidR="00DA5996">
        <w:rPr>
          <w:rFonts w:hint="eastAsia"/>
        </w:rPr>
        <w:t xml:space="preserve"> 사용하여 게임 방</w:t>
      </w:r>
      <w:r>
        <w:rPr>
          <w:rFonts w:hint="eastAsia"/>
        </w:rPr>
        <w:t>송</w:t>
      </w:r>
      <w:r w:rsidR="00DA5996">
        <w:rPr>
          <w:rFonts w:hint="eastAsia"/>
        </w:rPr>
        <w:t>을 진행하는 것이다.</w:t>
      </w:r>
    </w:p>
    <w:p w14:paraId="3CF5A6F4" w14:textId="3712BE1A" w:rsidR="00AB799F" w:rsidRDefault="00AB799F" w:rsidP="00AB799F"/>
    <w:p w14:paraId="6513AEA7" w14:textId="6BAC1EE3" w:rsidR="00AB799F" w:rsidRDefault="00AB799F" w:rsidP="00AB799F">
      <w:pPr>
        <w:pStyle w:val="2"/>
      </w:pPr>
      <w:proofErr w:type="gramStart"/>
      <w:r>
        <w:rPr>
          <w:rFonts w:hint="eastAsia"/>
        </w:rPr>
        <w:t>P</w:t>
      </w:r>
      <w:r>
        <w:t>romotion /</w:t>
      </w:r>
      <w:proofErr w:type="gramEnd"/>
      <w:r>
        <w:t xml:space="preserve"> </w:t>
      </w:r>
      <w:r>
        <w:rPr>
          <w:rFonts w:hint="eastAsia"/>
        </w:rPr>
        <w:t>목표 수립</w:t>
      </w:r>
    </w:p>
    <w:p w14:paraId="4529CF2B" w14:textId="6AC935FF" w:rsidR="00AB799F" w:rsidRDefault="00AB799F" w:rsidP="00AB799F">
      <w:pPr>
        <w:pStyle w:val="a"/>
      </w:pPr>
      <w:r>
        <w:rPr>
          <w:rFonts w:hint="eastAsia"/>
        </w:rPr>
        <w:t xml:space="preserve">구체적이고 </w:t>
      </w:r>
      <w:r w:rsidRPr="009B2C39">
        <w:rPr>
          <w:rFonts w:hint="eastAsia"/>
          <w:color w:val="FF0000"/>
        </w:rPr>
        <w:t>측정 가능한 형태</w:t>
      </w:r>
      <w:r>
        <w:rPr>
          <w:rFonts w:hint="eastAsia"/>
        </w:rPr>
        <w:t>로 표현</w:t>
      </w:r>
    </w:p>
    <w:p w14:paraId="442959F1" w14:textId="1A5E507C" w:rsidR="00AB799F" w:rsidRDefault="00AB799F" w:rsidP="00B676F1">
      <w:pPr>
        <w:pStyle w:val="7"/>
        <w:ind w:left="400"/>
      </w:pPr>
      <w:r>
        <w:rPr>
          <w:rFonts w:hint="eastAsia"/>
        </w:rPr>
        <w:t xml:space="preserve">게임 유저 </w:t>
      </w:r>
      <w:r>
        <w:t>3000</w:t>
      </w:r>
      <w:r>
        <w:rPr>
          <w:rFonts w:hint="eastAsia"/>
        </w:rPr>
        <w:t xml:space="preserve">만 명 중 여성 유저들에게 </w:t>
      </w:r>
      <w:r>
        <w:t xml:space="preserve">20% </w:t>
      </w:r>
      <w:r>
        <w:rPr>
          <w:rFonts w:hint="eastAsia"/>
        </w:rPr>
        <w:t>선호도 구축</w:t>
      </w:r>
    </w:p>
    <w:p w14:paraId="2F425B12" w14:textId="7E9D7E6D" w:rsidR="00AB799F" w:rsidRDefault="00AB799F" w:rsidP="00AB799F">
      <w:pPr>
        <w:pStyle w:val="a"/>
      </w:pPr>
      <w:r>
        <w:rPr>
          <w:rFonts w:hint="eastAsia"/>
        </w:rPr>
        <w:t xml:space="preserve">판매보다 </w:t>
      </w:r>
      <w:r w:rsidRPr="009B2C39">
        <w:rPr>
          <w:rFonts w:hint="eastAsia"/>
          <w:color w:val="FF0000"/>
        </w:rPr>
        <w:t>커뮤니케이션</w:t>
      </w:r>
      <w:r>
        <w:rPr>
          <w:rFonts w:hint="eastAsia"/>
        </w:rPr>
        <w:t>을 목표로 설정</w:t>
      </w:r>
    </w:p>
    <w:p w14:paraId="7B081966" w14:textId="5C360627" w:rsidR="00AB799F" w:rsidRDefault="00AB799F" w:rsidP="00AB799F">
      <w:pPr>
        <w:pStyle w:val="a"/>
      </w:pPr>
      <w:r>
        <w:rPr>
          <w:rFonts w:hint="eastAsia"/>
        </w:rPr>
        <w:t>커뮤니케이션 목표?</w:t>
      </w:r>
    </w:p>
    <w:p w14:paraId="1F96FEBB" w14:textId="4DDE16B3" w:rsidR="00AB799F" w:rsidRDefault="00AB799F" w:rsidP="00B676F1">
      <w:pPr>
        <w:pStyle w:val="7"/>
        <w:ind w:left="400"/>
      </w:pPr>
      <w:r>
        <w:rPr>
          <w:rFonts w:hint="eastAsia"/>
        </w:rPr>
        <w:t>인지도 향상</w:t>
      </w:r>
    </w:p>
    <w:p w14:paraId="5C19AF49" w14:textId="213A361A" w:rsidR="00AB799F" w:rsidRDefault="00AB799F" w:rsidP="00B676F1">
      <w:pPr>
        <w:pStyle w:val="7"/>
        <w:ind w:left="400"/>
      </w:pPr>
      <w:r>
        <w:rPr>
          <w:rFonts w:hint="eastAsia"/>
        </w:rPr>
        <w:t>상품 정보 제공</w:t>
      </w:r>
    </w:p>
    <w:p w14:paraId="513A48FA" w14:textId="63C6AEE3" w:rsidR="00AB799F" w:rsidRDefault="00AB799F" w:rsidP="00B676F1">
      <w:pPr>
        <w:pStyle w:val="7"/>
        <w:ind w:left="400"/>
      </w:pPr>
      <w:r>
        <w:rPr>
          <w:rFonts w:hint="eastAsia"/>
        </w:rPr>
        <w:t>호의적 태도 형성</w:t>
      </w:r>
    </w:p>
    <w:p w14:paraId="58301700" w14:textId="5686B52B" w:rsidR="00AB799F" w:rsidRDefault="00AB799F" w:rsidP="00B676F1">
      <w:pPr>
        <w:pStyle w:val="7"/>
        <w:ind w:left="400"/>
      </w:pPr>
      <w:r>
        <w:rPr>
          <w:rFonts w:hint="eastAsia"/>
        </w:rPr>
        <w:t>선호도 향상</w:t>
      </w:r>
    </w:p>
    <w:p w14:paraId="08E11BF9" w14:textId="4FD4A47F" w:rsidR="00AB799F" w:rsidRDefault="00AB799F" w:rsidP="00B676F1">
      <w:pPr>
        <w:pStyle w:val="7"/>
        <w:ind w:left="400"/>
      </w:pPr>
      <w:r>
        <w:rPr>
          <w:rFonts w:hint="eastAsia"/>
        </w:rPr>
        <w:t>만족도 향상</w:t>
      </w:r>
    </w:p>
    <w:p w14:paraId="2BB786E9" w14:textId="623F146C" w:rsidR="00AB799F" w:rsidRDefault="00AB799F" w:rsidP="00AB799F">
      <w:pPr>
        <w:pStyle w:val="a"/>
      </w:pPr>
      <w:r>
        <w:rPr>
          <w:rFonts w:hint="eastAsia"/>
        </w:rPr>
        <w:t>물론</w:t>
      </w:r>
      <w:r>
        <w:t xml:space="preserve">, </w:t>
      </w:r>
      <w:r>
        <w:rPr>
          <w:rFonts w:hint="eastAsia"/>
        </w:rPr>
        <w:t xml:space="preserve">판매를 목표로 하는 것이 유리할 때도 </w:t>
      </w:r>
      <w:proofErr w:type="gramStart"/>
      <w:r>
        <w:rPr>
          <w:rFonts w:hint="eastAsia"/>
        </w:rPr>
        <w:t xml:space="preserve">있다 </w:t>
      </w:r>
      <w:r>
        <w:t>/</w:t>
      </w:r>
      <w:proofErr w:type="gramEnd"/>
      <w:r>
        <w:t xml:space="preserve"> </w:t>
      </w:r>
      <w:r>
        <w:rPr>
          <w:rFonts w:hint="eastAsia"/>
        </w:rPr>
        <w:t>한정판,</w:t>
      </w:r>
      <w:r>
        <w:t xml:space="preserve"> </w:t>
      </w:r>
      <w:r>
        <w:rPr>
          <w:rFonts w:hint="eastAsia"/>
        </w:rPr>
        <w:t>경품 안내</w:t>
      </w:r>
    </w:p>
    <w:p w14:paraId="28FF66C7" w14:textId="69169737" w:rsidR="004C6B63" w:rsidRDefault="004C6B63" w:rsidP="004C6B63">
      <w:pPr>
        <w:pStyle w:val="a"/>
        <w:numPr>
          <w:ilvl w:val="0"/>
          <w:numId w:val="0"/>
        </w:numPr>
        <w:ind w:left="403" w:hanging="403"/>
      </w:pPr>
    </w:p>
    <w:p w14:paraId="46209A68" w14:textId="77777777" w:rsidR="004C6B63" w:rsidRDefault="004C6B63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22B3F84B" w14:textId="4D1BFF5E" w:rsidR="004C6B63" w:rsidRDefault="004C6B63" w:rsidP="004C6B63">
      <w:pPr>
        <w:pStyle w:val="2"/>
      </w:pPr>
      <w:proofErr w:type="gramStart"/>
      <w:r>
        <w:rPr>
          <w:rFonts w:hint="eastAsia"/>
        </w:rPr>
        <w:lastRenderedPageBreak/>
        <w:t>P</w:t>
      </w:r>
      <w:r>
        <w:t>romotion /</w:t>
      </w:r>
      <w:proofErr w:type="gramEnd"/>
      <w:r>
        <w:t xml:space="preserve"> </w:t>
      </w:r>
      <w:r>
        <w:rPr>
          <w:rFonts w:hint="eastAsia"/>
        </w:rPr>
        <w:t>예산 수립</w:t>
      </w:r>
    </w:p>
    <w:p w14:paraId="4FAC62AA" w14:textId="59632681" w:rsidR="004C6B63" w:rsidRDefault="004C6B63" w:rsidP="004C6B63">
      <w:pPr>
        <w:pStyle w:val="a"/>
      </w:pPr>
      <w:r>
        <w:rPr>
          <w:rFonts w:hint="eastAsia"/>
        </w:rPr>
        <w:t>판매 반응 함수를 고려하라</w:t>
      </w:r>
    </w:p>
    <w:p w14:paraId="4BC911FB" w14:textId="7BC3B255" w:rsidR="005C7FA1" w:rsidRDefault="005C7FA1" w:rsidP="005C7FA1">
      <w:pPr>
        <w:pStyle w:val="a"/>
        <w:numPr>
          <w:ilvl w:val="0"/>
          <w:numId w:val="0"/>
        </w:numPr>
        <w:ind w:left="403" w:hanging="403"/>
      </w:pPr>
    </w:p>
    <w:p w14:paraId="279B71E5" w14:textId="5E566760" w:rsidR="005C7FA1" w:rsidRDefault="005C7FA1" w:rsidP="005C7FA1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52EAE9CA" wp14:editId="70687216">
            <wp:extent cx="4752975" cy="2781300"/>
            <wp:effectExtent l="0" t="0" r="9525" b="0"/>
            <wp:docPr id="50" name="차트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22B2C31F" w14:textId="31FB4F22" w:rsidR="005C7FA1" w:rsidRDefault="005C7FA1" w:rsidP="005C7FA1">
      <w:pPr>
        <w:pStyle w:val="a"/>
        <w:numPr>
          <w:ilvl w:val="0"/>
          <w:numId w:val="0"/>
        </w:numPr>
        <w:ind w:left="403" w:hanging="403"/>
      </w:pPr>
    </w:p>
    <w:p w14:paraId="4E9F375E" w14:textId="53771812" w:rsidR="004C6B63" w:rsidRDefault="004C6B63" w:rsidP="00412474">
      <w:pPr>
        <w:pStyle w:val="a"/>
      </w:pPr>
      <w:r>
        <w:rPr>
          <w:rFonts w:hint="eastAsia"/>
        </w:rPr>
        <w:t>0</w:t>
      </w:r>
      <w:r>
        <w:t xml:space="preserve"> </w:t>
      </w:r>
      <w:r w:rsidR="003B7EB3">
        <w:rPr>
          <w:rFonts w:eastAsiaTheme="majorHAnsi"/>
        </w:rPr>
        <w:t>≤</w:t>
      </w:r>
      <w:r>
        <w:rPr>
          <w:rFonts w:hint="eastAsia"/>
        </w:rPr>
        <w:t xml:space="preserve"> 예산 </w:t>
      </w:r>
      <w:r w:rsidR="003B7EB3">
        <w:rPr>
          <w:rFonts w:eastAsiaTheme="majorHAnsi"/>
        </w:rPr>
        <w:t>≤</w:t>
      </w:r>
      <w:r>
        <w:t xml:space="preserve"> </w:t>
      </w:r>
      <w:proofErr w:type="gramStart"/>
      <w:r>
        <w:t>a /</w:t>
      </w:r>
      <w:proofErr w:type="gramEnd"/>
      <w:r>
        <w:t xml:space="preserve"> 광고비를 </w:t>
      </w:r>
      <w:r>
        <w:rPr>
          <w:rFonts w:hint="eastAsia"/>
        </w:rPr>
        <w:t>너무 적게 지출하면 경쟁자의 목소리에 눌리게 된다</w:t>
      </w:r>
    </w:p>
    <w:p w14:paraId="3B86128C" w14:textId="267C3D68" w:rsidR="004C6B63" w:rsidRDefault="003B7EB3" w:rsidP="00412474">
      <w:pPr>
        <w:pStyle w:val="a"/>
      </w:pPr>
      <w:r>
        <w:t>a</w:t>
      </w:r>
      <w:r w:rsidR="004C6B63">
        <w:t xml:space="preserve"> </w:t>
      </w:r>
      <w:r>
        <w:rPr>
          <w:rFonts w:eastAsiaTheme="majorHAnsi"/>
        </w:rPr>
        <w:t>≤</w:t>
      </w:r>
      <w:r w:rsidR="004C6B63">
        <w:t xml:space="preserve"> </w:t>
      </w:r>
      <w:r w:rsidR="004C6B63">
        <w:rPr>
          <w:rFonts w:hint="eastAsia"/>
        </w:rPr>
        <w:t xml:space="preserve">예산 </w:t>
      </w:r>
      <w:r>
        <w:rPr>
          <w:rFonts w:eastAsiaTheme="majorHAnsi"/>
        </w:rPr>
        <w:t>≤</w:t>
      </w:r>
      <w:r w:rsidR="004C6B63">
        <w:t xml:space="preserve"> </w:t>
      </w:r>
      <w:proofErr w:type="gramStart"/>
      <w:r w:rsidR="004C6B63">
        <w:t>b /</w:t>
      </w:r>
      <w:proofErr w:type="gramEnd"/>
      <w:r w:rsidR="004C6B63">
        <w:t xml:space="preserve"> </w:t>
      </w:r>
      <w:r w:rsidR="004C6B63">
        <w:rPr>
          <w:rFonts w:hint="eastAsia"/>
        </w:rPr>
        <w:t>광고의 효과가 큰 구간</w:t>
      </w:r>
    </w:p>
    <w:p w14:paraId="3E12BEC8" w14:textId="316408AC" w:rsidR="004C6B63" w:rsidRDefault="003B7EB3" w:rsidP="00412474">
      <w:pPr>
        <w:pStyle w:val="a"/>
      </w:pPr>
      <w:r>
        <w:t>b</w:t>
      </w:r>
      <w:r w:rsidR="004C6B63">
        <w:t xml:space="preserve"> </w:t>
      </w:r>
      <w:r>
        <w:rPr>
          <w:rFonts w:eastAsiaTheme="majorHAnsi"/>
        </w:rPr>
        <w:t>≤</w:t>
      </w:r>
      <w:r w:rsidR="004C6B63">
        <w:t xml:space="preserve"> </w:t>
      </w:r>
      <w:proofErr w:type="gramStart"/>
      <w:r w:rsidR="004C6B63">
        <w:rPr>
          <w:rFonts w:hint="eastAsia"/>
        </w:rPr>
        <w:t xml:space="preserve">예산 </w:t>
      </w:r>
      <w:r w:rsidR="004C6B63">
        <w:t>/</w:t>
      </w:r>
      <w:proofErr w:type="gramEnd"/>
      <w:r w:rsidR="004C6B63">
        <w:t xml:space="preserve"> </w:t>
      </w:r>
      <w:r w:rsidR="004C6B63">
        <w:rPr>
          <w:rFonts w:hint="eastAsia"/>
        </w:rPr>
        <w:t>광고비와 매출액 사이에 수확체감의 법칙이 적용된다.</w:t>
      </w:r>
    </w:p>
    <w:p w14:paraId="65AD6FE5" w14:textId="49AA93FC" w:rsidR="005C7FA1" w:rsidRDefault="005C7FA1" w:rsidP="005C7FA1">
      <w:pPr>
        <w:pStyle w:val="a"/>
        <w:numPr>
          <w:ilvl w:val="0"/>
          <w:numId w:val="0"/>
        </w:numPr>
        <w:ind w:left="403" w:hanging="403"/>
      </w:pPr>
    </w:p>
    <w:p w14:paraId="54BFB12A" w14:textId="6B669013" w:rsidR="005C7FA1" w:rsidRDefault="005C7FA1" w:rsidP="005C7FA1">
      <w:pPr>
        <w:pStyle w:val="2"/>
      </w:pPr>
      <w:proofErr w:type="gramStart"/>
      <w:r>
        <w:rPr>
          <w:rFonts w:hint="eastAsia"/>
        </w:rPr>
        <w:t>P</w:t>
      </w:r>
      <w:r>
        <w:t>romotion /</w:t>
      </w:r>
      <w:proofErr w:type="gramEnd"/>
      <w:r>
        <w:t xml:space="preserve"> </w:t>
      </w:r>
      <w:r>
        <w:rPr>
          <w:rFonts w:hint="eastAsia"/>
        </w:rPr>
        <w:t>예산 수립</w:t>
      </w:r>
    </w:p>
    <w:p w14:paraId="58B2176C" w14:textId="6E7BEA6D" w:rsidR="005C7FA1" w:rsidRDefault="005C7FA1" w:rsidP="005C7FA1">
      <w:pPr>
        <w:pStyle w:val="a"/>
      </w:pPr>
      <w:r>
        <w:rPr>
          <w:rFonts w:hint="eastAsia"/>
        </w:rPr>
        <w:t>예산 수립의 다양한 요인</w:t>
      </w:r>
    </w:p>
    <w:p w14:paraId="22DD3BA1" w14:textId="3EA21688" w:rsidR="005C7FA1" w:rsidRDefault="005C7FA1" w:rsidP="005C7FA1">
      <w:pPr>
        <w:pStyle w:val="7"/>
        <w:ind w:left="400"/>
      </w:pPr>
      <w:r>
        <w:rPr>
          <w:rFonts w:hint="eastAsia"/>
        </w:rPr>
        <w:t>신상품은 기존 상품보다 매출액 대비 높은 비율의 광고 예산이 필요하다</w:t>
      </w:r>
    </w:p>
    <w:p w14:paraId="6B472516" w14:textId="3F4A7BEC" w:rsidR="005C7FA1" w:rsidRDefault="005C7FA1" w:rsidP="005C7FA1">
      <w:pPr>
        <w:pStyle w:val="7"/>
        <w:ind w:left="400"/>
      </w:pPr>
      <w:r>
        <w:rPr>
          <w:rFonts w:hint="eastAsia"/>
        </w:rPr>
        <w:t>시장 점유율이 높은 브랜드는 매출액 대비 낮을 비율의 광고비로도 점유율 유지가 가능하다</w:t>
      </w:r>
    </w:p>
    <w:p w14:paraId="2780D112" w14:textId="718102A3" w:rsidR="005C7FA1" w:rsidRDefault="005C7FA1" w:rsidP="005C7FA1">
      <w:pPr>
        <w:pStyle w:val="7"/>
        <w:ind w:left="400"/>
      </w:pPr>
      <w:r>
        <w:rPr>
          <w:rFonts w:hint="eastAsia"/>
        </w:rPr>
        <w:t>경쟁자의 수가 많</w:t>
      </w:r>
      <w:r w:rsidR="00CC35FE">
        <w:rPr>
          <w:rFonts w:hint="eastAsia"/>
        </w:rPr>
        <w:t>으</w:t>
      </w:r>
      <w:r>
        <w:rPr>
          <w:rFonts w:hint="eastAsia"/>
        </w:rPr>
        <w:t>면 광고비를 높여야 한다</w:t>
      </w:r>
    </w:p>
    <w:p w14:paraId="323E93D1" w14:textId="6320240C" w:rsidR="005C7FA1" w:rsidRDefault="005C7FA1" w:rsidP="005C7FA1">
      <w:pPr>
        <w:pStyle w:val="7"/>
        <w:ind w:left="400"/>
      </w:pPr>
      <w:r>
        <w:rPr>
          <w:rFonts w:hint="eastAsia"/>
        </w:rPr>
        <w:t>메시지가 복잡할수록 광고비가 높아진다</w:t>
      </w:r>
      <w:r w:rsidR="005C244E">
        <w:rPr>
          <w:rFonts w:hint="eastAsia"/>
        </w:rPr>
        <w:t>(다양한 정보를 소개해야 하기 때문에</w:t>
      </w:r>
      <w:r w:rsidR="005C244E">
        <w:t>)</w:t>
      </w:r>
    </w:p>
    <w:p w14:paraId="3D8D3307" w14:textId="76CED2F4" w:rsidR="005C7FA1" w:rsidRDefault="005C7FA1" w:rsidP="005C7FA1">
      <w:pPr>
        <w:pStyle w:val="7"/>
        <w:ind w:left="400"/>
      </w:pPr>
      <w:r>
        <w:rPr>
          <w:rFonts w:hint="eastAsia"/>
        </w:rPr>
        <w:t>표적 청중이 많거나 매체에 접근하기 어려울수록 광고비가 높아진다</w:t>
      </w:r>
    </w:p>
    <w:p w14:paraId="777FC1AA" w14:textId="7B358DAA" w:rsidR="00E47DCB" w:rsidRDefault="00E47DCB" w:rsidP="00E47DCB"/>
    <w:p w14:paraId="5088BD26" w14:textId="0A81AE98" w:rsidR="00E47DCB" w:rsidRDefault="00E47DCB" w:rsidP="00E47DCB">
      <w:pPr>
        <w:pStyle w:val="2"/>
      </w:pPr>
      <w:proofErr w:type="gramStart"/>
      <w:r>
        <w:rPr>
          <w:rFonts w:hint="eastAsia"/>
        </w:rPr>
        <w:t>P</w:t>
      </w:r>
      <w:r>
        <w:t>romotion /</w:t>
      </w:r>
      <w:proofErr w:type="gramEnd"/>
      <w:r>
        <w:t xml:space="preserve"> </w:t>
      </w:r>
      <w:r>
        <w:rPr>
          <w:rFonts w:hint="eastAsia"/>
        </w:rPr>
        <w:t>메시지 설정</w:t>
      </w:r>
    </w:p>
    <w:p w14:paraId="2C13A681" w14:textId="6A5C40F5" w:rsidR="00E47DCB" w:rsidRDefault="00E47DCB" w:rsidP="00E47DCB">
      <w:pPr>
        <w:pStyle w:val="a"/>
      </w:pPr>
      <w:r>
        <w:rPr>
          <w:rFonts w:hint="eastAsia"/>
        </w:rPr>
        <w:t xml:space="preserve">포지셔닝 </w:t>
      </w:r>
      <w:r>
        <w:t xml:space="preserve">-&gt; </w:t>
      </w:r>
      <w:r>
        <w:rPr>
          <w:rFonts w:hint="eastAsia"/>
        </w:rPr>
        <w:t xml:space="preserve">크리에이티브 개발 </w:t>
      </w:r>
      <w:r>
        <w:t xml:space="preserve">-&gt; </w:t>
      </w:r>
      <w:r>
        <w:rPr>
          <w:rFonts w:hint="eastAsia"/>
        </w:rPr>
        <w:t>광고시안 평가 및 선택</w:t>
      </w:r>
    </w:p>
    <w:p w14:paraId="7034E944" w14:textId="20097BBB" w:rsidR="00E47DCB" w:rsidRDefault="00E47DCB" w:rsidP="00E47DCB">
      <w:pPr>
        <w:pStyle w:val="a"/>
      </w:pPr>
      <w:proofErr w:type="gramStart"/>
      <w:r>
        <w:rPr>
          <w:rFonts w:hint="eastAsia"/>
        </w:rPr>
        <w:t xml:space="preserve">포지셔닝 </w:t>
      </w:r>
      <w:r>
        <w:t>/</w:t>
      </w:r>
      <w:proofErr w:type="gramEnd"/>
      <w:r>
        <w:t xml:space="preserve"> What to say</w:t>
      </w:r>
    </w:p>
    <w:p w14:paraId="26DC86FB" w14:textId="5153E354" w:rsidR="00E47DCB" w:rsidRDefault="00E47DCB" w:rsidP="00E47DCB">
      <w:pPr>
        <w:pStyle w:val="7"/>
        <w:ind w:left="400"/>
      </w:pPr>
      <w:r>
        <w:rPr>
          <w:rFonts w:hint="eastAsia"/>
        </w:rPr>
        <w:t>광고 메시지는 브랜드의 포지셔닝과 일치한다</w:t>
      </w:r>
    </w:p>
    <w:p w14:paraId="1A44E350" w14:textId="4E059318" w:rsidR="00E47DCB" w:rsidRDefault="00E47DCB" w:rsidP="00E47DCB">
      <w:pPr>
        <w:pStyle w:val="a"/>
      </w:pPr>
      <w:r>
        <w:rPr>
          <w:rFonts w:hint="eastAsia"/>
        </w:rPr>
        <w:t xml:space="preserve">크리에이티브 </w:t>
      </w:r>
      <w:proofErr w:type="gramStart"/>
      <w:r>
        <w:rPr>
          <w:rFonts w:hint="eastAsia"/>
        </w:rPr>
        <w:t xml:space="preserve">개발 </w:t>
      </w:r>
      <w:r>
        <w:t>/</w:t>
      </w:r>
      <w:proofErr w:type="gramEnd"/>
      <w:r>
        <w:t xml:space="preserve"> How to say</w:t>
      </w:r>
    </w:p>
    <w:p w14:paraId="46E8D297" w14:textId="4949F0EF" w:rsidR="00E47DCB" w:rsidRDefault="00E47DCB" w:rsidP="00E47DCB">
      <w:pPr>
        <w:pStyle w:val="7"/>
        <w:ind w:left="400"/>
      </w:pPr>
      <w:r>
        <w:rPr>
          <w:rFonts w:hint="eastAsia"/>
        </w:rPr>
        <w:t>어떻게 설득할 것인가?</w:t>
      </w:r>
      <w:r>
        <w:t xml:space="preserve"> (</w:t>
      </w:r>
      <w:r>
        <w:rPr>
          <w:rFonts w:hint="eastAsia"/>
        </w:rPr>
        <w:t>이성적,</w:t>
      </w:r>
      <w:r>
        <w:t xml:space="preserve"> </w:t>
      </w:r>
      <w:r>
        <w:rPr>
          <w:rFonts w:hint="eastAsia"/>
        </w:rPr>
        <w:t>감정적,</w:t>
      </w:r>
      <w:r>
        <w:t xml:space="preserve"> </w:t>
      </w:r>
      <w:r>
        <w:rPr>
          <w:rFonts w:hint="eastAsia"/>
        </w:rPr>
        <w:t>유명인가,</w:t>
      </w:r>
      <w:r>
        <w:t xml:space="preserve"> </w:t>
      </w:r>
      <w:r>
        <w:rPr>
          <w:rFonts w:hint="eastAsia"/>
        </w:rPr>
        <w:t>성적,</w:t>
      </w:r>
      <w:r>
        <w:t xml:space="preserve"> </w:t>
      </w:r>
      <w:r>
        <w:rPr>
          <w:rFonts w:hint="eastAsia"/>
        </w:rPr>
        <w:t>공포,</w:t>
      </w:r>
      <w:r>
        <w:t xml:space="preserve"> </w:t>
      </w:r>
      <w:r>
        <w:rPr>
          <w:rFonts w:hint="eastAsia"/>
        </w:rPr>
        <w:t>유머 어필</w:t>
      </w:r>
      <w:r>
        <w:t>)</w:t>
      </w:r>
    </w:p>
    <w:p w14:paraId="34ACDE7C" w14:textId="58FF954E" w:rsidR="00E47DCB" w:rsidRDefault="00E47DCB" w:rsidP="00E47DCB">
      <w:pPr>
        <w:pStyle w:val="7"/>
        <w:ind w:left="400"/>
      </w:pPr>
      <w:r>
        <w:rPr>
          <w:rFonts w:hint="eastAsia"/>
        </w:rPr>
        <w:t xml:space="preserve">어떤 문구를 쓸 </w:t>
      </w:r>
      <w:proofErr w:type="gramStart"/>
      <w:r>
        <w:rPr>
          <w:rFonts w:hint="eastAsia"/>
        </w:rPr>
        <w:t>것인가?</w:t>
      </w:r>
      <w:r>
        <w:t>(</w:t>
      </w:r>
      <w:proofErr w:type="gramEnd"/>
      <w:r>
        <w:rPr>
          <w:rFonts w:hint="eastAsia"/>
        </w:rPr>
        <w:t>광고의 언어적 부분,</w:t>
      </w:r>
      <w:r>
        <w:t xml:space="preserve"> Copy)</w:t>
      </w:r>
    </w:p>
    <w:p w14:paraId="21540F38" w14:textId="49368642" w:rsidR="00E47DCB" w:rsidRDefault="00E47DCB" w:rsidP="00E47DCB">
      <w:pPr>
        <w:pStyle w:val="7"/>
        <w:ind w:left="400"/>
      </w:pPr>
      <w:r>
        <w:rPr>
          <w:rFonts w:hint="eastAsia"/>
        </w:rPr>
        <w:t>어떤 이미지 (사운드</w:t>
      </w:r>
      <w:r>
        <w:t>)</w:t>
      </w:r>
      <w:r>
        <w:rPr>
          <w:rFonts w:hint="eastAsia"/>
        </w:rPr>
        <w:t>를 전달할 것인가?</w:t>
      </w:r>
      <w:r>
        <w:t xml:space="preserve"> (</w:t>
      </w:r>
      <w:r>
        <w:rPr>
          <w:rFonts w:hint="eastAsia"/>
        </w:rPr>
        <w:t xml:space="preserve">광고의 </w:t>
      </w:r>
      <w:r>
        <w:t>Art</w:t>
      </w:r>
      <w:r>
        <w:rPr>
          <w:rFonts w:hint="eastAsia"/>
        </w:rPr>
        <w:t>적 부분</w:t>
      </w:r>
      <w:r>
        <w:t>)</w:t>
      </w:r>
    </w:p>
    <w:p w14:paraId="4BC96D50" w14:textId="4BC81805" w:rsidR="00E47DCB" w:rsidRDefault="00E47DCB" w:rsidP="00E47DCB">
      <w:pPr>
        <w:pStyle w:val="a"/>
      </w:pPr>
      <w:r>
        <w:rPr>
          <w:rFonts w:hint="eastAsia"/>
        </w:rPr>
        <w:t>광고 시간 평가 및 선택</w:t>
      </w:r>
    </w:p>
    <w:p w14:paraId="564E564D" w14:textId="39262A57" w:rsidR="00E47DCB" w:rsidRDefault="00E47DCB" w:rsidP="00E47DCB">
      <w:pPr>
        <w:pStyle w:val="7"/>
        <w:ind w:left="400"/>
      </w:pPr>
      <w:r>
        <w:rPr>
          <w:rFonts w:hint="eastAsia"/>
        </w:rPr>
        <w:t>해당 광고를 얼마나 잘 기억하는가?</w:t>
      </w:r>
    </w:p>
    <w:p w14:paraId="1B6B36DC" w14:textId="48FD1E97" w:rsidR="00E47DCB" w:rsidRDefault="00E47DCB" w:rsidP="00E47DCB">
      <w:pPr>
        <w:pStyle w:val="7"/>
        <w:ind w:left="400"/>
      </w:pPr>
      <w:r>
        <w:rPr>
          <w:rFonts w:hint="eastAsia"/>
        </w:rPr>
        <w:t>무엇을 기억하는가?</w:t>
      </w:r>
    </w:p>
    <w:p w14:paraId="533A90B4" w14:textId="3DEDD4C1" w:rsidR="00E47DCB" w:rsidRPr="00E47DCB" w:rsidRDefault="00E47DCB" w:rsidP="00412474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해당 광고를 접한 후 무슨 생각이 드는가?</w:t>
      </w:r>
      <w:r>
        <w:br w:type="page"/>
      </w:r>
    </w:p>
    <w:p w14:paraId="3846D1B6" w14:textId="2DF2725F" w:rsidR="00E47DCB" w:rsidRDefault="00332796" w:rsidP="00E47DCB">
      <w:pPr>
        <w:pStyle w:val="2"/>
      </w:pPr>
      <w:proofErr w:type="gramStart"/>
      <w:r>
        <w:rPr>
          <w:rFonts w:hint="eastAsia"/>
        </w:rPr>
        <w:lastRenderedPageBreak/>
        <w:t>P</w:t>
      </w:r>
      <w:r>
        <w:t>romotion /</w:t>
      </w:r>
      <w:proofErr w:type="gramEnd"/>
      <w:r>
        <w:t xml:space="preserve"> </w:t>
      </w:r>
      <w:r>
        <w:rPr>
          <w:rFonts w:hint="eastAsia"/>
        </w:rPr>
        <w:t>매체 설정</w:t>
      </w:r>
    </w:p>
    <w:p w14:paraId="491A7124" w14:textId="63D71C37" w:rsidR="00332796" w:rsidRDefault="00332796" w:rsidP="00332796">
      <w:pPr>
        <w:pStyle w:val="a"/>
      </w:pPr>
      <w:r>
        <w:rPr>
          <w:rFonts w:hint="eastAsia"/>
        </w:rPr>
        <w:t>C</w:t>
      </w:r>
      <w:r>
        <w:t>PM(C</w:t>
      </w:r>
      <w:r>
        <w:rPr>
          <w:rFonts w:hint="eastAsia"/>
        </w:rPr>
        <w:t xml:space="preserve">ost </w:t>
      </w:r>
      <w:r>
        <w:t>Per Mille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 xml:space="preserve">청중 </w:t>
      </w:r>
      <w:r>
        <w:t>1000</w:t>
      </w:r>
      <w:r>
        <w:rPr>
          <w:rFonts w:hint="eastAsia"/>
        </w:rPr>
        <w:t>명에 도달하는 비용</w:t>
      </w:r>
    </w:p>
    <w:p w14:paraId="56E7AFB0" w14:textId="3BA907C2" w:rsidR="00332796" w:rsidRDefault="00332796" w:rsidP="00332796">
      <w:pPr>
        <w:pStyle w:val="a"/>
      </w:pPr>
      <w:r>
        <w:rPr>
          <w:rFonts w:hint="eastAsia"/>
        </w:rPr>
        <w:t xml:space="preserve">표적 청중 도달 </w:t>
      </w:r>
      <w:proofErr w:type="gramStart"/>
      <w:r>
        <w:rPr>
          <w:rFonts w:hint="eastAsia"/>
        </w:rPr>
        <w:t xml:space="preserve">효율성 </w:t>
      </w:r>
      <w:r>
        <w:t>/</w:t>
      </w:r>
      <w:proofErr w:type="gramEnd"/>
      <w:r>
        <w:t xml:space="preserve"> </w:t>
      </w:r>
      <w:r>
        <w:rPr>
          <w:rFonts w:hint="eastAsia"/>
        </w:rPr>
        <w:t>표적 청중에게 도달하는 비율</w:t>
      </w:r>
    </w:p>
    <w:p w14:paraId="5E9B81F4" w14:textId="3080085F" w:rsidR="00332796" w:rsidRDefault="00332796" w:rsidP="00332796">
      <w:pPr>
        <w:pStyle w:val="7"/>
        <w:ind w:left="400"/>
      </w:pPr>
      <w:r>
        <w:rPr>
          <w:rFonts w:hint="eastAsia"/>
        </w:rPr>
        <w:t xml:space="preserve">매체는 앱스토어 등 </w:t>
      </w:r>
      <w:r>
        <w:t>Place</w:t>
      </w:r>
      <w:r>
        <w:rPr>
          <w:rFonts w:hint="eastAsia"/>
        </w:rPr>
        <w:t>가 될 수도,</w:t>
      </w:r>
      <w:r>
        <w:t xml:space="preserve"> </w:t>
      </w:r>
      <w:r>
        <w:rPr>
          <w:rFonts w:hint="eastAsia"/>
        </w:rPr>
        <w:t>타 게임이 될 수도,</w:t>
      </w:r>
      <w:r>
        <w:t xml:space="preserve"> </w:t>
      </w:r>
      <w:r>
        <w:rPr>
          <w:rFonts w:hint="eastAsia"/>
        </w:rPr>
        <w:t xml:space="preserve">트위터 등의 소셜 미디어나 유명 블로거 등 </w:t>
      </w:r>
      <w:r>
        <w:t>1</w:t>
      </w:r>
      <w:r>
        <w:rPr>
          <w:rFonts w:hint="eastAsia"/>
        </w:rPr>
        <w:t>인 매체가 될 수 있다</w:t>
      </w:r>
    </w:p>
    <w:p w14:paraId="5A67233A" w14:textId="237A57E9" w:rsidR="00332796" w:rsidRDefault="00332796" w:rsidP="00332796"/>
    <w:p w14:paraId="5957A0D4" w14:textId="7230B853" w:rsidR="00412474" w:rsidRDefault="00A06B9D" w:rsidP="00A06B9D">
      <w:pPr>
        <w:pStyle w:val="2"/>
      </w:pPr>
      <w:proofErr w:type="gramStart"/>
      <w:r>
        <w:rPr>
          <w:rFonts w:hint="eastAsia"/>
        </w:rPr>
        <w:t>P</w:t>
      </w:r>
      <w:r>
        <w:t>romotion /</w:t>
      </w:r>
      <w:proofErr w:type="gramEnd"/>
      <w:r>
        <w:t xml:space="preserve"> </w:t>
      </w:r>
      <w:r>
        <w:rPr>
          <w:rFonts w:hint="eastAsia"/>
        </w:rPr>
        <w:t>스케줄링</w:t>
      </w:r>
    </w:p>
    <w:p w14:paraId="521C4296" w14:textId="4A42C7E1" w:rsidR="00A06B9D" w:rsidRDefault="00A06B9D" w:rsidP="00A06B9D">
      <w:pPr>
        <w:pStyle w:val="a"/>
      </w:pPr>
      <w:r>
        <w:rPr>
          <w:rFonts w:hint="eastAsia"/>
        </w:rPr>
        <w:t xml:space="preserve">매크로 </w:t>
      </w:r>
      <w:proofErr w:type="gramStart"/>
      <w:r>
        <w:rPr>
          <w:rFonts w:hint="eastAsia"/>
        </w:rPr>
        <w:t xml:space="preserve">스케줄링 </w:t>
      </w:r>
      <w:r>
        <w:t>/</w:t>
      </w:r>
      <w:proofErr w:type="gramEnd"/>
      <w:r>
        <w:t xml:space="preserve"> 1</w:t>
      </w:r>
      <w:r>
        <w:rPr>
          <w:rFonts w:hint="eastAsia"/>
        </w:rPr>
        <w:t>년 이상의 기간에 걸쳐 광고 예산을 할당하는 것</w:t>
      </w:r>
    </w:p>
    <w:p w14:paraId="7EFADE72" w14:textId="2FAD4D74" w:rsidR="00A06B9D" w:rsidRDefault="00A06B9D" w:rsidP="00A06B9D">
      <w:pPr>
        <w:pStyle w:val="7"/>
        <w:ind w:left="400"/>
      </w:pPr>
      <w:r>
        <w:rPr>
          <w:rFonts w:hint="eastAsia"/>
        </w:rPr>
        <w:t>방학,</w:t>
      </w:r>
      <w:r>
        <w:t xml:space="preserve"> </w:t>
      </w:r>
      <w:r>
        <w:rPr>
          <w:rFonts w:hint="eastAsia"/>
        </w:rPr>
        <w:t>크리스마스 등 특정 시기의 마케팅 이슈 파악이 중요</w:t>
      </w:r>
    </w:p>
    <w:p w14:paraId="26812672" w14:textId="0025516A" w:rsidR="00A06B9D" w:rsidRDefault="00A06B9D" w:rsidP="00A06B9D">
      <w:pPr>
        <w:pStyle w:val="a"/>
      </w:pPr>
      <w:r>
        <w:rPr>
          <w:rFonts w:hint="eastAsia"/>
        </w:rPr>
        <w:t xml:space="preserve">마이크로 </w:t>
      </w:r>
      <w:proofErr w:type="gramStart"/>
      <w:r>
        <w:rPr>
          <w:rFonts w:hint="eastAsia"/>
        </w:rPr>
        <w:t xml:space="preserve">스케줄링 </w:t>
      </w:r>
      <w:r>
        <w:t>/</w:t>
      </w:r>
      <w:proofErr w:type="gramEnd"/>
      <w:r>
        <w:t xml:space="preserve"> 1</w:t>
      </w:r>
      <w:r>
        <w:rPr>
          <w:rFonts w:hint="eastAsia"/>
        </w:rPr>
        <w:t>년 이하(</w:t>
      </w:r>
      <w:r>
        <w:t>1</w:t>
      </w:r>
      <w:r>
        <w:rPr>
          <w:rFonts w:hint="eastAsia"/>
        </w:rPr>
        <w:t>개월,</w:t>
      </w:r>
      <w:r>
        <w:t xml:space="preserve"> 1</w:t>
      </w:r>
      <w:r>
        <w:rPr>
          <w:rFonts w:hint="eastAsia"/>
        </w:rPr>
        <w:t>주일,</w:t>
      </w:r>
      <w:r>
        <w:t xml:space="preserve"> 1</w:t>
      </w:r>
      <w:r>
        <w:rPr>
          <w:rFonts w:hint="eastAsia"/>
        </w:rPr>
        <w:t>일</w:t>
      </w:r>
      <w:r>
        <w:t>)</w:t>
      </w:r>
      <w:r>
        <w:rPr>
          <w:rFonts w:hint="eastAsia"/>
        </w:rPr>
        <w:t>의 단기 스케줄</w:t>
      </w:r>
    </w:p>
    <w:tbl>
      <w:tblPr>
        <w:tblStyle w:val="a8"/>
        <w:tblW w:w="0" w:type="auto"/>
        <w:tblInd w:w="108" w:type="dxa"/>
        <w:tblLook w:val="04A0" w:firstRow="1" w:lastRow="0" w:firstColumn="1" w:lastColumn="0" w:noHBand="0" w:noVBand="1"/>
      </w:tblPr>
      <w:tblGrid>
        <w:gridCol w:w="844"/>
        <w:gridCol w:w="3772"/>
        <w:gridCol w:w="2866"/>
        <w:gridCol w:w="2866"/>
      </w:tblGrid>
      <w:tr w:rsidR="00A06B9D" w14:paraId="5D555A18" w14:textId="77777777" w:rsidTr="00A06B9D">
        <w:tc>
          <w:tcPr>
            <w:tcW w:w="851" w:type="dxa"/>
            <w:vAlign w:val="center"/>
          </w:tcPr>
          <w:p w14:paraId="650664CE" w14:textId="06E7A275" w:rsidR="00A06B9D" w:rsidRDefault="00A06B9D" w:rsidP="00A06B9D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3827" w:type="dxa"/>
            <w:vAlign w:val="center"/>
          </w:tcPr>
          <w:p w14:paraId="41561538" w14:textId="000D0A18" w:rsidR="00A06B9D" w:rsidRDefault="00A06B9D" w:rsidP="00A06B9D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효과적인 상황</w:t>
            </w:r>
          </w:p>
        </w:tc>
        <w:tc>
          <w:tcPr>
            <w:tcW w:w="2906" w:type="dxa"/>
            <w:vAlign w:val="center"/>
          </w:tcPr>
          <w:p w14:paraId="1E78CBC7" w14:textId="6CD1890B" w:rsidR="00A06B9D" w:rsidRDefault="00A06B9D" w:rsidP="00A06B9D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장점</w:t>
            </w:r>
          </w:p>
        </w:tc>
        <w:tc>
          <w:tcPr>
            <w:tcW w:w="2906" w:type="dxa"/>
            <w:vAlign w:val="center"/>
          </w:tcPr>
          <w:p w14:paraId="1B2E613E" w14:textId="117ECF45" w:rsidR="00A06B9D" w:rsidRDefault="00A06B9D" w:rsidP="00A06B9D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단점</w:t>
            </w:r>
          </w:p>
        </w:tc>
      </w:tr>
      <w:tr w:rsidR="00A06B9D" w14:paraId="545E0A2D" w14:textId="77777777" w:rsidTr="00A06B9D">
        <w:tc>
          <w:tcPr>
            <w:tcW w:w="851" w:type="dxa"/>
            <w:vAlign w:val="center"/>
          </w:tcPr>
          <w:p w14:paraId="2E6E2B01" w14:textId="0547BA3A" w:rsidR="00A06B9D" w:rsidRDefault="00A06B9D" w:rsidP="00A06B9D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집중형</w:t>
            </w:r>
          </w:p>
        </w:tc>
        <w:tc>
          <w:tcPr>
            <w:tcW w:w="3827" w:type="dxa"/>
          </w:tcPr>
          <w:p w14:paraId="599C7C9B" w14:textId="77777777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신상품 발매 시</w:t>
            </w:r>
          </w:p>
          <w:p w14:paraId="09BDB8AC" w14:textId="77777777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예산 부족 시</w:t>
            </w:r>
          </w:p>
          <w:p w14:paraId="2AE1D8C7" w14:textId="77777777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경쟁 광고가 많을 경우</w:t>
            </w:r>
          </w:p>
          <w:p w14:paraId="53748880" w14:textId="29E0FCE3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다양한 세부 시장에 노출될 필요가 있을 경우</w:t>
            </w:r>
          </w:p>
        </w:tc>
        <w:tc>
          <w:tcPr>
            <w:tcW w:w="2906" w:type="dxa"/>
          </w:tcPr>
          <w:p w14:paraId="38A566C0" w14:textId="7AB6C3A3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단기적으로 큰 효과</w:t>
            </w:r>
          </w:p>
        </w:tc>
        <w:tc>
          <w:tcPr>
            <w:tcW w:w="2906" w:type="dxa"/>
          </w:tcPr>
          <w:p w14:paraId="60E40D61" w14:textId="77777777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광고 효과 소명</w:t>
            </w:r>
          </w:p>
          <w:p w14:paraId="3C639BD5" w14:textId="3ACB3A63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광고 예산 낭비 가능</w:t>
            </w:r>
          </w:p>
        </w:tc>
      </w:tr>
      <w:tr w:rsidR="00A06B9D" w14:paraId="1FDC8721" w14:textId="77777777" w:rsidTr="00A06B9D">
        <w:tc>
          <w:tcPr>
            <w:tcW w:w="851" w:type="dxa"/>
            <w:vAlign w:val="center"/>
          </w:tcPr>
          <w:p w14:paraId="36B94B59" w14:textId="57B968F5" w:rsidR="00A06B9D" w:rsidRDefault="00A06B9D" w:rsidP="00A06B9D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지속형</w:t>
            </w:r>
          </w:p>
        </w:tc>
        <w:tc>
          <w:tcPr>
            <w:tcW w:w="3827" w:type="dxa"/>
          </w:tcPr>
          <w:p w14:paraId="7D8C577E" w14:textId="2B5FA68D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지속적인 기억 보강이 필요한 경우</w:t>
            </w:r>
          </w:p>
        </w:tc>
        <w:tc>
          <w:tcPr>
            <w:tcW w:w="2906" w:type="dxa"/>
          </w:tcPr>
          <w:p w14:paraId="0C056587" w14:textId="6217E17F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매체 시간 확보 시 유리</w:t>
            </w:r>
          </w:p>
        </w:tc>
        <w:tc>
          <w:tcPr>
            <w:tcW w:w="2906" w:type="dxa"/>
          </w:tcPr>
          <w:p w14:paraId="287538B4" w14:textId="77777777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평균 </w:t>
            </w:r>
            <w:proofErr w:type="spellStart"/>
            <w:r>
              <w:rPr>
                <w:rFonts w:hint="eastAsia"/>
              </w:rPr>
              <w:t>광고량</w:t>
            </w:r>
            <w:proofErr w:type="spellEnd"/>
            <w:r>
              <w:rPr>
                <w:rFonts w:hint="eastAsia"/>
              </w:rPr>
              <w:t xml:space="preserve"> 작음</w:t>
            </w:r>
          </w:p>
          <w:p w14:paraId="46149D1F" w14:textId="3357B62E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광고 효과의 감퇴</w:t>
            </w:r>
          </w:p>
        </w:tc>
      </w:tr>
      <w:tr w:rsidR="00A06B9D" w14:paraId="1F5285EE" w14:textId="77777777" w:rsidTr="00A06B9D">
        <w:tc>
          <w:tcPr>
            <w:tcW w:w="851" w:type="dxa"/>
            <w:vAlign w:val="center"/>
          </w:tcPr>
          <w:p w14:paraId="3EF3A771" w14:textId="174B2FC7" w:rsidR="00A06B9D" w:rsidRDefault="00A06B9D" w:rsidP="00A06B9D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파동형</w:t>
            </w:r>
          </w:p>
        </w:tc>
        <w:tc>
          <w:tcPr>
            <w:tcW w:w="3827" w:type="dxa"/>
          </w:tcPr>
          <w:p w14:paraId="4CB75F5E" w14:textId="77777777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구매 주기가 규칙적인 경우</w:t>
            </w:r>
          </w:p>
          <w:p w14:paraId="246B7085" w14:textId="2DDDDC40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경쟁자가 지속형 광고를 하는 경우</w:t>
            </w:r>
          </w:p>
        </w:tc>
        <w:tc>
          <w:tcPr>
            <w:tcW w:w="2906" w:type="dxa"/>
          </w:tcPr>
          <w:p w14:paraId="48C86952" w14:textId="197F9612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예산의 효율적 사용</w:t>
            </w:r>
          </w:p>
        </w:tc>
        <w:tc>
          <w:tcPr>
            <w:tcW w:w="2906" w:type="dxa"/>
          </w:tcPr>
          <w:p w14:paraId="4B7D41CF" w14:textId="6EB48940" w:rsidR="00A06B9D" w:rsidRDefault="00A06B9D" w:rsidP="00A06B9D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매체 시간 확보 어려움</w:t>
            </w:r>
          </w:p>
        </w:tc>
      </w:tr>
    </w:tbl>
    <w:p w14:paraId="07BB9410" w14:textId="3A394EF9" w:rsidR="00A06B9D" w:rsidRDefault="00A06B9D" w:rsidP="00A06B9D">
      <w:pPr>
        <w:pStyle w:val="a"/>
        <w:numPr>
          <w:ilvl w:val="0"/>
          <w:numId w:val="0"/>
        </w:numPr>
      </w:pPr>
    </w:p>
    <w:p w14:paraId="7C658529" w14:textId="0D0D3DEE" w:rsidR="00A06B9D" w:rsidRDefault="002E22FD" w:rsidP="002E22FD">
      <w:pPr>
        <w:pStyle w:val="2"/>
      </w:pPr>
      <w:proofErr w:type="gramStart"/>
      <w:r>
        <w:rPr>
          <w:rFonts w:hint="eastAsia"/>
        </w:rPr>
        <w:t>P</w:t>
      </w:r>
      <w:r>
        <w:t>romotion /</w:t>
      </w:r>
      <w:proofErr w:type="gramEnd"/>
      <w:r>
        <w:t xml:space="preserve"> </w:t>
      </w:r>
      <w:r>
        <w:rPr>
          <w:rFonts w:hint="eastAsia"/>
        </w:rPr>
        <w:t>P</w:t>
      </w:r>
      <w:r>
        <w:t xml:space="preserve">R </w:t>
      </w:r>
      <w:r>
        <w:rPr>
          <w:rFonts w:hint="eastAsia"/>
        </w:rPr>
        <w:t>관리 과정</w:t>
      </w:r>
    </w:p>
    <w:p w14:paraId="531D369C" w14:textId="79BDDF0B" w:rsidR="002E22FD" w:rsidRDefault="002E22FD" w:rsidP="002E22FD">
      <w:pPr>
        <w:pStyle w:val="a"/>
      </w:pPr>
      <w:r>
        <w:rPr>
          <w:rFonts w:hint="eastAsia"/>
        </w:rPr>
        <w:t xml:space="preserve">목표 설정 </w:t>
      </w:r>
      <w:r>
        <w:t xml:space="preserve">-&gt; </w:t>
      </w:r>
      <w:r>
        <w:rPr>
          <w:rFonts w:hint="eastAsia"/>
        </w:rPr>
        <w:t xml:space="preserve">메시지와 수단의 선택 </w:t>
      </w:r>
      <w:r>
        <w:t xml:space="preserve">-&gt; </w:t>
      </w:r>
      <w:r>
        <w:rPr>
          <w:rFonts w:hint="eastAsia"/>
        </w:rPr>
        <w:t xml:space="preserve">실행 </w:t>
      </w:r>
      <w:r>
        <w:t xml:space="preserve">-&gt; </w:t>
      </w:r>
      <w:r>
        <w:rPr>
          <w:rFonts w:hint="eastAsia"/>
        </w:rPr>
        <w:t>성과 평가</w:t>
      </w:r>
    </w:p>
    <w:p w14:paraId="0422AEF9" w14:textId="5A54B01E" w:rsidR="002E22FD" w:rsidRDefault="002E22FD" w:rsidP="002E22FD">
      <w:pPr>
        <w:pStyle w:val="a"/>
      </w:pPr>
      <w:r>
        <w:rPr>
          <w:rFonts w:hint="eastAsia"/>
        </w:rPr>
        <w:t>목표 설정</w:t>
      </w:r>
    </w:p>
    <w:p w14:paraId="7DF549EF" w14:textId="17804FFE" w:rsidR="002E22FD" w:rsidRDefault="002E22FD" w:rsidP="00D3306E">
      <w:pPr>
        <w:pStyle w:val="7"/>
        <w:ind w:left="400"/>
      </w:pPr>
      <w:r>
        <w:rPr>
          <w:rFonts w:hint="eastAsia"/>
        </w:rPr>
        <w:t>상품에 대한 인지도 제고,</w:t>
      </w:r>
      <w:r>
        <w:t xml:space="preserve"> </w:t>
      </w:r>
      <w:r>
        <w:rPr>
          <w:rFonts w:hint="eastAsia"/>
        </w:rPr>
        <w:t>정보 제공,</w:t>
      </w:r>
      <w:r>
        <w:t xml:space="preserve"> </w:t>
      </w:r>
      <w:r>
        <w:rPr>
          <w:rFonts w:hint="eastAsia"/>
        </w:rPr>
        <w:t>신뢰도 제고,</w:t>
      </w:r>
      <w:r>
        <w:t xml:space="preserve"> </w:t>
      </w:r>
      <w:r>
        <w:rPr>
          <w:rFonts w:hint="eastAsia"/>
        </w:rPr>
        <w:t>판매 활동 지원,</w:t>
      </w:r>
      <w:r>
        <w:t xml:space="preserve"> </w:t>
      </w:r>
      <w:r>
        <w:rPr>
          <w:rFonts w:hint="eastAsia"/>
        </w:rPr>
        <w:t>광고 비용 저감</w:t>
      </w:r>
    </w:p>
    <w:p w14:paraId="30897B8C" w14:textId="646CE16F" w:rsidR="002E22FD" w:rsidRDefault="002E22FD" w:rsidP="002E22FD">
      <w:pPr>
        <w:pStyle w:val="a"/>
      </w:pPr>
      <w:r>
        <w:rPr>
          <w:rFonts w:hint="eastAsia"/>
        </w:rPr>
        <w:t>메시지와 수단의 선택</w:t>
      </w:r>
    </w:p>
    <w:p w14:paraId="2165CB0E" w14:textId="6CCA21EE" w:rsidR="002E22FD" w:rsidRDefault="002E22FD" w:rsidP="00D3306E">
      <w:pPr>
        <w:pStyle w:val="7"/>
        <w:ind w:left="400"/>
      </w:pPr>
      <w:r>
        <w:rPr>
          <w:rFonts w:hint="eastAsia"/>
        </w:rPr>
        <w:t>어떤 메시지를 어떤 방식으로 전달할 것인가?</w:t>
      </w:r>
    </w:p>
    <w:p w14:paraId="2184947C" w14:textId="6A2A4587" w:rsidR="002E22FD" w:rsidRDefault="002E22FD" w:rsidP="002E22FD">
      <w:pPr>
        <w:pStyle w:val="a"/>
      </w:pPr>
      <w:r>
        <w:rPr>
          <w:rFonts w:hint="eastAsia"/>
        </w:rPr>
        <w:t>실행</w:t>
      </w:r>
    </w:p>
    <w:p w14:paraId="72BA47F9" w14:textId="451543FF" w:rsidR="002E22FD" w:rsidRDefault="002E22FD" w:rsidP="00D3306E">
      <w:pPr>
        <w:pStyle w:val="7"/>
        <w:ind w:left="400"/>
      </w:pPr>
      <w:r>
        <w:rPr>
          <w:rFonts w:hint="eastAsia"/>
        </w:rPr>
        <w:t xml:space="preserve">해당 실행 방법에 대한 전문성 필요 </w:t>
      </w:r>
      <w:r>
        <w:t>(</w:t>
      </w:r>
      <w:r>
        <w:rPr>
          <w:rFonts w:hint="eastAsia"/>
        </w:rPr>
        <w:t>필요한 경우 대행사 이용</w:t>
      </w:r>
      <w:r>
        <w:t>)</w:t>
      </w:r>
    </w:p>
    <w:p w14:paraId="5BDE55F1" w14:textId="79717E71" w:rsidR="002E22FD" w:rsidRDefault="002E22FD" w:rsidP="002E22FD">
      <w:pPr>
        <w:pStyle w:val="a"/>
      </w:pPr>
      <w:r>
        <w:rPr>
          <w:rFonts w:hint="eastAsia"/>
        </w:rPr>
        <w:t>성과 평가</w:t>
      </w:r>
    </w:p>
    <w:p w14:paraId="120CBCF9" w14:textId="12D948C8" w:rsidR="002E22FD" w:rsidRDefault="002E22FD" w:rsidP="00D3306E">
      <w:pPr>
        <w:pStyle w:val="7"/>
        <w:ind w:left="400"/>
      </w:pPr>
      <w:r>
        <w:rPr>
          <w:rFonts w:hint="eastAsia"/>
        </w:rPr>
        <w:t>노출 횟수 측정 방법(해당 언론 매체의 시간당 광고 단가를 기준으로 비교</w:t>
      </w:r>
      <w:r>
        <w:t>)</w:t>
      </w:r>
    </w:p>
    <w:p w14:paraId="73F7BB80" w14:textId="01E115FD" w:rsidR="00522320" w:rsidRDefault="00522320" w:rsidP="00AE2653"/>
    <w:p w14:paraId="33154162" w14:textId="517A2877" w:rsidR="00522320" w:rsidRDefault="00522320">
      <w:pPr>
        <w:widowControl/>
        <w:wordWrap/>
        <w:autoSpaceDE/>
        <w:autoSpaceDN/>
      </w:pPr>
      <w:r>
        <w:br w:type="page"/>
      </w:r>
    </w:p>
    <w:p w14:paraId="38E88B42" w14:textId="07E97C2B" w:rsidR="00522320" w:rsidRDefault="00C64AFF" w:rsidP="00C64AFF">
      <w:pPr>
        <w:pStyle w:val="4"/>
      </w:pPr>
      <w:r>
        <w:lastRenderedPageBreak/>
        <w:t xml:space="preserve">“IMC </w:t>
      </w:r>
      <w:r>
        <w:rPr>
          <w:rFonts w:hint="eastAsia"/>
        </w:rPr>
        <w:t>분석</w:t>
      </w:r>
      <w:r>
        <w:t>”</w:t>
      </w:r>
    </w:p>
    <w:p w14:paraId="7624D974" w14:textId="19009492" w:rsidR="00C64AFF" w:rsidRDefault="00C64AFF" w:rsidP="00C64AFF">
      <w:pPr>
        <w:pStyle w:val="a"/>
        <w:numPr>
          <w:ilvl w:val="0"/>
          <w:numId w:val="0"/>
        </w:numPr>
        <w:ind w:left="403" w:hanging="403"/>
      </w:pPr>
    </w:p>
    <w:p w14:paraId="46506BD9" w14:textId="2C22DB78" w:rsidR="00C64AFF" w:rsidRDefault="00C64AFF" w:rsidP="00C64AFF">
      <w:pPr>
        <w:pStyle w:val="2"/>
      </w:pPr>
      <w:r>
        <w:rPr>
          <w:rFonts w:hint="eastAsia"/>
        </w:rPr>
        <w:t>I</w:t>
      </w:r>
      <w:r>
        <w:t>MC</w:t>
      </w:r>
      <w:r>
        <w:rPr>
          <w:rFonts w:hint="eastAsia"/>
        </w:rPr>
        <w:t>란?</w:t>
      </w:r>
    </w:p>
    <w:p w14:paraId="504A5E70" w14:textId="24B6AB66" w:rsidR="00C64AFF" w:rsidRDefault="00C64AFF" w:rsidP="00C64AFF">
      <w:pPr>
        <w:pStyle w:val="a"/>
      </w:pPr>
      <w:r>
        <w:rPr>
          <w:rFonts w:hint="eastAsia"/>
        </w:rPr>
        <w:t>I</w:t>
      </w:r>
      <w:r>
        <w:t>ntegrated Marketing Communication</w:t>
      </w:r>
    </w:p>
    <w:p w14:paraId="0EDA3336" w14:textId="1DD264DF" w:rsidR="00C64AFF" w:rsidRDefault="00C64AFF" w:rsidP="00C64AFF">
      <w:pPr>
        <w:pStyle w:val="7"/>
        <w:ind w:left="400"/>
      </w:pPr>
      <w:r>
        <w:rPr>
          <w:rFonts w:hint="eastAsia"/>
        </w:rPr>
        <w:t>광고,</w:t>
      </w:r>
      <w:r>
        <w:t xml:space="preserve"> </w:t>
      </w:r>
      <w:r>
        <w:rPr>
          <w:rFonts w:hint="eastAsia"/>
        </w:rPr>
        <w:t>판촉,</w:t>
      </w:r>
      <w:r>
        <w:t xml:space="preserve"> </w:t>
      </w:r>
      <w:r>
        <w:rPr>
          <w:rFonts w:hint="eastAsia"/>
        </w:rPr>
        <w:t>홍보,</w:t>
      </w:r>
      <w:r>
        <w:t xml:space="preserve"> </w:t>
      </w:r>
      <w:r>
        <w:rPr>
          <w:rFonts w:hint="eastAsia"/>
        </w:rPr>
        <w:t>구매,</w:t>
      </w:r>
      <w:r>
        <w:t xml:space="preserve"> </w:t>
      </w:r>
      <w:r>
        <w:rPr>
          <w:rFonts w:hint="eastAsia"/>
        </w:rPr>
        <w:t>조사,</w:t>
      </w:r>
      <w:r>
        <w:t xml:space="preserve"> </w:t>
      </w:r>
      <w:r>
        <w:rPr>
          <w:rFonts w:hint="eastAsia"/>
        </w:rPr>
        <w:t>예산,</w:t>
      </w:r>
      <w:r>
        <w:t xml:space="preserve"> </w:t>
      </w:r>
      <w:r>
        <w:rPr>
          <w:rFonts w:hint="eastAsia"/>
        </w:rPr>
        <w:t>커뮤니케이션 등의 다양한 마케팅 활동을 전체적인 하나의 통합된 메시지 전달을 위해 활용하는 전략</w:t>
      </w:r>
    </w:p>
    <w:p w14:paraId="2B748CCA" w14:textId="62ABE83A" w:rsidR="00C64AFF" w:rsidRDefault="00C64AFF" w:rsidP="00C64AFF">
      <w:pPr>
        <w:pStyle w:val="7"/>
        <w:ind w:left="400"/>
      </w:pPr>
      <w:r>
        <w:rPr>
          <w:rFonts w:hint="eastAsia"/>
        </w:rPr>
        <w:t>소비하는 사람들의 행동을 추적하는 것이 가장 큰 핵심</w:t>
      </w:r>
    </w:p>
    <w:p w14:paraId="77F8F0BA" w14:textId="243812D9" w:rsidR="00C64AFF" w:rsidRDefault="00C64AFF" w:rsidP="00C64AFF"/>
    <w:p w14:paraId="270312C8" w14:textId="6520C41C" w:rsidR="00C64AFF" w:rsidRDefault="00C64AFF" w:rsidP="00C64AFF">
      <w:pPr>
        <w:pStyle w:val="2"/>
      </w:pPr>
      <w:r>
        <w:rPr>
          <w:rFonts w:hint="eastAsia"/>
        </w:rPr>
        <w:t>I</w:t>
      </w:r>
      <w:r>
        <w:t>MC</w:t>
      </w:r>
      <w:r>
        <w:rPr>
          <w:rFonts w:hint="eastAsia"/>
        </w:rPr>
        <w:t>의 의의</w:t>
      </w:r>
    </w:p>
    <w:p w14:paraId="6A66227E" w14:textId="42D77972" w:rsidR="00C64AFF" w:rsidRDefault="00C64AFF" w:rsidP="00C64AFF">
      <w:pPr>
        <w:pStyle w:val="a"/>
      </w:pPr>
      <w:r>
        <w:rPr>
          <w:rFonts w:hint="eastAsia"/>
        </w:rPr>
        <w:t>기업 간 경쟁 심화,</w:t>
      </w:r>
      <w:r>
        <w:t xml:space="preserve"> </w:t>
      </w:r>
      <w:r>
        <w:rPr>
          <w:rFonts w:hint="eastAsia"/>
        </w:rPr>
        <w:t>혼잡한 시장,</w:t>
      </w:r>
      <w:r>
        <w:t xml:space="preserve"> </w:t>
      </w:r>
      <w:r>
        <w:rPr>
          <w:rFonts w:hint="eastAsia"/>
        </w:rPr>
        <w:t>다양한 유통 경로,</w:t>
      </w:r>
      <w:r>
        <w:t xml:space="preserve"> </w:t>
      </w:r>
      <w:r>
        <w:rPr>
          <w:rFonts w:hint="eastAsia"/>
        </w:rPr>
        <w:t xml:space="preserve">과다한 정보, </w:t>
      </w:r>
      <w:proofErr w:type="spellStart"/>
      <w:r>
        <w:rPr>
          <w:rFonts w:hint="eastAsia"/>
        </w:rPr>
        <w:t>똑똑해지는</w:t>
      </w:r>
      <w:proofErr w:type="spellEnd"/>
      <w:r>
        <w:rPr>
          <w:rFonts w:hint="eastAsia"/>
        </w:rPr>
        <w:t xml:space="preserve"> 소비자 </w:t>
      </w:r>
      <w:r>
        <w:t>-&gt;</w:t>
      </w:r>
      <w:r>
        <w:rPr>
          <w:rFonts w:hint="eastAsia"/>
        </w:rPr>
        <w:t xml:space="preserve"> 마케팅 비용은 늘어나는데 유저 입장에서는 시간이 없고 주목을 할 수 없고 신뢰를 할 수 없음</w:t>
      </w:r>
    </w:p>
    <w:p w14:paraId="5F5AD26B" w14:textId="7B1B16B3" w:rsidR="00C64AFF" w:rsidRDefault="00C64AFF" w:rsidP="00C64AFF">
      <w:pPr>
        <w:pStyle w:val="a"/>
      </w:pPr>
      <w:r>
        <w:rPr>
          <w:rFonts w:hint="eastAsia"/>
        </w:rPr>
        <w:t>다양하고 새로운 마케팅 기법들이 계속 적으로 등장하는 이유이기도 하며</w:t>
      </w:r>
    </w:p>
    <w:p w14:paraId="25450AFB" w14:textId="32BB0E79" w:rsidR="00C64AFF" w:rsidRDefault="00C64AFF" w:rsidP="00C64AFF">
      <w:pPr>
        <w:pStyle w:val="a"/>
      </w:pPr>
      <w:r>
        <w:rPr>
          <w:rFonts w:hint="eastAsia"/>
        </w:rPr>
        <w:t>소셜 미디어가 각광을 받는 이유도 위의 이유 때문</w:t>
      </w:r>
    </w:p>
    <w:p w14:paraId="4D270D73" w14:textId="382F2242" w:rsidR="00C64AFF" w:rsidRDefault="00C64AFF" w:rsidP="006242AD">
      <w:pPr>
        <w:pStyle w:val="a"/>
      </w:pPr>
      <w:r>
        <w:rPr>
          <w:rFonts w:hint="eastAsia"/>
        </w:rPr>
        <w:t>4</w:t>
      </w:r>
      <w:r>
        <w:t xml:space="preserve">P </w:t>
      </w:r>
      <w:r>
        <w:rPr>
          <w:rFonts w:hint="eastAsia"/>
        </w:rPr>
        <w:t xml:space="preserve">분석의 의미가 흐려지는 새로운 </w:t>
      </w:r>
      <w:r w:rsidR="006242AD">
        <w:rPr>
          <w:rFonts w:hint="eastAsia"/>
        </w:rPr>
        <w:t>형태의 제품,</w:t>
      </w:r>
      <w:r w:rsidR="006242AD">
        <w:t xml:space="preserve"> </w:t>
      </w:r>
      <w:r w:rsidR="006242AD">
        <w:rPr>
          <w:rFonts w:hint="eastAsia"/>
        </w:rPr>
        <w:t>서비스의 등장(구글 등</w:t>
      </w:r>
      <w:r w:rsidR="006242AD">
        <w:t>)</w:t>
      </w:r>
    </w:p>
    <w:p w14:paraId="03421306" w14:textId="77777777" w:rsidR="006242AD" w:rsidRPr="00C64AFF" w:rsidRDefault="006242AD" w:rsidP="006242AD">
      <w:pPr>
        <w:pStyle w:val="a"/>
        <w:numPr>
          <w:ilvl w:val="0"/>
          <w:numId w:val="0"/>
        </w:numPr>
      </w:pPr>
    </w:p>
    <w:p w14:paraId="27CF8E59" w14:textId="0B0E8CA5" w:rsidR="00C64AFF" w:rsidRDefault="00D33B8C" w:rsidP="00D33B8C">
      <w:pPr>
        <w:pStyle w:val="2"/>
      </w:pPr>
      <w:r>
        <w:rPr>
          <w:rFonts w:hint="eastAsia"/>
        </w:rPr>
        <w:t xml:space="preserve">4P와 </w:t>
      </w:r>
      <w:r>
        <w:t>IMC</w:t>
      </w:r>
      <w:r>
        <w:rPr>
          <w:rFonts w:hint="eastAsia"/>
        </w:rPr>
        <w:t>의 차이</w:t>
      </w:r>
    </w:p>
    <w:p w14:paraId="48365328" w14:textId="6B363AA4" w:rsidR="00D33B8C" w:rsidRDefault="00D33B8C" w:rsidP="00D33B8C">
      <w:pPr>
        <w:pStyle w:val="a"/>
      </w:pPr>
      <w:r>
        <w:rPr>
          <w:rFonts w:hint="eastAsia"/>
        </w:rPr>
        <w:t>4</w:t>
      </w:r>
      <w:r>
        <w:t>P</w:t>
      </w:r>
    </w:p>
    <w:p w14:paraId="1A748B8F" w14:textId="749E830A" w:rsidR="00D33B8C" w:rsidRDefault="00D33B8C" w:rsidP="003D68E3">
      <w:pPr>
        <w:pStyle w:val="7"/>
        <w:ind w:left="400"/>
      </w:pPr>
      <w:r>
        <w:rPr>
          <w:rFonts w:hint="eastAsia"/>
        </w:rPr>
        <w:t>제품을 만들고,</w:t>
      </w:r>
      <w:r>
        <w:t xml:space="preserve"> </w:t>
      </w:r>
      <w:r>
        <w:rPr>
          <w:rFonts w:hint="eastAsia"/>
        </w:rPr>
        <w:t>가격을 정하고,</w:t>
      </w:r>
      <w:r>
        <w:t xml:space="preserve"> </w:t>
      </w:r>
      <w:r>
        <w:rPr>
          <w:rFonts w:hint="eastAsia"/>
        </w:rPr>
        <w:t>시장에 유통시켜,</w:t>
      </w:r>
      <w:r>
        <w:t xml:space="preserve"> </w:t>
      </w:r>
      <w:r>
        <w:rPr>
          <w:rFonts w:hint="eastAsia"/>
        </w:rPr>
        <w:t>잘 팔리게 하는 게 목적</w:t>
      </w:r>
    </w:p>
    <w:p w14:paraId="0015FD10" w14:textId="4281F590" w:rsidR="00D33B8C" w:rsidRDefault="00D33B8C" w:rsidP="00D33B8C">
      <w:pPr>
        <w:pStyle w:val="a"/>
      </w:pPr>
      <w:r>
        <w:rPr>
          <w:rFonts w:hint="eastAsia"/>
        </w:rPr>
        <w:t>I</w:t>
      </w:r>
      <w:r>
        <w:t>MC</w:t>
      </w:r>
    </w:p>
    <w:p w14:paraId="0EB66A82" w14:textId="3E8606EA" w:rsidR="00D33B8C" w:rsidRDefault="00D33B8C" w:rsidP="003D68E3">
      <w:pPr>
        <w:pStyle w:val="7"/>
        <w:ind w:left="400"/>
      </w:pPr>
      <w:r>
        <w:rPr>
          <w:rFonts w:hint="eastAsia"/>
        </w:rPr>
        <w:t>고객</w:t>
      </w:r>
      <w:r>
        <w:t>(</w:t>
      </w:r>
      <w:r>
        <w:rPr>
          <w:rFonts w:hint="eastAsia"/>
        </w:rPr>
        <w:t>C</w:t>
      </w:r>
      <w:r>
        <w:t>ustomer)</w:t>
      </w:r>
      <w:r>
        <w:rPr>
          <w:rFonts w:hint="eastAsia"/>
        </w:rPr>
        <w:t>에 맞게,</w:t>
      </w:r>
      <w:r>
        <w:t xml:space="preserve"> </w:t>
      </w:r>
      <w:r>
        <w:rPr>
          <w:rFonts w:hint="eastAsia"/>
        </w:rPr>
        <w:t>비용(</w:t>
      </w:r>
      <w:r>
        <w:t>Cost)</w:t>
      </w:r>
      <w:r>
        <w:rPr>
          <w:rFonts w:hint="eastAsia"/>
        </w:rPr>
        <w:t>을 고려해서,</w:t>
      </w:r>
      <w:r>
        <w:t xml:space="preserve"> </w:t>
      </w:r>
      <w:r>
        <w:rPr>
          <w:rFonts w:hint="eastAsia"/>
        </w:rPr>
        <w:t>쉽게 구매할 수 있도록(</w:t>
      </w:r>
      <w:r>
        <w:t>Conveni</w:t>
      </w:r>
      <w:r w:rsidR="003D68E3">
        <w:t>ence</w:t>
      </w:r>
      <w:r>
        <w:t>)</w:t>
      </w:r>
      <w:r w:rsidR="003D68E3">
        <w:t xml:space="preserve">, </w:t>
      </w:r>
      <w:r w:rsidR="003D68E3">
        <w:rPr>
          <w:rFonts w:hint="eastAsia"/>
        </w:rPr>
        <w:t>커뮤니케이션</w:t>
      </w:r>
      <w:r w:rsidR="003D68E3">
        <w:t>(Communication)</w:t>
      </w:r>
      <w:r w:rsidR="003D68E3">
        <w:rPr>
          <w:rFonts w:hint="eastAsia"/>
        </w:rPr>
        <w:t>하는 전략</w:t>
      </w:r>
    </w:p>
    <w:p w14:paraId="36C40E0F" w14:textId="1329FDD5" w:rsidR="003D68E3" w:rsidRPr="00D33B8C" w:rsidRDefault="003D68E3" w:rsidP="00D33B8C">
      <w:pPr>
        <w:pStyle w:val="a"/>
      </w:pPr>
      <w:r>
        <w:rPr>
          <w:rFonts w:hint="eastAsia"/>
        </w:rPr>
        <w:t>고객의 입장에서 전체 마케팅 전략을 수립</w:t>
      </w:r>
    </w:p>
    <w:p w14:paraId="78A313F8" w14:textId="234204B6" w:rsidR="006242AD" w:rsidRDefault="006242AD" w:rsidP="00C64AFF"/>
    <w:p w14:paraId="36BB7815" w14:textId="3470A601" w:rsidR="006242AD" w:rsidRDefault="003D68E3" w:rsidP="003D68E3">
      <w:pPr>
        <w:pStyle w:val="2"/>
      </w:pPr>
      <w:r>
        <w:rPr>
          <w:rFonts w:hint="eastAsia"/>
        </w:rPr>
        <w:t>고객(</w:t>
      </w:r>
      <w:r>
        <w:t>customer)</w:t>
      </w:r>
    </w:p>
    <w:p w14:paraId="609D3733" w14:textId="22CC526A" w:rsidR="003D68E3" w:rsidRDefault="003D68E3" w:rsidP="003D68E3">
      <w:pPr>
        <w:pStyle w:val="a"/>
      </w:pPr>
      <w:r>
        <w:rPr>
          <w:rFonts w:hint="eastAsia"/>
        </w:rPr>
        <w:t>기업(혹은 제품</w:t>
      </w:r>
      <w:r>
        <w:t>)</w:t>
      </w:r>
      <w:r>
        <w:rPr>
          <w:rFonts w:hint="eastAsia"/>
        </w:rPr>
        <w:t>과 교류하는 파트너</w:t>
      </w:r>
    </w:p>
    <w:p w14:paraId="138263F5" w14:textId="19F81377" w:rsidR="003D68E3" w:rsidRDefault="003D68E3" w:rsidP="003D68E3">
      <w:pPr>
        <w:pStyle w:val="a"/>
      </w:pPr>
      <w:r>
        <w:rPr>
          <w:rFonts w:hint="eastAsia"/>
        </w:rPr>
        <w:t>제품의 브랜드와 정체성을 공유</w:t>
      </w:r>
    </w:p>
    <w:p w14:paraId="5D0F72C7" w14:textId="533335E2" w:rsidR="003D68E3" w:rsidRDefault="003D68E3" w:rsidP="003D68E3">
      <w:pPr>
        <w:pStyle w:val="a"/>
      </w:pPr>
      <w:r>
        <w:rPr>
          <w:rFonts w:hint="eastAsia"/>
        </w:rPr>
        <w:t>때때로 제품의 경쟁력 자체에 깊이 관여하기도 함</w:t>
      </w:r>
    </w:p>
    <w:p w14:paraId="6EA6FB1C" w14:textId="123B0E4D" w:rsidR="003D68E3" w:rsidRDefault="003D68E3" w:rsidP="003D68E3">
      <w:pPr>
        <w:pStyle w:val="7"/>
        <w:ind w:left="400"/>
      </w:pPr>
      <w:r>
        <w:rPr>
          <w:rFonts w:hint="eastAsia"/>
        </w:rPr>
        <w:t xml:space="preserve">나는 </w:t>
      </w:r>
      <w:r>
        <w:t xml:space="preserve">XXX </w:t>
      </w:r>
      <w:r>
        <w:rPr>
          <w:rFonts w:hint="eastAsia"/>
        </w:rPr>
        <w:t>게임에 들어가면 유저들이 서로 욕을 너무 많이 해서 거기는 안 간다</w:t>
      </w:r>
      <w:r>
        <w:t>.</w:t>
      </w:r>
    </w:p>
    <w:p w14:paraId="7EA0541F" w14:textId="67C81348" w:rsidR="008031AA" w:rsidRDefault="008031AA" w:rsidP="008031AA"/>
    <w:p w14:paraId="0198B243" w14:textId="480B6BD9" w:rsidR="008031AA" w:rsidRDefault="008031AA" w:rsidP="008031AA">
      <w:pPr>
        <w:pStyle w:val="2"/>
      </w:pPr>
      <w:r>
        <w:rPr>
          <w:rFonts w:hint="eastAsia"/>
        </w:rPr>
        <w:t>비용(</w:t>
      </w:r>
      <w:r>
        <w:t>Cost)</w:t>
      </w:r>
    </w:p>
    <w:p w14:paraId="79353DE5" w14:textId="300A19E1" w:rsidR="008031AA" w:rsidRDefault="008031AA" w:rsidP="008031AA">
      <w:pPr>
        <w:pStyle w:val="a"/>
      </w:pPr>
      <w:r>
        <w:rPr>
          <w:rFonts w:hint="eastAsia"/>
        </w:rPr>
        <w:t>공급자 입장에서의 가격(</w:t>
      </w:r>
      <w:r>
        <w:t>Price)</w:t>
      </w:r>
      <w:r>
        <w:rPr>
          <w:rFonts w:hint="eastAsia"/>
        </w:rPr>
        <w:t>가 아닌 고객이 지불하는 다양한 형태의 기회비용을 의미</w:t>
      </w:r>
    </w:p>
    <w:p w14:paraId="0E8F9892" w14:textId="55BF69C5" w:rsidR="008031AA" w:rsidRDefault="008031AA" w:rsidP="008031AA">
      <w:pPr>
        <w:pStyle w:val="a"/>
      </w:pPr>
      <w:r>
        <w:rPr>
          <w:rFonts w:hint="eastAsia"/>
        </w:rPr>
        <w:t>경제적 비용</w:t>
      </w:r>
    </w:p>
    <w:p w14:paraId="2B4990EC" w14:textId="59E30D46" w:rsidR="008031AA" w:rsidRDefault="008031AA" w:rsidP="008031AA">
      <w:pPr>
        <w:pStyle w:val="7"/>
        <w:ind w:left="400"/>
      </w:pPr>
      <w:r>
        <w:rPr>
          <w:rFonts w:hint="eastAsia"/>
        </w:rPr>
        <w:t>고객이 특정 브랜드에 대해 경험,</w:t>
      </w:r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>동화해 나가는데 발생한 비용</w:t>
      </w:r>
    </w:p>
    <w:p w14:paraId="76811B21" w14:textId="3EFB5115" w:rsidR="008031AA" w:rsidRDefault="008031AA" w:rsidP="008031AA">
      <w:pPr>
        <w:pStyle w:val="a"/>
      </w:pPr>
      <w:r>
        <w:rPr>
          <w:rFonts w:hint="eastAsia"/>
        </w:rPr>
        <w:t>심리적 비용</w:t>
      </w:r>
    </w:p>
    <w:p w14:paraId="4A626A85" w14:textId="04303570" w:rsidR="008031AA" w:rsidRDefault="008031AA" w:rsidP="008031AA">
      <w:pPr>
        <w:pStyle w:val="7"/>
        <w:ind w:left="400"/>
      </w:pPr>
      <w:r>
        <w:rPr>
          <w:rFonts w:hint="eastAsia"/>
        </w:rPr>
        <w:t>구매를 위해 포기한 다른 가치</w:t>
      </w:r>
    </w:p>
    <w:p w14:paraId="487EADBA" w14:textId="78A7A0B6" w:rsidR="008031AA" w:rsidRDefault="008031AA" w:rsidP="008031AA">
      <w:pPr>
        <w:pStyle w:val="a"/>
      </w:pPr>
      <w:r>
        <w:rPr>
          <w:rFonts w:hint="eastAsia"/>
        </w:rPr>
        <w:t>시간 비용</w:t>
      </w:r>
    </w:p>
    <w:p w14:paraId="51CD4DAB" w14:textId="57E27F53" w:rsidR="008103BF" w:rsidRDefault="008031AA" w:rsidP="008031AA">
      <w:pPr>
        <w:pStyle w:val="7"/>
        <w:ind w:left="400"/>
      </w:pPr>
      <w:r>
        <w:rPr>
          <w:rFonts w:hint="eastAsia"/>
        </w:rPr>
        <w:t xml:space="preserve">구매를 결정하거나 구매하는데 사용한 시간 </w:t>
      </w:r>
      <w:r>
        <w:t xml:space="preserve">(ex. </w:t>
      </w:r>
      <w:r>
        <w:rPr>
          <w:rFonts w:hint="eastAsia"/>
        </w:rPr>
        <w:t xml:space="preserve">코스트코 </w:t>
      </w:r>
      <w:proofErr w:type="spellStart"/>
      <w:r>
        <w:rPr>
          <w:rFonts w:hint="eastAsia"/>
        </w:rPr>
        <w:t>머핀이</w:t>
      </w:r>
      <w:proofErr w:type="spellEnd"/>
      <w:r>
        <w:rPr>
          <w:rFonts w:hint="eastAsia"/>
        </w:rPr>
        <w:t xml:space="preserve"> 싸긴 한데</w:t>
      </w:r>
      <w:r>
        <w:t>…)</w:t>
      </w:r>
    </w:p>
    <w:p w14:paraId="273B86C5" w14:textId="77777777" w:rsidR="008103BF" w:rsidRDefault="008103BF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0786C28E" w14:textId="77B13F75" w:rsidR="008031AA" w:rsidRDefault="008103BF" w:rsidP="008103BF">
      <w:pPr>
        <w:pStyle w:val="2"/>
      </w:pPr>
      <w:r>
        <w:rPr>
          <w:rFonts w:hint="eastAsia"/>
        </w:rPr>
        <w:lastRenderedPageBreak/>
        <w:t>편의 (</w:t>
      </w:r>
      <w:r>
        <w:t>Convenience)</w:t>
      </w:r>
    </w:p>
    <w:p w14:paraId="65DC5FA4" w14:textId="5FA86B47" w:rsidR="008103BF" w:rsidRDefault="008103BF" w:rsidP="008103BF">
      <w:pPr>
        <w:pStyle w:val="a"/>
      </w:pPr>
      <w:r>
        <w:rPr>
          <w:rFonts w:hint="eastAsia"/>
        </w:rPr>
        <w:t>구매의 편리함</w:t>
      </w:r>
    </w:p>
    <w:p w14:paraId="4B41569D" w14:textId="4DE27BDE" w:rsidR="008103BF" w:rsidRDefault="008103BF" w:rsidP="008103BF">
      <w:pPr>
        <w:pStyle w:val="a"/>
      </w:pPr>
      <w:r>
        <w:rPr>
          <w:rFonts w:hint="eastAsia"/>
        </w:rPr>
        <w:t>사용의 편리함</w:t>
      </w:r>
    </w:p>
    <w:p w14:paraId="6EE5A0FC" w14:textId="6DC89E61" w:rsidR="008103BF" w:rsidRDefault="008103BF" w:rsidP="008103BF">
      <w:pPr>
        <w:pStyle w:val="a"/>
      </w:pPr>
      <w:r>
        <w:rPr>
          <w:rFonts w:hint="eastAsia"/>
        </w:rPr>
        <w:t>의사 소통의 편리함</w:t>
      </w:r>
    </w:p>
    <w:p w14:paraId="4470DCDC" w14:textId="38D5B3DF" w:rsidR="008103BF" w:rsidRDefault="008103BF" w:rsidP="008103BF">
      <w:pPr>
        <w:pStyle w:val="a"/>
        <w:numPr>
          <w:ilvl w:val="0"/>
          <w:numId w:val="0"/>
        </w:numPr>
        <w:ind w:left="403" w:hanging="403"/>
      </w:pPr>
    </w:p>
    <w:p w14:paraId="79624494" w14:textId="29DA53DF" w:rsidR="008103BF" w:rsidRDefault="008103BF" w:rsidP="008103BF">
      <w:pPr>
        <w:pStyle w:val="2"/>
      </w:pPr>
      <w:r>
        <w:rPr>
          <w:rFonts w:hint="eastAsia"/>
        </w:rPr>
        <w:t xml:space="preserve">의사 소통 </w:t>
      </w:r>
      <w:r>
        <w:t>(Communication)</w:t>
      </w:r>
    </w:p>
    <w:p w14:paraId="37D05CDE" w14:textId="53A01FFE" w:rsidR="008103BF" w:rsidRDefault="008103BF" w:rsidP="008103BF">
      <w:pPr>
        <w:pStyle w:val="a"/>
      </w:pPr>
      <w:r>
        <w:rPr>
          <w:rFonts w:hint="eastAsia"/>
        </w:rPr>
        <w:t>브랜드와 고객 상호의 인식을 공유함</w:t>
      </w:r>
    </w:p>
    <w:p w14:paraId="1CFC3C24" w14:textId="77777777" w:rsidR="000951A0" w:rsidRDefault="008103BF" w:rsidP="008103BF">
      <w:pPr>
        <w:pStyle w:val="7"/>
        <w:ind w:left="400"/>
      </w:pPr>
      <w:r>
        <w:rPr>
          <w:rFonts w:hint="eastAsia"/>
        </w:rPr>
        <w:t>브랜드와 고객 간의 모든 접점(광고,</w:t>
      </w:r>
      <w:r>
        <w:t xml:space="preserve"> </w:t>
      </w:r>
      <w:r>
        <w:rPr>
          <w:rFonts w:hint="eastAsia"/>
        </w:rPr>
        <w:t>상품 디자인,</w:t>
      </w:r>
      <w:r>
        <w:t xml:space="preserve"> </w:t>
      </w:r>
      <w:proofErr w:type="spellStart"/>
      <w:r>
        <w:rPr>
          <w:rFonts w:hint="eastAsia"/>
        </w:rPr>
        <w:t>상품평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웹사이트 등</w:t>
      </w:r>
      <w:r>
        <w:t>)</w:t>
      </w:r>
      <w:r>
        <w:rPr>
          <w:rFonts w:hint="eastAsia"/>
        </w:rPr>
        <w:t>을 통해 브랜드의 정체성과 가치,</w:t>
      </w:r>
      <w:r>
        <w:t xml:space="preserve"> </w:t>
      </w:r>
      <w:r>
        <w:rPr>
          <w:rFonts w:hint="eastAsia"/>
        </w:rPr>
        <w:t>고객이 추구하는 정체성과 가치,</w:t>
      </w:r>
    </w:p>
    <w:p w14:paraId="40F82FD0" w14:textId="139BE874" w:rsidR="008103BF" w:rsidRDefault="008103BF" w:rsidP="000951A0">
      <w:pPr>
        <w:pStyle w:val="7"/>
        <w:numPr>
          <w:ilvl w:val="0"/>
          <w:numId w:val="0"/>
        </w:numPr>
        <w:ind w:left="400" w:firstLineChars="300" w:firstLine="420"/>
      </w:pPr>
      <w:r>
        <w:rPr>
          <w:rFonts w:hint="eastAsia"/>
        </w:rPr>
        <w:t>문제점 등에 대해 공유하고 소통</w:t>
      </w:r>
    </w:p>
    <w:p w14:paraId="4C4631B8" w14:textId="7DB81D60" w:rsidR="008103BF" w:rsidRDefault="008103BF" w:rsidP="008103BF">
      <w:pPr>
        <w:pStyle w:val="a"/>
        <w:numPr>
          <w:ilvl w:val="0"/>
          <w:numId w:val="0"/>
        </w:numPr>
        <w:ind w:left="403" w:hanging="403"/>
      </w:pPr>
    </w:p>
    <w:p w14:paraId="1B4BE530" w14:textId="199F9363" w:rsidR="00FD5DB8" w:rsidRDefault="00FD5DB8" w:rsidP="00FD5DB8">
      <w:pPr>
        <w:pStyle w:val="2"/>
      </w:pPr>
      <w:r>
        <w:rPr>
          <w:rFonts w:hint="eastAsia"/>
        </w:rPr>
        <w:t>I</w:t>
      </w:r>
      <w:r>
        <w:t xml:space="preserve">MC </w:t>
      </w:r>
      <w:r>
        <w:rPr>
          <w:rFonts w:hint="eastAsia"/>
        </w:rPr>
        <w:t>전략 집행의 구성</w:t>
      </w:r>
    </w:p>
    <w:p w14:paraId="2E4576FB" w14:textId="26325A97" w:rsidR="00FD5DB8" w:rsidRDefault="005C14C1" w:rsidP="00FD5DB8">
      <w:pPr>
        <w:pStyle w:val="a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0EC132AF" wp14:editId="71EDB538">
                <wp:simplePos x="0" y="0"/>
                <wp:positionH relativeFrom="column">
                  <wp:posOffset>3895725</wp:posOffset>
                </wp:positionH>
                <wp:positionV relativeFrom="paragraph">
                  <wp:posOffset>50800</wp:posOffset>
                </wp:positionV>
                <wp:extent cx="1276350" cy="1276350"/>
                <wp:effectExtent l="0" t="0" r="0" b="0"/>
                <wp:wrapNone/>
                <wp:docPr id="51" name="타원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27635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E150A0" w14:textId="77777777" w:rsidR="001B08DF" w:rsidRPr="002072DA" w:rsidRDefault="001B08DF" w:rsidP="002072DA">
                            <w:pPr>
                              <w:spacing w:after="0"/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 w:rsidRPr="002072DA"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데이터</w:t>
                            </w:r>
                          </w:p>
                          <w:p w14:paraId="26447585" w14:textId="1446F994" w:rsidR="001B08DF" w:rsidRPr="002072DA" w:rsidRDefault="001B08DF" w:rsidP="002072DA">
                            <w:pPr>
                              <w:spacing w:after="0"/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 w:rsidRPr="002072DA"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베이스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C132AF" id="타원 51" o:spid="_x0000_s1067" style="position:absolute;left:0;text-align:left;margin-left:306.75pt;margin-top:4pt;width:100.5pt;height:100.5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" fillcolor="#ed7d31 [3205]" stroked="f" strokeweight="1pt">
                <v:stroke joinstyle="miter"/>
                <v:textbox>
                  <w:txbxContent>
                    <w:p w14:paraId="01E150A0" w14:textId="77777777" w:rsidR="001B08DF" w:rsidRPr="002072DA" w:rsidRDefault="001B08DF" w:rsidP="002072DA">
                      <w:pPr>
                        <w:spacing w:after="0"/>
                        <w:jc w:val="center"/>
                        <w:rPr>
                          <w:sz w:val="30"/>
                          <w:szCs w:val="32"/>
                        </w:rPr>
                      </w:pPr>
                      <w:r w:rsidRPr="002072DA">
                        <w:rPr>
                          <w:rFonts w:hint="eastAsia"/>
                          <w:sz w:val="30"/>
                          <w:szCs w:val="32"/>
                        </w:rPr>
                        <w:t>데이터</w:t>
                      </w:r>
                    </w:p>
                    <w:p w14:paraId="26447585" w14:textId="1446F994" w:rsidR="001B08DF" w:rsidRPr="002072DA" w:rsidRDefault="001B08DF" w:rsidP="002072DA">
                      <w:pPr>
                        <w:spacing w:after="0"/>
                        <w:jc w:val="center"/>
                        <w:rPr>
                          <w:sz w:val="30"/>
                          <w:szCs w:val="32"/>
                        </w:rPr>
                      </w:pPr>
                      <w:r w:rsidRPr="002072DA">
                        <w:rPr>
                          <w:rFonts w:hint="eastAsia"/>
                          <w:sz w:val="30"/>
                          <w:szCs w:val="32"/>
                        </w:rPr>
                        <w:t>베이스</w:t>
                      </w:r>
                    </w:p>
                  </w:txbxContent>
                </v:textbox>
              </v:oval>
            </w:pict>
          </mc:Fallback>
        </mc:AlternateContent>
      </w:r>
      <w:r w:rsidR="00FD5DB8">
        <w:rPr>
          <w:rFonts w:hint="eastAsia"/>
        </w:rPr>
        <w:t>고객에 대한 자료 조사</w:t>
      </w:r>
    </w:p>
    <w:p w14:paraId="086EA6D0" w14:textId="0AB23BB4" w:rsidR="00FD5DB8" w:rsidRDefault="00FD5DB8" w:rsidP="00FD5DB8">
      <w:pPr>
        <w:pStyle w:val="a"/>
      </w:pPr>
      <w:r>
        <w:rPr>
          <w:rFonts w:hint="eastAsia"/>
        </w:rPr>
        <w:t>고객층을 평가해 타겟 선정</w:t>
      </w:r>
    </w:p>
    <w:p w14:paraId="7CA4AF10" w14:textId="0E7DA3F9" w:rsidR="00FD5DB8" w:rsidRDefault="00FD5DB8" w:rsidP="00FD5DB8">
      <w:pPr>
        <w:pStyle w:val="a"/>
      </w:pPr>
      <w:r>
        <w:rPr>
          <w:rFonts w:hint="eastAsia"/>
        </w:rPr>
        <w:t>기업의 메시지를 전달</w:t>
      </w:r>
    </w:p>
    <w:p w14:paraId="270659A4" w14:textId="0B8309D0" w:rsidR="00FD5DB8" w:rsidRPr="00FD5DB8" w:rsidRDefault="005C14C1" w:rsidP="00FD5DB8">
      <w:pPr>
        <w:pStyle w:val="a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CABFD58" wp14:editId="474E2698">
                <wp:simplePos x="0" y="0"/>
                <wp:positionH relativeFrom="column">
                  <wp:posOffset>5443855</wp:posOffset>
                </wp:positionH>
                <wp:positionV relativeFrom="page">
                  <wp:posOffset>5753735</wp:posOffset>
                </wp:positionV>
                <wp:extent cx="312420" cy="392430"/>
                <wp:effectExtent l="0" t="40005" r="0" b="0"/>
                <wp:wrapNone/>
                <wp:docPr id="60" name="화살표: 오른쪽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38946">
                          <a:off x="0" y="0"/>
                          <a:ext cx="312420" cy="392430"/>
                        </a:xfrm>
                        <a:prstGeom prst="rightArrow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6A132" id="화살표: 오른쪽 60" o:spid="_x0000_s1026" type="#_x0000_t13" style="position:absolute;left:0;text-align:left;margin-left:428.65pt;margin-top:453.05pt;width:24.6pt;height:30.9pt;rotation:7688406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" adj="10800" fillcolor="#a5a5a5 [2092]" stroked="f" strokeweight="1pt">
                <w10:wrap anchory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258B6F" wp14:editId="1C2B7BCC">
                <wp:simplePos x="0" y="0"/>
                <wp:positionH relativeFrom="column">
                  <wp:posOffset>5094605</wp:posOffset>
                </wp:positionH>
                <wp:positionV relativeFrom="page">
                  <wp:posOffset>4456430</wp:posOffset>
                </wp:positionV>
                <wp:extent cx="312420" cy="392430"/>
                <wp:effectExtent l="38100" t="0" r="0" b="0"/>
                <wp:wrapNone/>
                <wp:docPr id="59" name="화살표: 오른쪽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30370">
                          <a:off x="0" y="0"/>
                          <a:ext cx="312420" cy="39243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F8DAD" id="화살표: 오른쪽 59" o:spid="_x0000_s1026" type="#_x0000_t13" style="position:absolute;left:0;text-align:left;margin-left:401.15pt;margin-top:350.9pt;width:24.6pt;height:30.9pt;rotation:24361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" adj="10800" fillcolor="#ed7d31 [3205]" stroked="f" strokeweight="1pt">
                <w10:wrap anchory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48205393" wp14:editId="4B390E23">
                <wp:simplePos x="0" y="0"/>
                <wp:positionH relativeFrom="column">
                  <wp:posOffset>5257800</wp:posOffset>
                </wp:positionH>
                <wp:positionV relativeFrom="page">
                  <wp:posOffset>4523740</wp:posOffset>
                </wp:positionV>
                <wp:extent cx="1276350" cy="1276350"/>
                <wp:effectExtent l="0" t="0" r="0" b="0"/>
                <wp:wrapNone/>
                <wp:docPr id="52" name="타원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27635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357D6" w14:textId="7DC24C9D" w:rsidR="001B08DF" w:rsidRDefault="001B08DF" w:rsidP="002072DA">
                            <w:pPr>
                              <w:spacing w:after="0"/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고객</w:t>
                            </w:r>
                          </w:p>
                          <w:p w14:paraId="22020B90" w14:textId="07F4B96F" w:rsidR="001B08DF" w:rsidRPr="002072DA" w:rsidRDefault="001B08DF" w:rsidP="002072DA">
                            <w:pPr>
                              <w:spacing w:after="0"/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평가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205393" id="타원 52" o:spid="_x0000_s1068" style="position:absolute;left:0;text-align:left;margin-left:414pt;margin-top:356.2pt;width:100.5pt;height:100.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" fillcolor="#a5a5a5 [2092]" stroked="f" strokeweight="1pt">
                <v:stroke joinstyle="miter"/>
                <v:textbox>
                  <w:txbxContent>
                    <w:p w14:paraId="571357D6" w14:textId="7DC24C9D" w:rsidR="001B08DF" w:rsidRDefault="001B08DF" w:rsidP="002072DA">
                      <w:pPr>
                        <w:spacing w:after="0"/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고객</w:t>
                      </w:r>
                    </w:p>
                    <w:p w14:paraId="22020B90" w14:textId="07F4B96F" w:rsidR="001B08DF" w:rsidRPr="002072DA" w:rsidRDefault="001B08DF" w:rsidP="002072DA">
                      <w:pPr>
                        <w:spacing w:after="0"/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평가</w:t>
                      </w:r>
                    </w:p>
                  </w:txbxContent>
                </v:textbox>
                <w10:wrap anchory="page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2BB4A0" wp14:editId="66E02410">
                <wp:simplePos x="0" y="0"/>
                <wp:positionH relativeFrom="column">
                  <wp:posOffset>3708400</wp:posOffset>
                </wp:positionH>
                <wp:positionV relativeFrom="page">
                  <wp:posOffset>4469130</wp:posOffset>
                </wp:positionV>
                <wp:extent cx="312420" cy="392430"/>
                <wp:effectExtent l="38100" t="0" r="0" b="0"/>
                <wp:wrapNone/>
                <wp:docPr id="58" name="화살표: 오른쪽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53015">
                          <a:off x="0" y="0"/>
                          <a:ext cx="312420" cy="392430"/>
                        </a:xfrm>
                        <a:prstGeom prst="rightArrow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F144" id="화살표: 오른쪽 58" o:spid="_x0000_s1026" type="#_x0000_t13" style="position:absolute;left:0;text-align:left;margin-left:292pt;margin-top:351.9pt;width:24.6pt;height:30.9pt;rotation:-2345080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" adj="10800" fillcolor="#92d050" stroked="f" strokeweight="1pt">
                <w10:wrap anchory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E4D3E3" wp14:editId="3FD4615D">
                <wp:simplePos x="0" y="0"/>
                <wp:positionH relativeFrom="column">
                  <wp:posOffset>2535555</wp:posOffset>
                </wp:positionH>
                <wp:positionV relativeFrom="page">
                  <wp:posOffset>4523740</wp:posOffset>
                </wp:positionV>
                <wp:extent cx="1276350" cy="1276350"/>
                <wp:effectExtent l="0" t="0" r="0" b="0"/>
                <wp:wrapNone/>
                <wp:docPr id="56" name="타원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27635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75A27F" w14:textId="31C1341E" w:rsidR="001B08DF" w:rsidRPr="002072DA" w:rsidRDefault="001B08DF" w:rsidP="002072DA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2072DA">
                              <w:rPr>
                                <w:rFonts w:hint="eastAsia"/>
                                <w:sz w:val="24"/>
                                <w:szCs w:val="26"/>
                              </w:rPr>
                              <w:t>데이터</w:t>
                            </w:r>
                          </w:p>
                          <w:p w14:paraId="5BF943C8" w14:textId="0FE33403" w:rsidR="001B08DF" w:rsidRPr="002072DA" w:rsidRDefault="001B08DF" w:rsidP="002072DA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2072DA">
                              <w:rPr>
                                <w:rFonts w:hint="eastAsia"/>
                                <w:sz w:val="24"/>
                                <w:szCs w:val="26"/>
                              </w:rPr>
                              <w:t>베이스</w:t>
                            </w:r>
                          </w:p>
                          <w:p w14:paraId="1A4F05D9" w14:textId="36C9DAF1" w:rsidR="001B08DF" w:rsidRPr="002072DA" w:rsidRDefault="001B08DF" w:rsidP="002072DA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2072DA">
                              <w:rPr>
                                <w:rFonts w:hint="eastAsia"/>
                                <w:sz w:val="24"/>
                                <w:szCs w:val="26"/>
                              </w:rPr>
                              <w:t>재배치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E4D3E3" id="타원 56" o:spid="_x0000_s1069" style="position:absolute;left:0;text-align:left;margin-left:199.65pt;margin-top:356.2pt;width:100.5pt;height:10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" fillcolor="#70ad47 [3209]" stroked="f" strokeweight="1pt">
                <v:stroke joinstyle="miter"/>
                <v:textbox>
                  <w:txbxContent>
                    <w:p w14:paraId="2575A27F" w14:textId="31C1341E" w:rsidR="001B08DF" w:rsidRPr="002072DA" w:rsidRDefault="001B08DF" w:rsidP="002072DA">
                      <w:pPr>
                        <w:spacing w:after="0" w:line="240" w:lineRule="auto"/>
                        <w:jc w:val="center"/>
                        <w:rPr>
                          <w:sz w:val="24"/>
                          <w:szCs w:val="26"/>
                        </w:rPr>
                      </w:pPr>
                      <w:r w:rsidRPr="002072DA">
                        <w:rPr>
                          <w:rFonts w:hint="eastAsia"/>
                          <w:sz w:val="24"/>
                          <w:szCs w:val="26"/>
                        </w:rPr>
                        <w:t>데이터</w:t>
                      </w:r>
                    </w:p>
                    <w:p w14:paraId="5BF943C8" w14:textId="0FE33403" w:rsidR="001B08DF" w:rsidRPr="002072DA" w:rsidRDefault="001B08DF" w:rsidP="002072DA">
                      <w:pPr>
                        <w:spacing w:after="0" w:line="240" w:lineRule="auto"/>
                        <w:jc w:val="center"/>
                        <w:rPr>
                          <w:sz w:val="24"/>
                          <w:szCs w:val="26"/>
                        </w:rPr>
                      </w:pPr>
                      <w:r w:rsidRPr="002072DA">
                        <w:rPr>
                          <w:rFonts w:hint="eastAsia"/>
                          <w:sz w:val="24"/>
                          <w:szCs w:val="26"/>
                        </w:rPr>
                        <w:t>베이스</w:t>
                      </w:r>
                    </w:p>
                    <w:p w14:paraId="1A4F05D9" w14:textId="36C9DAF1" w:rsidR="001B08DF" w:rsidRPr="002072DA" w:rsidRDefault="001B08DF" w:rsidP="002072DA">
                      <w:pPr>
                        <w:spacing w:after="0" w:line="240" w:lineRule="auto"/>
                        <w:jc w:val="center"/>
                        <w:rPr>
                          <w:sz w:val="24"/>
                          <w:szCs w:val="26"/>
                        </w:rPr>
                      </w:pPr>
                      <w:r w:rsidRPr="002072DA">
                        <w:rPr>
                          <w:rFonts w:hint="eastAsia"/>
                          <w:sz w:val="24"/>
                          <w:szCs w:val="26"/>
                        </w:rPr>
                        <w:t>재배치</w:t>
                      </w:r>
                    </w:p>
                  </w:txbxContent>
                </v:textbox>
                <w10:wrap anchory="page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0DF10B3E" wp14:editId="51A807AC">
                <wp:simplePos x="0" y="0"/>
                <wp:positionH relativeFrom="column">
                  <wp:posOffset>3048000</wp:posOffset>
                </wp:positionH>
                <wp:positionV relativeFrom="page">
                  <wp:posOffset>6085840</wp:posOffset>
                </wp:positionV>
                <wp:extent cx="1276350" cy="1276350"/>
                <wp:effectExtent l="0" t="0" r="0" b="0"/>
                <wp:wrapNone/>
                <wp:docPr id="54" name="타원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27635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BAE5E" w14:textId="61B8D035" w:rsidR="001B08DF" w:rsidRDefault="001B08DF" w:rsidP="002072DA">
                            <w:pPr>
                              <w:spacing w:after="0"/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효과</w:t>
                            </w:r>
                          </w:p>
                          <w:p w14:paraId="0A186D3B" w14:textId="41655325" w:rsidR="001B08DF" w:rsidRPr="002072DA" w:rsidRDefault="001B08DF" w:rsidP="002072DA">
                            <w:pPr>
                              <w:spacing w:after="0"/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측정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F10B3E" id="타원 54" o:spid="_x0000_s1070" style="position:absolute;left:0;text-align:left;margin-left:240pt;margin-top:479.2pt;width:100.5pt;height:100.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" fillcolor="#4472c4 [3204]" stroked="f" strokeweight="1pt">
                <v:stroke joinstyle="miter"/>
                <v:textbox>
                  <w:txbxContent>
                    <w:p w14:paraId="4E0BAE5E" w14:textId="61B8D035" w:rsidR="001B08DF" w:rsidRDefault="001B08DF" w:rsidP="002072DA">
                      <w:pPr>
                        <w:spacing w:after="0"/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효과</w:t>
                      </w:r>
                    </w:p>
                    <w:p w14:paraId="0A186D3B" w14:textId="41655325" w:rsidR="001B08DF" w:rsidRPr="002072DA" w:rsidRDefault="001B08DF" w:rsidP="002072DA">
                      <w:pPr>
                        <w:spacing w:after="0"/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측정</w:t>
                      </w:r>
                    </w:p>
                  </w:txbxContent>
                </v:textbox>
                <w10:wrap anchory="page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71083164" wp14:editId="363B37FD">
                <wp:simplePos x="0" y="0"/>
                <wp:positionH relativeFrom="column">
                  <wp:posOffset>4705350</wp:posOffset>
                </wp:positionH>
                <wp:positionV relativeFrom="page">
                  <wp:posOffset>6095365</wp:posOffset>
                </wp:positionV>
                <wp:extent cx="1276350" cy="1276350"/>
                <wp:effectExtent l="0" t="0" r="0" b="0"/>
                <wp:wrapNone/>
                <wp:docPr id="53" name="타원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276350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044BA" w14:textId="2102C3D6" w:rsidR="001B08DF" w:rsidRDefault="001B08DF" w:rsidP="002072DA">
                            <w:pPr>
                              <w:spacing w:after="0"/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메시지</w:t>
                            </w:r>
                          </w:p>
                          <w:p w14:paraId="021FAE94" w14:textId="604E6886" w:rsidR="001B08DF" w:rsidRPr="002072DA" w:rsidRDefault="001B08DF" w:rsidP="002072DA">
                            <w:pPr>
                              <w:spacing w:after="0"/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전달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083164" id="타원 53" o:spid="_x0000_s1071" style="position:absolute;left:0;text-align:left;margin-left:370.5pt;margin-top:479.95pt;width:100.5pt;height:100.5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" fillcolor="#ffd966 [1943]" stroked="f" strokeweight="1pt">
                <v:stroke joinstyle="miter"/>
                <v:textbox>
                  <w:txbxContent>
                    <w:p w14:paraId="127044BA" w14:textId="2102C3D6" w:rsidR="001B08DF" w:rsidRDefault="001B08DF" w:rsidP="002072DA">
                      <w:pPr>
                        <w:spacing w:after="0"/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메시지</w:t>
                      </w:r>
                    </w:p>
                    <w:p w14:paraId="021FAE94" w14:textId="604E6886" w:rsidR="001B08DF" w:rsidRPr="002072DA" w:rsidRDefault="001B08DF" w:rsidP="002072DA">
                      <w:pPr>
                        <w:spacing w:after="0"/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전달</w:t>
                      </w:r>
                    </w:p>
                  </w:txbxContent>
                </v:textbox>
                <w10:wrap anchory="page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21CB55" wp14:editId="18DFAAF9">
                <wp:simplePos x="0" y="0"/>
                <wp:positionH relativeFrom="column">
                  <wp:posOffset>4339590</wp:posOffset>
                </wp:positionH>
                <wp:positionV relativeFrom="page">
                  <wp:posOffset>6582410</wp:posOffset>
                </wp:positionV>
                <wp:extent cx="312420" cy="392430"/>
                <wp:effectExtent l="0" t="0" r="0" b="7620"/>
                <wp:wrapNone/>
                <wp:docPr id="61" name="화살표: 오른쪽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2420" cy="392430"/>
                        </a:xfrm>
                        <a:prstGeom prst="right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B3FA" id="화살표: 오른쪽 61" o:spid="_x0000_s1026" type="#_x0000_t13" style="position:absolute;left:0;text-align:left;margin-left:341.7pt;margin-top:518.3pt;width:24.6pt;height:30.9pt;rotation:180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" adj="10800" fillcolor="#ffd966 [1943]" stroked="f" strokeweight="1pt">
                <w10:wrap anchory="page"/>
              </v:shape>
            </w:pict>
          </mc:Fallback>
        </mc:AlternateContent>
      </w:r>
      <w:r w:rsidR="00FD5DB8">
        <w:rPr>
          <w:rFonts w:hint="eastAsia"/>
        </w:rPr>
        <w:t>고객 자료를 재구성</w:t>
      </w:r>
    </w:p>
    <w:p w14:paraId="25BC6030" w14:textId="202091E9" w:rsidR="002072DA" w:rsidRDefault="002072DA" w:rsidP="002072DA">
      <w:pPr>
        <w:pStyle w:val="a"/>
        <w:numPr>
          <w:ilvl w:val="0"/>
          <w:numId w:val="0"/>
        </w:numPr>
      </w:pPr>
    </w:p>
    <w:p w14:paraId="397931A3" w14:textId="19B44B86" w:rsidR="002072DA" w:rsidRDefault="002072DA" w:rsidP="002072DA">
      <w:pPr>
        <w:pStyle w:val="a"/>
        <w:numPr>
          <w:ilvl w:val="0"/>
          <w:numId w:val="0"/>
        </w:numPr>
      </w:pPr>
    </w:p>
    <w:p w14:paraId="27501C15" w14:textId="6F8CB22A" w:rsidR="002072DA" w:rsidRDefault="002072DA" w:rsidP="002072DA">
      <w:pPr>
        <w:pStyle w:val="a"/>
        <w:numPr>
          <w:ilvl w:val="0"/>
          <w:numId w:val="0"/>
        </w:numPr>
      </w:pPr>
    </w:p>
    <w:p w14:paraId="30EB2ADC" w14:textId="0B50EC9C" w:rsidR="002072DA" w:rsidRDefault="002072DA" w:rsidP="002072DA">
      <w:pPr>
        <w:pStyle w:val="a"/>
        <w:numPr>
          <w:ilvl w:val="0"/>
          <w:numId w:val="0"/>
        </w:numPr>
      </w:pPr>
    </w:p>
    <w:p w14:paraId="245E32CF" w14:textId="7B833E3D" w:rsidR="002072DA" w:rsidRDefault="002072DA" w:rsidP="002072DA">
      <w:pPr>
        <w:pStyle w:val="a"/>
        <w:numPr>
          <w:ilvl w:val="0"/>
          <w:numId w:val="0"/>
        </w:numPr>
      </w:pPr>
    </w:p>
    <w:p w14:paraId="5E93D461" w14:textId="3D1C3712" w:rsidR="002072DA" w:rsidRDefault="00FC78AB" w:rsidP="002072DA">
      <w:pPr>
        <w:pStyle w:val="a"/>
        <w:numPr>
          <w:ilvl w:val="0"/>
          <w:numId w:val="0"/>
        </w:num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D1A1F5" wp14:editId="57AEBF90">
                <wp:simplePos x="0" y="0"/>
                <wp:positionH relativeFrom="column">
                  <wp:posOffset>3227705</wp:posOffset>
                </wp:positionH>
                <wp:positionV relativeFrom="page">
                  <wp:posOffset>5765165</wp:posOffset>
                </wp:positionV>
                <wp:extent cx="312420" cy="392430"/>
                <wp:effectExtent l="0" t="1905" r="0" b="28575"/>
                <wp:wrapNone/>
                <wp:docPr id="57" name="화살표: 오른쪽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66209">
                          <a:off x="0" y="0"/>
                          <a:ext cx="312420" cy="392430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132F" id="화살표: 오른쪽 57" o:spid="_x0000_s1026" type="#_x0000_t13" style="position:absolute;left:0;text-align:left;margin-left:254.15pt;margin-top:453.95pt;width:24.6pt;height:30.9pt;rotation:-7464322fd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" adj="10800" fillcolor="#4472c4 [3204]" stroked="f" strokeweight="1pt">
                <w10:wrap anchory="page"/>
              </v:shape>
            </w:pict>
          </mc:Fallback>
        </mc:AlternateContent>
      </w:r>
    </w:p>
    <w:p w14:paraId="1974D778" w14:textId="5E9DC855" w:rsidR="002072DA" w:rsidRDefault="002072DA" w:rsidP="002072DA">
      <w:pPr>
        <w:pStyle w:val="a"/>
        <w:numPr>
          <w:ilvl w:val="0"/>
          <w:numId w:val="0"/>
        </w:numPr>
      </w:pPr>
    </w:p>
    <w:p w14:paraId="2FA6382C" w14:textId="29452C39" w:rsidR="002072DA" w:rsidRDefault="002072DA" w:rsidP="002072DA">
      <w:pPr>
        <w:pStyle w:val="a"/>
        <w:numPr>
          <w:ilvl w:val="0"/>
          <w:numId w:val="0"/>
        </w:numPr>
      </w:pPr>
    </w:p>
    <w:p w14:paraId="3B66C623" w14:textId="27EDB0A4" w:rsidR="002072DA" w:rsidRDefault="002072DA" w:rsidP="002072DA">
      <w:pPr>
        <w:pStyle w:val="a"/>
        <w:numPr>
          <w:ilvl w:val="0"/>
          <w:numId w:val="0"/>
        </w:numPr>
      </w:pPr>
    </w:p>
    <w:p w14:paraId="5DDF4A5C" w14:textId="74DAF25E" w:rsidR="002072DA" w:rsidRDefault="002072DA" w:rsidP="002072DA">
      <w:pPr>
        <w:pStyle w:val="a"/>
        <w:numPr>
          <w:ilvl w:val="0"/>
          <w:numId w:val="0"/>
        </w:numPr>
      </w:pPr>
    </w:p>
    <w:p w14:paraId="2F308740" w14:textId="6C56BA56" w:rsidR="002072DA" w:rsidRDefault="002072DA" w:rsidP="002072DA">
      <w:pPr>
        <w:pStyle w:val="a"/>
        <w:numPr>
          <w:ilvl w:val="0"/>
          <w:numId w:val="0"/>
        </w:numPr>
      </w:pPr>
    </w:p>
    <w:p w14:paraId="5E94A91D" w14:textId="77777777" w:rsidR="002072DA" w:rsidRDefault="002072DA" w:rsidP="002072DA">
      <w:pPr>
        <w:pStyle w:val="a"/>
        <w:numPr>
          <w:ilvl w:val="0"/>
          <w:numId w:val="0"/>
        </w:numPr>
      </w:pPr>
    </w:p>
    <w:p w14:paraId="6FC00672" w14:textId="77777777" w:rsidR="002072DA" w:rsidRDefault="002072DA" w:rsidP="002072DA">
      <w:pPr>
        <w:pStyle w:val="a"/>
        <w:numPr>
          <w:ilvl w:val="0"/>
          <w:numId w:val="0"/>
        </w:numPr>
      </w:pPr>
    </w:p>
    <w:p w14:paraId="3CC604A5" w14:textId="00381B09" w:rsidR="008103BF" w:rsidRDefault="002072DA" w:rsidP="002072DA">
      <w:pPr>
        <w:pStyle w:val="2"/>
      </w:pPr>
      <w:r>
        <w:rPr>
          <w:rFonts w:hint="eastAsia"/>
        </w:rPr>
        <w:t>I</w:t>
      </w:r>
      <w:r>
        <w:t xml:space="preserve">MC </w:t>
      </w:r>
      <w:r>
        <w:rPr>
          <w:rFonts w:hint="eastAsia"/>
        </w:rPr>
        <w:t>전략의 장단점</w:t>
      </w:r>
    </w:p>
    <w:p w14:paraId="37C1C49C" w14:textId="57CE6342" w:rsidR="002072DA" w:rsidRDefault="002072DA" w:rsidP="002072DA">
      <w:pPr>
        <w:pStyle w:val="a"/>
      </w:pPr>
      <w:r>
        <w:rPr>
          <w:rFonts w:hint="eastAsia"/>
        </w:rPr>
        <w:t>장점</w:t>
      </w:r>
    </w:p>
    <w:p w14:paraId="23C2B09F" w14:textId="6E6CFCE8" w:rsidR="002072DA" w:rsidRDefault="002072DA" w:rsidP="002072DA">
      <w:pPr>
        <w:pStyle w:val="7"/>
        <w:ind w:left="400"/>
      </w:pPr>
      <w:r>
        <w:rPr>
          <w:rFonts w:hint="eastAsia"/>
        </w:rPr>
        <w:t>소비자와의 교류를 통한 시너지 효과</w:t>
      </w:r>
    </w:p>
    <w:p w14:paraId="662F3548" w14:textId="085F228D" w:rsidR="002072DA" w:rsidRDefault="002072DA" w:rsidP="002072DA">
      <w:pPr>
        <w:pStyle w:val="7"/>
        <w:ind w:left="400"/>
      </w:pPr>
      <w:r>
        <w:rPr>
          <w:rFonts w:hint="eastAsia"/>
        </w:rPr>
        <w:t xml:space="preserve">소비자와의 접촉을 위한 다양한 </w:t>
      </w:r>
      <w:proofErr w:type="gramStart"/>
      <w:r>
        <w:rPr>
          <w:rFonts w:hint="eastAsia"/>
        </w:rPr>
        <w:t xml:space="preserve">방법 </w:t>
      </w:r>
      <w:r>
        <w:t>/</w:t>
      </w:r>
      <w:proofErr w:type="gramEnd"/>
      <w:r>
        <w:rPr>
          <w:rFonts w:hint="eastAsia"/>
        </w:rPr>
        <w:t xml:space="preserve"> 매체 사용</w:t>
      </w:r>
    </w:p>
    <w:p w14:paraId="44BD3900" w14:textId="20046A9B" w:rsidR="002072DA" w:rsidRDefault="002072DA" w:rsidP="002072DA">
      <w:pPr>
        <w:pStyle w:val="7"/>
        <w:ind w:left="400"/>
      </w:pPr>
      <w:r>
        <w:rPr>
          <w:rFonts w:hint="eastAsia"/>
        </w:rPr>
        <w:t>통일된 브랜드 이미지 구축으로 소비자에게 어필 가능</w:t>
      </w:r>
    </w:p>
    <w:p w14:paraId="647A7F38" w14:textId="60728E65" w:rsidR="002072DA" w:rsidRDefault="002072DA" w:rsidP="002072DA">
      <w:pPr>
        <w:pStyle w:val="a"/>
      </w:pPr>
      <w:r>
        <w:rPr>
          <w:rFonts w:hint="eastAsia"/>
        </w:rPr>
        <w:t>단점</w:t>
      </w:r>
    </w:p>
    <w:p w14:paraId="25CD9514" w14:textId="4757302A" w:rsidR="002072DA" w:rsidRDefault="002072DA" w:rsidP="002072DA">
      <w:pPr>
        <w:pStyle w:val="7"/>
        <w:ind w:left="400"/>
      </w:pPr>
      <w:r>
        <w:rPr>
          <w:rFonts w:hint="eastAsia"/>
        </w:rPr>
        <w:t xml:space="preserve">다양한 시도로 인한 </w:t>
      </w:r>
      <w:proofErr w:type="gramStart"/>
      <w:r>
        <w:rPr>
          <w:rFonts w:hint="eastAsia"/>
        </w:rPr>
        <w:t xml:space="preserve">시간적 </w:t>
      </w:r>
      <w:r>
        <w:t>/</w:t>
      </w:r>
      <w:proofErr w:type="gramEnd"/>
      <w:r>
        <w:t xml:space="preserve"> </w:t>
      </w:r>
      <w:r>
        <w:rPr>
          <w:rFonts w:hint="eastAsia"/>
        </w:rPr>
        <w:t>금전적 고비용(소비자 각인까지 많은 시간이 걸림</w:t>
      </w:r>
      <w:r>
        <w:t>)</w:t>
      </w:r>
    </w:p>
    <w:p w14:paraId="76DF8FB3" w14:textId="60D6FBBA" w:rsidR="002072DA" w:rsidRDefault="002072DA" w:rsidP="002072DA">
      <w:pPr>
        <w:pStyle w:val="7"/>
        <w:ind w:left="400"/>
      </w:pPr>
      <w:r>
        <w:rPr>
          <w:rFonts w:hint="eastAsia"/>
        </w:rPr>
        <w:t>시간적,</w:t>
      </w:r>
      <w:r>
        <w:t xml:space="preserve"> </w:t>
      </w:r>
      <w:r>
        <w:rPr>
          <w:rFonts w:hint="eastAsia"/>
        </w:rPr>
        <w:t>공간적 제약이 있을 수 있음</w:t>
      </w:r>
    </w:p>
    <w:p w14:paraId="32840B6C" w14:textId="06585AEA" w:rsidR="005C14C1" w:rsidRDefault="002072DA" w:rsidP="002072DA">
      <w:pPr>
        <w:pStyle w:val="7"/>
        <w:ind w:left="400"/>
      </w:pPr>
      <w:r>
        <w:rPr>
          <w:rFonts w:hint="eastAsia"/>
        </w:rPr>
        <w:t xml:space="preserve">구축된 브랜드 이미지의 전환이 용이하지 않음 </w:t>
      </w:r>
      <w:r>
        <w:t>(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초기 전략의 방향이 잘못된 것으로 판단되었을 경우 방향 전환이 어려울 수 있음</w:t>
      </w:r>
      <w:r>
        <w:t>)</w:t>
      </w:r>
    </w:p>
    <w:p w14:paraId="06A47BF5" w14:textId="77777777" w:rsidR="005C14C1" w:rsidRPr="00DC18A4" w:rsidRDefault="005C14C1">
      <w:pPr>
        <w:widowControl/>
        <w:wordWrap/>
        <w:autoSpaceDE/>
        <w:autoSpaceDN/>
        <w:rPr>
          <w:color w:val="FF0000"/>
          <w:spacing w:val="-20"/>
          <w:sz w:val="18"/>
        </w:rPr>
      </w:pPr>
      <w:r>
        <w:br w:type="page"/>
      </w:r>
    </w:p>
    <w:p w14:paraId="24525A21" w14:textId="252A3C77" w:rsidR="002072DA" w:rsidRDefault="005C14C1" w:rsidP="005C14C1">
      <w:pPr>
        <w:pStyle w:val="2"/>
      </w:pPr>
      <w:r>
        <w:rPr>
          <w:rFonts w:hint="eastAsia"/>
        </w:rPr>
        <w:lastRenderedPageBreak/>
        <w:t xml:space="preserve">게임으로 보는 4P와 </w:t>
      </w:r>
      <w:r>
        <w:t>4C</w:t>
      </w:r>
      <w:r>
        <w:rPr>
          <w:rFonts w:hint="eastAsia"/>
        </w:rPr>
        <w:t>의 차이점 정리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723"/>
        <w:gridCol w:w="6733"/>
      </w:tblGrid>
      <w:tr w:rsidR="005C14C1" w14:paraId="73A31A93" w14:textId="77777777" w:rsidTr="00343BA6">
        <w:tc>
          <w:tcPr>
            <w:tcW w:w="3794" w:type="dxa"/>
          </w:tcPr>
          <w:p w14:paraId="25A7D0F4" w14:textId="159169CF" w:rsidR="005C14C1" w:rsidRDefault="005C14C1" w:rsidP="005C14C1">
            <w:r>
              <w:rPr>
                <w:rFonts w:hint="eastAsia"/>
              </w:rPr>
              <w:t>4</w:t>
            </w:r>
            <w:r>
              <w:t>P</w:t>
            </w:r>
          </w:p>
        </w:tc>
        <w:tc>
          <w:tcPr>
            <w:tcW w:w="6870" w:type="dxa"/>
          </w:tcPr>
          <w:p w14:paraId="3207E32E" w14:textId="19C97359" w:rsidR="005C14C1" w:rsidRDefault="005C14C1" w:rsidP="005C14C1">
            <w:r>
              <w:rPr>
                <w:rFonts w:hint="eastAsia"/>
              </w:rPr>
              <w:t>4</w:t>
            </w:r>
            <w:r>
              <w:t>C</w:t>
            </w:r>
          </w:p>
        </w:tc>
      </w:tr>
      <w:tr w:rsidR="005C14C1" w14:paraId="361F661A" w14:textId="77777777" w:rsidTr="00343BA6">
        <w:tc>
          <w:tcPr>
            <w:tcW w:w="3794" w:type="dxa"/>
          </w:tcPr>
          <w:p w14:paraId="1D9C1FAE" w14:textId="77777777" w:rsidR="005C14C1" w:rsidRDefault="005C14C1" w:rsidP="005C14C1">
            <w:r>
              <w:rPr>
                <w:rFonts w:hint="eastAsia"/>
              </w:rPr>
              <w:t>어떤 아이템을 팔 것이냐?</w:t>
            </w:r>
          </w:p>
          <w:p w14:paraId="09780E90" w14:textId="77777777" w:rsidR="005C14C1" w:rsidRDefault="005C14C1" w:rsidP="005C14C1">
            <w:r>
              <w:rPr>
                <w:rFonts w:hint="eastAsia"/>
              </w:rPr>
              <w:t>어떤 가격을 매길 것이냐?</w:t>
            </w:r>
          </w:p>
          <w:p w14:paraId="5DD34E34" w14:textId="77777777" w:rsidR="005C14C1" w:rsidRDefault="005C14C1" w:rsidP="005C14C1">
            <w:r>
              <w:rPr>
                <w:rFonts w:hint="eastAsia"/>
              </w:rPr>
              <w:t>어떤 형태로 팔 것이냐?</w:t>
            </w:r>
          </w:p>
          <w:p w14:paraId="533F6273" w14:textId="5F874937" w:rsidR="005C14C1" w:rsidRPr="005C14C1" w:rsidRDefault="005C14C1" w:rsidP="005C14C1">
            <w:r>
              <w:rPr>
                <w:rFonts w:hint="eastAsia"/>
              </w:rPr>
              <w:t>어떻게 알릴 것인가?</w:t>
            </w:r>
          </w:p>
        </w:tc>
        <w:tc>
          <w:tcPr>
            <w:tcW w:w="6870" w:type="dxa"/>
          </w:tcPr>
          <w:p w14:paraId="3B338DD4" w14:textId="77777777" w:rsidR="005C14C1" w:rsidRDefault="005C14C1" w:rsidP="005C14C1">
            <w:r>
              <w:rPr>
                <w:rFonts w:hint="eastAsia"/>
              </w:rPr>
              <w:t>게임이 유저들은 어떤 걸 필요로 하는가?</w:t>
            </w:r>
          </w:p>
          <w:p w14:paraId="43D4DE26" w14:textId="77777777" w:rsidR="005C14C1" w:rsidRDefault="005C14C1" w:rsidP="005C14C1">
            <w:r>
              <w:rPr>
                <w:rFonts w:hint="eastAsia"/>
              </w:rPr>
              <w:t>어떤 플레이를 하는가?</w:t>
            </w:r>
          </w:p>
          <w:p w14:paraId="585B335E" w14:textId="77777777" w:rsidR="005C14C1" w:rsidRDefault="005C14C1" w:rsidP="005C14C1">
            <w:r>
              <w:rPr>
                <w:rFonts w:hint="eastAsia"/>
              </w:rPr>
              <w:t>그 사람들이 필요로 하는 것을 위해 어떤 비용들을 감수하고 있는지?</w:t>
            </w:r>
          </w:p>
          <w:p w14:paraId="3DCE75A4" w14:textId="77777777" w:rsidR="005C14C1" w:rsidRDefault="005C14C1" w:rsidP="005C14C1">
            <w:r>
              <w:rPr>
                <w:rFonts w:hint="eastAsia"/>
              </w:rPr>
              <w:t>어떻게 쉽게 구매할 수 있게 할 것인가?</w:t>
            </w:r>
          </w:p>
          <w:p w14:paraId="3483DBE9" w14:textId="77777777" w:rsidR="005C14C1" w:rsidRPr="005C14C1" w:rsidRDefault="005C14C1" w:rsidP="005C14C1">
            <w:r>
              <w:rPr>
                <w:rFonts w:hint="eastAsia"/>
              </w:rPr>
              <w:t xml:space="preserve">어떻게 쉽게 사용법을 인지할 수 있도록 할 </w:t>
            </w:r>
            <w:proofErr w:type="gramStart"/>
            <w:r>
              <w:rPr>
                <w:rFonts w:hint="eastAsia"/>
              </w:rPr>
              <w:t>것이냐</w:t>
            </w:r>
            <w:proofErr w:type="gramEnd"/>
          </w:p>
          <w:p w14:paraId="041534D2" w14:textId="2CC31252" w:rsidR="005C14C1" w:rsidRDefault="005C14C1" w:rsidP="005C14C1">
            <w:r>
              <w:rPr>
                <w:rFonts w:hint="eastAsia"/>
              </w:rPr>
              <w:t>제품과 소비자</w:t>
            </w:r>
            <w:r w:rsidR="00FC78A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간의 커뮤니케이션을 어떻게 진행할 </w:t>
            </w:r>
            <w:proofErr w:type="gramStart"/>
            <w:r>
              <w:rPr>
                <w:rFonts w:hint="eastAsia"/>
              </w:rPr>
              <w:t>것이냐</w:t>
            </w:r>
            <w:proofErr w:type="gramEnd"/>
          </w:p>
          <w:p w14:paraId="41B0C918" w14:textId="497FD295" w:rsidR="005C14C1" w:rsidRPr="005C14C1" w:rsidRDefault="005C14C1" w:rsidP="005C14C1">
            <w:r>
              <w:rPr>
                <w:rFonts w:hint="eastAsia"/>
              </w:rPr>
              <w:t>소비자와 소비자</w:t>
            </w:r>
            <w:r w:rsidR="00FC78A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간의 커뮤니케이션을 어떻게 진행할 것이냐</w:t>
            </w:r>
          </w:p>
        </w:tc>
      </w:tr>
    </w:tbl>
    <w:p w14:paraId="142E686F" w14:textId="7DE1BB9E" w:rsidR="005C14C1" w:rsidRDefault="005C14C1" w:rsidP="005C14C1"/>
    <w:p w14:paraId="2E75C0F9" w14:textId="1FB1DD06" w:rsidR="00DC18A4" w:rsidRDefault="00DC18A4">
      <w:pPr>
        <w:widowControl/>
        <w:wordWrap/>
        <w:autoSpaceDE/>
        <w:autoSpaceDN/>
      </w:pPr>
      <w:r>
        <w:br w:type="page"/>
      </w:r>
    </w:p>
    <w:p w14:paraId="1FB9B04A" w14:textId="3C2335A2" w:rsidR="00DC18A4" w:rsidRPr="00DC18A4" w:rsidRDefault="00DC18A4" w:rsidP="00CF0406">
      <w:pPr>
        <w:widowControl/>
        <w:wordWrap/>
        <w:autoSpaceDE/>
        <w:autoSpaceDN/>
        <w:rPr>
          <w:rStyle w:val="a9"/>
        </w:rPr>
      </w:pPr>
      <w:r w:rsidRPr="00DC18A4">
        <w:rPr>
          <w:rStyle w:val="a9"/>
          <w:rFonts w:hint="eastAsia"/>
        </w:rPr>
        <w:lastRenderedPageBreak/>
        <w:t>2</w:t>
      </w:r>
      <w:r w:rsidRPr="00DC18A4">
        <w:rPr>
          <w:rStyle w:val="a9"/>
        </w:rPr>
        <w:t>020. 05. 13.</w:t>
      </w:r>
    </w:p>
    <w:p w14:paraId="0578FE4F" w14:textId="66BB350B" w:rsidR="00343BA6" w:rsidRDefault="00DC18A4" w:rsidP="00DC18A4">
      <w:pPr>
        <w:pStyle w:val="1"/>
        <w:ind w:left="200" w:right="200"/>
      </w:pPr>
      <w:r>
        <w:rPr>
          <w:rFonts w:hint="eastAsia"/>
        </w:rPr>
        <w:t>마케팅 실제</w:t>
      </w:r>
    </w:p>
    <w:p w14:paraId="706501A8" w14:textId="3D498FD3" w:rsidR="00DC18A4" w:rsidRDefault="00DC18A4" w:rsidP="00DC18A4">
      <w:pPr>
        <w:pStyle w:val="4"/>
      </w:pPr>
      <w:r>
        <w:t>“</w:t>
      </w:r>
      <w:r>
        <w:rPr>
          <w:rFonts w:hint="eastAsia"/>
        </w:rPr>
        <w:t xml:space="preserve">유저 </w:t>
      </w:r>
      <w:proofErr w:type="gramStart"/>
      <w:r>
        <w:rPr>
          <w:rFonts w:hint="eastAsia"/>
        </w:rPr>
        <w:t xml:space="preserve">유입 </w:t>
      </w:r>
      <w:r>
        <w:t>/</w:t>
      </w:r>
      <w:proofErr w:type="gramEnd"/>
      <w:r>
        <w:t xml:space="preserve"> </w:t>
      </w:r>
      <w:r>
        <w:rPr>
          <w:rFonts w:hint="eastAsia"/>
        </w:rPr>
        <w:t>이탈</w:t>
      </w:r>
      <w:r>
        <w:t>”</w:t>
      </w:r>
    </w:p>
    <w:p w14:paraId="4A1F6951" w14:textId="32183632" w:rsidR="00DC18A4" w:rsidRDefault="00DC18A4" w:rsidP="00DC18A4"/>
    <w:p w14:paraId="65E3F9F9" w14:textId="7B6A7A6A" w:rsidR="00DC18A4" w:rsidRDefault="00DC18A4" w:rsidP="00DC18A4">
      <w:pPr>
        <w:pStyle w:val="2"/>
      </w:pPr>
      <w:r>
        <w:rPr>
          <w:rFonts w:hint="eastAsia"/>
        </w:rPr>
        <w:t>게임 마케팅의 본질</w:t>
      </w:r>
      <w:r>
        <w:t>?</w:t>
      </w:r>
    </w:p>
    <w:p w14:paraId="3EE727F9" w14:textId="33F75F0A" w:rsidR="00DC18A4" w:rsidRDefault="00DC18A4" w:rsidP="00DC18A4">
      <w:pPr>
        <w:pStyle w:val="a"/>
      </w:pPr>
      <w:r>
        <w:rPr>
          <w:rFonts w:hint="eastAsia"/>
        </w:rPr>
        <w:t>마케팅 개론에서 배운 대로 아래의 항목들을 관리하는 것</w:t>
      </w:r>
    </w:p>
    <w:p w14:paraId="3405E3AA" w14:textId="658AB212" w:rsidR="00DC18A4" w:rsidRDefault="00DC18A4" w:rsidP="00DC18A4">
      <w:pPr>
        <w:pStyle w:val="7"/>
        <w:ind w:left="400"/>
      </w:pPr>
      <w:r>
        <w:rPr>
          <w:rFonts w:hint="eastAsia"/>
        </w:rPr>
        <w:t>게임을 알리고</w:t>
      </w:r>
    </w:p>
    <w:p w14:paraId="14DE4238" w14:textId="7C5E304B" w:rsidR="00DC18A4" w:rsidRDefault="00DC18A4" w:rsidP="00DC18A4">
      <w:pPr>
        <w:pStyle w:val="7"/>
        <w:ind w:left="400"/>
      </w:pPr>
      <w:r>
        <w:rPr>
          <w:rFonts w:hint="eastAsia"/>
        </w:rPr>
        <w:t xml:space="preserve">유저를 </w:t>
      </w:r>
      <w:proofErr w:type="spellStart"/>
      <w:r>
        <w:rPr>
          <w:rFonts w:hint="eastAsia"/>
        </w:rPr>
        <w:t>유입시키고</w:t>
      </w:r>
      <w:proofErr w:type="spellEnd"/>
    </w:p>
    <w:p w14:paraId="446FB10C" w14:textId="27A513B7" w:rsidR="00DC18A4" w:rsidRDefault="00DC18A4" w:rsidP="00DC18A4">
      <w:pPr>
        <w:pStyle w:val="7"/>
        <w:ind w:left="400"/>
      </w:pPr>
      <w:r>
        <w:rPr>
          <w:rFonts w:hint="eastAsia"/>
        </w:rPr>
        <w:t xml:space="preserve">들어온 유저가 나가지 않도록 </w:t>
      </w:r>
      <w:proofErr w:type="spellStart"/>
      <w:r>
        <w:rPr>
          <w:rFonts w:hint="eastAsia"/>
        </w:rPr>
        <w:t>잔류시키고</w:t>
      </w:r>
      <w:proofErr w:type="spellEnd"/>
    </w:p>
    <w:p w14:paraId="48FCF829" w14:textId="0BC28ABB" w:rsidR="00DC18A4" w:rsidRDefault="00DC18A4" w:rsidP="00DC18A4">
      <w:pPr>
        <w:pStyle w:val="7"/>
        <w:ind w:left="400"/>
      </w:pPr>
      <w:r>
        <w:rPr>
          <w:rFonts w:hint="eastAsia"/>
        </w:rPr>
        <w:t>유저가 비용을 지불하도록 하고</w:t>
      </w:r>
    </w:p>
    <w:p w14:paraId="4150D185" w14:textId="399C2166" w:rsidR="00DC18A4" w:rsidRDefault="00DC18A4" w:rsidP="00DC18A4">
      <w:pPr>
        <w:pStyle w:val="7"/>
        <w:ind w:left="400"/>
      </w:pPr>
      <w:r>
        <w:rPr>
          <w:rFonts w:hint="eastAsia"/>
        </w:rPr>
        <w:t>위의 과정을 최대한 효율적으로 진행한다</w:t>
      </w:r>
    </w:p>
    <w:p w14:paraId="35BA1601" w14:textId="3EEAF6EF" w:rsidR="00DC18A4" w:rsidRDefault="00DC18A4" w:rsidP="00DC18A4"/>
    <w:p w14:paraId="57100F1B" w14:textId="777BEB0B" w:rsidR="00DC18A4" w:rsidRDefault="00DC18A4" w:rsidP="00DC18A4">
      <w:pPr>
        <w:pStyle w:val="2"/>
      </w:pPr>
      <w:r>
        <w:rPr>
          <w:rFonts w:hint="eastAsia"/>
        </w:rPr>
        <w:t>항목별 마케팅 핵심 포인트</w:t>
      </w:r>
    </w:p>
    <w:p w14:paraId="67F4F89C" w14:textId="5D94D598" w:rsidR="00DC18A4" w:rsidRDefault="00DC18A4" w:rsidP="00DC18A4">
      <w:pPr>
        <w:pStyle w:val="a"/>
      </w:pPr>
      <w:r>
        <w:rPr>
          <w:rFonts w:hint="eastAsia"/>
        </w:rPr>
        <w:t>유저 유입</w:t>
      </w:r>
    </w:p>
    <w:p w14:paraId="31D31431" w14:textId="6FA9005D" w:rsidR="00DC18A4" w:rsidRDefault="00DC18A4" w:rsidP="00DC18A4">
      <w:pPr>
        <w:pStyle w:val="7"/>
        <w:ind w:left="400"/>
      </w:pPr>
      <w:r w:rsidRPr="00DC18A4">
        <w:rPr>
          <w:rFonts w:hint="eastAsia"/>
          <w:color w:val="FF0000"/>
        </w:rPr>
        <w:t>최소 비용</w:t>
      </w:r>
      <w:r w:rsidRPr="00462870">
        <w:rPr>
          <w:rFonts w:hint="eastAsia"/>
          <w:color w:val="000000" w:themeColor="text1"/>
        </w:rPr>
        <w:t>으로</w:t>
      </w:r>
      <w:r>
        <w:rPr>
          <w:rFonts w:hint="eastAsia"/>
        </w:rPr>
        <w:t xml:space="preserve"> </w:t>
      </w:r>
      <w:proofErr w:type="spellStart"/>
      <w:r w:rsidRPr="00DC18A4">
        <w:rPr>
          <w:rFonts w:hint="eastAsia"/>
          <w:color w:val="FF0000"/>
        </w:rPr>
        <w:t>다수</w:t>
      </w:r>
      <w:r>
        <w:rPr>
          <w:rFonts w:hint="eastAsia"/>
        </w:rPr>
        <w:t>에게</w:t>
      </w:r>
      <w:proofErr w:type="spellEnd"/>
      <w:r>
        <w:rPr>
          <w:rFonts w:hint="eastAsia"/>
        </w:rPr>
        <w:t xml:space="preserve"> </w:t>
      </w:r>
      <w:r w:rsidRPr="00DC18A4">
        <w:rPr>
          <w:rFonts w:hint="eastAsia"/>
          <w:color w:val="FF0000"/>
        </w:rPr>
        <w:t>단기간</w:t>
      </w:r>
      <w:r>
        <w:rPr>
          <w:rFonts w:hint="eastAsia"/>
        </w:rPr>
        <w:t>에 효과를 볼 수 있는 마케팅 필요</w:t>
      </w:r>
    </w:p>
    <w:p w14:paraId="417FEF8A" w14:textId="0A4297C9" w:rsidR="00DC18A4" w:rsidRDefault="00DC18A4" w:rsidP="00DC18A4">
      <w:pPr>
        <w:pStyle w:val="a"/>
      </w:pPr>
      <w:r>
        <w:rPr>
          <w:rFonts w:hint="eastAsia"/>
        </w:rPr>
        <w:t>유저 잔류</w:t>
      </w:r>
    </w:p>
    <w:p w14:paraId="37C5AAE0" w14:textId="5C39E523" w:rsidR="00DC18A4" w:rsidRDefault="00DC18A4" w:rsidP="00DC18A4">
      <w:pPr>
        <w:pStyle w:val="7"/>
        <w:ind w:left="400"/>
      </w:pPr>
      <w:r>
        <w:rPr>
          <w:rFonts w:hint="eastAsia"/>
        </w:rPr>
        <w:t xml:space="preserve">최대한 </w:t>
      </w:r>
      <w:r w:rsidRPr="00DC18A4">
        <w:rPr>
          <w:rFonts w:hint="eastAsia"/>
          <w:color w:val="FF0000"/>
        </w:rPr>
        <w:t>긴 잔류 기간</w:t>
      </w:r>
      <w:r>
        <w:rPr>
          <w:rFonts w:hint="eastAsia"/>
        </w:rPr>
        <w:t xml:space="preserve">을 유도하고 이탈 이후라도 </w:t>
      </w:r>
      <w:r w:rsidRPr="00DC18A4">
        <w:rPr>
          <w:rFonts w:hint="eastAsia"/>
          <w:color w:val="FF0000"/>
        </w:rPr>
        <w:t>복귀를 유도하는 장치 설계</w:t>
      </w:r>
      <w:r>
        <w:rPr>
          <w:rFonts w:hint="eastAsia"/>
        </w:rPr>
        <w:t xml:space="preserve"> 위주의 마케팅 필요</w:t>
      </w:r>
    </w:p>
    <w:p w14:paraId="34184595" w14:textId="5072B7C0" w:rsidR="00DC18A4" w:rsidRDefault="00DC18A4" w:rsidP="00DC18A4">
      <w:pPr>
        <w:pStyle w:val="a"/>
      </w:pPr>
      <w:r>
        <w:rPr>
          <w:rFonts w:hint="eastAsia"/>
        </w:rPr>
        <w:t>결제</w:t>
      </w:r>
    </w:p>
    <w:p w14:paraId="5C001F02" w14:textId="2470513E" w:rsidR="00DC18A4" w:rsidRDefault="00DC18A4" w:rsidP="00DC18A4">
      <w:pPr>
        <w:pStyle w:val="7"/>
        <w:ind w:left="400"/>
      </w:pPr>
      <w:r w:rsidRPr="00DC18A4">
        <w:rPr>
          <w:rFonts w:hint="eastAsia"/>
          <w:color w:val="FF0000"/>
        </w:rPr>
        <w:t>고액 결제 유저</w:t>
      </w:r>
      <w:r>
        <w:rPr>
          <w:rFonts w:hint="eastAsia"/>
        </w:rPr>
        <w:t>들을 찾아내고 특성을 분석</w:t>
      </w:r>
      <w:r w:rsidR="00462870">
        <w:rPr>
          <w:rFonts w:hint="eastAsia"/>
        </w:rPr>
        <w:t>(고액 유저들이 소비하는 이유에 대해 분석</w:t>
      </w:r>
      <w:r w:rsidR="00462870">
        <w:t>)</w:t>
      </w:r>
    </w:p>
    <w:p w14:paraId="3824551B" w14:textId="3A9C2556" w:rsidR="00DC18A4" w:rsidRDefault="00DC18A4" w:rsidP="00DC18A4">
      <w:pPr>
        <w:pStyle w:val="7"/>
        <w:ind w:left="400"/>
      </w:pPr>
      <w:r>
        <w:rPr>
          <w:rFonts w:hint="eastAsia"/>
        </w:rPr>
        <w:t xml:space="preserve">고액 결제 유저들의 </w:t>
      </w:r>
      <w:r w:rsidRPr="00DC18A4">
        <w:rPr>
          <w:rFonts w:hint="eastAsia"/>
          <w:color w:val="FF0000"/>
        </w:rPr>
        <w:t>지속적인 결제</w:t>
      </w:r>
      <w:r>
        <w:rPr>
          <w:rFonts w:hint="eastAsia"/>
        </w:rPr>
        <w:t xml:space="preserve">를 유도하고 </w:t>
      </w:r>
      <w:r w:rsidRPr="00DC18A4">
        <w:rPr>
          <w:rFonts w:hint="eastAsia"/>
          <w:color w:val="FF0000"/>
        </w:rPr>
        <w:t>만족감</w:t>
      </w:r>
      <w:r>
        <w:rPr>
          <w:rFonts w:hint="eastAsia"/>
        </w:rPr>
        <w:t xml:space="preserve"> 부여</w:t>
      </w:r>
    </w:p>
    <w:p w14:paraId="13513A73" w14:textId="30BA41E9" w:rsidR="00DC18A4" w:rsidRDefault="00DC18A4" w:rsidP="00DC18A4">
      <w:pPr>
        <w:pStyle w:val="7"/>
        <w:ind w:left="400"/>
      </w:pPr>
      <w:r>
        <w:rPr>
          <w:rFonts w:hint="eastAsia"/>
        </w:rPr>
        <w:t xml:space="preserve">미결제 유저들을 결제 유저로 </w:t>
      </w:r>
      <w:r w:rsidRPr="00DC18A4">
        <w:rPr>
          <w:rFonts w:hint="eastAsia"/>
          <w:color w:val="FF0000"/>
        </w:rPr>
        <w:t>전환</w:t>
      </w:r>
    </w:p>
    <w:p w14:paraId="747F55F1" w14:textId="02E4A373" w:rsidR="00DC18A4" w:rsidRDefault="00DC18A4" w:rsidP="00DC18A4">
      <w:pPr>
        <w:pStyle w:val="7"/>
        <w:ind w:left="400"/>
      </w:pPr>
      <w:r>
        <w:rPr>
          <w:rFonts w:hint="eastAsia"/>
        </w:rPr>
        <w:t xml:space="preserve">소액 결제 유저들의 </w:t>
      </w:r>
      <w:r w:rsidRPr="00DC18A4">
        <w:rPr>
          <w:rFonts w:hint="eastAsia"/>
          <w:color w:val="FF0000"/>
        </w:rPr>
        <w:t>결제 횟수</w:t>
      </w:r>
      <w:r>
        <w:rPr>
          <w:rFonts w:hint="eastAsia"/>
        </w:rPr>
        <w:t xml:space="preserve">나 </w:t>
      </w:r>
      <w:r w:rsidRPr="00DC18A4">
        <w:rPr>
          <w:rFonts w:hint="eastAsia"/>
          <w:color w:val="FF0000"/>
        </w:rPr>
        <w:t>결제액</w:t>
      </w:r>
      <w:r>
        <w:rPr>
          <w:rFonts w:hint="eastAsia"/>
        </w:rPr>
        <w:t xml:space="preserve"> 증가</w:t>
      </w:r>
    </w:p>
    <w:p w14:paraId="185F3431" w14:textId="1762053C" w:rsidR="00D7221E" w:rsidRDefault="00D7221E" w:rsidP="00D7221E"/>
    <w:p w14:paraId="266F9994" w14:textId="3951D198" w:rsidR="00D7221E" w:rsidRDefault="00D7221E" w:rsidP="00D7221E">
      <w:pPr>
        <w:pStyle w:val="4"/>
      </w:pPr>
      <w:r>
        <w:t>“</w:t>
      </w:r>
      <w:r>
        <w:rPr>
          <w:rFonts w:hint="eastAsia"/>
        </w:rPr>
        <w:t xml:space="preserve">유저 유입 </w:t>
      </w:r>
      <w:r>
        <w:t xml:space="preserve">+ </w:t>
      </w:r>
      <w:r>
        <w:rPr>
          <w:rFonts w:hint="eastAsia"/>
        </w:rPr>
        <w:t xml:space="preserve">이탈 </w:t>
      </w:r>
      <w:r>
        <w:t xml:space="preserve">= </w:t>
      </w:r>
      <w:r>
        <w:rPr>
          <w:rFonts w:hint="eastAsia"/>
        </w:rPr>
        <w:t>게임의 수명</w:t>
      </w:r>
      <w:r>
        <w:t>”</w:t>
      </w:r>
    </w:p>
    <w:p w14:paraId="12E288E4" w14:textId="17AA500C" w:rsidR="00D7221E" w:rsidRDefault="00D7221E" w:rsidP="00D7221E"/>
    <w:p w14:paraId="7BCD9F31" w14:textId="47F5BEE4" w:rsidR="00D7221E" w:rsidRDefault="00D7221E" w:rsidP="00D7221E">
      <w:pPr>
        <w:pStyle w:val="2"/>
      </w:pPr>
      <w:r>
        <w:rPr>
          <w:rFonts w:hint="eastAsia"/>
        </w:rPr>
        <w:t>유저 유입</w:t>
      </w:r>
      <w:r>
        <w:t xml:space="preserve">, </w:t>
      </w:r>
      <w:r>
        <w:rPr>
          <w:rFonts w:hint="eastAsia"/>
        </w:rPr>
        <w:t>이탈 형태를 결정하는 요소</w:t>
      </w:r>
    </w:p>
    <w:p w14:paraId="39A8F996" w14:textId="2F81C503" w:rsidR="00D7221E" w:rsidRDefault="00D7221E" w:rsidP="00D7221E">
      <w:pPr>
        <w:pStyle w:val="a"/>
      </w:pPr>
      <w:r>
        <w:rPr>
          <w:rFonts w:hint="eastAsia"/>
        </w:rPr>
        <w:t>해당 게임의 브랜드,</w:t>
      </w:r>
      <w:r>
        <w:t xml:space="preserve"> </w:t>
      </w:r>
      <w:r>
        <w:rPr>
          <w:rFonts w:hint="eastAsia"/>
        </w:rPr>
        <w:t>장르,</w:t>
      </w:r>
      <w:r>
        <w:t xml:space="preserve"> </w:t>
      </w:r>
      <w:r>
        <w:rPr>
          <w:rFonts w:hint="eastAsia"/>
        </w:rPr>
        <w:t>플랫폼에 대한 코어 유저의 존재 유무와 규모</w:t>
      </w:r>
    </w:p>
    <w:p w14:paraId="206FC0B6" w14:textId="0F07B290" w:rsidR="00D7221E" w:rsidRDefault="00D7221E" w:rsidP="00D7221E">
      <w:pPr>
        <w:pStyle w:val="7"/>
        <w:ind w:left="400"/>
      </w:pPr>
      <w:r>
        <w:rPr>
          <w:rFonts w:hint="eastAsia"/>
        </w:rPr>
        <w:t>매체 등을 통한 게임 정보 노출에 대한 관심,</w:t>
      </w:r>
      <w:r>
        <w:t xml:space="preserve"> </w:t>
      </w:r>
      <w:r>
        <w:rPr>
          <w:rFonts w:hint="eastAsia"/>
        </w:rPr>
        <w:t>반응,</w:t>
      </w:r>
      <w:r>
        <w:t xml:space="preserve"> </w:t>
      </w:r>
      <w:r>
        <w:rPr>
          <w:rFonts w:hint="eastAsia"/>
        </w:rPr>
        <w:t>민감도</w:t>
      </w:r>
      <w:r>
        <w:t xml:space="preserve"> </w:t>
      </w:r>
      <w:r>
        <w:rPr>
          <w:rFonts w:hint="eastAsia"/>
        </w:rPr>
        <w:t>등을 결정</w:t>
      </w:r>
    </w:p>
    <w:p w14:paraId="3559F2EA" w14:textId="260C12DA" w:rsidR="00D7221E" w:rsidRDefault="00D7221E" w:rsidP="00D7221E">
      <w:pPr>
        <w:pStyle w:val="a"/>
      </w:pPr>
      <w:r>
        <w:rPr>
          <w:rFonts w:hint="eastAsia"/>
        </w:rPr>
        <w:t>게임을 즐기는 유저의 커뮤니티 구축 형태</w:t>
      </w:r>
    </w:p>
    <w:p w14:paraId="383BF7CF" w14:textId="334B61CD" w:rsidR="00D7221E" w:rsidRDefault="00D7221E" w:rsidP="00D7221E">
      <w:pPr>
        <w:pStyle w:val="7"/>
        <w:ind w:left="400"/>
      </w:pPr>
      <w:r>
        <w:rPr>
          <w:rFonts w:hint="eastAsia"/>
        </w:rPr>
        <w:t>팬 페이지,</w:t>
      </w:r>
      <w:r>
        <w:t xml:space="preserve"> </w:t>
      </w:r>
      <w:r>
        <w:rPr>
          <w:rFonts w:hint="eastAsia"/>
        </w:rPr>
        <w:t>공략 공유,</w:t>
      </w:r>
      <w:r>
        <w:t xml:space="preserve"> </w:t>
      </w:r>
      <w:r>
        <w:rPr>
          <w:rFonts w:hint="eastAsia"/>
        </w:rPr>
        <w:t>아이템 거래,</w:t>
      </w:r>
      <w:r>
        <w:t xml:space="preserve"> </w:t>
      </w:r>
      <w:r>
        <w:rPr>
          <w:rFonts w:hint="eastAsia"/>
        </w:rPr>
        <w:t>길드 등 게임 내 특정 세력 간 커뮤니티 구축 등</w:t>
      </w:r>
    </w:p>
    <w:p w14:paraId="6DF3C079" w14:textId="51E8042A" w:rsidR="00D7221E" w:rsidRDefault="00D7221E" w:rsidP="00D7221E">
      <w:pPr>
        <w:pStyle w:val="a"/>
      </w:pPr>
      <w:r>
        <w:rPr>
          <w:rFonts w:hint="eastAsia"/>
        </w:rPr>
        <w:t>사전 유저 모집 가능 여부</w:t>
      </w:r>
    </w:p>
    <w:p w14:paraId="4CF49905" w14:textId="1156224D" w:rsidR="00D7221E" w:rsidRDefault="00D7221E" w:rsidP="00D7221E">
      <w:pPr>
        <w:pStyle w:val="7"/>
        <w:ind w:left="400"/>
      </w:pPr>
      <w:r>
        <w:rPr>
          <w:rFonts w:hint="eastAsia"/>
        </w:rPr>
        <w:t>C</w:t>
      </w:r>
      <w:r>
        <w:t xml:space="preserve">BT, OBT, </w:t>
      </w:r>
      <w:r>
        <w:rPr>
          <w:rFonts w:hint="eastAsia"/>
        </w:rPr>
        <w:t>한정판 예약 판매 등 정식 서비스 전 유저 유입이 가능한지에 따라 유입 형태가 달라짐</w:t>
      </w:r>
    </w:p>
    <w:p w14:paraId="306EAF94" w14:textId="60F19754" w:rsidR="00D7221E" w:rsidRDefault="00D7221E" w:rsidP="00D7221E">
      <w:pPr>
        <w:pStyle w:val="a"/>
      </w:pPr>
      <w:r>
        <w:rPr>
          <w:rFonts w:hint="eastAsia"/>
        </w:rPr>
        <w:t>게임 플레이까지의 접근 형태</w:t>
      </w:r>
    </w:p>
    <w:p w14:paraId="2F47503A" w14:textId="618E7615" w:rsidR="001334C8" w:rsidRDefault="00D7221E" w:rsidP="00D7221E">
      <w:pPr>
        <w:pStyle w:val="7"/>
        <w:ind w:left="400"/>
      </w:pPr>
      <w:r>
        <w:rPr>
          <w:rFonts w:hint="eastAsia"/>
        </w:rPr>
        <w:t>기계에 돈을 넣으면 할 수 있는지,</w:t>
      </w:r>
      <w:r>
        <w:t xml:space="preserve"> </w:t>
      </w:r>
      <w:r>
        <w:rPr>
          <w:rFonts w:hint="eastAsia"/>
        </w:rPr>
        <w:t>매장에 가서 구입해야 하는지</w:t>
      </w:r>
      <w:r>
        <w:t xml:space="preserve">, </w:t>
      </w:r>
      <w:r>
        <w:rPr>
          <w:rFonts w:hint="eastAsia"/>
        </w:rPr>
        <w:t>용량이 큰 클라이언트를 다운받아야 하는지 등등에 따라 달라짐</w:t>
      </w:r>
    </w:p>
    <w:p w14:paraId="3154DC58" w14:textId="77777777" w:rsidR="001334C8" w:rsidRDefault="001334C8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33D08516" w14:textId="4A114F3F" w:rsidR="00D7221E" w:rsidRDefault="001334C8" w:rsidP="001334C8">
      <w:pPr>
        <w:pStyle w:val="2"/>
      </w:pPr>
      <w:r>
        <w:rPr>
          <w:rFonts w:hint="eastAsia"/>
        </w:rPr>
        <w:lastRenderedPageBreak/>
        <w:t xml:space="preserve">유저 유입 </w:t>
      </w:r>
      <w:proofErr w:type="gramStart"/>
      <w:r>
        <w:rPr>
          <w:rFonts w:hint="eastAsia"/>
        </w:rPr>
        <w:t xml:space="preserve">채널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오가닉</w:t>
      </w:r>
      <w:proofErr w:type="spellEnd"/>
    </w:p>
    <w:p w14:paraId="16F2913F" w14:textId="362F1986" w:rsidR="001334C8" w:rsidRDefault="001334C8" w:rsidP="001334C8">
      <w:pPr>
        <w:pStyle w:val="a"/>
      </w:pPr>
      <w:r>
        <w:rPr>
          <w:rFonts w:hint="eastAsia"/>
        </w:rPr>
        <w:t>직접 검색</w:t>
      </w:r>
    </w:p>
    <w:p w14:paraId="47F30A56" w14:textId="42098C21" w:rsidR="001334C8" w:rsidRDefault="001334C8" w:rsidP="001334C8">
      <w:pPr>
        <w:pStyle w:val="a"/>
      </w:pPr>
      <w:r>
        <w:rPr>
          <w:rFonts w:hint="eastAsia"/>
        </w:rPr>
        <w:t>앱스토어 노출</w:t>
      </w:r>
    </w:p>
    <w:p w14:paraId="0351B16C" w14:textId="499ABDF7" w:rsidR="001334C8" w:rsidRDefault="001334C8" w:rsidP="001334C8">
      <w:pPr>
        <w:pStyle w:val="a"/>
      </w:pPr>
      <w:r>
        <w:rPr>
          <w:rFonts w:hint="eastAsia"/>
        </w:rPr>
        <w:t xml:space="preserve">지면 </w:t>
      </w:r>
      <w:proofErr w:type="gramStart"/>
      <w:r>
        <w:rPr>
          <w:rFonts w:hint="eastAsia"/>
        </w:rPr>
        <w:t xml:space="preserve">광고 </w:t>
      </w:r>
      <w:r>
        <w:t>/</w:t>
      </w:r>
      <w:proofErr w:type="gramEnd"/>
      <w:r>
        <w:t xml:space="preserve"> TV </w:t>
      </w:r>
      <w:r>
        <w:rPr>
          <w:rFonts w:hint="eastAsia"/>
        </w:rPr>
        <w:t>광고 등 각종 외부 광고를 통한 각인</w:t>
      </w:r>
    </w:p>
    <w:p w14:paraId="50767C01" w14:textId="0ED2E884" w:rsidR="001334C8" w:rsidRDefault="001334C8" w:rsidP="001334C8">
      <w:pPr>
        <w:pStyle w:val="a"/>
        <w:numPr>
          <w:ilvl w:val="0"/>
          <w:numId w:val="0"/>
        </w:numPr>
        <w:ind w:left="403" w:hanging="403"/>
      </w:pPr>
    </w:p>
    <w:p w14:paraId="4C2EB677" w14:textId="78090958" w:rsidR="001334C8" w:rsidRDefault="003D11BB" w:rsidP="003D11BB">
      <w:pPr>
        <w:pStyle w:val="2"/>
      </w:pPr>
      <w:r>
        <w:rPr>
          <w:rFonts w:hint="eastAsia"/>
        </w:rPr>
        <w:t xml:space="preserve">유저 유입 </w:t>
      </w:r>
      <w:proofErr w:type="gramStart"/>
      <w:r>
        <w:rPr>
          <w:rFonts w:hint="eastAsia"/>
        </w:rPr>
        <w:t xml:space="preserve">채널 </w:t>
      </w:r>
      <w:r>
        <w:t>/</w:t>
      </w:r>
      <w:proofErr w:type="gramEnd"/>
      <w:r>
        <w:t xml:space="preserve"> </w:t>
      </w:r>
      <w:r>
        <w:rPr>
          <w:rFonts w:hint="eastAsia"/>
        </w:rPr>
        <w:t>크로스 프로모션</w:t>
      </w:r>
    </w:p>
    <w:p w14:paraId="3AEF6F02" w14:textId="339084C3" w:rsidR="003D11BB" w:rsidRDefault="003D11BB" w:rsidP="003D11BB">
      <w:pPr>
        <w:pStyle w:val="a"/>
      </w:pPr>
      <w:r>
        <w:rPr>
          <w:rFonts w:hint="eastAsia"/>
        </w:rPr>
        <w:t>자사(혹은 퍼블리셔</w:t>
      </w:r>
      <w:r>
        <w:t xml:space="preserve">) </w:t>
      </w:r>
      <w:r>
        <w:rPr>
          <w:rFonts w:hint="eastAsia"/>
        </w:rPr>
        <w:t>앱과 연결</w:t>
      </w:r>
    </w:p>
    <w:p w14:paraId="4A4203D5" w14:textId="650FE91B" w:rsidR="003D11BB" w:rsidRDefault="003D11BB" w:rsidP="003D11BB">
      <w:pPr>
        <w:pStyle w:val="a"/>
      </w:pPr>
      <w:r>
        <w:rPr>
          <w:rFonts w:hint="eastAsia"/>
        </w:rPr>
        <w:t>광고 모듈이 연결된 앱 링크를 통해 연결</w:t>
      </w:r>
    </w:p>
    <w:p w14:paraId="2E6E8F72" w14:textId="04844998" w:rsidR="003D11BB" w:rsidRDefault="003D11BB" w:rsidP="003D11BB">
      <w:pPr>
        <w:pStyle w:val="a"/>
      </w:pPr>
      <w:r>
        <w:rPr>
          <w:rFonts w:hint="eastAsia"/>
        </w:rPr>
        <w:t>무료 게임 앱의 게임 머니 충전 등의 보상을 받기 위해 연결</w:t>
      </w:r>
    </w:p>
    <w:p w14:paraId="6207EC70" w14:textId="1CF29472" w:rsidR="003D11BB" w:rsidRDefault="003D11BB" w:rsidP="003D11BB">
      <w:pPr>
        <w:pStyle w:val="a"/>
      </w:pPr>
      <w:r>
        <w:rPr>
          <w:rFonts w:hint="eastAsia"/>
        </w:rPr>
        <w:t>쿠폰,</w:t>
      </w:r>
      <w:r>
        <w:t xml:space="preserve"> </w:t>
      </w:r>
      <w:r>
        <w:rPr>
          <w:rFonts w:hint="eastAsia"/>
        </w:rPr>
        <w:t>현금 등 리워드가 있는 프로모션 용 앱과 연결</w:t>
      </w:r>
    </w:p>
    <w:p w14:paraId="21359F2D" w14:textId="212838F2" w:rsidR="003D11BB" w:rsidRDefault="003D11BB" w:rsidP="003D11BB">
      <w:pPr>
        <w:pStyle w:val="a"/>
        <w:numPr>
          <w:ilvl w:val="0"/>
          <w:numId w:val="0"/>
        </w:numPr>
        <w:ind w:left="403" w:hanging="403"/>
      </w:pPr>
    </w:p>
    <w:p w14:paraId="1F1D6D37" w14:textId="016C07CC" w:rsidR="003D11BB" w:rsidRDefault="003D11BB" w:rsidP="003D11BB">
      <w:pPr>
        <w:pStyle w:val="2"/>
      </w:pPr>
      <w:r>
        <w:rPr>
          <w:rFonts w:hint="eastAsia"/>
        </w:rPr>
        <w:t xml:space="preserve">유저 유입 </w:t>
      </w:r>
      <w:proofErr w:type="gramStart"/>
      <w:r>
        <w:rPr>
          <w:rFonts w:hint="eastAsia"/>
        </w:rPr>
        <w:t xml:space="preserve">채널 </w:t>
      </w:r>
      <w:r>
        <w:t>/</w:t>
      </w:r>
      <w:proofErr w:type="gramEnd"/>
      <w:r>
        <w:t xml:space="preserve"> </w:t>
      </w:r>
      <w:r>
        <w:rPr>
          <w:rFonts w:hint="eastAsia"/>
        </w:rPr>
        <w:t>바이럴</w:t>
      </w:r>
    </w:p>
    <w:p w14:paraId="2873CB6B" w14:textId="18A438BB" w:rsidR="003D11BB" w:rsidRDefault="003D11BB" w:rsidP="003D11BB">
      <w:pPr>
        <w:pStyle w:val="a"/>
      </w:pPr>
      <w:r>
        <w:rPr>
          <w:rFonts w:hint="eastAsia"/>
        </w:rPr>
        <w:t>게임 내 초대</w:t>
      </w:r>
    </w:p>
    <w:p w14:paraId="6F212856" w14:textId="1E2952AE" w:rsidR="003D11BB" w:rsidRDefault="003D11BB" w:rsidP="003D11BB">
      <w:pPr>
        <w:pStyle w:val="a"/>
      </w:pPr>
      <w:r>
        <w:rPr>
          <w:rFonts w:hint="eastAsia"/>
        </w:rPr>
        <w:t xml:space="preserve">각종 </w:t>
      </w:r>
      <w:proofErr w:type="spellStart"/>
      <w:r>
        <w:rPr>
          <w:rFonts w:hint="eastAsia"/>
        </w:rPr>
        <w:t>소셜네트워크</w:t>
      </w:r>
      <w:proofErr w:type="spellEnd"/>
      <w:r>
        <w:rPr>
          <w:rFonts w:hint="eastAsia"/>
        </w:rPr>
        <w:t xml:space="preserve"> 개시를 통한 연결</w:t>
      </w:r>
    </w:p>
    <w:p w14:paraId="32558C6B" w14:textId="16F8A8FC" w:rsidR="006F00D4" w:rsidRDefault="006F00D4" w:rsidP="006F00D4">
      <w:pPr>
        <w:pStyle w:val="a"/>
        <w:numPr>
          <w:ilvl w:val="0"/>
          <w:numId w:val="0"/>
        </w:numPr>
        <w:ind w:left="403" w:hanging="403"/>
      </w:pPr>
    </w:p>
    <w:p w14:paraId="5C77834B" w14:textId="62A34661" w:rsidR="006F00D4" w:rsidRDefault="006F00D4" w:rsidP="006F00D4">
      <w:pPr>
        <w:pStyle w:val="2"/>
      </w:pPr>
      <w:r>
        <w:rPr>
          <w:rFonts w:hint="eastAsia"/>
        </w:rPr>
        <w:t xml:space="preserve">유저 유입 </w:t>
      </w:r>
      <w:proofErr w:type="gramStart"/>
      <w:r>
        <w:rPr>
          <w:rFonts w:hint="eastAsia"/>
        </w:rPr>
        <w:t xml:space="preserve">채널 </w:t>
      </w:r>
      <w:r>
        <w:t>/</w:t>
      </w:r>
      <w:proofErr w:type="gramEnd"/>
      <w:r>
        <w:t xml:space="preserve"> </w:t>
      </w:r>
      <w:r>
        <w:rPr>
          <w:rFonts w:hint="eastAsia"/>
        </w:rPr>
        <w:t>비용적 구분</w:t>
      </w:r>
    </w:p>
    <w:p w14:paraId="2CCFCFA8" w14:textId="4AFEA1DF" w:rsidR="006F00D4" w:rsidRDefault="006F00D4" w:rsidP="006F00D4">
      <w:pPr>
        <w:pStyle w:val="a"/>
      </w:pPr>
      <w:r>
        <w:rPr>
          <w:rFonts w:hint="eastAsia"/>
        </w:rPr>
        <w:t>유료 채널과 무료 채널로 구분</w:t>
      </w:r>
    </w:p>
    <w:p w14:paraId="2594B710" w14:textId="70EBAD5F" w:rsidR="006F00D4" w:rsidRDefault="006F00D4" w:rsidP="006F00D4">
      <w:pPr>
        <w:pStyle w:val="a"/>
      </w:pPr>
      <w:r>
        <w:rPr>
          <w:rFonts w:hint="eastAsia"/>
        </w:rPr>
        <w:t>유료 채널을 활용하는 이유</w:t>
      </w:r>
    </w:p>
    <w:p w14:paraId="4A88A0C4" w14:textId="77777777" w:rsidR="006F00D4" w:rsidRDefault="006F00D4" w:rsidP="006F00D4">
      <w:pPr>
        <w:pStyle w:val="7"/>
        <w:ind w:left="400"/>
      </w:pPr>
      <w:proofErr w:type="spellStart"/>
      <w:r>
        <w:rPr>
          <w:rFonts w:hint="eastAsia"/>
        </w:rPr>
        <w:t>타켓</w:t>
      </w:r>
      <w:proofErr w:type="spellEnd"/>
      <w:r>
        <w:rPr>
          <w:rFonts w:hint="eastAsia"/>
        </w:rPr>
        <w:t xml:space="preserve"> 유저 최적화에 용이</w:t>
      </w:r>
    </w:p>
    <w:p w14:paraId="225868B8" w14:textId="768C5A3D" w:rsidR="006F00D4" w:rsidRDefault="006F00D4" w:rsidP="006F00D4">
      <w:pPr>
        <w:pStyle w:val="7"/>
        <w:ind w:left="400"/>
      </w:pPr>
      <w:r>
        <w:rPr>
          <w:rFonts w:hint="eastAsia"/>
        </w:rPr>
        <w:t>유저 확보가 안정적임</w:t>
      </w:r>
    </w:p>
    <w:p w14:paraId="016ECA9A" w14:textId="08E8493D" w:rsidR="006F00D4" w:rsidRDefault="006F00D4" w:rsidP="006F00D4">
      <w:pPr>
        <w:pStyle w:val="7"/>
        <w:ind w:left="400"/>
      </w:pPr>
      <w:r>
        <w:rPr>
          <w:rFonts w:hint="eastAsia"/>
        </w:rPr>
        <w:t>단기간에 유입 액션 집행 가능</w:t>
      </w:r>
    </w:p>
    <w:p w14:paraId="524E5631" w14:textId="224D7603" w:rsidR="006F00D4" w:rsidRDefault="006F00D4" w:rsidP="006F00D4"/>
    <w:p w14:paraId="4D6B2B0A" w14:textId="7F3812EE" w:rsidR="006F00D4" w:rsidRDefault="00436D2F" w:rsidP="00436D2F">
      <w:pPr>
        <w:pStyle w:val="2"/>
      </w:pPr>
      <w:r>
        <w:rPr>
          <w:rFonts w:hint="eastAsia"/>
        </w:rPr>
        <w:t>유저 단계 구분</w:t>
      </w:r>
    </w:p>
    <w:p w14:paraId="253B1DBD" w14:textId="545F6464" w:rsidR="00436D2F" w:rsidRDefault="00436D2F" w:rsidP="00436D2F">
      <w:pPr>
        <w:pStyle w:val="a"/>
      </w:pPr>
      <w:r>
        <w:rPr>
          <w:rFonts w:hint="eastAsia"/>
        </w:rPr>
        <w:t xml:space="preserve">초기 유입 </w:t>
      </w:r>
      <w:proofErr w:type="gramStart"/>
      <w:r>
        <w:rPr>
          <w:rFonts w:hint="eastAsia"/>
        </w:rPr>
        <w:t xml:space="preserve">단계 </w:t>
      </w:r>
      <w:r>
        <w:t>/</w:t>
      </w:r>
      <w:proofErr w:type="gramEnd"/>
      <w:r>
        <w:t xml:space="preserve"> </w:t>
      </w:r>
      <w:r>
        <w:rPr>
          <w:rFonts w:hint="eastAsia"/>
        </w:rPr>
        <w:t>유저 유입이 시작되는 단계</w:t>
      </w:r>
    </w:p>
    <w:p w14:paraId="6A9B3002" w14:textId="342C8A45" w:rsidR="00436D2F" w:rsidRDefault="00436D2F" w:rsidP="00436D2F">
      <w:pPr>
        <w:pStyle w:val="a"/>
      </w:pPr>
      <w:r>
        <w:rPr>
          <w:rFonts w:hint="eastAsia"/>
        </w:rPr>
        <w:t xml:space="preserve">중기 유입 </w:t>
      </w:r>
      <w:proofErr w:type="gramStart"/>
      <w:r>
        <w:rPr>
          <w:rFonts w:hint="eastAsia"/>
        </w:rPr>
        <w:t xml:space="preserve">단계 </w:t>
      </w:r>
      <w:r>
        <w:t>/</w:t>
      </w:r>
      <w:proofErr w:type="gramEnd"/>
      <w:r>
        <w:t xml:space="preserve"> </w:t>
      </w:r>
      <w:r>
        <w:rPr>
          <w:rFonts w:hint="eastAsia"/>
        </w:rPr>
        <w:t>유저 유입이 본격화 되는 단계</w:t>
      </w:r>
    </w:p>
    <w:p w14:paraId="2BC15921" w14:textId="10CD9D48" w:rsidR="00436D2F" w:rsidRDefault="00436D2F" w:rsidP="00436D2F">
      <w:pPr>
        <w:pStyle w:val="a"/>
      </w:pPr>
      <w:r>
        <w:rPr>
          <w:rFonts w:hint="eastAsia"/>
        </w:rPr>
        <w:t xml:space="preserve">후기 유입 </w:t>
      </w:r>
      <w:proofErr w:type="gramStart"/>
      <w:r>
        <w:rPr>
          <w:rFonts w:hint="eastAsia"/>
        </w:rPr>
        <w:t xml:space="preserve">단계 </w:t>
      </w:r>
      <w:r>
        <w:t>/</w:t>
      </w:r>
      <w:proofErr w:type="gramEnd"/>
      <w:r>
        <w:t xml:space="preserve"> </w:t>
      </w:r>
      <w:r>
        <w:rPr>
          <w:rFonts w:hint="eastAsia"/>
        </w:rPr>
        <w:t>유저 유입이 줄어들거나 소멸되는 단계</w:t>
      </w:r>
    </w:p>
    <w:p w14:paraId="3B1796AB" w14:textId="12FBEADA" w:rsidR="00436D2F" w:rsidRDefault="00436D2F" w:rsidP="00436D2F">
      <w:pPr>
        <w:pStyle w:val="a"/>
        <w:numPr>
          <w:ilvl w:val="0"/>
          <w:numId w:val="0"/>
        </w:numPr>
        <w:ind w:left="403" w:hanging="403"/>
      </w:pPr>
    </w:p>
    <w:p w14:paraId="656D60AB" w14:textId="0272ED10" w:rsidR="00436D2F" w:rsidRDefault="00436D2F" w:rsidP="00436D2F">
      <w:pPr>
        <w:pStyle w:val="2"/>
      </w:pPr>
      <w:r>
        <w:rPr>
          <w:rFonts w:hint="eastAsia"/>
        </w:rPr>
        <w:t>초기 유입 단계</w:t>
      </w:r>
    </w:p>
    <w:p w14:paraId="0DFD2614" w14:textId="79E48117" w:rsidR="00436D2F" w:rsidRDefault="00436D2F" w:rsidP="00436D2F">
      <w:pPr>
        <w:pStyle w:val="a"/>
      </w:pPr>
      <w:r>
        <w:rPr>
          <w:rFonts w:hint="eastAsia"/>
        </w:rPr>
        <w:t xml:space="preserve">신작 공개 등으로 </w:t>
      </w:r>
      <w:r w:rsidRPr="00436D2F">
        <w:rPr>
          <w:rFonts w:hint="eastAsia"/>
          <w:color w:val="FF0000"/>
        </w:rPr>
        <w:t>게임에 대한 정보</w:t>
      </w:r>
      <w:r>
        <w:rPr>
          <w:rFonts w:hint="eastAsia"/>
        </w:rPr>
        <w:t xml:space="preserve">가 외부에 노출되기 시작한 시점 직후부터 </w:t>
      </w:r>
      <w:r w:rsidRPr="00436D2F">
        <w:rPr>
          <w:rFonts w:hint="eastAsia"/>
          <w:color w:val="FF0000"/>
        </w:rPr>
        <w:t>실제 유저가 유입</w:t>
      </w:r>
      <w:r>
        <w:rPr>
          <w:rFonts w:hint="eastAsia"/>
        </w:rPr>
        <w:t xml:space="preserve"> 되는 초기 단계까지</w:t>
      </w:r>
    </w:p>
    <w:p w14:paraId="4E39594C" w14:textId="2BA702FB" w:rsidR="00436D2F" w:rsidRDefault="00436D2F" w:rsidP="00436D2F">
      <w:pPr>
        <w:pStyle w:val="a"/>
      </w:pPr>
      <w:r>
        <w:rPr>
          <w:rFonts w:hint="eastAsia"/>
        </w:rPr>
        <w:t xml:space="preserve">게임에 대한 </w:t>
      </w:r>
      <w:r w:rsidRPr="00436D2F">
        <w:rPr>
          <w:rFonts w:hint="eastAsia"/>
          <w:color w:val="FF0000"/>
        </w:rPr>
        <w:t>흥미</w:t>
      </w:r>
      <w:r>
        <w:rPr>
          <w:rFonts w:hint="eastAsia"/>
        </w:rPr>
        <w:t xml:space="preserve">와 </w:t>
      </w:r>
      <w:r w:rsidRPr="00436D2F">
        <w:rPr>
          <w:rFonts w:hint="eastAsia"/>
          <w:color w:val="FF0000"/>
        </w:rPr>
        <w:t>기대감</w:t>
      </w:r>
      <w:r>
        <w:rPr>
          <w:rFonts w:hint="eastAsia"/>
        </w:rPr>
        <w:t>을 높이는 작업이 필요함</w:t>
      </w:r>
    </w:p>
    <w:p w14:paraId="412A2BDA" w14:textId="6E74BE8C" w:rsidR="00436D2F" w:rsidRDefault="00436D2F" w:rsidP="00436D2F">
      <w:pPr>
        <w:pStyle w:val="a"/>
      </w:pPr>
      <w:r>
        <w:rPr>
          <w:rFonts w:hint="eastAsia"/>
        </w:rPr>
        <w:t>발매 전 자발적 커뮤니티 구축 등을 유도하면 좋음</w:t>
      </w:r>
    </w:p>
    <w:p w14:paraId="6F8FA70E" w14:textId="62A9BB55" w:rsidR="00436D2F" w:rsidRDefault="00436D2F" w:rsidP="00436D2F">
      <w:pPr>
        <w:pStyle w:val="a"/>
      </w:pPr>
      <w:r>
        <w:rPr>
          <w:rFonts w:hint="eastAsia"/>
        </w:rPr>
        <w:t>가장 위험 부담이 크고 중요한 단계</w:t>
      </w:r>
    </w:p>
    <w:p w14:paraId="2D9197F4" w14:textId="40362BD2" w:rsidR="00A226DA" w:rsidRDefault="00A226DA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93BDD7E" w14:textId="50F1CB60" w:rsidR="00EE799B" w:rsidRDefault="00A226DA" w:rsidP="00A226DA">
      <w:pPr>
        <w:pStyle w:val="2"/>
      </w:pPr>
      <w:r>
        <w:rPr>
          <w:rFonts w:hint="eastAsia"/>
        </w:rPr>
        <w:lastRenderedPageBreak/>
        <w:t>플랫폼 별 초기 유입 단계</w:t>
      </w:r>
    </w:p>
    <w:tbl>
      <w:tblPr>
        <w:tblStyle w:val="a8"/>
        <w:tblW w:w="0" w:type="auto"/>
        <w:tblInd w:w="108" w:type="dxa"/>
        <w:tblLook w:val="04A0" w:firstRow="1" w:lastRow="0" w:firstColumn="1" w:lastColumn="0" w:noHBand="0" w:noVBand="1"/>
      </w:tblPr>
      <w:tblGrid>
        <w:gridCol w:w="1262"/>
        <w:gridCol w:w="3026"/>
        <w:gridCol w:w="3031"/>
        <w:gridCol w:w="3029"/>
      </w:tblGrid>
      <w:tr w:rsidR="00A226DA" w14:paraId="05662DDF" w14:textId="77777777" w:rsidTr="00235F5D">
        <w:tc>
          <w:tcPr>
            <w:tcW w:w="1276" w:type="dxa"/>
            <w:shd w:val="clear" w:color="auto" w:fill="FFE599" w:themeFill="accent4" w:themeFillTint="66"/>
          </w:tcPr>
          <w:p w14:paraId="49F3AE88" w14:textId="5A5B3A9A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플랫폼</w:t>
            </w:r>
          </w:p>
        </w:tc>
        <w:tc>
          <w:tcPr>
            <w:tcW w:w="3071" w:type="dxa"/>
            <w:shd w:val="clear" w:color="auto" w:fill="FFE599" w:themeFill="accent4" w:themeFillTint="66"/>
          </w:tcPr>
          <w:p w14:paraId="247B6CD4" w14:textId="70BE218F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사전 이벤트</w:t>
            </w:r>
          </w:p>
        </w:tc>
        <w:tc>
          <w:tcPr>
            <w:tcW w:w="3071" w:type="dxa"/>
            <w:shd w:val="clear" w:color="auto" w:fill="FFE599" w:themeFill="accent4" w:themeFillTint="66"/>
          </w:tcPr>
          <w:p w14:paraId="2E0AB731" w14:textId="449151EC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유저 모집 시점</w:t>
            </w:r>
          </w:p>
        </w:tc>
        <w:tc>
          <w:tcPr>
            <w:tcW w:w="3072" w:type="dxa"/>
            <w:shd w:val="clear" w:color="auto" w:fill="FFE599" w:themeFill="accent4" w:themeFillTint="66"/>
          </w:tcPr>
          <w:p w14:paraId="6C2292CA" w14:textId="6491DD7A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중요 마케팅 시점</w:t>
            </w:r>
          </w:p>
        </w:tc>
      </w:tr>
      <w:tr w:rsidR="00A226DA" w14:paraId="70590657" w14:textId="77777777" w:rsidTr="00235F5D">
        <w:tc>
          <w:tcPr>
            <w:tcW w:w="1276" w:type="dxa"/>
          </w:tcPr>
          <w:p w14:paraId="3BFA7970" w14:textId="56A49DB5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온라인 게임</w:t>
            </w:r>
          </w:p>
        </w:tc>
        <w:tc>
          <w:tcPr>
            <w:tcW w:w="3071" w:type="dxa"/>
          </w:tcPr>
          <w:p w14:paraId="131184B9" w14:textId="0B3C9BED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효과가 큼</w:t>
            </w:r>
          </w:p>
        </w:tc>
        <w:tc>
          <w:tcPr>
            <w:tcW w:w="3071" w:type="dxa"/>
          </w:tcPr>
          <w:p w14:paraId="221D682E" w14:textId="50E16450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F</w:t>
            </w:r>
            <w:r>
              <w:t>GT</w:t>
            </w:r>
            <w:r w:rsidR="00235F5D">
              <w:t>(</w:t>
            </w:r>
            <w:r w:rsidR="00235F5D">
              <w:rPr>
                <w:rFonts w:hint="eastAsia"/>
              </w:rPr>
              <w:t>포커스 그룹 테스트</w:t>
            </w:r>
            <w:r w:rsidR="00235F5D">
              <w:t>)</w:t>
            </w:r>
            <w:r>
              <w:t>, CBT, OBT</w:t>
            </w:r>
          </w:p>
        </w:tc>
        <w:tc>
          <w:tcPr>
            <w:tcW w:w="3072" w:type="dxa"/>
          </w:tcPr>
          <w:p w14:paraId="5D325E50" w14:textId="1EEFCBED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신작 공개 </w:t>
            </w:r>
            <w:r>
              <w:t>~ OBT</w:t>
            </w:r>
          </w:p>
        </w:tc>
      </w:tr>
      <w:tr w:rsidR="00A226DA" w14:paraId="67CEA925" w14:textId="77777777" w:rsidTr="00235F5D">
        <w:tc>
          <w:tcPr>
            <w:tcW w:w="1276" w:type="dxa"/>
          </w:tcPr>
          <w:p w14:paraId="22552B4C" w14:textId="6F0D3DB2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패키지 게임</w:t>
            </w:r>
          </w:p>
        </w:tc>
        <w:tc>
          <w:tcPr>
            <w:tcW w:w="3071" w:type="dxa"/>
          </w:tcPr>
          <w:p w14:paraId="386AC778" w14:textId="6BD76650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효과가 큼</w:t>
            </w:r>
          </w:p>
        </w:tc>
        <w:tc>
          <w:tcPr>
            <w:tcW w:w="3071" w:type="dxa"/>
          </w:tcPr>
          <w:p w14:paraId="73731DA8" w14:textId="15B9AD3F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예약 판매,</w:t>
            </w:r>
            <w:r>
              <w:t xml:space="preserve"> </w:t>
            </w:r>
            <w:r>
              <w:rPr>
                <w:rFonts w:hint="eastAsia"/>
              </w:rPr>
              <w:t>발매 직후</w:t>
            </w:r>
          </w:p>
        </w:tc>
        <w:tc>
          <w:tcPr>
            <w:tcW w:w="3072" w:type="dxa"/>
          </w:tcPr>
          <w:p w14:paraId="2245B8C9" w14:textId="43112081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신작 공개 </w:t>
            </w:r>
            <w:r>
              <w:t xml:space="preserve">~ </w:t>
            </w:r>
            <w:r>
              <w:rPr>
                <w:rFonts w:hint="eastAsia"/>
              </w:rPr>
              <w:t xml:space="preserve">발매 후 </w:t>
            </w:r>
            <w:r>
              <w:t>1</w:t>
            </w:r>
            <w:r>
              <w:rPr>
                <w:rFonts w:hint="eastAsia"/>
              </w:rPr>
              <w:t>개월</w:t>
            </w:r>
          </w:p>
        </w:tc>
      </w:tr>
      <w:tr w:rsidR="00A226DA" w14:paraId="354CC628" w14:textId="77777777" w:rsidTr="00235F5D">
        <w:tc>
          <w:tcPr>
            <w:tcW w:w="1276" w:type="dxa"/>
          </w:tcPr>
          <w:p w14:paraId="7E3BDE22" w14:textId="475EE158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앱 게임</w:t>
            </w:r>
          </w:p>
        </w:tc>
        <w:tc>
          <w:tcPr>
            <w:tcW w:w="3071" w:type="dxa"/>
          </w:tcPr>
          <w:p w14:paraId="59C5BB8E" w14:textId="014302AD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효과가 커지는 중</w:t>
            </w:r>
          </w:p>
        </w:tc>
        <w:tc>
          <w:tcPr>
            <w:tcW w:w="3071" w:type="dxa"/>
          </w:tcPr>
          <w:p w14:paraId="11B92482" w14:textId="5F7DADFC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발매 직후</w:t>
            </w:r>
          </w:p>
        </w:tc>
        <w:tc>
          <w:tcPr>
            <w:tcW w:w="3072" w:type="dxa"/>
          </w:tcPr>
          <w:p w14:paraId="06BA549D" w14:textId="4BEB95EB" w:rsidR="00A226DA" w:rsidRDefault="00A226DA" w:rsidP="00A226D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발매 </w:t>
            </w:r>
            <w:r>
              <w:t xml:space="preserve">~ </w:t>
            </w:r>
            <w:r>
              <w:rPr>
                <w:rFonts w:hint="eastAsia"/>
              </w:rPr>
              <w:t xml:space="preserve">발매 후 </w:t>
            </w:r>
            <w:r>
              <w:t>1</w:t>
            </w:r>
            <w:r>
              <w:rPr>
                <w:rFonts w:hint="eastAsia"/>
              </w:rPr>
              <w:t>주일</w:t>
            </w:r>
          </w:p>
        </w:tc>
      </w:tr>
    </w:tbl>
    <w:p w14:paraId="717AF35B" w14:textId="77777777" w:rsidR="00A226DA" w:rsidRDefault="00A226DA" w:rsidP="00235F5D">
      <w:pPr>
        <w:pStyle w:val="a"/>
        <w:numPr>
          <w:ilvl w:val="0"/>
          <w:numId w:val="0"/>
        </w:numPr>
      </w:pPr>
    </w:p>
    <w:p w14:paraId="56294847" w14:textId="5BAB94B0" w:rsidR="00A226DA" w:rsidRDefault="00A226DA" w:rsidP="00A226DA">
      <w:pPr>
        <w:pStyle w:val="a"/>
      </w:pPr>
      <w:r>
        <w:rPr>
          <w:rFonts w:hint="eastAsia"/>
        </w:rPr>
        <w:t>온라인 게임</w:t>
      </w:r>
    </w:p>
    <w:p w14:paraId="60740545" w14:textId="13232A3E" w:rsidR="00A226DA" w:rsidRDefault="00A226DA" w:rsidP="00A226DA">
      <w:pPr>
        <w:pStyle w:val="7"/>
        <w:ind w:left="400"/>
      </w:pPr>
      <w:r>
        <w:t xml:space="preserve">CBT, OBT </w:t>
      </w:r>
      <w:r>
        <w:rPr>
          <w:rFonts w:hint="eastAsia"/>
        </w:rPr>
        <w:t xml:space="preserve">등을 통한 사전 모집이 가능하기 때문에 초기 유입 기간이 길고 초기 유입 실패 시 </w:t>
      </w:r>
      <w:r>
        <w:t xml:space="preserve">CBT 연장, </w:t>
      </w:r>
      <w:r>
        <w:rPr>
          <w:rFonts w:hint="eastAsia"/>
        </w:rPr>
        <w:t xml:space="preserve">수정 후 </w:t>
      </w:r>
      <w:r>
        <w:t xml:space="preserve">CBT </w:t>
      </w:r>
      <w:r>
        <w:rPr>
          <w:rFonts w:hint="eastAsia"/>
        </w:rPr>
        <w:t>재 오픈 등으로 재도전이 비교적 용이</w:t>
      </w:r>
    </w:p>
    <w:p w14:paraId="471839EE" w14:textId="6FA898BE" w:rsidR="00A226DA" w:rsidRDefault="00A226DA" w:rsidP="00A226DA">
      <w:pPr>
        <w:pStyle w:val="a"/>
      </w:pPr>
      <w:r>
        <w:rPr>
          <w:rFonts w:hint="eastAsia"/>
        </w:rPr>
        <w:t>패키</w:t>
      </w:r>
      <w:r w:rsidR="00C1250C">
        <w:rPr>
          <w:rFonts w:hint="eastAsia"/>
        </w:rPr>
        <w:t>지</w:t>
      </w:r>
      <w:r>
        <w:rPr>
          <w:rFonts w:hint="eastAsia"/>
        </w:rPr>
        <w:t xml:space="preserve"> 게임</w:t>
      </w:r>
    </w:p>
    <w:p w14:paraId="253AC85F" w14:textId="2A0E4CE0" w:rsidR="00A226DA" w:rsidRDefault="00A226DA" w:rsidP="00A226DA">
      <w:pPr>
        <w:pStyle w:val="7"/>
        <w:ind w:left="400"/>
      </w:pPr>
      <w:r>
        <w:rPr>
          <w:rFonts w:hint="eastAsia"/>
        </w:rPr>
        <w:t>초기 유입 단계에서 실패하면 이후 단계의 마케팅이 매우 힘들어 짐.</w:t>
      </w:r>
      <w:r>
        <w:t xml:space="preserve"> </w:t>
      </w:r>
      <w:r>
        <w:rPr>
          <w:rFonts w:hint="eastAsia"/>
        </w:rPr>
        <w:t>신작 공개,</w:t>
      </w:r>
      <w:r>
        <w:t xml:space="preserve"> </w:t>
      </w:r>
      <w:r>
        <w:rPr>
          <w:rFonts w:hint="eastAsia"/>
        </w:rPr>
        <w:t>매체 기사,</w:t>
      </w:r>
      <w:r>
        <w:t xml:space="preserve"> </w:t>
      </w:r>
      <w:r>
        <w:rPr>
          <w:rFonts w:hint="eastAsia"/>
        </w:rPr>
        <w:t>광고 등 사전 이벤트에 대한 유저들의 반응이 중요</w:t>
      </w:r>
    </w:p>
    <w:p w14:paraId="01A7ED5E" w14:textId="6ABA015D" w:rsidR="00A226DA" w:rsidRDefault="00A226DA" w:rsidP="00A226DA">
      <w:pPr>
        <w:pStyle w:val="a"/>
      </w:pPr>
      <w:r>
        <w:rPr>
          <w:rFonts w:hint="eastAsia"/>
        </w:rPr>
        <w:t>앱 게임</w:t>
      </w:r>
    </w:p>
    <w:p w14:paraId="7CD32DAA" w14:textId="1C1C9776" w:rsidR="00A226DA" w:rsidRDefault="00A226DA" w:rsidP="00A226DA">
      <w:pPr>
        <w:pStyle w:val="7"/>
        <w:ind w:left="400"/>
      </w:pPr>
      <w:r>
        <w:rPr>
          <w:rFonts w:hint="eastAsia"/>
        </w:rPr>
        <w:t>패키지 게임과 마찬가지로 초기 유입 단계가 매우 중요</w:t>
      </w:r>
    </w:p>
    <w:p w14:paraId="1B2E4DEF" w14:textId="5F9951BB" w:rsidR="00280918" w:rsidRDefault="00280918" w:rsidP="00280918"/>
    <w:p w14:paraId="17E160B5" w14:textId="797DFFA3" w:rsidR="00280918" w:rsidRDefault="00280918" w:rsidP="00280918">
      <w:pPr>
        <w:pStyle w:val="2"/>
      </w:pPr>
      <w:r>
        <w:rPr>
          <w:rFonts w:hint="eastAsia"/>
        </w:rPr>
        <w:t>초기 유입 단계의 주요 유입 요소</w:t>
      </w:r>
    </w:p>
    <w:p w14:paraId="71C4F7D7" w14:textId="7B029F76" w:rsidR="00280918" w:rsidRDefault="00280918" w:rsidP="00280918">
      <w:pPr>
        <w:pStyle w:val="a"/>
      </w:pPr>
      <w:r>
        <w:rPr>
          <w:rFonts w:hint="eastAsia"/>
        </w:rPr>
        <w:t>커뮤</w:t>
      </w:r>
      <w:r w:rsidR="008E70EF">
        <w:rPr>
          <w:rFonts w:hint="eastAsia"/>
        </w:rPr>
        <w:t>니티</w:t>
      </w:r>
      <w:r>
        <w:rPr>
          <w:rFonts w:hint="eastAsia"/>
        </w:rPr>
        <w:t xml:space="preserve"> 및 매체 기사</w:t>
      </w:r>
    </w:p>
    <w:p w14:paraId="78C5D598" w14:textId="548AB8B0" w:rsidR="00280918" w:rsidRDefault="00280918" w:rsidP="00280918">
      <w:pPr>
        <w:pStyle w:val="a"/>
      </w:pPr>
      <w:proofErr w:type="gramStart"/>
      <w:r>
        <w:rPr>
          <w:rFonts w:hint="eastAsia"/>
        </w:rPr>
        <w:t xml:space="preserve">온 </w:t>
      </w:r>
      <w:r>
        <w:t>/</w:t>
      </w:r>
      <w:proofErr w:type="gramEnd"/>
      <w:r>
        <w:t xml:space="preserve"> </w:t>
      </w:r>
      <w:r>
        <w:rPr>
          <w:rFonts w:hint="eastAsia"/>
        </w:rPr>
        <w:t>오프라인 매체 광고</w:t>
      </w:r>
    </w:p>
    <w:p w14:paraId="68DC154C" w14:textId="43C4C5DF" w:rsidR="00280918" w:rsidRDefault="00280918" w:rsidP="00280918">
      <w:pPr>
        <w:pStyle w:val="a"/>
      </w:pPr>
      <w:r>
        <w:rPr>
          <w:rFonts w:hint="eastAsia"/>
        </w:rPr>
        <w:t>팬 커뮤니티 구축</w:t>
      </w:r>
    </w:p>
    <w:p w14:paraId="6EE7D4F3" w14:textId="65AFFC13" w:rsidR="00280918" w:rsidRDefault="00280918" w:rsidP="00280918">
      <w:pPr>
        <w:pStyle w:val="a"/>
      </w:pPr>
      <w:r>
        <w:rPr>
          <w:rFonts w:hint="eastAsia"/>
        </w:rPr>
        <w:t>인 앱 광고,</w:t>
      </w:r>
      <w:r>
        <w:t xml:space="preserve"> </w:t>
      </w:r>
      <w:r>
        <w:rPr>
          <w:rFonts w:hint="eastAsia"/>
        </w:rPr>
        <w:t>플랫폼 배너</w:t>
      </w:r>
    </w:p>
    <w:p w14:paraId="2B66476F" w14:textId="52FD10D5" w:rsidR="00280918" w:rsidRDefault="00280918" w:rsidP="00280918">
      <w:pPr>
        <w:pStyle w:val="a"/>
      </w:pPr>
      <w:r>
        <w:rPr>
          <w:rFonts w:hint="eastAsia"/>
        </w:rPr>
        <w:t>테스터 모집</w:t>
      </w:r>
    </w:p>
    <w:p w14:paraId="517B9598" w14:textId="3EBEA5CF" w:rsidR="00280918" w:rsidRDefault="00280918" w:rsidP="00280918">
      <w:pPr>
        <w:pStyle w:val="a"/>
      </w:pPr>
      <w:r>
        <w:rPr>
          <w:rFonts w:hint="eastAsia"/>
        </w:rPr>
        <w:t>소매점,</w:t>
      </w:r>
      <w:r>
        <w:t xml:space="preserve"> PC</w:t>
      </w:r>
      <w:r>
        <w:rPr>
          <w:rFonts w:hint="eastAsia"/>
        </w:rPr>
        <w:t>방</w:t>
      </w:r>
      <w:r>
        <w:t xml:space="preserve">, </w:t>
      </w:r>
      <w:r>
        <w:rPr>
          <w:rFonts w:hint="eastAsia"/>
        </w:rPr>
        <w:t>앱스토어 내 새 게임 리스트 노출</w:t>
      </w:r>
    </w:p>
    <w:p w14:paraId="32EBCF71" w14:textId="6FFDAC2E" w:rsidR="00280918" w:rsidRDefault="00280918" w:rsidP="00280918">
      <w:pPr>
        <w:pStyle w:val="a"/>
      </w:pPr>
      <w:r>
        <w:rPr>
          <w:rFonts w:hint="eastAsia"/>
        </w:rPr>
        <w:t>친구 초대</w:t>
      </w:r>
      <w:r>
        <w:t xml:space="preserve">, </w:t>
      </w:r>
      <w:r>
        <w:rPr>
          <w:rFonts w:hint="eastAsia"/>
        </w:rPr>
        <w:t xml:space="preserve">추가 이벤트 등 소셜 </w:t>
      </w:r>
      <w:r>
        <w:t>Viral</w:t>
      </w:r>
    </w:p>
    <w:p w14:paraId="71C3622F" w14:textId="59BF33C6" w:rsidR="00280918" w:rsidRDefault="00280918" w:rsidP="008E70EF">
      <w:pPr>
        <w:pStyle w:val="a"/>
        <w:numPr>
          <w:ilvl w:val="0"/>
          <w:numId w:val="0"/>
        </w:numPr>
      </w:pPr>
    </w:p>
    <w:p w14:paraId="173213BD" w14:textId="2708B2B2" w:rsidR="008E70EF" w:rsidRDefault="00C1399A" w:rsidP="00C1399A">
      <w:pPr>
        <w:pStyle w:val="2"/>
      </w:pPr>
      <w:r>
        <w:rPr>
          <w:rFonts w:hint="eastAsia"/>
        </w:rPr>
        <w:t>중기 유입 단계</w:t>
      </w:r>
    </w:p>
    <w:p w14:paraId="13BC141C" w14:textId="263E842A" w:rsidR="00C1399A" w:rsidRDefault="00C1399A" w:rsidP="00C1399A">
      <w:pPr>
        <w:pStyle w:val="a"/>
      </w:pPr>
      <w:r>
        <w:rPr>
          <w:rFonts w:hint="eastAsia"/>
        </w:rPr>
        <w:t xml:space="preserve">게임성에 대한 </w:t>
      </w:r>
      <w:r w:rsidRPr="00C1399A">
        <w:rPr>
          <w:rFonts w:hint="eastAsia"/>
          <w:color w:val="FF0000"/>
        </w:rPr>
        <w:t>평판이 누적</w:t>
      </w:r>
      <w:r>
        <w:rPr>
          <w:rFonts w:hint="eastAsia"/>
        </w:rPr>
        <w:t>되는 시기</w:t>
      </w:r>
    </w:p>
    <w:p w14:paraId="4760F355" w14:textId="3ECF4136" w:rsidR="00C1399A" w:rsidRDefault="00C1399A" w:rsidP="00C1399A">
      <w:pPr>
        <w:pStyle w:val="a"/>
      </w:pPr>
      <w:r>
        <w:rPr>
          <w:rFonts w:hint="eastAsia"/>
        </w:rPr>
        <w:t>게임에 대한 고정된 이미지가 형성되고 핵심 유저 층이 확정되기 시작함</w:t>
      </w:r>
    </w:p>
    <w:p w14:paraId="300594AD" w14:textId="1F94B549" w:rsidR="00C1399A" w:rsidRDefault="00C1399A" w:rsidP="00C1399A">
      <w:pPr>
        <w:pStyle w:val="a"/>
      </w:pPr>
      <w:r>
        <w:rPr>
          <w:rFonts w:hint="eastAsia"/>
        </w:rPr>
        <w:t>마케팅 효과가 감소하기 시작함</w:t>
      </w:r>
    </w:p>
    <w:p w14:paraId="095D932F" w14:textId="65E43429" w:rsidR="00C1399A" w:rsidRDefault="00C1399A" w:rsidP="00C1399A">
      <w:pPr>
        <w:pStyle w:val="a"/>
        <w:numPr>
          <w:ilvl w:val="0"/>
          <w:numId w:val="0"/>
        </w:numPr>
      </w:pPr>
    </w:p>
    <w:p w14:paraId="7EB1EAAC" w14:textId="191BA501" w:rsidR="00C1399A" w:rsidRDefault="00C1399A" w:rsidP="00C1399A">
      <w:pPr>
        <w:pStyle w:val="2"/>
      </w:pPr>
      <w:r>
        <w:rPr>
          <w:rFonts w:hint="eastAsia"/>
        </w:rPr>
        <w:t>중기 유입 단계의 주요 유입 요소</w:t>
      </w:r>
    </w:p>
    <w:p w14:paraId="5495CF8F" w14:textId="74B390EC" w:rsidR="00C1399A" w:rsidRDefault="00C1399A" w:rsidP="00C1399A">
      <w:pPr>
        <w:pStyle w:val="a"/>
      </w:pPr>
      <w:r>
        <w:rPr>
          <w:rFonts w:hint="eastAsia"/>
        </w:rPr>
        <w:t>커뮤니티 및 매체 기사</w:t>
      </w:r>
    </w:p>
    <w:p w14:paraId="27CBA1F3" w14:textId="4CE9E3B1" w:rsidR="00C1399A" w:rsidRDefault="00C1399A" w:rsidP="00C1399A">
      <w:pPr>
        <w:pStyle w:val="a"/>
      </w:pPr>
      <w:proofErr w:type="gramStart"/>
      <w:r>
        <w:rPr>
          <w:rFonts w:hint="eastAsia"/>
        </w:rPr>
        <w:t xml:space="preserve">온 </w:t>
      </w:r>
      <w:r>
        <w:t>/</w:t>
      </w:r>
      <w:proofErr w:type="gramEnd"/>
      <w:r>
        <w:t xml:space="preserve"> </w:t>
      </w:r>
      <w:r>
        <w:rPr>
          <w:rFonts w:hint="eastAsia"/>
        </w:rPr>
        <w:t>오프라인 매체 광고</w:t>
      </w:r>
    </w:p>
    <w:p w14:paraId="43D0D98A" w14:textId="09A0A23C" w:rsidR="00C1399A" w:rsidRDefault="00C1399A" w:rsidP="00C1399A">
      <w:pPr>
        <w:pStyle w:val="a"/>
      </w:pPr>
      <w:r>
        <w:rPr>
          <w:rFonts w:hint="eastAsia"/>
        </w:rPr>
        <w:t>인 앱 광고,</w:t>
      </w:r>
      <w:r>
        <w:t xml:space="preserve"> </w:t>
      </w:r>
      <w:r>
        <w:rPr>
          <w:rFonts w:hint="eastAsia"/>
        </w:rPr>
        <w:t>플랫폼 배너</w:t>
      </w:r>
    </w:p>
    <w:p w14:paraId="727C8F2B" w14:textId="3D19A381" w:rsidR="00002803" w:rsidRDefault="00C1399A" w:rsidP="00C1399A">
      <w:pPr>
        <w:pStyle w:val="a"/>
      </w:pPr>
      <w:r>
        <w:rPr>
          <w:rFonts w:hint="eastAsia"/>
        </w:rPr>
        <w:t>친구 초대,</w:t>
      </w:r>
      <w:r>
        <w:t xml:space="preserve"> </w:t>
      </w:r>
      <w:r>
        <w:rPr>
          <w:rFonts w:hint="eastAsia"/>
        </w:rPr>
        <w:t xml:space="preserve">추가 이벤트 등 소셜 </w:t>
      </w:r>
      <w:r>
        <w:t>Viral</w:t>
      </w:r>
    </w:p>
    <w:p w14:paraId="1BA24F27" w14:textId="77777777" w:rsidR="00002803" w:rsidRDefault="00002803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D4A0E77" w14:textId="2563F1AC" w:rsidR="00C1399A" w:rsidRDefault="00002803" w:rsidP="00002803">
      <w:pPr>
        <w:pStyle w:val="2"/>
      </w:pPr>
      <w:r>
        <w:rPr>
          <w:rFonts w:hint="eastAsia"/>
        </w:rPr>
        <w:lastRenderedPageBreak/>
        <w:t>후기 유입 단계</w:t>
      </w:r>
    </w:p>
    <w:p w14:paraId="063B1EA4" w14:textId="4B07164E" w:rsidR="00002803" w:rsidRDefault="00002803" w:rsidP="00002803">
      <w:pPr>
        <w:pStyle w:val="a"/>
      </w:pPr>
      <w:r>
        <w:rPr>
          <w:rFonts w:hint="eastAsia"/>
        </w:rPr>
        <w:t>해당 장르,</w:t>
      </w:r>
      <w:r>
        <w:t xml:space="preserve"> </w:t>
      </w:r>
      <w:r>
        <w:rPr>
          <w:rFonts w:hint="eastAsia"/>
        </w:rPr>
        <w:t>소재,</w:t>
      </w:r>
      <w:r>
        <w:t xml:space="preserve"> </w:t>
      </w:r>
      <w:r>
        <w:rPr>
          <w:rFonts w:hint="eastAsia"/>
        </w:rPr>
        <w:t>브랜드에 대한 선호도가 높은 유저들 위주로 유입</w:t>
      </w:r>
    </w:p>
    <w:p w14:paraId="69EF84BA" w14:textId="5978878E" w:rsidR="00002803" w:rsidRDefault="00EB6355" w:rsidP="00002803">
      <w:pPr>
        <w:pStyle w:val="a"/>
      </w:pPr>
      <w:r>
        <w:rPr>
          <w:rFonts w:hint="eastAsia"/>
        </w:rPr>
        <w:t>신</w:t>
      </w:r>
      <w:r w:rsidR="00002803">
        <w:rPr>
          <w:rFonts w:hint="eastAsia"/>
        </w:rPr>
        <w:t xml:space="preserve">규 유저의 유입보다 기존 유저의 </w:t>
      </w:r>
      <w:r w:rsidR="00002803" w:rsidRPr="00002803">
        <w:rPr>
          <w:rFonts w:hint="eastAsia"/>
          <w:color w:val="FF0000"/>
        </w:rPr>
        <w:t>재방문,</w:t>
      </w:r>
      <w:r w:rsidR="00002803" w:rsidRPr="00002803">
        <w:rPr>
          <w:color w:val="FF0000"/>
        </w:rPr>
        <w:t xml:space="preserve"> </w:t>
      </w:r>
      <w:r w:rsidR="00002803" w:rsidRPr="00002803">
        <w:rPr>
          <w:rFonts w:hint="eastAsia"/>
          <w:color w:val="FF0000"/>
        </w:rPr>
        <w:t>이탈 방지,</w:t>
      </w:r>
      <w:r w:rsidR="00002803" w:rsidRPr="00002803">
        <w:rPr>
          <w:color w:val="FF0000"/>
        </w:rPr>
        <w:t xml:space="preserve"> </w:t>
      </w:r>
      <w:r w:rsidR="00002803" w:rsidRPr="00002803">
        <w:rPr>
          <w:rFonts w:hint="eastAsia"/>
          <w:color w:val="FF0000"/>
        </w:rPr>
        <w:t>결제</w:t>
      </w:r>
      <w:r w:rsidR="00002803">
        <w:rPr>
          <w:rFonts w:hint="eastAsia"/>
        </w:rPr>
        <w:t>에 집중해야 함</w:t>
      </w:r>
    </w:p>
    <w:p w14:paraId="19157911" w14:textId="7FF54B38" w:rsidR="00002803" w:rsidRDefault="00002803" w:rsidP="00002803">
      <w:pPr>
        <w:pStyle w:val="a"/>
      </w:pPr>
      <w:r>
        <w:rPr>
          <w:rFonts w:hint="eastAsia"/>
        </w:rPr>
        <w:t xml:space="preserve">이탈 유저의 </w:t>
      </w:r>
      <w:r w:rsidRPr="00002803">
        <w:rPr>
          <w:rFonts w:hint="eastAsia"/>
          <w:color w:val="FF0000"/>
        </w:rPr>
        <w:t>재유입</w:t>
      </w:r>
      <w:r>
        <w:rPr>
          <w:rFonts w:hint="eastAsia"/>
        </w:rPr>
        <w:t xml:space="preserve"> 유도도 중요한 집중 포인트</w:t>
      </w:r>
    </w:p>
    <w:p w14:paraId="00538E1F" w14:textId="207FE898" w:rsidR="00EB6355" w:rsidRDefault="00EB6355" w:rsidP="00EB6355">
      <w:pPr>
        <w:pStyle w:val="a"/>
        <w:numPr>
          <w:ilvl w:val="0"/>
          <w:numId w:val="0"/>
        </w:numPr>
        <w:ind w:left="403" w:hanging="403"/>
      </w:pPr>
    </w:p>
    <w:p w14:paraId="660AE4F0" w14:textId="5D2623DA" w:rsidR="00EB6355" w:rsidRDefault="00EB6355" w:rsidP="00EB6355">
      <w:pPr>
        <w:pStyle w:val="2"/>
      </w:pPr>
      <w:r>
        <w:rPr>
          <w:rFonts w:hint="eastAsia"/>
        </w:rPr>
        <w:t>후기 유입 단계의 주요 유입 요소</w:t>
      </w:r>
    </w:p>
    <w:p w14:paraId="1B3A39DD" w14:textId="27A0917D" w:rsidR="00EB6355" w:rsidRDefault="00EB6355" w:rsidP="00EB6355">
      <w:pPr>
        <w:pStyle w:val="a"/>
      </w:pPr>
      <w:r>
        <w:rPr>
          <w:rFonts w:hint="eastAsia"/>
        </w:rPr>
        <w:t>게임의 완성도,</w:t>
      </w:r>
      <w:r>
        <w:t xml:space="preserve"> </w:t>
      </w:r>
      <w:r>
        <w:rPr>
          <w:rFonts w:hint="eastAsia"/>
        </w:rPr>
        <w:t>운영,</w:t>
      </w:r>
      <w:r>
        <w:t xml:space="preserve"> </w:t>
      </w:r>
      <w:r>
        <w:rPr>
          <w:rFonts w:hint="eastAsia"/>
        </w:rPr>
        <w:t>유저의 게임 플레이 문화에 의한 좋은 평판</w:t>
      </w:r>
    </w:p>
    <w:p w14:paraId="55FA2C98" w14:textId="6473996E" w:rsidR="00EB6355" w:rsidRDefault="00EB6355" w:rsidP="00EB6355">
      <w:pPr>
        <w:pStyle w:val="a"/>
      </w:pPr>
      <w:r>
        <w:rPr>
          <w:rFonts w:hint="eastAsia"/>
        </w:rPr>
        <w:t xml:space="preserve">충성도 높은 유저 층에 의해 비슷한 성향의 유저들이 </w:t>
      </w:r>
      <w:r>
        <w:t>Viral</w:t>
      </w:r>
      <w:r>
        <w:rPr>
          <w:rFonts w:hint="eastAsia"/>
        </w:rPr>
        <w:t>로 유입</w:t>
      </w:r>
    </w:p>
    <w:p w14:paraId="41D1F13E" w14:textId="14137A3D" w:rsidR="00EB6355" w:rsidRDefault="00EB6355" w:rsidP="00EB6355">
      <w:pPr>
        <w:pStyle w:val="a"/>
      </w:pPr>
      <w:r>
        <w:rPr>
          <w:rFonts w:hint="eastAsia"/>
        </w:rPr>
        <w:t>커뮤니티 및 매체 기사</w:t>
      </w:r>
    </w:p>
    <w:p w14:paraId="4A453553" w14:textId="518AD1C6" w:rsidR="00EB6355" w:rsidRDefault="00EB6355" w:rsidP="00EB6355">
      <w:pPr>
        <w:pStyle w:val="a"/>
      </w:pPr>
      <w:proofErr w:type="gramStart"/>
      <w:r>
        <w:rPr>
          <w:rFonts w:hint="eastAsia"/>
        </w:rPr>
        <w:t>온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오프라인 매체 광고</w:t>
      </w:r>
    </w:p>
    <w:p w14:paraId="559E8679" w14:textId="3E2879E1" w:rsidR="00EB6355" w:rsidRDefault="00EB6355" w:rsidP="00EB6355">
      <w:pPr>
        <w:pStyle w:val="a"/>
      </w:pPr>
      <w:r>
        <w:rPr>
          <w:rFonts w:hint="eastAsia"/>
        </w:rPr>
        <w:t>인 앱 광고,</w:t>
      </w:r>
      <w:r>
        <w:t xml:space="preserve"> </w:t>
      </w:r>
      <w:r>
        <w:rPr>
          <w:rFonts w:hint="eastAsia"/>
        </w:rPr>
        <w:t>플랫폼 배너</w:t>
      </w:r>
    </w:p>
    <w:p w14:paraId="31D88B99" w14:textId="5F2D2355" w:rsidR="00EB6355" w:rsidRDefault="00EB6355" w:rsidP="00EB6355">
      <w:pPr>
        <w:pStyle w:val="a"/>
      </w:pPr>
      <w:r>
        <w:rPr>
          <w:rFonts w:hint="eastAsia"/>
        </w:rPr>
        <w:t>게임 내 이벤트</w:t>
      </w:r>
    </w:p>
    <w:p w14:paraId="61B1501D" w14:textId="6A5B5960" w:rsidR="00AF1430" w:rsidRDefault="00AF1430" w:rsidP="00AF1430">
      <w:pPr>
        <w:pStyle w:val="a"/>
        <w:numPr>
          <w:ilvl w:val="0"/>
          <w:numId w:val="0"/>
        </w:numPr>
        <w:ind w:left="403" w:hanging="403"/>
      </w:pPr>
    </w:p>
    <w:p w14:paraId="4D80A6D8" w14:textId="18983731" w:rsidR="00AF1430" w:rsidRDefault="00AF1430" w:rsidP="00AF1430">
      <w:pPr>
        <w:pStyle w:val="2"/>
      </w:pPr>
      <w:r>
        <w:rPr>
          <w:rFonts w:hint="eastAsia"/>
        </w:rPr>
        <w:t xml:space="preserve">유저 </w:t>
      </w:r>
      <w:proofErr w:type="gramStart"/>
      <w:r>
        <w:rPr>
          <w:rFonts w:hint="eastAsia"/>
        </w:rPr>
        <w:t xml:space="preserve">이탈 </w:t>
      </w:r>
      <w:r>
        <w:t>/</w:t>
      </w:r>
      <w:proofErr w:type="gramEnd"/>
      <w:r>
        <w:t xml:space="preserve"> </w:t>
      </w:r>
      <w:r>
        <w:rPr>
          <w:rFonts w:hint="eastAsia"/>
        </w:rPr>
        <w:t>첫 인상이 중요하다</w:t>
      </w:r>
    </w:p>
    <w:p w14:paraId="228A07A1" w14:textId="063829DD" w:rsidR="00AF1430" w:rsidRDefault="00AF1430" w:rsidP="00AF1430">
      <w:pPr>
        <w:pStyle w:val="a"/>
      </w:pPr>
      <w:r>
        <w:rPr>
          <w:rFonts w:hint="eastAsia"/>
        </w:rPr>
        <w:t>W</w:t>
      </w:r>
      <w:r>
        <w:t xml:space="preserve">OW </w:t>
      </w:r>
      <w:r>
        <w:rPr>
          <w:rFonts w:hint="eastAsia"/>
        </w:rPr>
        <w:t xml:space="preserve">신규 유저 </w:t>
      </w:r>
      <w:r>
        <w:t xml:space="preserve">70%, 10레벨 </w:t>
      </w:r>
      <w:r>
        <w:rPr>
          <w:rFonts w:hint="eastAsia"/>
        </w:rPr>
        <w:t>전에 이탈</w:t>
      </w:r>
    </w:p>
    <w:p w14:paraId="33AAC23A" w14:textId="02D4BFA9" w:rsidR="00AF1430" w:rsidRDefault="00AF1430" w:rsidP="00AF1430">
      <w:pPr>
        <w:pStyle w:val="a"/>
      </w:pPr>
      <w:r>
        <w:rPr>
          <w:rFonts w:hint="eastAsia"/>
        </w:rPr>
        <w:t>극 초반 단계에서 이탈 혹은 진입 포기를 하는 유저들의 비율이 매우 높음</w:t>
      </w:r>
    </w:p>
    <w:p w14:paraId="36C95737" w14:textId="47932AD2" w:rsidR="00AF1430" w:rsidRDefault="00AF1430" w:rsidP="00AF1430">
      <w:pPr>
        <w:pStyle w:val="a"/>
      </w:pPr>
      <w:r>
        <w:rPr>
          <w:rFonts w:hint="eastAsia"/>
        </w:rPr>
        <w:t xml:space="preserve">극 초반의 이탈은 연애와 </w:t>
      </w:r>
      <w:proofErr w:type="spellStart"/>
      <w:r>
        <w:rPr>
          <w:rFonts w:hint="eastAsia"/>
        </w:rPr>
        <w:t>비슷</w:t>
      </w:r>
      <w:proofErr w:type="spellEnd"/>
      <w:r>
        <w:rPr>
          <w:rFonts w:hint="eastAsia"/>
        </w:rPr>
        <w:t>.</w:t>
      </w:r>
      <w:r>
        <w:t xml:space="preserve"> </w:t>
      </w:r>
      <w:r w:rsidRPr="00AF1430">
        <w:rPr>
          <w:rFonts w:hint="eastAsia"/>
          <w:color w:val="FF0000"/>
        </w:rPr>
        <w:t>직관적인 판단</w:t>
      </w:r>
      <w:r>
        <w:rPr>
          <w:rFonts w:hint="eastAsia"/>
        </w:rPr>
        <w:t>에 의해 순식간에 결정되는 경우가 많음</w:t>
      </w:r>
    </w:p>
    <w:p w14:paraId="73DE8ECE" w14:textId="5DE89FB9" w:rsidR="00AF1430" w:rsidRDefault="00AF1430" w:rsidP="00AF1430">
      <w:pPr>
        <w:pStyle w:val="7"/>
        <w:ind w:left="400"/>
      </w:pPr>
      <w:r>
        <w:rPr>
          <w:rFonts w:hint="eastAsia"/>
        </w:rPr>
        <w:t>재미없어 보여서,</w:t>
      </w:r>
      <w:r>
        <w:t xml:space="preserve"> </w:t>
      </w:r>
      <w:r>
        <w:rPr>
          <w:rFonts w:hint="eastAsia"/>
        </w:rPr>
        <w:t>캐릭터가 못생겨서,</w:t>
      </w:r>
      <w:r>
        <w:t xml:space="preserve"> </w:t>
      </w:r>
      <w:r>
        <w:rPr>
          <w:rFonts w:hint="eastAsia"/>
        </w:rPr>
        <w:t>어려울 것 같아서,</w:t>
      </w:r>
      <w:r>
        <w:t xml:space="preserve"> </w:t>
      </w:r>
      <w:r>
        <w:rPr>
          <w:rFonts w:hint="eastAsia"/>
        </w:rPr>
        <w:t xml:space="preserve">그래픽이 구려서 </w:t>
      </w:r>
      <w:r>
        <w:t xml:space="preserve">-&gt; </w:t>
      </w:r>
      <w:r>
        <w:rPr>
          <w:rFonts w:hint="eastAsia"/>
        </w:rPr>
        <w:t>내 스타일 아니야</w:t>
      </w:r>
    </w:p>
    <w:p w14:paraId="40445A51" w14:textId="1949B4AA" w:rsidR="00A46953" w:rsidRDefault="00A46953" w:rsidP="00A46953"/>
    <w:p w14:paraId="780D5686" w14:textId="48DAC145" w:rsidR="00A46953" w:rsidRDefault="00A46953" w:rsidP="00A46953">
      <w:pPr>
        <w:pStyle w:val="2"/>
      </w:pPr>
      <w:r>
        <w:rPr>
          <w:rFonts w:hint="eastAsia"/>
        </w:rPr>
        <w:t xml:space="preserve">유저 </w:t>
      </w:r>
      <w:proofErr w:type="gramStart"/>
      <w:r>
        <w:rPr>
          <w:rFonts w:hint="eastAsia"/>
        </w:rPr>
        <w:t xml:space="preserve">이탈 </w:t>
      </w:r>
      <w:r>
        <w:t>/</w:t>
      </w:r>
      <w:proofErr w:type="gramEnd"/>
      <w:r>
        <w:t xml:space="preserve"> </w:t>
      </w:r>
      <w:r>
        <w:rPr>
          <w:rFonts w:hint="eastAsia"/>
        </w:rPr>
        <w:t>극 초반</w:t>
      </w:r>
    </w:p>
    <w:p w14:paraId="0B35419F" w14:textId="2233CC58" w:rsidR="00A46953" w:rsidRDefault="00A46953" w:rsidP="00A46953">
      <w:pPr>
        <w:pStyle w:val="a"/>
      </w:pPr>
      <w:r>
        <w:rPr>
          <w:rFonts w:hint="eastAsia"/>
        </w:rPr>
        <w:t>게임의 사양</w:t>
      </w:r>
    </w:p>
    <w:p w14:paraId="38331F5D" w14:textId="412DF8D9" w:rsidR="00A46953" w:rsidRDefault="00A46953" w:rsidP="00A46953">
      <w:pPr>
        <w:pStyle w:val="a"/>
      </w:pPr>
      <w:r>
        <w:rPr>
          <w:rFonts w:hint="eastAsia"/>
        </w:rPr>
        <w:t>다운로드 하는 클라이언트의 크기</w:t>
      </w:r>
    </w:p>
    <w:p w14:paraId="1BB07088" w14:textId="3D7BD716" w:rsidR="00A46953" w:rsidRDefault="00A46953" w:rsidP="00A46953">
      <w:pPr>
        <w:pStyle w:val="a"/>
      </w:pPr>
      <w:r>
        <w:rPr>
          <w:rFonts w:hint="eastAsia"/>
        </w:rPr>
        <w:t>첫 설치,</w:t>
      </w:r>
      <w:r>
        <w:t xml:space="preserve"> </w:t>
      </w:r>
      <w:r>
        <w:rPr>
          <w:rFonts w:hint="eastAsia"/>
        </w:rPr>
        <w:t>실행 시 오류</w:t>
      </w:r>
    </w:p>
    <w:p w14:paraId="52F73D9C" w14:textId="4C802727" w:rsidR="00A46953" w:rsidRDefault="00A46953" w:rsidP="00A46953">
      <w:pPr>
        <w:pStyle w:val="a"/>
      </w:pPr>
      <w:r>
        <w:rPr>
          <w:rFonts w:hint="eastAsia"/>
        </w:rPr>
        <w:t>길고 지루한 튜토리얼,</w:t>
      </w:r>
      <w:r>
        <w:t xml:space="preserve"> </w:t>
      </w:r>
      <w:r>
        <w:rPr>
          <w:rFonts w:hint="eastAsia"/>
        </w:rPr>
        <w:t>게임 플레이에 대한 정보 미 숙지</w:t>
      </w:r>
    </w:p>
    <w:p w14:paraId="6B6AD417" w14:textId="145E1B34" w:rsidR="00A46953" w:rsidRDefault="00A46953" w:rsidP="00A46953">
      <w:pPr>
        <w:pStyle w:val="a"/>
      </w:pPr>
      <w:r>
        <w:rPr>
          <w:rFonts w:hint="eastAsia"/>
        </w:rPr>
        <w:t>치명적인 버그</w:t>
      </w:r>
    </w:p>
    <w:p w14:paraId="794657EE" w14:textId="427853DF" w:rsidR="00A46953" w:rsidRDefault="00A46953" w:rsidP="00A46953">
      <w:pPr>
        <w:pStyle w:val="a"/>
      </w:pPr>
      <w:r>
        <w:rPr>
          <w:rFonts w:hint="eastAsia"/>
        </w:rPr>
        <w:t>서버 불안정</w:t>
      </w:r>
    </w:p>
    <w:p w14:paraId="1D366EA0" w14:textId="4C3EB715" w:rsidR="007F6396" w:rsidRDefault="007F6396" w:rsidP="007F6396">
      <w:pPr>
        <w:pStyle w:val="a"/>
        <w:numPr>
          <w:ilvl w:val="0"/>
          <w:numId w:val="0"/>
        </w:numPr>
        <w:ind w:left="403" w:hanging="403"/>
      </w:pPr>
    </w:p>
    <w:p w14:paraId="1D027AFF" w14:textId="648670A7" w:rsidR="007F6396" w:rsidRDefault="007F6396" w:rsidP="007F6396">
      <w:pPr>
        <w:pStyle w:val="2"/>
      </w:pPr>
      <w:r>
        <w:rPr>
          <w:rFonts w:hint="eastAsia"/>
        </w:rPr>
        <w:t xml:space="preserve">유저 </w:t>
      </w:r>
      <w:proofErr w:type="gramStart"/>
      <w:r>
        <w:rPr>
          <w:rFonts w:hint="eastAsia"/>
        </w:rPr>
        <w:t xml:space="preserve">이탈 </w:t>
      </w:r>
      <w:r>
        <w:t>/</w:t>
      </w:r>
      <w:proofErr w:type="gramEnd"/>
      <w:r>
        <w:t xml:space="preserve"> </w:t>
      </w:r>
      <w:r>
        <w:rPr>
          <w:rFonts w:hint="eastAsia"/>
        </w:rPr>
        <w:t>초반 이후 일반 상황</w:t>
      </w:r>
    </w:p>
    <w:p w14:paraId="149C947B" w14:textId="2030B040" w:rsidR="007F6396" w:rsidRDefault="007F6396" w:rsidP="007F6396">
      <w:pPr>
        <w:pStyle w:val="a"/>
      </w:pPr>
      <w:r>
        <w:rPr>
          <w:rFonts w:hint="eastAsia"/>
        </w:rPr>
        <w:t>게임 내 각종 버그 및 불편 요소</w:t>
      </w:r>
    </w:p>
    <w:p w14:paraId="06E653C1" w14:textId="6BF5F79F" w:rsidR="007F6396" w:rsidRDefault="007F6396" w:rsidP="007F6396">
      <w:pPr>
        <w:pStyle w:val="a"/>
      </w:pPr>
      <w:r>
        <w:rPr>
          <w:rFonts w:hint="eastAsia"/>
        </w:rPr>
        <w:t>폐쇄적인 게임 커뮤니티</w:t>
      </w:r>
    </w:p>
    <w:p w14:paraId="56297BB5" w14:textId="5C72C602" w:rsidR="007F6396" w:rsidRDefault="007F6396" w:rsidP="007F6396">
      <w:pPr>
        <w:pStyle w:val="a"/>
      </w:pPr>
      <w:r>
        <w:rPr>
          <w:rFonts w:hint="eastAsia"/>
        </w:rPr>
        <w:t>주요 게임 컨텐츠의 소모</w:t>
      </w:r>
    </w:p>
    <w:p w14:paraId="3A231398" w14:textId="25D2A1D1" w:rsidR="007F6396" w:rsidRDefault="007F6396" w:rsidP="007F6396">
      <w:pPr>
        <w:pStyle w:val="a"/>
      </w:pPr>
      <w:proofErr w:type="spellStart"/>
      <w:r>
        <w:rPr>
          <w:rFonts w:hint="eastAsia"/>
        </w:rPr>
        <w:t>고렙</w:t>
      </w:r>
      <w:proofErr w:type="spellEnd"/>
      <w:r>
        <w:rPr>
          <w:rFonts w:hint="eastAsia"/>
        </w:rPr>
        <w:t xml:space="preserve"> 유저</w:t>
      </w:r>
      <w:r>
        <w:t xml:space="preserve">, </w:t>
      </w:r>
      <w:r>
        <w:rPr>
          <w:rFonts w:hint="eastAsia"/>
        </w:rPr>
        <w:t>실력자 등 코어 게이머들을 위해 설계된 몰입 시스템</w:t>
      </w:r>
    </w:p>
    <w:p w14:paraId="1C969F40" w14:textId="0897F121" w:rsidR="00B357AB" w:rsidRDefault="007F6396" w:rsidP="007F6396">
      <w:pPr>
        <w:pStyle w:val="a"/>
      </w:pPr>
      <w:r>
        <w:rPr>
          <w:rFonts w:hint="eastAsia"/>
        </w:rPr>
        <w:t>대전,</w:t>
      </w:r>
      <w:r>
        <w:t xml:space="preserve"> </w:t>
      </w:r>
      <w:r>
        <w:rPr>
          <w:rFonts w:hint="eastAsia"/>
        </w:rPr>
        <w:t>성장,</w:t>
      </w:r>
      <w:r>
        <w:t xml:space="preserve"> </w:t>
      </w:r>
      <w:r>
        <w:rPr>
          <w:rFonts w:hint="eastAsia"/>
        </w:rPr>
        <w:t>경제 밸런스 붕괴</w:t>
      </w:r>
    </w:p>
    <w:p w14:paraId="480A3829" w14:textId="77777777" w:rsidR="00B357AB" w:rsidRDefault="00B357AB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5B8C92F" w14:textId="45D33C78" w:rsidR="00B357AB" w:rsidRDefault="00B357AB" w:rsidP="008050EC">
      <w:pPr>
        <w:pStyle w:val="4"/>
      </w:pPr>
      <w:r>
        <w:lastRenderedPageBreak/>
        <w:t>“</w:t>
      </w:r>
      <w:r>
        <w:rPr>
          <w:rFonts w:hint="eastAsia"/>
        </w:rPr>
        <w:t>게임 프로모션</w:t>
      </w:r>
      <w:r>
        <w:t>”</w:t>
      </w:r>
    </w:p>
    <w:p w14:paraId="0CCCBEB7" w14:textId="62BC8CD0" w:rsidR="00B357AB" w:rsidRDefault="00B357AB" w:rsidP="00B357AB">
      <w:pPr>
        <w:pStyle w:val="2"/>
      </w:pPr>
      <w:r>
        <w:rPr>
          <w:rFonts w:hint="eastAsia"/>
        </w:rPr>
        <w:t>게임 프로모션 설계</w:t>
      </w:r>
    </w:p>
    <w:p w14:paraId="7673036A" w14:textId="692E53DC" w:rsidR="00B357AB" w:rsidRDefault="00B357AB" w:rsidP="00B357AB">
      <w:pPr>
        <w:pStyle w:val="a"/>
      </w:pPr>
      <w:r>
        <w:rPr>
          <w:rFonts w:hint="eastAsia"/>
        </w:rPr>
        <w:t>마케팅 믹스에서 학습한 프로모션 설계의 8단계(</w:t>
      </w:r>
      <w:r>
        <w:t>8M)</w:t>
      </w:r>
      <w:r>
        <w:rPr>
          <w:rFonts w:hint="eastAsia"/>
        </w:rPr>
        <w:t>을 참고해 설계</w:t>
      </w:r>
    </w:p>
    <w:p w14:paraId="3154056D" w14:textId="4121632F" w:rsidR="00B357AB" w:rsidRDefault="00B357AB" w:rsidP="00B357AB">
      <w:pPr>
        <w:pStyle w:val="a"/>
      </w:pPr>
      <w:r>
        <w:rPr>
          <w:rFonts w:hint="eastAsia"/>
        </w:rPr>
        <w:t xml:space="preserve">기본적으로 </w:t>
      </w:r>
      <w:r w:rsidRPr="00B357AB">
        <w:rPr>
          <w:rFonts w:hint="eastAsia"/>
          <w:color w:val="FF0000"/>
        </w:rPr>
        <w:t>설치(혹은 구매</w:t>
      </w:r>
      <w:r w:rsidRPr="00B357AB">
        <w:rPr>
          <w:color w:val="FF0000"/>
        </w:rPr>
        <w:t xml:space="preserve">) -&gt; </w:t>
      </w:r>
      <w:r w:rsidRPr="00B357AB">
        <w:rPr>
          <w:rFonts w:hint="eastAsia"/>
          <w:color w:val="FF0000"/>
        </w:rPr>
        <w:t xml:space="preserve">실행 </w:t>
      </w:r>
      <w:r w:rsidRPr="00B357AB">
        <w:rPr>
          <w:color w:val="FF0000"/>
        </w:rPr>
        <w:t xml:space="preserve">-&gt; </w:t>
      </w:r>
      <w:r w:rsidRPr="00B357AB">
        <w:rPr>
          <w:rFonts w:hint="eastAsia"/>
          <w:color w:val="FF0000"/>
        </w:rPr>
        <w:t xml:space="preserve">재방문(최소 </w:t>
      </w:r>
      <w:r w:rsidRPr="00B357AB">
        <w:rPr>
          <w:color w:val="FF0000"/>
        </w:rPr>
        <w:t>1</w:t>
      </w:r>
      <w:r w:rsidRPr="00B357AB">
        <w:rPr>
          <w:rFonts w:hint="eastAsia"/>
          <w:color w:val="FF0000"/>
        </w:rPr>
        <w:t>주일 이상</w:t>
      </w:r>
      <w:r w:rsidRPr="00B357AB">
        <w:rPr>
          <w:color w:val="FF0000"/>
        </w:rPr>
        <w:t xml:space="preserve">) -&gt; </w:t>
      </w:r>
      <w:r w:rsidRPr="00B357AB">
        <w:rPr>
          <w:rFonts w:hint="eastAsia"/>
          <w:color w:val="FF0000"/>
        </w:rPr>
        <w:t>결제</w:t>
      </w:r>
      <w:r>
        <w:rPr>
          <w:rFonts w:hint="eastAsia"/>
        </w:rPr>
        <w:t>의 단계 중 끊어진 부분을 찾아 이어 붙이도록 설계</w:t>
      </w:r>
    </w:p>
    <w:p w14:paraId="38E6E521" w14:textId="46A3707B" w:rsidR="00B357AB" w:rsidRDefault="00B357AB" w:rsidP="00B357AB">
      <w:pPr>
        <w:pStyle w:val="a"/>
      </w:pPr>
      <w:r>
        <w:rPr>
          <w:rFonts w:hint="eastAsia"/>
        </w:rPr>
        <w:t xml:space="preserve">게임 프로모션은 여러가지 프로모션을 </w:t>
      </w:r>
      <w:r w:rsidRPr="00B357AB">
        <w:rPr>
          <w:rFonts w:hint="eastAsia"/>
          <w:color w:val="FF0000"/>
        </w:rPr>
        <w:t>복합적으로 집행할수록 효과적</w:t>
      </w:r>
      <w:r>
        <w:rPr>
          <w:rFonts w:hint="eastAsia"/>
        </w:rPr>
        <w:t>이다</w:t>
      </w:r>
    </w:p>
    <w:p w14:paraId="071F0304" w14:textId="11FBAC4C" w:rsidR="00B357AB" w:rsidRDefault="00B357AB" w:rsidP="00B357AB">
      <w:pPr>
        <w:pStyle w:val="a"/>
      </w:pPr>
      <w:r>
        <w:rPr>
          <w:rFonts w:hint="eastAsia"/>
        </w:rPr>
        <w:t>집행 기간도 중요.</w:t>
      </w:r>
      <w:r>
        <w:t xml:space="preserve"> </w:t>
      </w:r>
      <w:r>
        <w:rPr>
          <w:rFonts w:hint="eastAsia"/>
        </w:rPr>
        <w:t>월초,</w:t>
      </w:r>
      <w:r>
        <w:t xml:space="preserve"> </w:t>
      </w:r>
      <w:r>
        <w:rPr>
          <w:rFonts w:hint="eastAsia"/>
        </w:rPr>
        <w:t>방학,</w:t>
      </w:r>
      <w:r>
        <w:t xml:space="preserve"> </w:t>
      </w:r>
      <w:r>
        <w:rPr>
          <w:rFonts w:hint="eastAsia"/>
        </w:rPr>
        <w:t>개학 직전,</w:t>
      </w:r>
      <w:r>
        <w:t xml:space="preserve"> </w:t>
      </w:r>
      <w:r>
        <w:rPr>
          <w:rFonts w:hint="eastAsia"/>
        </w:rPr>
        <w:t>각종 명절에 매출이 집중됨</w:t>
      </w:r>
    </w:p>
    <w:p w14:paraId="087298E1" w14:textId="5B685CB7" w:rsidR="00B357AB" w:rsidRDefault="00B357AB" w:rsidP="00B357AB">
      <w:pPr>
        <w:pStyle w:val="a"/>
        <w:numPr>
          <w:ilvl w:val="0"/>
          <w:numId w:val="0"/>
        </w:numPr>
      </w:pPr>
    </w:p>
    <w:p w14:paraId="4DB9CCC5" w14:textId="065D5869" w:rsidR="0020588B" w:rsidRDefault="0020588B" w:rsidP="0020588B">
      <w:pPr>
        <w:pStyle w:val="2"/>
      </w:pPr>
      <w:r>
        <w:rPr>
          <w:rFonts w:hint="eastAsia"/>
        </w:rPr>
        <w:t>매체 홍보</w:t>
      </w:r>
    </w:p>
    <w:p w14:paraId="46156BE4" w14:textId="78DBB14F" w:rsidR="0020588B" w:rsidRDefault="0020588B" w:rsidP="0020588B">
      <w:pPr>
        <w:pStyle w:val="a"/>
      </w:pPr>
      <w:r>
        <w:rPr>
          <w:rFonts w:hint="eastAsia"/>
        </w:rPr>
        <w:t>보도 자료 작성은 매체 노출의 기본</w:t>
      </w:r>
    </w:p>
    <w:p w14:paraId="1F2E1E5C" w14:textId="57DFA291" w:rsidR="0020588B" w:rsidRDefault="0020588B" w:rsidP="0020588B">
      <w:pPr>
        <w:pStyle w:val="a"/>
      </w:pPr>
      <w:r>
        <w:rPr>
          <w:rFonts w:hint="eastAsia"/>
        </w:rPr>
        <w:t>저비용 혹은 무비용으로 게임을 홍보할 수 있음</w:t>
      </w:r>
    </w:p>
    <w:p w14:paraId="396C8179" w14:textId="3733C285" w:rsidR="0020588B" w:rsidRDefault="0020588B" w:rsidP="0020588B">
      <w:pPr>
        <w:pStyle w:val="a"/>
      </w:pPr>
      <w:r>
        <w:rPr>
          <w:rFonts w:hint="eastAsia"/>
        </w:rPr>
        <w:t>보도 자료를 통해 게임의 인지도와 기대감을 지속적으로 높임</w:t>
      </w:r>
    </w:p>
    <w:p w14:paraId="57BA36B1" w14:textId="3E816135" w:rsidR="0020588B" w:rsidRDefault="0020588B" w:rsidP="0020588B">
      <w:pPr>
        <w:pStyle w:val="a"/>
      </w:pPr>
      <w:r>
        <w:rPr>
          <w:rFonts w:hint="eastAsia"/>
        </w:rPr>
        <w:t>출시 전 홍보 시점</w:t>
      </w:r>
    </w:p>
    <w:p w14:paraId="047B0998" w14:textId="58C9084C" w:rsidR="0020588B" w:rsidRDefault="0020588B" w:rsidP="0020588B">
      <w:pPr>
        <w:pStyle w:val="7"/>
        <w:ind w:left="400"/>
      </w:pPr>
      <w:r>
        <w:rPr>
          <w:rFonts w:hint="eastAsia"/>
        </w:rPr>
        <w:t>신작 발표,</w:t>
      </w:r>
      <w:r>
        <w:t xml:space="preserve"> </w:t>
      </w:r>
      <w:proofErr w:type="gramStart"/>
      <w:r>
        <w:rPr>
          <w:rFonts w:hint="eastAsia"/>
        </w:rPr>
        <w:t xml:space="preserve">퍼블리싱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산학협력 </w:t>
      </w:r>
      <w:r>
        <w:t xml:space="preserve">/ </w:t>
      </w:r>
      <w:r>
        <w:rPr>
          <w:rFonts w:hint="eastAsia"/>
        </w:rPr>
        <w:t xml:space="preserve">라이선스 </w:t>
      </w:r>
      <w:r>
        <w:t xml:space="preserve">/ </w:t>
      </w:r>
      <w:r>
        <w:rPr>
          <w:rFonts w:hint="eastAsia"/>
        </w:rPr>
        <w:t xml:space="preserve">파트너 </w:t>
      </w:r>
      <w:proofErr w:type="spellStart"/>
      <w:r>
        <w:rPr>
          <w:rFonts w:hint="eastAsia"/>
        </w:rPr>
        <w:t>쉽</w:t>
      </w:r>
      <w:proofErr w:type="spellEnd"/>
      <w:r>
        <w:rPr>
          <w:rFonts w:hint="eastAsia"/>
        </w:rPr>
        <w:t xml:space="preserve"> 계약 체결,</w:t>
      </w:r>
      <w:r>
        <w:t xml:space="preserve"> </w:t>
      </w:r>
      <w:r>
        <w:rPr>
          <w:rFonts w:hint="eastAsia"/>
        </w:rPr>
        <w:t>게임 정보 공개</w:t>
      </w:r>
      <w:r>
        <w:t>(</w:t>
      </w:r>
      <w:r>
        <w:rPr>
          <w:rFonts w:hint="eastAsia"/>
        </w:rPr>
        <w:t>등장 캐릭터 등</w:t>
      </w:r>
      <w:r>
        <w:t xml:space="preserve">), </w:t>
      </w:r>
      <w:r>
        <w:rPr>
          <w:rFonts w:hint="eastAsia"/>
        </w:rPr>
        <w:t>세미나 발표,</w:t>
      </w:r>
      <w:r>
        <w:t xml:space="preserve"> </w:t>
      </w:r>
      <w:r>
        <w:rPr>
          <w:rFonts w:hint="eastAsia"/>
        </w:rPr>
        <w:t>홈페이지 오픈,</w:t>
      </w:r>
      <w:r>
        <w:t xml:space="preserve"> </w:t>
      </w:r>
      <w:r>
        <w:rPr>
          <w:rFonts w:hint="eastAsia"/>
        </w:rPr>
        <w:t>출시</w:t>
      </w:r>
      <w:r>
        <w:t xml:space="preserve"> </w:t>
      </w:r>
      <w:r>
        <w:rPr>
          <w:rFonts w:hint="eastAsia"/>
        </w:rPr>
        <w:t>일정 공개 등</w:t>
      </w:r>
    </w:p>
    <w:p w14:paraId="33503868" w14:textId="43877B86" w:rsidR="0020588B" w:rsidRDefault="0020588B" w:rsidP="0020588B">
      <w:pPr>
        <w:pStyle w:val="a"/>
      </w:pPr>
      <w:r>
        <w:rPr>
          <w:rFonts w:hint="eastAsia"/>
        </w:rPr>
        <w:t>출시 직전 및 이후 홍보 시점</w:t>
      </w:r>
    </w:p>
    <w:p w14:paraId="3F9A9A26" w14:textId="1A740238" w:rsidR="0020588B" w:rsidRDefault="0020588B" w:rsidP="0020588B">
      <w:pPr>
        <w:pStyle w:val="7"/>
        <w:ind w:left="400"/>
      </w:pPr>
      <w:r>
        <w:rPr>
          <w:rFonts w:hint="eastAsia"/>
        </w:rPr>
        <w:t>게임 출시,</w:t>
      </w:r>
      <w:r>
        <w:t xml:space="preserve"> </w:t>
      </w:r>
      <w:r>
        <w:rPr>
          <w:rFonts w:hint="eastAsia"/>
        </w:rPr>
        <w:t>출시 이벤트,</w:t>
      </w:r>
      <w:r>
        <w:t xml:space="preserve"> </w:t>
      </w:r>
      <w:r>
        <w:rPr>
          <w:rFonts w:hint="eastAsia"/>
        </w:rPr>
        <w:t>업데이트,</w:t>
      </w:r>
      <w:r>
        <w:t xml:space="preserve"> </w:t>
      </w:r>
      <w:r>
        <w:rPr>
          <w:rFonts w:hint="eastAsia"/>
        </w:rPr>
        <w:t>해외 진출,</w:t>
      </w:r>
      <w:r>
        <w:t xml:space="preserve"> </w:t>
      </w:r>
      <w:r>
        <w:rPr>
          <w:rFonts w:hint="eastAsia"/>
        </w:rPr>
        <w:t>주요 지표 달성</w:t>
      </w:r>
    </w:p>
    <w:p w14:paraId="6F85E765" w14:textId="62E08786" w:rsidR="0020588B" w:rsidRPr="0020588B" w:rsidRDefault="0020588B" w:rsidP="0020588B">
      <w:pPr>
        <w:pStyle w:val="a"/>
      </w:pPr>
      <w:r>
        <w:rPr>
          <w:rFonts w:hint="eastAsia"/>
        </w:rPr>
        <w:t>타겟 유저의 성향에 따른 매체 선정 필요</w:t>
      </w:r>
    </w:p>
    <w:p w14:paraId="03D15D79" w14:textId="325EB488" w:rsidR="00B357AB" w:rsidRDefault="00B357AB" w:rsidP="00B357AB">
      <w:pPr>
        <w:pStyle w:val="a"/>
        <w:numPr>
          <w:ilvl w:val="0"/>
          <w:numId w:val="0"/>
        </w:numPr>
      </w:pPr>
    </w:p>
    <w:p w14:paraId="7E5D3BE8" w14:textId="24DADC35" w:rsidR="002C5677" w:rsidRDefault="002C5677" w:rsidP="002C5677">
      <w:pPr>
        <w:pStyle w:val="2"/>
      </w:pPr>
      <w:r>
        <w:rPr>
          <w:rFonts w:hint="eastAsia"/>
        </w:rPr>
        <w:t>S</w:t>
      </w:r>
      <w:r>
        <w:t xml:space="preserve">NS </w:t>
      </w:r>
      <w:r>
        <w:rPr>
          <w:rFonts w:hint="eastAsia"/>
        </w:rPr>
        <w:t>홍보</w:t>
      </w:r>
    </w:p>
    <w:p w14:paraId="7B3EA63B" w14:textId="319537BB" w:rsidR="002C5677" w:rsidRPr="008050EC" w:rsidRDefault="002C5677" w:rsidP="002C5677">
      <w:pPr>
        <w:pStyle w:val="a"/>
        <w:rPr>
          <w:sz w:val="18"/>
          <w:szCs w:val="22"/>
        </w:rPr>
      </w:pPr>
      <w:r w:rsidRPr="008050EC">
        <w:rPr>
          <w:rFonts w:hint="eastAsia"/>
          <w:sz w:val="18"/>
          <w:szCs w:val="22"/>
        </w:rPr>
        <w:t>트위터,</w:t>
      </w:r>
      <w:r w:rsidRPr="008050EC">
        <w:rPr>
          <w:sz w:val="18"/>
          <w:szCs w:val="22"/>
        </w:rPr>
        <w:t xml:space="preserve"> Facebook, </w:t>
      </w:r>
      <w:r w:rsidRPr="008050EC">
        <w:rPr>
          <w:rFonts w:hint="eastAsia"/>
          <w:sz w:val="18"/>
          <w:szCs w:val="22"/>
        </w:rPr>
        <w:t>카카오톡 플러스 친구,</w:t>
      </w:r>
      <w:r w:rsidRPr="008050EC">
        <w:rPr>
          <w:sz w:val="18"/>
          <w:szCs w:val="22"/>
        </w:rPr>
        <w:t xml:space="preserve"> </w:t>
      </w:r>
      <w:r w:rsidRPr="008050EC">
        <w:rPr>
          <w:rFonts w:hint="eastAsia"/>
          <w:sz w:val="18"/>
          <w:szCs w:val="22"/>
        </w:rPr>
        <w:t>구글 플러스,</w:t>
      </w:r>
      <w:r w:rsidRPr="008050EC">
        <w:rPr>
          <w:sz w:val="18"/>
          <w:szCs w:val="22"/>
        </w:rPr>
        <w:t xml:space="preserve"> </w:t>
      </w:r>
      <w:r w:rsidRPr="008050EC">
        <w:rPr>
          <w:rFonts w:hint="eastAsia"/>
          <w:sz w:val="18"/>
          <w:szCs w:val="22"/>
        </w:rPr>
        <w:t xml:space="preserve">유튜브 등 가능한 최대한 많은 </w:t>
      </w:r>
      <w:r w:rsidRPr="008050EC">
        <w:rPr>
          <w:sz w:val="18"/>
          <w:szCs w:val="22"/>
        </w:rPr>
        <w:t xml:space="preserve">SNS </w:t>
      </w:r>
      <w:r w:rsidRPr="008050EC">
        <w:rPr>
          <w:rFonts w:hint="eastAsia"/>
          <w:sz w:val="18"/>
          <w:szCs w:val="22"/>
        </w:rPr>
        <w:t>매체 고유 계정을 만들어 정보 업데이트</w:t>
      </w:r>
    </w:p>
    <w:p w14:paraId="4487BE9A" w14:textId="4EAA0C93" w:rsidR="002C5677" w:rsidRDefault="002C5677" w:rsidP="002C5677">
      <w:pPr>
        <w:pStyle w:val="a"/>
      </w:pPr>
      <w:r>
        <w:rPr>
          <w:rFonts w:hint="eastAsia"/>
        </w:rPr>
        <w:t>서비스 국가,</w:t>
      </w:r>
      <w:r>
        <w:t xml:space="preserve"> </w:t>
      </w:r>
      <w:r>
        <w:rPr>
          <w:rFonts w:hint="eastAsia"/>
        </w:rPr>
        <w:t>유저 성향,</w:t>
      </w:r>
      <w:r>
        <w:t xml:space="preserve"> </w:t>
      </w:r>
      <w:r>
        <w:rPr>
          <w:rFonts w:hint="eastAsia"/>
        </w:rPr>
        <w:t xml:space="preserve">게임의 플랫폼 등에 따라 적합한 </w:t>
      </w:r>
      <w:r>
        <w:t xml:space="preserve">SNS </w:t>
      </w:r>
      <w:r>
        <w:rPr>
          <w:rFonts w:hint="eastAsia"/>
        </w:rPr>
        <w:t>매체 선정 필요</w:t>
      </w:r>
    </w:p>
    <w:p w14:paraId="6CB1373F" w14:textId="11E7586A" w:rsidR="002C5677" w:rsidRPr="002C5677" w:rsidRDefault="002C5677" w:rsidP="002C5677">
      <w:pPr>
        <w:pStyle w:val="a"/>
      </w:pPr>
      <w:r>
        <w:rPr>
          <w:rFonts w:hint="eastAsia"/>
        </w:rPr>
        <w:t>유튜브,</w:t>
      </w:r>
      <w:r>
        <w:t xml:space="preserve"> </w:t>
      </w:r>
      <w:r>
        <w:rPr>
          <w:rFonts w:hint="eastAsia"/>
        </w:rPr>
        <w:t>아프리카,</w:t>
      </w:r>
      <w:r>
        <w:t xml:space="preserve"> </w:t>
      </w:r>
      <w:proofErr w:type="spellStart"/>
      <w:r>
        <w:rPr>
          <w:rFonts w:hint="eastAsia"/>
        </w:rPr>
        <w:t>트위치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팟캐스트 등 개인 방송이 가능한 매체의 경우 직접 홍보가 아닌 해당 매체의 공신력 있는 방송 프로그램을 활용하는 것도 좋음</w:t>
      </w:r>
    </w:p>
    <w:p w14:paraId="4C6B9AE9" w14:textId="457D4874" w:rsidR="002C5677" w:rsidRDefault="002C5677" w:rsidP="00B357AB">
      <w:pPr>
        <w:pStyle w:val="a"/>
        <w:numPr>
          <w:ilvl w:val="0"/>
          <w:numId w:val="0"/>
        </w:numPr>
      </w:pPr>
    </w:p>
    <w:p w14:paraId="7251597D" w14:textId="5EE7950E" w:rsidR="00263963" w:rsidRDefault="00263963" w:rsidP="00263963">
      <w:pPr>
        <w:pStyle w:val="2"/>
      </w:pPr>
      <w:proofErr w:type="gramStart"/>
      <w:r>
        <w:rPr>
          <w:rFonts w:hint="eastAsia"/>
        </w:rPr>
        <w:t xml:space="preserve">홈페이지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카페 </w:t>
      </w:r>
      <w:r>
        <w:t xml:space="preserve">/ </w:t>
      </w:r>
      <w:r>
        <w:rPr>
          <w:rFonts w:hint="eastAsia"/>
        </w:rPr>
        <w:t>블로그</w:t>
      </w:r>
    </w:p>
    <w:p w14:paraId="754E15CC" w14:textId="40F5D87F" w:rsidR="00263963" w:rsidRDefault="00263963" w:rsidP="00263963">
      <w:pPr>
        <w:pStyle w:val="a"/>
      </w:pPr>
      <w:r>
        <w:rPr>
          <w:rFonts w:hint="eastAsia"/>
        </w:rPr>
        <w:t>공식 홈페이지,</w:t>
      </w:r>
      <w:r>
        <w:t xml:space="preserve"> </w:t>
      </w:r>
      <w:r>
        <w:rPr>
          <w:rFonts w:hint="eastAsia"/>
        </w:rPr>
        <w:t>카페,</w:t>
      </w:r>
      <w:r>
        <w:t xml:space="preserve"> </w:t>
      </w:r>
      <w:r>
        <w:rPr>
          <w:rFonts w:hint="eastAsia"/>
        </w:rPr>
        <w:t>블로그를 통해 게임의 정보를 공개하고 유저들이 모일 수 있는 장을 마련</w:t>
      </w:r>
    </w:p>
    <w:p w14:paraId="327F4A3E" w14:textId="27EA207A" w:rsidR="00263963" w:rsidRDefault="00263963" w:rsidP="00263963">
      <w:pPr>
        <w:pStyle w:val="a"/>
      </w:pPr>
      <w:r>
        <w:rPr>
          <w:rFonts w:hint="eastAsia"/>
        </w:rPr>
        <w:t xml:space="preserve">유저로부터 필요한 </w:t>
      </w:r>
      <w:r w:rsidRPr="00263963">
        <w:rPr>
          <w:rFonts w:hint="eastAsia"/>
          <w:color w:val="FF0000"/>
        </w:rPr>
        <w:t>정보</w:t>
      </w:r>
      <w:r>
        <w:rPr>
          <w:rFonts w:hint="eastAsia"/>
        </w:rPr>
        <w:t xml:space="preserve">를 얻고 </w:t>
      </w:r>
      <w:r w:rsidRPr="00263963">
        <w:rPr>
          <w:rFonts w:hint="eastAsia"/>
          <w:color w:val="FF0000"/>
        </w:rPr>
        <w:t>커뮤니케이션</w:t>
      </w:r>
      <w:r>
        <w:rPr>
          <w:rFonts w:hint="eastAsia"/>
        </w:rPr>
        <w:t xml:space="preserve"> 할 수 있음</w:t>
      </w:r>
    </w:p>
    <w:p w14:paraId="5BECAD67" w14:textId="25AC3EA8" w:rsidR="00263963" w:rsidRDefault="00263963" w:rsidP="00263963">
      <w:pPr>
        <w:pStyle w:val="a"/>
      </w:pPr>
      <w:r>
        <w:rPr>
          <w:rFonts w:hint="eastAsia"/>
        </w:rPr>
        <w:t>게임의 규모,</w:t>
      </w:r>
      <w:r>
        <w:t xml:space="preserve"> </w:t>
      </w:r>
      <w:r>
        <w:rPr>
          <w:rFonts w:hint="eastAsia"/>
        </w:rPr>
        <w:t>장르,</w:t>
      </w:r>
      <w:r>
        <w:t xml:space="preserve"> </w:t>
      </w:r>
      <w:r>
        <w:rPr>
          <w:rFonts w:hint="eastAsia"/>
        </w:rPr>
        <w:t>플레이 패턴 등에 따라 홈페이지,</w:t>
      </w:r>
      <w:r>
        <w:t xml:space="preserve"> </w:t>
      </w:r>
      <w:r>
        <w:rPr>
          <w:rFonts w:hint="eastAsia"/>
        </w:rPr>
        <w:t>카페,</w:t>
      </w:r>
      <w:r>
        <w:t xml:space="preserve"> </w:t>
      </w:r>
      <w:r>
        <w:rPr>
          <w:rFonts w:hint="eastAsia"/>
        </w:rPr>
        <w:t>블로그 중 가장 적합한 솔루션 활용</w:t>
      </w:r>
    </w:p>
    <w:p w14:paraId="5BEC8C6B" w14:textId="7A3EA0E6" w:rsidR="00263963" w:rsidRDefault="00263963" w:rsidP="00263963">
      <w:pPr>
        <w:pStyle w:val="a"/>
      </w:pPr>
      <w:r>
        <w:rPr>
          <w:rFonts w:hint="eastAsia"/>
        </w:rPr>
        <w:t>게임 외 업계와의 제휴마케팅,</w:t>
      </w:r>
      <w:r>
        <w:t xml:space="preserve"> </w:t>
      </w:r>
      <w:r>
        <w:rPr>
          <w:rFonts w:hint="eastAsia"/>
        </w:rPr>
        <w:t>해외 업체와의 접촉</w:t>
      </w:r>
      <w:r>
        <w:t xml:space="preserve"> </w:t>
      </w:r>
      <w:r>
        <w:rPr>
          <w:rFonts w:hint="eastAsia"/>
        </w:rPr>
        <w:t xml:space="preserve">등 각종 중요한 </w:t>
      </w:r>
      <w:r>
        <w:t xml:space="preserve">B2B </w:t>
      </w:r>
      <w:r>
        <w:rPr>
          <w:rFonts w:hint="eastAsia"/>
        </w:rPr>
        <w:t>활동이 필요한 경우 홈페이지가 없으면 회사에 대한 신뢰감이 하락할 수 있음</w:t>
      </w:r>
    </w:p>
    <w:p w14:paraId="4FAF8DDE" w14:textId="4AD4A1B9" w:rsidR="00263963" w:rsidRDefault="00263963" w:rsidP="00263963">
      <w:pPr>
        <w:pStyle w:val="a"/>
      </w:pPr>
      <w:r>
        <w:rPr>
          <w:rFonts w:hint="eastAsia"/>
        </w:rPr>
        <w:t>구인 등 외부 인력 접촉 시에도 홈페이지 구축이 유리(신뢰감 및 입사 지원 의지 부여</w:t>
      </w:r>
      <w:r>
        <w:t>)</w:t>
      </w:r>
    </w:p>
    <w:p w14:paraId="069C85FD" w14:textId="786E10AF" w:rsidR="009704A9" w:rsidRDefault="00263963" w:rsidP="009704A9">
      <w:pPr>
        <w:pStyle w:val="a0"/>
      </w:pPr>
      <w:r>
        <w:rPr>
          <w:rFonts w:hint="eastAsia"/>
        </w:rPr>
        <w:t>B</w:t>
      </w:r>
      <w:r>
        <w:t xml:space="preserve">2B, </w:t>
      </w:r>
      <w:r>
        <w:rPr>
          <w:rFonts w:hint="eastAsia"/>
        </w:rPr>
        <w:t xml:space="preserve">구인 등에는 </w:t>
      </w:r>
      <w:r w:rsidRPr="00263963">
        <w:rPr>
          <w:rFonts w:hint="eastAsia"/>
          <w:color w:val="FF0000"/>
        </w:rPr>
        <w:t>회사 인테리어</w:t>
      </w:r>
      <w:r>
        <w:rPr>
          <w:rFonts w:hint="eastAsia"/>
        </w:rPr>
        <w:t>도 홈페이지와 같은 효과</w:t>
      </w:r>
    </w:p>
    <w:p w14:paraId="5A4E03F4" w14:textId="77777777" w:rsidR="008050EC" w:rsidRDefault="008050EC">
      <w:pPr>
        <w:widowControl/>
        <w:wordWrap/>
        <w:autoSpaceDE/>
        <w:autoSpaceDN/>
      </w:pPr>
    </w:p>
    <w:p w14:paraId="7DFA8094" w14:textId="77777777" w:rsidR="008050EC" w:rsidRDefault="008050EC" w:rsidP="008050EC">
      <w:pPr>
        <w:pStyle w:val="2"/>
      </w:pPr>
      <w:r>
        <w:rPr>
          <w:rFonts w:hint="eastAsia"/>
        </w:rPr>
        <w:t>매체 광고</w:t>
      </w:r>
    </w:p>
    <w:p w14:paraId="0E239EE9" w14:textId="77777777" w:rsidR="008050EC" w:rsidRDefault="008050EC" w:rsidP="008050EC">
      <w:pPr>
        <w:pStyle w:val="a"/>
      </w:pPr>
      <w:r>
        <w:rPr>
          <w:rFonts w:hint="eastAsia"/>
        </w:rPr>
        <w:t>웹 사이트,</w:t>
      </w:r>
      <w:r>
        <w:t xml:space="preserve"> </w:t>
      </w:r>
      <w:r>
        <w:rPr>
          <w:rFonts w:hint="eastAsia"/>
        </w:rPr>
        <w:t>방송 매체,</w:t>
      </w:r>
      <w:r>
        <w:t xml:space="preserve"> </w:t>
      </w:r>
      <w:r>
        <w:rPr>
          <w:rFonts w:hint="eastAsia"/>
        </w:rPr>
        <w:t>출판 매체,</w:t>
      </w:r>
      <w:r>
        <w:t xml:space="preserve"> </w:t>
      </w:r>
      <w:r>
        <w:rPr>
          <w:rFonts w:hint="eastAsia"/>
        </w:rPr>
        <w:t>웹진,</w:t>
      </w:r>
      <w:r>
        <w:t xml:space="preserve"> </w:t>
      </w:r>
      <w:proofErr w:type="spellStart"/>
      <w:r>
        <w:rPr>
          <w:rFonts w:hint="eastAsia"/>
        </w:rPr>
        <w:t>인앱</w:t>
      </w:r>
      <w:proofErr w:type="spellEnd"/>
      <w:r>
        <w:rPr>
          <w:rFonts w:hint="eastAsia"/>
        </w:rPr>
        <w:t xml:space="preserve"> 광고 플랫폼 등 다양한 루트의 광고</w:t>
      </w:r>
    </w:p>
    <w:p w14:paraId="07940EEA" w14:textId="77777777" w:rsidR="008050EC" w:rsidRDefault="008050EC" w:rsidP="008050EC">
      <w:pPr>
        <w:pStyle w:val="a"/>
      </w:pPr>
      <w:r>
        <w:rPr>
          <w:rFonts w:hint="eastAsia"/>
        </w:rPr>
        <w:t>단순히 많은 유저에게 노출되는 광고보다 타겟 유저에 집중적으로 노출되는 광고가 훨씬 효율이 높음</w:t>
      </w:r>
    </w:p>
    <w:p w14:paraId="49EA338D" w14:textId="755684DA" w:rsidR="009704A9" w:rsidRPr="00014067" w:rsidRDefault="008050EC" w:rsidP="006F26B0">
      <w:pPr>
        <w:pStyle w:val="a"/>
        <w:widowControl/>
        <w:wordWrap/>
        <w:autoSpaceDE/>
        <w:autoSpaceDN/>
        <w:rPr>
          <w:bCs/>
          <w:color w:val="000000" w:themeColor="text1"/>
          <w:szCs w:val="32"/>
        </w:rPr>
      </w:pPr>
      <w:r>
        <w:rPr>
          <w:rFonts w:hint="eastAsia"/>
        </w:rPr>
        <w:t xml:space="preserve">광고를 본 유저가 게임에 접근할 수 있는 루트가 짧고 간편할수록 유지(온라인 </w:t>
      </w:r>
      <w:proofErr w:type="gramStart"/>
      <w:r>
        <w:rPr>
          <w:rFonts w:hint="eastAsia"/>
        </w:rPr>
        <w:t xml:space="preserve">게임 </w:t>
      </w:r>
      <w:r>
        <w:t>:</w:t>
      </w:r>
      <w:proofErr w:type="gramEnd"/>
      <w:r>
        <w:t xml:space="preserve"> </w:t>
      </w:r>
      <w:r>
        <w:rPr>
          <w:rFonts w:hint="eastAsia"/>
        </w:rPr>
        <w:t>웹 배너,</w:t>
      </w:r>
      <w:r>
        <w:t xml:space="preserve"> </w:t>
      </w:r>
      <w:r>
        <w:rPr>
          <w:rFonts w:hint="eastAsia"/>
        </w:rPr>
        <w:t xml:space="preserve">모바일 게임 </w:t>
      </w:r>
      <w:r>
        <w:t xml:space="preserve">: </w:t>
      </w:r>
      <w:r>
        <w:rPr>
          <w:rFonts w:hint="eastAsia"/>
        </w:rPr>
        <w:t>인 앱 광고 등</w:t>
      </w:r>
      <w:r>
        <w:t>)</w:t>
      </w:r>
      <w:r w:rsidR="009704A9">
        <w:br w:type="page"/>
      </w:r>
    </w:p>
    <w:p w14:paraId="28C570CF" w14:textId="3EDA51A8" w:rsidR="00823789" w:rsidRDefault="00823789" w:rsidP="00823789">
      <w:pPr>
        <w:pStyle w:val="2"/>
      </w:pPr>
      <w:r>
        <w:rPr>
          <w:rFonts w:hint="eastAsia"/>
        </w:rPr>
        <w:lastRenderedPageBreak/>
        <w:t xml:space="preserve">매체 </w:t>
      </w:r>
      <w:proofErr w:type="gramStart"/>
      <w:r>
        <w:rPr>
          <w:rFonts w:hint="eastAsia"/>
        </w:rPr>
        <w:t xml:space="preserve">광고 </w:t>
      </w:r>
      <w:r>
        <w:t>/</w:t>
      </w:r>
      <w:proofErr w:type="gramEnd"/>
      <w:r>
        <w:t xml:space="preserve"> </w:t>
      </w:r>
      <w:r>
        <w:rPr>
          <w:rFonts w:hint="eastAsia"/>
        </w:rPr>
        <w:t>방송 매체</w:t>
      </w:r>
    </w:p>
    <w:p w14:paraId="587B640F" w14:textId="2236DA5D" w:rsidR="00823789" w:rsidRDefault="00823789" w:rsidP="00823789">
      <w:pPr>
        <w:pStyle w:val="a"/>
      </w:pPr>
      <w:r>
        <w:rPr>
          <w:rFonts w:hint="eastAsia"/>
        </w:rPr>
        <w:t>시청 중 즉각 접근이 가능한 모바일 게임의 경우 유리</w:t>
      </w:r>
    </w:p>
    <w:p w14:paraId="2D63E692" w14:textId="57775C9D" w:rsidR="00823789" w:rsidRDefault="00823789" w:rsidP="00823789">
      <w:pPr>
        <w:pStyle w:val="a"/>
      </w:pPr>
      <w:r>
        <w:rPr>
          <w:rFonts w:hint="eastAsia"/>
        </w:rPr>
        <w:t>광고가 없는 시간과 광고 시간 직후(</w:t>
      </w:r>
      <w:r>
        <w:t>1</w:t>
      </w:r>
      <w:r>
        <w:rPr>
          <w:rFonts w:hint="eastAsia"/>
        </w:rPr>
        <w:t>시간 이내</w:t>
      </w:r>
      <w:r>
        <w:t>)</w:t>
      </w:r>
      <w:r>
        <w:rPr>
          <w:rFonts w:hint="eastAsia"/>
        </w:rPr>
        <w:t>의 지표 차이를 통해 광고 효과 측정</w:t>
      </w:r>
    </w:p>
    <w:p w14:paraId="072816F2" w14:textId="3968A673" w:rsidR="00B85905" w:rsidRDefault="00823789" w:rsidP="00B85905">
      <w:pPr>
        <w:pStyle w:val="a"/>
      </w:pPr>
      <w:r>
        <w:rPr>
          <w:rFonts w:hint="eastAsia"/>
        </w:rPr>
        <w:t xml:space="preserve">비용은 높지만 게임을 </w:t>
      </w:r>
      <w:proofErr w:type="spellStart"/>
      <w:r>
        <w:rPr>
          <w:rFonts w:hint="eastAsia"/>
        </w:rPr>
        <w:t>각인시키고</w:t>
      </w:r>
      <w:proofErr w:type="spellEnd"/>
      <w:r>
        <w:rPr>
          <w:rFonts w:hint="eastAsia"/>
        </w:rPr>
        <w:t xml:space="preserve"> 브랜드 가치를 높이는 데 큰 효과가 있</w:t>
      </w:r>
      <w:r w:rsidR="00B85905">
        <w:rPr>
          <w:rFonts w:hint="eastAsia"/>
        </w:rPr>
        <w:t>음</w:t>
      </w:r>
    </w:p>
    <w:p w14:paraId="7EC66CAE" w14:textId="1D44466D" w:rsidR="00B85905" w:rsidRDefault="00B85905" w:rsidP="00B85905">
      <w:pPr>
        <w:pStyle w:val="a"/>
        <w:numPr>
          <w:ilvl w:val="0"/>
          <w:numId w:val="0"/>
        </w:numPr>
        <w:ind w:left="403" w:hanging="403"/>
      </w:pPr>
    </w:p>
    <w:p w14:paraId="5F4E76C6" w14:textId="2735FE80" w:rsidR="00B85905" w:rsidRDefault="00B85905" w:rsidP="00B85905">
      <w:pPr>
        <w:pStyle w:val="2"/>
      </w:pPr>
      <w:r>
        <w:rPr>
          <w:rFonts w:hint="eastAsia"/>
        </w:rPr>
        <w:t>제휴 마케팅</w:t>
      </w:r>
    </w:p>
    <w:p w14:paraId="5D714A97" w14:textId="6C92817D" w:rsidR="00B85905" w:rsidRDefault="00B85905" w:rsidP="00B85905">
      <w:pPr>
        <w:pStyle w:val="7"/>
        <w:ind w:left="400"/>
      </w:pPr>
      <w:r>
        <w:rPr>
          <w:rFonts w:hint="eastAsia"/>
        </w:rPr>
        <w:t>적은 비용을 들여 큰 효과를 거둘 수 있음</w:t>
      </w:r>
    </w:p>
    <w:p w14:paraId="4B7E86C7" w14:textId="45C471DF" w:rsidR="00B85905" w:rsidRDefault="00B85905" w:rsidP="00B85905">
      <w:pPr>
        <w:pStyle w:val="7"/>
        <w:ind w:left="400"/>
      </w:pPr>
      <w:r>
        <w:rPr>
          <w:rFonts w:hint="eastAsia"/>
        </w:rPr>
        <w:t xml:space="preserve">유저층이 중복되는 </w:t>
      </w:r>
      <w:proofErr w:type="gramStart"/>
      <w:r>
        <w:rPr>
          <w:rFonts w:hint="eastAsia"/>
        </w:rPr>
        <w:t xml:space="preserve">업종 </w:t>
      </w:r>
      <w:r>
        <w:t>/</w:t>
      </w:r>
      <w:proofErr w:type="gramEnd"/>
      <w:r>
        <w:t xml:space="preserve"> </w:t>
      </w:r>
      <w:r>
        <w:rPr>
          <w:rFonts w:hint="eastAsia"/>
        </w:rPr>
        <w:t>업체와 할 경우 효과적</w:t>
      </w:r>
    </w:p>
    <w:p w14:paraId="1C515DFE" w14:textId="6150175B" w:rsidR="00B85905" w:rsidRDefault="00B85905" w:rsidP="00B85905">
      <w:pPr>
        <w:pStyle w:val="7"/>
        <w:ind w:left="400"/>
      </w:pPr>
      <w:r>
        <w:rPr>
          <w:rFonts w:hint="eastAsia"/>
        </w:rPr>
        <w:t>상대 업체에 제공할 수 있는 마케팅 효과에 따라 비용이 달라짐</w:t>
      </w:r>
    </w:p>
    <w:p w14:paraId="589CE77B" w14:textId="29E61B67" w:rsidR="00B85905" w:rsidRDefault="00B85905" w:rsidP="00B85905">
      <w:pPr>
        <w:pStyle w:val="7"/>
        <w:ind w:left="400"/>
      </w:pPr>
      <w:r>
        <w:rPr>
          <w:rFonts w:hint="eastAsia"/>
        </w:rPr>
        <w:t>과자를 구입하면 게임 쿠폰을 지급</w:t>
      </w:r>
    </w:p>
    <w:p w14:paraId="7BB607EB" w14:textId="2098A35D" w:rsidR="00B85905" w:rsidRDefault="00B85905" w:rsidP="00B85905">
      <w:pPr>
        <w:pStyle w:val="a"/>
      </w:pPr>
      <w:r>
        <w:rPr>
          <w:rFonts w:hint="eastAsia"/>
        </w:rPr>
        <w:t xml:space="preserve">게임 </w:t>
      </w:r>
      <w:proofErr w:type="gramStart"/>
      <w:r>
        <w:rPr>
          <w:rFonts w:hint="eastAsia"/>
        </w:rPr>
        <w:t xml:space="preserve">회사 </w:t>
      </w:r>
      <w:r>
        <w:t>/</w:t>
      </w:r>
      <w:proofErr w:type="gramEnd"/>
      <w:r>
        <w:t xml:space="preserve"> NRU </w:t>
      </w:r>
      <w:r>
        <w:rPr>
          <w:rFonts w:hint="eastAsia"/>
        </w:rPr>
        <w:t xml:space="preserve">혹은 </w:t>
      </w:r>
      <w:r>
        <w:t xml:space="preserve">TS </w:t>
      </w:r>
      <w:r>
        <w:rPr>
          <w:rFonts w:hint="eastAsia"/>
        </w:rPr>
        <w:t>증가</w:t>
      </w:r>
    </w:p>
    <w:p w14:paraId="192E7664" w14:textId="4D167E20" w:rsidR="00B85905" w:rsidRDefault="00B85905" w:rsidP="00B85905">
      <w:pPr>
        <w:pStyle w:val="a"/>
      </w:pPr>
      <w:r>
        <w:rPr>
          <w:rFonts w:hint="eastAsia"/>
        </w:rPr>
        <w:t xml:space="preserve">과자 </w:t>
      </w:r>
      <w:proofErr w:type="gramStart"/>
      <w:r>
        <w:rPr>
          <w:rFonts w:hint="eastAsia"/>
        </w:rPr>
        <w:t xml:space="preserve">회사 </w:t>
      </w:r>
      <w:r>
        <w:t>/</w:t>
      </w:r>
      <w:proofErr w:type="gramEnd"/>
      <w:r>
        <w:t xml:space="preserve"> </w:t>
      </w:r>
      <w:r>
        <w:rPr>
          <w:rFonts w:hint="eastAsia"/>
        </w:rPr>
        <w:t>게임 유저 층을 고객으로 영입</w:t>
      </w:r>
    </w:p>
    <w:p w14:paraId="0FD1AF0A" w14:textId="34B1F480" w:rsidR="00BF78A7" w:rsidRDefault="00B85905" w:rsidP="00BF78A7">
      <w:pPr>
        <w:pStyle w:val="a"/>
      </w:pPr>
      <w:proofErr w:type="gramStart"/>
      <w:r>
        <w:rPr>
          <w:rFonts w:hint="eastAsia"/>
        </w:rPr>
        <w:t xml:space="preserve">고객 </w:t>
      </w:r>
      <w:r>
        <w:t>/</w:t>
      </w:r>
      <w:proofErr w:type="gramEnd"/>
      <w:r>
        <w:t xml:space="preserve"> </w:t>
      </w:r>
      <w:r>
        <w:rPr>
          <w:rFonts w:hint="eastAsia"/>
        </w:rPr>
        <w:t>과자도 먹고 쿠폰도 받고?</w:t>
      </w:r>
      <w:r>
        <w:t xml:space="preserve"> </w:t>
      </w:r>
      <w:r>
        <w:rPr>
          <w:rFonts w:hint="eastAsia"/>
        </w:rPr>
        <w:t>전반적인 만족도 증가</w:t>
      </w:r>
    </w:p>
    <w:p w14:paraId="29FDA107" w14:textId="02174ACF" w:rsidR="00BF78A7" w:rsidRDefault="00BF78A7" w:rsidP="00BF78A7">
      <w:pPr>
        <w:pStyle w:val="a"/>
        <w:numPr>
          <w:ilvl w:val="0"/>
          <w:numId w:val="0"/>
        </w:numPr>
        <w:ind w:left="403" w:hanging="403"/>
      </w:pPr>
    </w:p>
    <w:p w14:paraId="39E44C8A" w14:textId="2142219C" w:rsidR="00BF78A7" w:rsidRDefault="00BF78A7" w:rsidP="00BF78A7">
      <w:pPr>
        <w:pStyle w:val="2"/>
      </w:pPr>
      <w:r>
        <w:rPr>
          <w:rFonts w:hint="eastAsia"/>
        </w:rPr>
        <w:t>P</w:t>
      </w:r>
      <w:r>
        <w:t>C</w:t>
      </w:r>
      <w:proofErr w:type="gramStart"/>
      <w:r>
        <w:rPr>
          <w:rFonts w:hint="eastAsia"/>
        </w:rPr>
        <w:t>방</w:t>
      </w:r>
      <w:r>
        <w:t xml:space="preserve"> /</w:t>
      </w:r>
      <w:proofErr w:type="gramEnd"/>
      <w:r>
        <w:t xml:space="preserve"> </w:t>
      </w:r>
      <w:proofErr w:type="spellStart"/>
      <w:r>
        <w:rPr>
          <w:rFonts w:hint="eastAsia"/>
        </w:rPr>
        <w:t>게임장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유통 플랫폼 사업자</w:t>
      </w:r>
    </w:p>
    <w:p w14:paraId="0110289B" w14:textId="2864B560" w:rsidR="00BF78A7" w:rsidRDefault="00BF78A7" w:rsidP="00BF78A7">
      <w:pPr>
        <w:pStyle w:val="a"/>
      </w:pPr>
      <w:r>
        <w:rPr>
          <w:rFonts w:hint="eastAsia"/>
        </w:rPr>
        <w:t>방문 영업이 매우 중요</w:t>
      </w:r>
    </w:p>
    <w:p w14:paraId="1AC43248" w14:textId="1C790E9B" w:rsidR="00BF78A7" w:rsidRDefault="00BF78A7" w:rsidP="00BF78A7">
      <w:pPr>
        <w:pStyle w:val="a"/>
      </w:pPr>
      <w:r>
        <w:rPr>
          <w:rFonts w:hint="eastAsia"/>
        </w:rPr>
        <w:t>실 사용자에게 게임이 직접 노출될 수 있는 매우 좋은 장이기 때문에 많은 유저들이,</w:t>
      </w:r>
      <w:r>
        <w:t xml:space="preserve"> </w:t>
      </w:r>
      <w:r>
        <w:rPr>
          <w:rFonts w:hint="eastAsia"/>
        </w:rPr>
        <w:t>장시간,</w:t>
      </w:r>
      <w:r>
        <w:t xml:space="preserve"> </w:t>
      </w:r>
      <w:r>
        <w:rPr>
          <w:rFonts w:hint="eastAsia"/>
        </w:rPr>
        <w:t>함께 모여서 게임을 즐길 수 있도록 마케팅 전략을 구사하는 것이 중요</w:t>
      </w:r>
    </w:p>
    <w:p w14:paraId="58CFBBB5" w14:textId="0B29BD2F" w:rsidR="00BF78A7" w:rsidRDefault="00BF78A7" w:rsidP="00BF78A7">
      <w:pPr>
        <w:pStyle w:val="a"/>
      </w:pPr>
      <w:r>
        <w:rPr>
          <w:rFonts w:hint="eastAsia"/>
        </w:rPr>
        <w:t>유저들에게 특전 제공,</w:t>
      </w:r>
      <w:r>
        <w:t xml:space="preserve"> </w:t>
      </w:r>
      <w:r>
        <w:rPr>
          <w:rFonts w:hint="eastAsia"/>
        </w:rPr>
        <w:t>화려한 외형의 기기 디자인,</w:t>
      </w:r>
      <w:r>
        <w:t xml:space="preserve"> </w:t>
      </w:r>
      <w:proofErr w:type="spellStart"/>
      <w:r>
        <w:rPr>
          <w:rFonts w:hint="eastAsia"/>
        </w:rPr>
        <w:t>업장</w:t>
      </w:r>
      <w:proofErr w:type="spellEnd"/>
      <w:r>
        <w:rPr>
          <w:rFonts w:hint="eastAsia"/>
        </w:rPr>
        <w:t xml:space="preserve"> 관리 프로그램을 무료로 제공하고 해당 프로그램을 통해 게임 광고 노출 등</w:t>
      </w:r>
    </w:p>
    <w:p w14:paraId="5B4B7BB4" w14:textId="79D59B1A" w:rsidR="0002503C" w:rsidRDefault="0002503C" w:rsidP="0002503C">
      <w:pPr>
        <w:pStyle w:val="a"/>
        <w:numPr>
          <w:ilvl w:val="0"/>
          <w:numId w:val="0"/>
        </w:numPr>
        <w:ind w:left="403" w:hanging="403"/>
      </w:pPr>
    </w:p>
    <w:p w14:paraId="12AC382C" w14:textId="748D8F64" w:rsidR="0002503C" w:rsidRDefault="0002503C" w:rsidP="0002503C">
      <w:pPr>
        <w:pStyle w:val="2"/>
      </w:pPr>
      <w:r>
        <w:rPr>
          <w:rFonts w:hint="eastAsia"/>
        </w:rPr>
        <w:t>앱스토어 프로모션</w:t>
      </w:r>
    </w:p>
    <w:p w14:paraId="75C2E663" w14:textId="6C80C111" w:rsidR="0002503C" w:rsidRDefault="0002503C" w:rsidP="0002503C">
      <w:pPr>
        <w:pStyle w:val="a"/>
      </w:pPr>
      <w:r>
        <w:rPr>
          <w:rFonts w:hint="eastAsia"/>
        </w:rPr>
        <w:t>앱스토어 내에서 구매가 이루어 지는 게임의 경우 중요</w:t>
      </w:r>
    </w:p>
    <w:p w14:paraId="227BA961" w14:textId="24225493" w:rsidR="0002503C" w:rsidRDefault="0002503C" w:rsidP="0002503C">
      <w:pPr>
        <w:pStyle w:val="a"/>
      </w:pPr>
      <w:r>
        <w:rPr>
          <w:rFonts w:hint="eastAsia"/>
        </w:rPr>
        <w:t>앱스토어 외부의 광고,</w:t>
      </w:r>
      <w:r>
        <w:t xml:space="preserve"> </w:t>
      </w:r>
      <w:r>
        <w:rPr>
          <w:rFonts w:hint="eastAsia"/>
        </w:rPr>
        <w:t>프로모션 효과가 미미할 경우 특히 비중이 높아짐</w:t>
      </w:r>
    </w:p>
    <w:p w14:paraId="54135F19" w14:textId="6C3AC92F" w:rsidR="0002503C" w:rsidRDefault="0002503C" w:rsidP="0002503C">
      <w:pPr>
        <w:pStyle w:val="a"/>
      </w:pPr>
      <w:r>
        <w:rPr>
          <w:rFonts w:hint="eastAsia"/>
        </w:rPr>
        <w:t>앱스토어 내부에서 유저에게 얼마나 많이,</w:t>
      </w:r>
      <w:r>
        <w:t xml:space="preserve"> </w:t>
      </w:r>
      <w:r>
        <w:rPr>
          <w:rFonts w:hint="eastAsia"/>
        </w:rPr>
        <w:t>자주 노출되는지가 중요</w:t>
      </w:r>
    </w:p>
    <w:p w14:paraId="0FDE6227" w14:textId="6620BD85" w:rsidR="0002503C" w:rsidRDefault="0002503C" w:rsidP="0002503C">
      <w:pPr>
        <w:pStyle w:val="a"/>
      </w:pPr>
      <w:r>
        <w:rPr>
          <w:rFonts w:hint="eastAsia"/>
        </w:rPr>
        <w:t xml:space="preserve">가장 중요한 노출 루트는 </w:t>
      </w:r>
      <w:r w:rsidRPr="0002503C">
        <w:rPr>
          <w:rFonts w:hint="eastAsia"/>
          <w:color w:val="FF0000"/>
        </w:rPr>
        <w:t>높은 순위(카테고리 별 순위 포함</w:t>
      </w:r>
      <w:r w:rsidRPr="0002503C">
        <w:rPr>
          <w:color w:val="FF0000"/>
        </w:rPr>
        <w:t>)</w:t>
      </w:r>
    </w:p>
    <w:p w14:paraId="11139067" w14:textId="3CECF43F" w:rsidR="0002503C" w:rsidRDefault="0002503C" w:rsidP="0002503C">
      <w:pPr>
        <w:pStyle w:val="a"/>
      </w:pPr>
      <w:proofErr w:type="spellStart"/>
      <w:r w:rsidRPr="0002503C">
        <w:rPr>
          <w:rFonts w:hint="eastAsia"/>
          <w:color w:val="FF0000"/>
        </w:rPr>
        <w:t>피처드</w:t>
      </w:r>
      <w:r>
        <w:rPr>
          <w:rFonts w:hint="eastAsia"/>
        </w:rPr>
        <w:t>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매출 </w:t>
      </w:r>
      <w:r>
        <w:t>/</w:t>
      </w:r>
      <w:proofErr w:type="gramEnd"/>
      <w:r>
        <w:t xml:space="preserve"> </w:t>
      </w:r>
      <w:r>
        <w:rPr>
          <w:rFonts w:hint="eastAsia"/>
        </w:rPr>
        <w:t>인기 순위에 관계없이 무료로 노출 가능한 강력한 마케팅 채널</w:t>
      </w:r>
    </w:p>
    <w:p w14:paraId="6962E07D" w14:textId="3DA2275F" w:rsidR="0002503C" w:rsidRDefault="0002503C" w:rsidP="0002503C">
      <w:pPr>
        <w:pStyle w:val="a"/>
      </w:pPr>
      <w:r>
        <w:rPr>
          <w:rFonts w:hint="eastAsia"/>
        </w:rPr>
        <w:t>이외에도 앱 리뷰,</w:t>
      </w:r>
      <w:r>
        <w:t xml:space="preserve"> </w:t>
      </w:r>
      <w:r>
        <w:rPr>
          <w:rFonts w:hint="eastAsia"/>
        </w:rPr>
        <w:t>유사한 앱 등이 포함</w:t>
      </w:r>
    </w:p>
    <w:p w14:paraId="39076E59" w14:textId="133399DB" w:rsidR="001D1244" w:rsidRDefault="001D1244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</w:p>
    <w:p w14:paraId="27F6A35F" w14:textId="10574790" w:rsidR="001D1244" w:rsidRDefault="001D1244" w:rsidP="001D1244">
      <w:pPr>
        <w:pStyle w:val="2"/>
      </w:pPr>
      <w:proofErr w:type="gramStart"/>
      <w:r>
        <w:rPr>
          <w:rFonts w:hint="eastAsia"/>
        </w:rPr>
        <w:t>O</w:t>
      </w:r>
      <w:r>
        <w:t>SMU(</w:t>
      </w:r>
      <w:proofErr w:type="gramEnd"/>
      <w:r>
        <w:rPr>
          <w:rFonts w:hint="eastAsia"/>
        </w:rPr>
        <w:t xml:space="preserve">One </w:t>
      </w:r>
      <w:r>
        <w:t>Source Multi Use)</w:t>
      </w:r>
    </w:p>
    <w:p w14:paraId="7F612837" w14:textId="43D2AF99" w:rsidR="001D1244" w:rsidRDefault="001D1244" w:rsidP="001D1244">
      <w:pPr>
        <w:pStyle w:val="a"/>
      </w:pPr>
      <w:r>
        <w:rPr>
          <w:rFonts w:hint="eastAsia"/>
        </w:rPr>
        <w:t>웹툰,</w:t>
      </w:r>
      <w:r>
        <w:t xml:space="preserve"> </w:t>
      </w:r>
      <w:r>
        <w:rPr>
          <w:rFonts w:hint="eastAsia"/>
        </w:rPr>
        <w:t>애니메이션,</w:t>
      </w:r>
      <w:r>
        <w:t xml:space="preserve"> </w:t>
      </w:r>
      <w:r>
        <w:rPr>
          <w:rFonts w:hint="eastAsia"/>
        </w:rPr>
        <w:t>영화,</w:t>
      </w:r>
      <w:r>
        <w:t xml:space="preserve"> </w:t>
      </w:r>
      <w:r>
        <w:rPr>
          <w:rFonts w:hint="eastAsia"/>
        </w:rPr>
        <w:t>드라마 등 타 매체의 컨텐츠를 활용</w:t>
      </w:r>
    </w:p>
    <w:p w14:paraId="04A74FB6" w14:textId="531D9C0A" w:rsidR="001D1244" w:rsidRDefault="001D1244" w:rsidP="001D1244">
      <w:pPr>
        <w:pStyle w:val="a"/>
      </w:pPr>
      <w:r>
        <w:rPr>
          <w:rFonts w:hint="eastAsia"/>
        </w:rPr>
        <w:t xml:space="preserve">타 매체의 컨텐츠를 </w:t>
      </w:r>
      <w:proofErr w:type="spellStart"/>
      <w:r>
        <w:rPr>
          <w:rFonts w:hint="eastAsia"/>
        </w:rPr>
        <w:t>게임화하거나</w:t>
      </w:r>
      <w:proofErr w:type="spellEnd"/>
      <w:r>
        <w:rPr>
          <w:rFonts w:hint="eastAsia"/>
        </w:rPr>
        <w:t xml:space="preserve"> 게임을 타 매체 컨텐츠로 제작</w:t>
      </w:r>
    </w:p>
    <w:p w14:paraId="31F818CE" w14:textId="6F745DB1" w:rsidR="001D1244" w:rsidRDefault="001D1244" w:rsidP="001D1244">
      <w:pPr>
        <w:pStyle w:val="a"/>
      </w:pPr>
      <w:r>
        <w:rPr>
          <w:rFonts w:hint="eastAsia"/>
        </w:rPr>
        <w:t>넥슨,</w:t>
      </w:r>
      <w:r>
        <w:t xml:space="preserve"> NC, </w:t>
      </w:r>
      <w:r>
        <w:rPr>
          <w:rFonts w:hint="eastAsia"/>
        </w:rPr>
        <w:t>스마일 게이트,</w:t>
      </w:r>
      <w:r>
        <w:t xml:space="preserve"> </w:t>
      </w:r>
      <w:r>
        <w:rPr>
          <w:rFonts w:hint="eastAsia"/>
        </w:rPr>
        <w:t>블리자드 등 게임 회사에서 자사의 게임을 소재로 한 웹툰을 연재</w:t>
      </w:r>
    </w:p>
    <w:p w14:paraId="5E3B367A" w14:textId="0F7A632D" w:rsidR="001D1244" w:rsidRDefault="001D1244" w:rsidP="001D1244">
      <w:pPr>
        <w:pStyle w:val="a"/>
      </w:pPr>
      <w:r>
        <w:rPr>
          <w:rFonts w:hint="eastAsia"/>
        </w:rPr>
        <w:t xml:space="preserve">웹툰의 경우 강력한 광고 </w:t>
      </w:r>
      <w:proofErr w:type="spellStart"/>
      <w:r>
        <w:rPr>
          <w:rFonts w:hint="eastAsia"/>
        </w:rPr>
        <w:t>매체로서의</w:t>
      </w:r>
      <w:proofErr w:type="spellEnd"/>
      <w:r>
        <w:rPr>
          <w:rFonts w:hint="eastAsia"/>
        </w:rPr>
        <w:t xml:space="preserve"> 역할도 증가하고 있음</w:t>
      </w:r>
    </w:p>
    <w:p w14:paraId="3AE7D4AD" w14:textId="5E0A967D" w:rsidR="00457040" w:rsidRDefault="00457040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573C1EA3" w14:textId="7DC5AC41" w:rsidR="008050EC" w:rsidRDefault="00457040" w:rsidP="00457040">
      <w:pPr>
        <w:pStyle w:val="2"/>
      </w:pPr>
      <w:r>
        <w:rPr>
          <w:rFonts w:hint="eastAsia"/>
        </w:rPr>
        <w:lastRenderedPageBreak/>
        <w:t>크로스 프로모션</w:t>
      </w:r>
    </w:p>
    <w:p w14:paraId="236E2417" w14:textId="7EB563E4" w:rsidR="00457040" w:rsidRDefault="00457040" w:rsidP="00457040">
      <w:pPr>
        <w:pStyle w:val="a"/>
      </w:pPr>
      <w:r>
        <w:rPr>
          <w:rFonts w:hint="eastAsia"/>
        </w:rPr>
        <w:t>파트너 사이트(혹은 앱</w:t>
      </w:r>
      <w:r>
        <w:t>)</w:t>
      </w:r>
      <w:r>
        <w:rPr>
          <w:rFonts w:hint="eastAsia"/>
        </w:rPr>
        <w:t>간 상호 링크를 걸어 트래픽을 주고받는 프로모션 방식</w:t>
      </w:r>
    </w:p>
    <w:p w14:paraId="0FC62974" w14:textId="4D99E86F" w:rsidR="00457040" w:rsidRDefault="00457040" w:rsidP="00457040">
      <w:pPr>
        <w:pStyle w:val="a"/>
      </w:pPr>
      <w:r>
        <w:rPr>
          <w:rFonts w:hint="eastAsia"/>
        </w:rPr>
        <w:t>소셜 네트워크 서비스와 잘 어울림</w:t>
      </w:r>
    </w:p>
    <w:p w14:paraId="2476C7B0" w14:textId="591D9E58" w:rsidR="00457040" w:rsidRDefault="00457040" w:rsidP="00457040">
      <w:pPr>
        <w:pStyle w:val="a"/>
      </w:pPr>
      <w:r>
        <w:rPr>
          <w:rFonts w:hint="eastAsia"/>
        </w:rPr>
        <w:t>매체 광고가 어렵거나 효과가 미미한 소셜 게임,</w:t>
      </w:r>
      <w:r>
        <w:t xml:space="preserve"> </w:t>
      </w:r>
      <w:r>
        <w:rPr>
          <w:rFonts w:hint="eastAsia"/>
        </w:rPr>
        <w:t>모바일 게임 등에서 가장 주요하게 사용되는 프로모션 방식</w:t>
      </w:r>
    </w:p>
    <w:p w14:paraId="60506B29" w14:textId="1B57D8F7" w:rsidR="00457040" w:rsidRDefault="00457040" w:rsidP="00457040">
      <w:pPr>
        <w:pStyle w:val="a"/>
      </w:pPr>
      <w:r>
        <w:rPr>
          <w:rFonts w:hint="eastAsia"/>
        </w:rPr>
        <w:t>각종 보상 등을 통해 링크를 주고받도록 유도</w:t>
      </w:r>
    </w:p>
    <w:p w14:paraId="142B4DEE" w14:textId="57521B82" w:rsidR="00457040" w:rsidRDefault="00457040" w:rsidP="00457040">
      <w:pPr>
        <w:pStyle w:val="a"/>
      </w:pPr>
      <w:r>
        <w:rPr>
          <w:rFonts w:hint="eastAsia"/>
        </w:rPr>
        <w:t>보상이 강력하고 지속적으로 설계되어야 효과적인 마케팅 액션이 가능</w:t>
      </w:r>
    </w:p>
    <w:p w14:paraId="03F641E4" w14:textId="1B87B8C8" w:rsidR="00457040" w:rsidRDefault="00457040" w:rsidP="00457040">
      <w:pPr>
        <w:pStyle w:val="a"/>
      </w:pPr>
      <w:r>
        <w:rPr>
          <w:rFonts w:hint="eastAsia"/>
        </w:rPr>
        <w:t>앱 설치,</w:t>
      </w:r>
      <w:r>
        <w:t xml:space="preserve"> </w:t>
      </w:r>
      <w:r>
        <w:rPr>
          <w:rFonts w:hint="eastAsia"/>
        </w:rPr>
        <w:t>유입만을 유도하는 크로스 프로모션은 효과가 나쁨.</w:t>
      </w:r>
      <w:r>
        <w:t xml:space="preserve"> </w:t>
      </w:r>
      <w:r>
        <w:rPr>
          <w:rFonts w:hint="eastAsia"/>
        </w:rPr>
        <w:t>잔류 혹은 결제까지 유도되도록 설계하는 것이 좋음</w:t>
      </w:r>
    </w:p>
    <w:p w14:paraId="40C8A327" w14:textId="25793EED" w:rsidR="008E266C" w:rsidRDefault="008E266C" w:rsidP="00457040">
      <w:pPr>
        <w:pStyle w:val="a"/>
      </w:pPr>
      <w:r>
        <w:rPr>
          <w:rFonts w:hint="eastAsia"/>
        </w:rPr>
        <w:t xml:space="preserve">리워드 </w:t>
      </w:r>
      <w:proofErr w:type="gramStart"/>
      <w:r>
        <w:rPr>
          <w:rFonts w:hint="eastAsia"/>
        </w:rPr>
        <w:t xml:space="preserve">프로모션 </w:t>
      </w:r>
      <w:r>
        <w:t>:</w:t>
      </w:r>
      <w:proofErr w:type="gramEnd"/>
      <w:r>
        <w:t xml:space="preserve"> </w:t>
      </w:r>
      <w:r>
        <w:rPr>
          <w:rFonts w:hint="eastAsia"/>
        </w:rPr>
        <w:t>캐시 슬라이드 등의 프로모션</w:t>
      </w:r>
    </w:p>
    <w:p w14:paraId="376FCFC8" w14:textId="578302A6" w:rsidR="008E266C" w:rsidRDefault="008E266C" w:rsidP="008E266C">
      <w:pPr>
        <w:pStyle w:val="a"/>
        <w:numPr>
          <w:ilvl w:val="0"/>
          <w:numId w:val="0"/>
        </w:numPr>
        <w:ind w:left="403" w:hanging="403"/>
      </w:pPr>
    </w:p>
    <w:p w14:paraId="560EA33E" w14:textId="532636E1" w:rsidR="008E266C" w:rsidRDefault="008E266C" w:rsidP="008E266C">
      <w:pPr>
        <w:pStyle w:val="4"/>
      </w:pPr>
      <w:r>
        <w:t>“</w:t>
      </w:r>
      <w:r>
        <w:rPr>
          <w:rFonts w:hint="eastAsia"/>
        </w:rPr>
        <w:t>프로모션 유의점</w:t>
      </w:r>
      <w:r>
        <w:t>”</w:t>
      </w:r>
    </w:p>
    <w:p w14:paraId="38D9EA61" w14:textId="7C144647" w:rsidR="008E266C" w:rsidRDefault="008E266C" w:rsidP="008E266C">
      <w:pPr>
        <w:pStyle w:val="a"/>
      </w:pPr>
      <w:r>
        <w:rPr>
          <w:rFonts w:hint="eastAsia"/>
        </w:rPr>
        <w:t xml:space="preserve">단기간에 여러 프로모션 채널을 활용할 때는 최대한 유저 </w:t>
      </w:r>
      <w:proofErr w:type="spellStart"/>
      <w:r>
        <w:rPr>
          <w:rFonts w:hint="eastAsia"/>
        </w:rPr>
        <w:t>중복률이</w:t>
      </w:r>
      <w:proofErr w:type="spellEnd"/>
      <w:r>
        <w:rPr>
          <w:rFonts w:hint="eastAsia"/>
        </w:rPr>
        <w:t xml:space="preserve"> 낮은 채널들로 구성해야 한다</w:t>
      </w:r>
    </w:p>
    <w:p w14:paraId="30D90B41" w14:textId="642EB4E7" w:rsidR="006F26B0" w:rsidRDefault="006F26B0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6EDEDB15" w14:textId="1B76E924" w:rsidR="008E266C" w:rsidRPr="006F26B0" w:rsidRDefault="006F26B0" w:rsidP="008E266C">
      <w:pPr>
        <w:pStyle w:val="a"/>
        <w:numPr>
          <w:ilvl w:val="0"/>
          <w:numId w:val="0"/>
        </w:numPr>
        <w:ind w:left="403" w:hanging="403"/>
        <w:rPr>
          <w:rStyle w:val="a9"/>
        </w:rPr>
      </w:pPr>
      <w:r w:rsidRPr="006F26B0">
        <w:rPr>
          <w:rStyle w:val="a9"/>
          <w:rFonts w:hint="eastAsia"/>
        </w:rPr>
        <w:lastRenderedPageBreak/>
        <w:t>2</w:t>
      </w:r>
      <w:r w:rsidRPr="006F26B0">
        <w:rPr>
          <w:rStyle w:val="a9"/>
        </w:rPr>
        <w:t>020. 05. 14</w:t>
      </w:r>
      <w:r w:rsidR="005B661B">
        <w:rPr>
          <w:rStyle w:val="a9"/>
        </w:rPr>
        <w:t>.</w:t>
      </w:r>
    </w:p>
    <w:p w14:paraId="160F96CD" w14:textId="1928837D" w:rsidR="008E266C" w:rsidRDefault="0074647B" w:rsidP="0074647B">
      <w:pPr>
        <w:pStyle w:val="4"/>
      </w:pPr>
      <w:r>
        <w:t>“</w:t>
      </w:r>
      <w:r>
        <w:rPr>
          <w:rFonts w:hint="eastAsia"/>
        </w:rPr>
        <w:t>정보와 측정</w:t>
      </w:r>
      <w:r>
        <w:t>”</w:t>
      </w:r>
    </w:p>
    <w:p w14:paraId="4249194B" w14:textId="095C25A5" w:rsidR="00410221" w:rsidRDefault="00410221" w:rsidP="00410221">
      <w:pPr>
        <w:pStyle w:val="a"/>
        <w:numPr>
          <w:ilvl w:val="0"/>
          <w:numId w:val="0"/>
        </w:numPr>
        <w:ind w:left="403" w:hanging="403"/>
      </w:pPr>
    </w:p>
    <w:p w14:paraId="2F1CE4CA" w14:textId="1D9A2C4A" w:rsidR="00410221" w:rsidRDefault="00410221" w:rsidP="00410221">
      <w:pPr>
        <w:pStyle w:val="2"/>
      </w:pPr>
      <w:r>
        <w:rPr>
          <w:rFonts w:hint="eastAsia"/>
        </w:rPr>
        <w:t>정보</w:t>
      </w:r>
    </w:p>
    <w:p w14:paraId="3C92F032" w14:textId="54771135" w:rsidR="00410221" w:rsidRDefault="00410221" w:rsidP="00410221">
      <w:pPr>
        <w:pStyle w:val="a"/>
      </w:pPr>
      <w:r>
        <w:rPr>
          <w:rFonts w:hint="eastAsia"/>
        </w:rPr>
        <w:t>모든 업체는 지표에 대한 정보를 감춘다</w:t>
      </w:r>
    </w:p>
    <w:p w14:paraId="76DC01E8" w14:textId="0250DA8F" w:rsidR="00410221" w:rsidRDefault="00410221" w:rsidP="00410221">
      <w:pPr>
        <w:pStyle w:val="a"/>
      </w:pPr>
      <w:r>
        <w:rPr>
          <w:rFonts w:hint="eastAsia"/>
        </w:rPr>
        <w:t>오픈 된 지표,</w:t>
      </w:r>
      <w:r>
        <w:t xml:space="preserve"> </w:t>
      </w:r>
      <w:r>
        <w:rPr>
          <w:rFonts w:hint="eastAsia"/>
        </w:rPr>
        <w:t>비슷한 게임의 지표,</w:t>
      </w:r>
      <w:r>
        <w:t xml:space="preserve"> </w:t>
      </w:r>
      <w:r>
        <w:rPr>
          <w:rFonts w:hint="eastAsia"/>
        </w:rPr>
        <w:t xml:space="preserve">유저의 반응이나 행동 흐름 등 접근 가능한 여러 가지 주변 정보 루트를 통해 </w:t>
      </w:r>
      <w:r w:rsidRPr="00410221">
        <w:rPr>
          <w:rFonts w:hint="eastAsia"/>
          <w:color w:val="FF0000"/>
        </w:rPr>
        <w:t>지표에 대한 정보를 유추</w:t>
      </w:r>
      <w:r>
        <w:rPr>
          <w:rFonts w:hint="eastAsia"/>
        </w:rPr>
        <w:t>하는 것은 마케터의 주요 역량 중 하나</w:t>
      </w:r>
    </w:p>
    <w:p w14:paraId="72DD60E9" w14:textId="4A444D41" w:rsidR="00410221" w:rsidRDefault="00410221" w:rsidP="00410221">
      <w:pPr>
        <w:pStyle w:val="a"/>
      </w:pPr>
      <w:r>
        <w:rPr>
          <w:rFonts w:hint="eastAsia"/>
        </w:rPr>
        <w:t>유추에 활용 가능한 소스들은 시간이 지났거나(작년,</w:t>
      </w:r>
      <w:r>
        <w:t xml:space="preserve"> </w:t>
      </w:r>
      <w:r>
        <w:rPr>
          <w:rFonts w:hint="eastAsia"/>
        </w:rPr>
        <w:t>재작년 등</w:t>
      </w:r>
      <w:r>
        <w:t xml:space="preserve">), </w:t>
      </w:r>
      <w:r>
        <w:rPr>
          <w:rFonts w:hint="eastAsia"/>
        </w:rPr>
        <w:t>구체적이지 않거나,</w:t>
      </w:r>
      <w:r>
        <w:t xml:space="preserve"> </w:t>
      </w:r>
      <w:r>
        <w:rPr>
          <w:rFonts w:hint="eastAsia"/>
        </w:rPr>
        <w:t>신뢰성이 낮은 경우가 대부분이다(기업에서 고가의 유료 마케팅 서비스를 사용하는 이유</w:t>
      </w:r>
      <w:r>
        <w:t>)</w:t>
      </w:r>
    </w:p>
    <w:p w14:paraId="3954825E" w14:textId="7A1A3320" w:rsidR="006F26B0" w:rsidRDefault="006F26B0" w:rsidP="006F26B0">
      <w:pPr>
        <w:pStyle w:val="a"/>
        <w:numPr>
          <w:ilvl w:val="0"/>
          <w:numId w:val="0"/>
        </w:numPr>
        <w:ind w:left="403" w:hanging="403"/>
      </w:pPr>
    </w:p>
    <w:p w14:paraId="5A2850CE" w14:textId="2EDC5B13" w:rsidR="006F26B0" w:rsidRDefault="005B661B" w:rsidP="005B661B">
      <w:pPr>
        <w:pStyle w:val="2"/>
      </w:pPr>
      <w:r>
        <w:rPr>
          <w:rFonts w:hint="eastAsia"/>
        </w:rPr>
        <w:t>측정</w:t>
      </w:r>
    </w:p>
    <w:p w14:paraId="569EB5C0" w14:textId="361CBB76" w:rsidR="005B661B" w:rsidRDefault="005B661B" w:rsidP="005B661B">
      <w:pPr>
        <w:pStyle w:val="a"/>
      </w:pPr>
      <w:r>
        <w:rPr>
          <w:rFonts w:hint="eastAsia"/>
        </w:rPr>
        <w:t xml:space="preserve">다양한 방법으로 프로모션의 효과를 정확하게 </w:t>
      </w:r>
      <w:r w:rsidRPr="005B661B">
        <w:rPr>
          <w:rFonts w:hint="eastAsia"/>
          <w:color w:val="FF0000"/>
        </w:rPr>
        <w:t>측정</w:t>
      </w:r>
      <w:r>
        <w:rPr>
          <w:rFonts w:hint="eastAsia"/>
        </w:rPr>
        <w:t>하는 것이 중요</w:t>
      </w:r>
    </w:p>
    <w:p w14:paraId="075062E1" w14:textId="5C347E20" w:rsidR="005B661B" w:rsidRDefault="005B661B" w:rsidP="005B661B">
      <w:pPr>
        <w:pStyle w:val="a"/>
      </w:pPr>
      <w:r>
        <w:rPr>
          <w:rFonts w:hint="eastAsia"/>
        </w:rPr>
        <w:t xml:space="preserve">다양한 </w:t>
      </w:r>
      <w:proofErr w:type="gramStart"/>
      <w:r>
        <w:rPr>
          <w:rFonts w:hint="eastAsia"/>
        </w:rPr>
        <w:t xml:space="preserve">통계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유저 행동 추적용 </w:t>
      </w:r>
      <w:r w:rsidRPr="005B661B">
        <w:rPr>
          <w:rFonts w:hint="eastAsia"/>
          <w:color w:val="FF0000"/>
        </w:rPr>
        <w:t>마케팅 툴의 설치</w:t>
      </w:r>
      <w:r>
        <w:rPr>
          <w:rFonts w:hint="eastAsia"/>
        </w:rPr>
        <w:t>도 효과 측정의 좋은 방법 중 하나</w:t>
      </w:r>
    </w:p>
    <w:p w14:paraId="64D77068" w14:textId="3A1B0736" w:rsidR="005B661B" w:rsidRDefault="005B661B" w:rsidP="005B661B">
      <w:pPr>
        <w:pStyle w:val="a"/>
      </w:pPr>
      <w:r w:rsidRPr="005B661B">
        <w:rPr>
          <w:rFonts w:hint="eastAsia"/>
          <w:color w:val="FF0000"/>
        </w:rPr>
        <w:t>소프트 런칭</w:t>
      </w:r>
      <w:r>
        <w:rPr>
          <w:rFonts w:hint="eastAsia"/>
        </w:rPr>
        <w:t xml:space="preserve">이나 </w:t>
      </w:r>
      <w:r w:rsidRPr="005B661B">
        <w:rPr>
          <w:rFonts w:hint="eastAsia"/>
          <w:color w:val="FF0000"/>
        </w:rPr>
        <w:t>무료 앱</w:t>
      </w:r>
      <w:r>
        <w:rPr>
          <w:rFonts w:hint="eastAsia"/>
        </w:rPr>
        <w:t xml:space="preserve"> 등 측정 환경을 구축한 후 다양한 프로모션을 시도,</w:t>
      </w:r>
      <w:r>
        <w:t xml:space="preserve"> </w:t>
      </w:r>
      <w:r>
        <w:rPr>
          <w:rFonts w:hint="eastAsia"/>
        </w:rPr>
        <w:t>효과적인 프로모션 방식을 측정</w:t>
      </w:r>
    </w:p>
    <w:p w14:paraId="39F07E68" w14:textId="2657A191" w:rsidR="003F618F" w:rsidRDefault="003F618F" w:rsidP="003F618F">
      <w:pPr>
        <w:pStyle w:val="a0"/>
      </w:pPr>
      <w:r>
        <w:rPr>
          <w:rFonts w:hint="eastAsia"/>
        </w:rPr>
        <w:t xml:space="preserve">소프트 </w:t>
      </w:r>
      <w:proofErr w:type="gramStart"/>
      <w:r>
        <w:rPr>
          <w:rFonts w:hint="eastAsia"/>
        </w:rPr>
        <w:t xml:space="preserve">런칭 </w:t>
      </w:r>
      <w:r>
        <w:t>:</w:t>
      </w:r>
      <w:proofErr w:type="gramEnd"/>
      <w:r>
        <w:t xml:space="preserve"> </w:t>
      </w:r>
      <w:r>
        <w:rPr>
          <w:rFonts w:hint="eastAsia"/>
        </w:rPr>
        <w:t>정식 런칭을 하기 전 시범으로 런칭하는 일</w:t>
      </w:r>
    </w:p>
    <w:p w14:paraId="73AB409B" w14:textId="492629D0" w:rsidR="005B661B" w:rsidRDefault="005B661B" w:rsidP="005B661B">
      <w:pPr>
        <w:pStyle w:val="a"/>
      </w:pPr>
      <w:r>
        <w:rPr>
          <w:rFonts w:hint="eastAsia"/>
        </w:rPr>
        <w:t>A</w:t>
      </w:r>
      <w:r>
        <w:t xml:space="preserve">/B </w:t>
      </w:r>
      <w:r>
        <w:rPr>
          <w:rFonts w:hint="eastAsia"/>
        </w:rPr>
        <w:t>테스트 형식으로 동일한 상황에서 특정 조건만 바꿔 가면서 측정을 하는 방법도 좋음</w:t>
      </w:r>
    </w:p>
    <w:p w14:paraId="581EEED2" w14:textId="3EA110A0" w:rsidR="005B661B" w:rsidRDefault="005B661B" w:rsidP="005B661B">
      <w:pPr>
        <w:pStyle w:val="a"/>
      </w:pPr>
      <w:r>
        <w:rPr>
          <w:rFonts w:hint="eastAsia"/>
        </w:rPr>
        <w:t>실제 마케팅 집행은 회당 비용이 많이 소모되고 연습과 실전의 구분이 없기 때문에 측정 만을 위해 프로모션을 집행하기 매우 어렵다</w:t>
      </w:r>
    </w:p>
    <w:p w14:paraId="4407A251" w14:textId="73EACF3F" w:rsidR="00CF19FC" w:rsidRDefault="00CF19FC" w:rsidP="00CF19FC">
      <w:pPr>
        <w:pStyle w:val="a"/>
        <w:numPr>
          <w:ilvl w:val="0"/>
          <w:numId w:val="0"/>
        </w:numPr>
        <w:ind w:left="403" w:hanging="403"/>
      </w:pPr>
    </w:p>
    <w:p w14:paraId="121D8B37" w14:textId="24F407F6" w:rsidR="00CF19FC" w:rsidRDefault="00CF19FC" w:rsidP="00CF19FC">
      <w:pPr>
        <w:pStyle w:val="2"/>
      </w:pPr>
      <w:r>
        <w:rPr>
          <w:rFonts w:hint="eastAsia"/>
        </w:rPr>
        <w:t>측정해야 하는 주요 지표</w:t>
      </w:r>
    </w:p>
    <w:p w14:paraId="40E229B4" w14:textId="10C20AC2" w:rsidR="00CF19FC" w:rsidRDefault="00CF19FC" w:rsidP="00CF19FC">
      <w:pPr>
        <w:pStyle w:val="a"/>
      </w:pPr>
      <w:r>
        <w:rPr>
          <w:rFonts w:hint="eastAsia"/>
        </w:rPr>
        <w:t>프로모션 노출 횟수</w:t>
      </w:r>
    </w:p>
    <w:p w14:paraId="7F2379C8" w14:textId="63270010" w:rsidR="00CF19FC" w:rsidRDefault="00CF19FC" w:rsidP="00CF19FC">
      <w:pPr>
        <w:pStyle w:val="a"/>
      </w:pPr>
      <w:r>
        <w:rPr>
          <w:rFonts w:hint="eastAsia"/>
        </w:rPr>
        <w:t>클릭 등 접근 횟수</w:t>
      </w:r>
    </w:p>
    <w:p w14:paraId="6A3A4A24" w14:textId="33DBA8B2" w:rsidR="00CF19FC" w:rsidRDefault="00CF19FC" w:rsidP="00CF19FC">
      <w:pPr>
        <w:pStyle w:val="a"/>
      </w:pPr>
      <w:r>
        <w:rPr>
          <w:rFonts w:hint="eastAsia"/>
        </w:rPr>
        <w:t>가입자,</w:t>
      </w:r>
      <w:r>
        <w:t xml:space="preserve"> </w:t>
      </w:r>
      <w:r>
        <w:rPr>
          <w:rFonts w:hint="eastAsia"/>
        </w:rPr>
        <w:t>설치 횟수</w:t>
      </w:r>
    </w:p>
    <w:p w14:paraId="0CE38FB5" w14:textId="22635EEE" w:rsidR="00CF19FC" w:rsidRDefault="00CF19FC" w:rsidP="00CF19FC">
      <w:pPr>
        <w:pStyle w:val="a"/>
      </w:pPr>
      <w:r>
        <w:rPr>
          <w:rFonts w:hint="eastAsia"/>
        </w:rPr>
        <w:t>D</w:t>
      </w:r>
      <w:r>
        <w:t xml:space="preserve">AU, MAU, </w:t>
      </w:r>
      <w:proofErr w:type="spellStart"/>
      <w:r>
        <w:rPr>
          <w:rFonts w:hint="eastAsia"/>
        </w:rPr>
        <w:t>동접자</w:t>
      </w:r>
      <w:proofErr w:type="spellEnd"/>
    </w:p>
    <w:p w14:paraId="593DA37B" w14:textId="4332DA5B" w:rsidR="00CF19FC" w:rsidRDefault="00CF19FC" w:rsidP="00CF19FC">
      <w:pPr>
        <w:pStyle w:val="a"/>
      </w:pPr>
      <w:r>
        <w:rPr>
          <w:rFonts w:hint="eastAsia"/>
        </w:rPr>
        <w:t xml:space="preserve">각종 </w:t>
      </w:r>
      <w:proofErr w:type="spellStart"/>
      <w:r>
        <w:rPr>
          <w:rFonts w:hint="eastAsia"/>
        </w:rPr>
        <w:t>객단가</w:t>
      </w:r>
      <w:proofErr w:type="spellEnd"/>
      <w:r>
        <w:rPr>
          <w:rFonts w:hint="eastAsia"/>
        </w:rPr>
        <w:t xml:space="preserve"> 관련 지표</w:t>
      </w:r>
    </w:p>
    <w:p w14:paraId="10EFB293" w14:textId="4E905616" w:rsidR="00CF19FC" w:rsidRDefault="00CF19FC" w:rsidP="00CF19FC">
      <w:pPr>
        <w:pStyle w:val="a"/>
      </w:pPr>
      <w:r>
        <w:rPr>
          <w:rFonts w:hint="eastAsia"/>
        </w:rPr>
        <w:t>접속 빈도</w:t>
      </w:r>
    </w:p>
    <w:p w14:paraId="12435898" w14:textId="05BD327D" w:rsidR="00CF19FC" w:rsidRDefault="00CF19FC" w:rsidP="00CF19FC">
      <w:pPr>
        <w:pStyle w:val="a"/>
      </w:pPr>
      <w:r>
        <w:rPr>
          <w:rFonts w:hint="eastAsia"/>
        </w:rPr>
        <w:t>결제 시점,</w:t>
      </w:r>
      <w:r>
        <w:t xml:space="preserve"> </w:t>
      </w:r>
      <w:r>
        <w:rPr>
          <w:rFonts w:hint="eastAsia"/>
        </w:rPr>
        <w:t>결제 물품,</w:t>
      </w:r>
      <w:r>
        <w:t xml:space="preserve"> </w:t>
      </w:r>
      <w:r>
        <w:rPr>
          <w:rFonts w:hint="eastAsia"/>
        </w:rPr>
        <w:t>결제 방법</w:t>
      </w:r>
    </w:p>
    <w:p w14:paraId="4646A16D" w14:textId="0F35E11B" w:rsidR="00CF19FC" w:rsidRDefault="00CF19FC" w:rsidP="00CF19FC">
      <w:pPr>
        <w:pStyle w:val="a"/>
      </w:pPr>
      <w:r>
        <w:rPr>
          <w:rFonts w:hint="eastAsia"/>
        </w:rPr>
        <w:t xml:space="preserve">결제 유저에 대한 각종 정보 </w:t>
      </w:r>
      <w:r>
        <w:t>(</w:t>
      </w:r>
      <w:r>
        <w:rPr>
          <w:rFonts w:hint="eastAsia"/>
        </w:rPr>
        <w:t>성별,</w:t>
      </w:r>
      <w:r>
        <w:t xml:space="preserve"> </w:t>
      </w:r>
      <w:r>
        <w:rPr>
          <w:rFonts w:hint="eastAsia"/>
        </w:rPr>
        <w:t>연령 등</w:t>
      </w:r>
      <w:r>
        <w:t>)</w:t>
      </w:r>
    </w:p>
    <w:p w14:paraId="21098295" w14:textId="344C4B6E" w:rsidR="00CF19FC" w:rsidRDefault="00CF19FC" w:rsidP="00CF19FC">
      <w:pPr>
        <w:pStyle w:val="a"/>
      </w:pPr>
      <w:r>
        <w:rPr>
          <w:rFonts w:hint="eastAsia"/>
        </w:rPr>
        <w:t>이탈 시점</w:t>
      </w:r>
    </w:p>
    <w:p w14:paraId="6DF6994B" w14:textId="7C0AEEFF" w:rsidR="00CF19FC" w:rsidRDefault="00CF19FC" w:rsidP="00CF19FC">
      <w:pPr>
        <w:pStyle w:val="a"/>
      </w:pPr>
      <w:r>
        <w:rPr>
          <w:rFonts w:hint="eastAsia"/>
        </w:rPr>
        <w:t>기타 상황에 따라 필요한 모든 내용들!</w:t>
      </w:r>
    </w:p>
    <w:p w14:paraId="4A7FA7BE" w14:textId="1E530EA6" w:rsidR="00776ADA" w:rsidRDefault="00776ADA" w:rsidP="00776ADA">
      <w:pPr>
        <w:pStyle w:val="a"/>
        <w:numPr>
          <w:ilvl w:val="0"/>
          <w:numId w:val="0"/>
        </w:numPr>
        <w:ind w:left="403" w:hanging="403"/>
      </w:pPr>
    </w:p>
    <w:p w14:paraId="4AB22D56" w14:textId="2BE093A6" w:rsidR="0019595E" w:rsidRDefault="0019595E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82B9C76" w14:textId="572B06C8" w:rsidR="0019595E" w:rsidRDefault="00346E99" w:rsidP="00346E99">
      <w:pPr>
        <w:pStyle w:val="1"/>
        <w:ind w:left="200" w:right="200"/>
      </w:pPr>
      <w:r>
        <w:rPr>
          <w:rFonts w:hint="eastAsia"/>
        </w:rPr>
        <w:lastRenderedPageBreak/>
        <w:t>제안의 기초</w:t>
      </w:r>
    </w:p>
    <w:p w14:paraId="09AE5797" w14:textId="4D52920B" w:rsidR="00346E99" w:rsidRDefault="00346E99" w:rsidP="00346E99">
      <w:pPr>
        <w:pStyle w:val="4"/>
      </w:pPr>
      <w:r>
        <w:t>“</w:t>
      </w:r>
      <w:r>
        <w:rPr>
          <w:rFonts w:hint="eastAsia"/>
        </w:rPr>
        <w:t>잘 부탁드립니다</w:t>
      </w:r>
      <w:r>
        <w:t>”</w:t>
      </w:r>
    </w:p>
    <w:p w14:paraId="244B8609" w14:textId="23E6FD28" w:rsidR="00346E99" w:rsidRDefault="00346E99" w:rsidP="00346E99"/>
    <w:p w14:paraId="6F8AA51F" w14:textId="690E8DD7" w:rsidR="00346E99" w:rsidRDefault="00346E99" w:rsidP="00346E99">
      <w:pPr>
        <w:pStyle w:val="2"/>
      </w:pPr>
      <w:r>
        <w:rPr>
          <w:rFonts w:hint="eastAsia"/>
        </w:rPr>
        <w:t>보고와 제안의 차이</w:t>
      </w:r>
    </w:p>
    <w:p w14:paraId="6E64719B" w14:textId="12873F4A" w:rsidR="00346E99" w:rsidRDefault="00346E99" w:rsidP="00346E99">
      <w:pPr>
        <w:pStyle w:val="a"/>
      </w:pPr>
      <w:proofErr w:type="gramStart"/>
      <w:r>
        <w:rPr>
          <w:rFonts w:hint="eastAsia"/>
        </w:rPr>
        <w:t xml:space="preserve">보고 </w:t>
      </w:r>
      <w:r>
        <w:t>/</w:t>
      </w:r>
      <w:proofErr w:type="gramEnd"/>
      <w:r>
        <w:t xml:space="preserve"> </w:t>
      </w:r>
      <w:r>
        <w:rPr>
          <w:rFonts w:hint="eastAsia"/>
        </w:rPr>
        <w:t>과거의 일,</w:t>
      </w:r>
      <w:r>
        <w:t xml:space="preserve"> </w:t>
      </w:r>
      <w:r>
        <w:rPr>
          <w:rFonts w:hint="eastAsia"/>
        </w:rPr>
        <w:t>시키는 일</w:t>
      </w:r>
    </w:p>
    <w:p w14:paraId="6993C02A" w14:textId="684ED0B7" w:rsidR="006712E4" w:rsidRDefault="006712E4" w:rsidP="006712E4">
      <w:pPr>
        <w:pStyle w:val="7"/>
        <w:ind w:left="400"/>
      </w:pPr>
      <w:r>
        <w:rPr>
          <w:rFonts w:hint="eastAsia"/>
        </w:rPr>
        <w:t>수동적인 방식</w:t>
      </w:r>
    </w:p>
    <w:p w14:paraId="386E0E4B" w14:textId="643FF3A2" w:rsidR="00346E99" w:rsidRDefault="00346E99" w:rsidP="00346E99">
      <w:pPr>
        <w:pStyle w:val="a"/>
      </w:pPr>
      <w:proofErr w:type="gramStart"/>
      <w:r>
        <w:rPr>
          <w:rFonts w:hint="eastAsia"/>
        </w:rPr>
        <w:t xml:space="preserve">제안 </w:t>
      </w:r>
      <w:r>
        <w:t>/</w:t>
      </w:r>
      <w:proofErr w:type="gramEnd"/>
      <w:r>
        <w:t xml:space="preserve"> </w:t>
      </w:r>
      <w:r>
        <w:rPr>
          <w:rFonts w:hint="eastAsia"/>
        </w:rPr>
        <w:t>미래의 일,</w:t>
      </w:r>
      <w:r>
        <w:t xml:space="preserve"> </w:t>
      </w:r>
      <w:r>
        <w:rPr>
          <w:rFonts w:hint="eastAsia"/>
        </w:rPr>
        <w:t>하고자 하는 일</w:t>
      </w:r>
    </w:p>
    <w:p w14:paraId="047268AB" w14:textId="1E67A490" w:rsidR="006712E4" w:rsidRDefault="006712E4" w:rsidP="006712E4">
      <w:pPr>
        <w:pStyle w:val="7"/>
        <w:ind w:left="400"/>
      </w:pPr>
      <w:r>
        <w:rPr>
          <w:rFonts w:hint="eastAsia"/>
        </w:rPr>
        <w:t>능동적인 방식.</w:t>
      </w:r>
      <w:r>
        <w:t xml:space="preserve"> </w:t>
      </w:r>
      <w:r>
        <w:rPr>
          <w:rFonts w:hint="eastAsia"/>
        </w:rPr>
        <w:t>게임 산업 특성 상 제안을</w:t>
      </w:r>
      <w:r>
        <w:t xml:space="preserve"> </w:t>
      </w:r>
      <w:r>
        <w:rPr>
          <w:rFonts w:hint="eastAsia"/>
        </w:rPr>
        <w:t>하는 경우가 많다</w:t>
      </w:r>
    </w:p>
    <w:p w14:paraId="693B1166" w14:textId="6343B30D" w:rsidR="00346E99" w:rsidRDefault="00346E99" w:rsidP="00346E99">
      <w:pPr>
        <w:pStyle w:val="a"/>
      </w:pPr>
      <w:r>
        <w:rPr>
          <w:rFonts w:hint="eastAsia"/>
        </w:rPr>
        <w:t xml:space="preserve">제안을 해야 </w:t>
      </w:r>
      <w:proofErr w:type="spellStart"/>
      <w:r>
        <w:rPr>
          <w:rFonts w:hint="eastAsia"/>
        </w:rPr>
        <w:t>개인과</w:t>
      </w:r>
      <w:proofErr w:type="spellEnd"/>
      <w:r>
        <w:rPr>
          <w:rFonts w:hint="eastAsia"/>
        </w:rPr>
        <w:t xml:space="preserve"> 회사가 발전할 수 있다</w:t>
      </w:r>
    </w:p>
    <w:p w14:paraId="3738EF5C" w14:textId="084FC46C" w:rsidR="00346E99" w:rsidRDefault="00346E99" w:rsidP="00346E99">
      <w:pPr>
        <w:pStyle w:val="a"/>
      </w:pPr>
      <w:r>
        <w:rPr>
          <w:rFonts w:hint="eastAsia"/>
        </w:rPr>
        <w:t xml:space="preserve">게임 산업 특성 상 타 업종보다 </w:t>
      </w:r>
      <w:r w:rsidRPr="00346E99">
        <w:rPr>
          <w:rFonts w:hint="eastAsia"/>
          <w:color w:val="FF0000"/>
        </w:rPr>
        <w:t>제안</w:t>
      </w:r>
      <w:r>
        <w:rPr>
          <w:rFonts w:hint="eastAsia"/>
        </w:rPr>
        <w:t>을 해야 할 경우가 많다</w:t>
      </w:r>
    </w:p>
    <w:p w14:paraId="772F2518" w14:textId="3EF0C692" w:rsidR="006712E4" w:rsidRDefault="006712E4" w:rsidP="006712E4">
      <w:pPr>
        <w:pStyle w:val="a"/>
        <w:numPr>
          <w:ilvl w:val="0"/>
          <w:numId w:val="0"/>
        </w:numPr>
        <w:ind w:left="403" w:hanging="403"/>
      </w:pPr>
    </w:p>
    <w:p w14:paraId="35FE9E50" w14:textId="4DAC782D" w:rsidR="006712E4" w:rsidRDefault="006712E4" w:rsidP="006712E4">
      <w:pPr>
        <w:pStyle w:val="2"/>
      </w:pPr>
      <w:r>
        <w:rPr>
          <w:rFonts w:hint="eastAsia"/>
        </w:rPr>
        <w:t>제안의 기본 자세</w:t>
      </w:r>
    </w:p>
    <w:p w14:paraId="622B2AED" w14:textId="430D1999" w:rsidR="006712E4" w:rsidRDefault="006712E4" w:rsidP="006712E4">
      <w:pPr>
        <w:pStyle w:val="4"/>
      </w:pPr>
      <w:r>
        <w:t>“</w:t>
      </w:r>
      <w:r>
        <w:rPr>
          <w:rFonts w:hint="eastAsia"/>
        </w:rPr>
        <w:t>제안은 설명이 아니라 설득이다</w:t>
      </w:r>
      <w:r>
        <w:t>”</w:t>
      </w:r>
    </w:p>
    <w:p w14:paraId="689BE017" w14:textId="7D658772" w:rsidR="006712E4" w:rsidRDefault="006712E4" w:rsidP="006712E4">
      <w:pPr>
        <w:pStyle w:val="a"/>
      </w:pPr>
      <w:r>
        <w:rPr>
          <w:rFonts w:hint="eastAsia"/>
        </w:rPr>
        <w:t xml:space="preserve">제안 </w:t>
      </w:r>
      <w:r>
        <w:t xml:space="preserve">= </w:t>
      </w:r>
      <w:r>
        <w:rPr>
          <w:rFonts w:hint="eastAsia"/>
        </w:rPr>
        <w:t>연애</w:t>
      </w:r>
    </w:p>
    <w:p w14:paraId="3B0A209E" w14:textId="7AC004C8" w:rsidR="006712E4" w:rsidRDefault="006712E4" w:rsidP="006712E4">
      <w:pPr>
        <w:pStyle w:val="a"/>
      </w:pPr>
      <w:r>
        <w:rPr>
          <w:rFonts w:hint="eastAsia"/>
        </w:rPr>
        <w:t>제안은 상대의 마음을 얻는 것이다</w:t>
      </w:r>
    </w:p>
    <w:p w14:paraId="0A79D064" w14:textId="62807E1B" w:rsidR="006712E4" w:rsidRDefault="006712E4" w:rsidP="006712E4">
      <w:pPr>
        <w:pStyle w:val="a"/>
      </w:pPr>
      <w:r>
        <w:rPr>
          <w:rFonts w:hint="eastAsia"/>
        </w:rPr>
        <w:t>회사가 멍청해?</w:t>
      </w:r>
      <w:r>
        <w:t xml:space="preserve"> </w:t>
      </w:r>
      <w:r>
        <w:rPr>
          <w:rFonts w:hint="eastAsia"/>
        </w:rPr>
        <w:t>N</w:t>
      </w:r>
      <w:r>
        <w:t xml:space="preserve">O! </w:t>
      </w:r>
      <w:r>
        <w:rPr>
          <w:rFonts w:hint="eastAsia"/>
        </w:rPr>
        <w:t xml:space="preserve">모든 일은 </w:t>
      </w:r>
      <w:r w:rsidRPr="00E820B9">
        <w:rPr>
          <w:rFonts w:hint="eastAsia"/>
          <w:color w:val="FF0000"/>
        </w:rPr>
        <w:t>리스크</w:t>
      </w:r>
      <w:r>
        <w:rPr>
          <w:rFonts w:hint="eastAsia"/>
        </w:rPr>
        <w:t>가 먼저 보인다</w:t>
      </w:r>
    </w:p>
    <w:p w14:paraId="7616DAC3" w14:textId="77777777" w:rsidR="000E22A3" w:rsidRDefault="000E22A3" w:rsidP="00E820B9">
      <w:pPr>
        <w:pStyle w:val="4"/>
      </w:pPr>
    </w:p>
    <w:p w14:paraId="68E71C4A" w14:textId="3824C7EF" w:rsidR="00E820B9" w:rsidRDefault="00247B2C" w:rsidP="00E820B9">
      <w:pPr>
        <w:pStyle w:val="4"/>
      </w:pPr>
      <w:r>
        <w:t>“</w:t>
      </w:r>
      <w:r w:rsidR="00E820B9">
        <w:rPr>
          <w:rFonts w:hint="eastAsia"/>
        </w:rPr>
        <w:t>상대의 질문을 예상하라!</w:t>
      </w:r>
      <w:r>
        <w:t>”</w:t>
      </w:r>
    </w:p>
    <w:p w14:paraId="3D333452" w14:textId="59C98356" w:rsidR="00E820B9" w:rsidRDefault="00E820B9" w:rsidP="00E820B9">
      <w:pPr>
        <w:pStyle w:val="a"/>
      </w:pPr>
      <w:r>
        <w:rPr>
          <w:rFonts w:hint="eastAsia"/>
        </w:rPr>
        <w:t>모든 제안자들의 변명</w:t>
      </w:r>
    </w:p>
    <w:p w14:paraId="22C065B1" w14:textId="528A3289" w:rsidR="00E820B9" w:rsidRDefault="00E820B9" w:rsidP="00956EDA">
      <w:pPr>
        <w:pStyle w:val="7"/>
        <w:ind w:left="400"/>
      </w:pPr>
      <w:r>
        <w:rPr>
          <w:rFonts w:hint="eastAsia"/>
        </w:rPr>
        <w:t>우리 사장은 돈만 밝혀서 어떤 제안도 듣지 않아</w:t>
      </w:r>
    </w:p>
    <w:p w14:paraId="1AC199EC" w14:textId="67D024B1" w:rsidR="00E820B9" w:rsidRDefault="00E820B9" w:rsidP="00956EDA">
      <w:pPr>
        <w:pStyle w:val="7"/>
        <w:ind w:left="400"/>
      </w:pPr>
      <w:r>
        <w:rPr>
          <w:rFonts w:hint="eastAsia"/>
        </w:rPr>
        <w:t>우리 사장은 개발자 출신이라 제안은 마케터들이 숫자로 사기치는 거라고 하면서 경계만 해</w:t>
      </w:r>
    </w:p>
    <w:p w14:paraId="371C8B85" w14:textId="7D31F376" w:rsidR="00E820B9" w:rsidRDefault="00E820B9" w:rsidP="00E820B9">
      <w:pPr>
        <w:pStyle w:val="a"/>
      </w:pPr>
      <w:r>
        <w:rPr>
          <w:rFonts w:hint="eastAsia"/>
        </w:rPr>
        <w:t>G</w:t>
      </w:r>
      <w:r>
        <w:t xml:space="preserve">RD ASKY, </w:t>
      </w:r>
      <w:r w:rsidR="00956EDA">
        <w:rPr>
          <w:rFonts w:hint="eastAsia"/>
        </w:rPr>
        <w:t>안될</w:t>
      </w:r>
      <w:r w:rsidR="0047666C">
        <w:rPr>
          <w:rFonts w:hint="eastAsia"/>
        </w:rPr>
        <w:t xml:space="preserve"> </w:t>
      </w:r>
      <w:r w:rsidR="00956EDA">
        <w:rPr>
          <w:rFonts w:hint="eastAsia"/>
        </w:rPr>
        <w:t>놈</w:t>
      </w:r>
      <w:r w:rsidR="0047666C">
        <w:rPr>
          <w:rFonts w:hint="eastAsia"/>
        </w:rPr>
        <w:t xml:space="preserve">은 </w:t>
      </w:r>
      <w:r w:rsidR="00956EDA">
        <w:rPr>
          <w:rFonts w:hint="eastAsia"/>
        </w:rPr>
        <w:t>안</w:t>
      </w:r>
      <w:r w:rsidR="0047666C">
        <w:rPr>
          <w:rFonts w:hint="eastAsia"/>
        </w:rPr>
        <w:t>된다는 것에</w:t>
      </w:r>
      <w:r w:rsidR="00956EDA">
        <w:rPr>
          <w:rFonts w:hint="eastAsia"/>
        </w:rPr>
        <w:t xml:space="preserve"> 익숙해지면 안된다!</w:t>
      </w:r>
    </w:p>
    <w:p w14:paraId="47422122" w14:textId="04890D33" w:rsidR="00956EDA" w:rsidRDefault="00956EDA" w:rsidP="00E820B9">
      <w:pPr>
        <w:pStyle w:val="a"/>
      </w:pPr>
      <w:r>
        <w:rPr>
          <w:rFonts w:hint="eastAsia"/>
        </w:rPr>
        <w:t>상대가 뭘 물어보는지 모르니 뭘 제시할 지 모르는 것</w:t>
      </w:r>
    </w:p>
    <w:p w14:paraId="18CC0CF6" w14:textId="1F7AAAA7" w:rsidR="00956EDA" w:rsidRDefault="00956EDA" w:rsidP="00E820B9">
      <w:pPr>
        <w:pStyle w:val="a"/>
      </w:pPr>
      <w:r>
        <w:rPr>
          <w:rFonts w:hint="eastAsia"/>
        </w:rPr>
        <w:t>질문을 먼저 준비하라</w:t>
      </w:r>
    </w:p>
    <w:p w14:paraId="3FF18F7A" w14:textId="1F23C705" w:rsidR="00014C1F" w:rsidRDefault="00014C1F" w:rsidP="009E0351">
      <w:pPr>
        <w:pStyle w:val="7"/>
        <w:ind w:left="400"/>
      </w:pPr>
      <w:r>
        <w:rPr>
          <w:rFonts w:hint="eastAsia"/>
        </w:rPr>
        <w:t>상대방의 질문을 생각하고,</w:t>
      </w:r>
      <w:r>
        <w:t xml:space="preserve"> </w:t>
      </w:r>
      <w:r>
        <w:rPr>
          <w:rFonts w:hint="eastAsia"/>
        </w:rPr>
        <w:t>이후 내가 대답할 것들을 생각해야 한다.</w:t>
      </w:r>
    </w:p>
    <w:p w14:paraId="3A96DB37" w14:textId="41554313" w:rsidR="009E0351" w:rsidRPr="009E0351" w:rsidRDefault="009E0351" w:rsidP="009E0351">
      <w:pPr>
        <w:pStyle w:val="7"/>
        <w:ind w:left="400"/>
      </w:pPr>
      <w:r>
        <w:rPr>
          <w:rFonts w:hint="eastAsia"/>
        </w:rPr>
        <w:t>상대방 질문에 대해 통상적인 대답보다,</w:t>
      </w:r>
      <w:r>
        <w:t xml:space="preserve"> </w:t>
      </w:r>
      <w:r>
        <w:rPr>
          <w:rFonts w:hint="eastAsia"/>
        </w:rPr>
        <w:t>자신의 경험에서 우러나오는 대답을 해야 한다.</w:t>
      </w:r>
    </w:p>
    <w:p w14:paraId="372A9E3B" w14:textId="6D73AACB" w:rsidR="00014C1F" w:rsidRDefault="00014C1F" w:rsidP="00014C1F"/>
    <w:p w14:paraId="096C1B5F" w14:textId="70D00553" w:rsidR="00E0644D" w:rsidRDefault="00E0644D" w:rsidP="00E0644D">
      <w:pPr>
        <w:pStyle w:val="4"/>
      </w:pPr>
      <w:r>
        <w:t>“</w:t>
      </w:r>
      <w:r>
        <w:rPr>
          <w:rFonts w:hint="eastAsia"/>
        </w:rPr>
        <w:t xml:space="preserve">뻔한 제안은 </w:t>
      </w:r>
      <w:r>
        <w:t xml:space="preserve">NO! </w:t>
      </w:r>
      <w:r>
        <w:rPr>
          <w:rFonts w:hint="eastAsia"/>
        </w:rPr>
        <w:t xml:space="preserve">황당한 제안도 </w:t>
      </w:r>
      <w:r>
        <w:t>NO!”</w:t>
      </w:r>
    </w:p>
    <w:p w14:paraId="77692AE0" w14:textId="26A43380" w:rsidR="00E0644D" w:rsidRDefault="00E0644D" w:rsidP="00E0644D">
      <w:pPr>
        <w:pStyle w:val="a"/>
      </w:pPr>
      <w:r>
        <w:rPr>
          <w:rFonts w:hint="eastAsia"/>
        </w:rPr>
        <w:t>뻔한 제안</w:t>
      </w:r>
    </w:p>
    <w:p w14:paraId="04588394" w14:textId="50F080E6" w:rsidR="00E0644D" w:rsidRDefault="00E0644D" w:rsidP="0021712E">
      <w:pPr>
        <w:pStyle w:val="7"/>
        <w:ind w:left="400"/>
      </w:pPr>
      <w:r>
        <w:rPr>
          <w:rFonts w:hint="eastAsia"/>
        </w:rPr>
        <w:t>다양한 아바타 아이템을 만들겠습니다</w:t>
      </w:r>
      <w:proofErr w:type="gramStart"/>
      <w:r w:rsidR="004870D3">
        <w:rPr>
          <w:rFonts w:hint="eastAsia"/>
        </w:rPr>
        <w:t>.</w:t>
      </w:r>
      <w:r w:rsidR="004870D3">
        <w:t>.</w:t>
      </w:r>
      <w:r>
        <w:rPr>
          <w:rFonts w:hint="eastAsia"/>
        </w:rPr>
        <w:t>.</w:t>
      </w:r>
      <w:r>
        <w:t>.</w:t>
      </w:r>
      <w:r>
        <w:rPr>
          <w:rFonts w:hint="eastAsia"/>
        </w:rPr>
        <w:t>왜</w:t>
      </w:r>
      <w:proofErr w:type="gramEnd"/>
      <w:r>
        <w:rPr>
          <w:rFonts w:hint="eastAsia"/>
        </w:rPr>
        <w:t>!</w:t>
      </w:r>
      <w:r>
        <w:t>!!</w:t>
      </w:r>
    </w:p>
    <w:p w14:paraId="187962C0" w14:textId="79614D67" w:rsidR="00E0644D" w:rsidRDefault="00E0644D" w:rsidP="00E0644D">
      <w:pPr>
        <w:pStyle w:val="a"/>
      </w:pPr>
      <w:r>
        <w:rPr>
          <w:rFonts w:hint="eastAsia"/>
        </w:rPr>
        <w:t>황당한 제안</w:t>
      </w:r>
    </w:p>
    <w:p w14:paraId="24E36075" w14:textId="0FD09929" w:rsidR="00E0644D" w:rsidRDefault="00E0644D" w:rsidP="0021712E">
      <w:pPr>
        <w:pStyle w:val="7"/>
        <w:ind w:left="400"/>
      </w:pPr>
      <w:r>
        <w:rPr>
          <w:rFonts w:hint="eastAsia"/>
        </w:rPr>
        <w:t xml:space="preserve">아바타 아이템을 </w:t>
      </w:r>
      <w:r>
        <w:t>3D</w:t>
      </w:r>
      <w:r>
        <w:rPr>
          <w:rFonts w:hint="eastAsia"/>
        </w:rPr>
        <w:t>로 만들겠습니다</w:t>
      </w:r>
      <w:r>
        <w:t>…</w:t>
      </w:r>
      <w:r>
        <w:rPr>
          <w:rFonts w:hint="eastAsia"/>
        </w:rPr>
        <w:t xml:space="preserve">우리 게임 </w:t>
      </w:r>
      <w:r>
        <w:t>2D</w:t>
      </w:r>
      <w:r>
        <w:rPr>
          <w:rFonts w:hint="eastAsia"/>
        </w:rPr>
        <w:t>야!</w:t>
      </w:r>
      <w:r>
        <w:t>!!</w:t>
      </w:r>
    </w:p>
    <w:p w14:paraId="50907576" w14:textId="5BDEE2B3" w:rsidR="00E0644D" w:rsidRDefault="00E0644D" w:rsidP="00E0644D">
      <w:pPr>
        <w:pStyle w:val="a"/>
      </w:pPr>
      <w:r>
        <w:rPr>
          <w:rFonts w:hint="eastAsia"/>
        </w:rPr>
        <w:t xml:space="preserve">약간 어려운 제안이 </w:t>
      </w:r>
      <w:r>
        <w:t>Best!</w:t>
      </w:r>
    </w:p>
    <w:p w14:paraId="10ABCD17" w14:textId="1F21D4B9" w:rsidR="00E0644D" w:rsidRDefault="0021712E" w:rsidP="00E0644D">
      <w:pPr>
        <w:pStyle w:val="a"/>
      </w:pPr>
      <w:r>
        <w:rPr>
          <w:rFonts w:hint="eastAsia"/>
        </w:rPr>
        <w:t>뻔한 제안과 황당한 제안은 극과 극처럼 보이지만 공통점이 있다.</w:t>
      </w:r>
      <w:r>
        <w:t xml:space="preserve"> -&gt; </w:t>
      </w:r>
      <w:r>
        <w:rPr>
          <w:rFonts w:hint="eastAsia"/>
        </w:rPr>
        <w:t>상대방을 방어적으로 만든다.</w:t>
      </w:r>
    </w:p>
    <w:p w14:paraId="6FEA7507" w14:textId="109873C0" w:rsidR="00543F8A" w:rsidRDefault="00543F8A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439D36EF" w14:textId="7A92B0C6" w:rsidR="00543F8A" w:rsidRDefault="000E22A3" w:rsidP="000E22A3">
      <w:pPr>
        <w:pStyle w:val="4"/>
      </w:pPr>
      <w:r>
        <w:lastRenderedPageBreak/>
        <w:t>“</w:t>
      </w:r>
      <w:r>
        <w:rPr>
          <w:rFonts w:hint="eastAsia"/>
        </w:rPr>
        <w:t>제안은 만병통치약이 아니다!</w:t>
      </w:r>
      <w:r>
        <w:t>”</w:t>
      </w:r>
    </w:p>
    <w:p w14:paraId="68948474" w14:textId="130CB256" w:rsidR="000E22A3" w:rsidRDefault="000E22A3" w:rsidP="000E22A3">
      <w:pPr>
        <w:pStyle w:val="a"/>
      </w:pPr>
      <w:r>
        <w:rPr>
          <w:rFonts w:hint="eastAsia"/>
        </w:rPr>
        <w:t>그 여자</w:t>
      </w:r>
      <w:r w:rsidR="00C10B4C">
        <w:rPr>
          <w:rFonts w:hint="eastAsia"/>
        </w:rPr>
        <w:t>애</w:t>
      </w:r>
      <w:r>
        <w:rPr>
          <w:rFonts w:hint="eastAsia"/>
        </w:rPr>
        <w:t>한테 뜬금 고백했으니 이제 솔로 탈출하겠지?</w:t>
      </w:r>
      <w:r>
        <w:t>?</w:t>
      </w:r>
    </w:p>
    <w:p w14:paraId="1CDB5D91" w14:textId="2C161EFC" w:rsidR="000E22A3" w:rsidRDefault="000E22A3" w:rsidP="000E22A3">
      <w:pPr>
        <w:pStyle w:val="a"/>
      </w:pPr>
      <w:r>
        <w:rPr>
          <w:rFonts w:hint="eastAsia"/>
        </w:rPr>
        <w:t>박력 있는 키스로 그녀의 마음을 빼앗았으니 장인 어른의 마음도 그걸로</w:t>
      </w:r>
      <w:r>
        <w:t>???</w:t>
      </w:r>
    </w:p>
    <w:p w14:paraId="67AF6650" w14:textId="4C8980E6" w:rsidR="000E22A3" w:rsidRDefault="000E22A3" w:rsidP="000E22A3">
      <w:pPr>
        <w:pStyle w:val="a"/>
      </w:pPr>
      <w:r>
        <w:rPr>
          <w:rFonts w:hint="eastAsia"/>
        </w:rPr>
        <w:t>시간과 대상에 따라 제안의 포맷을 여러 번 바꿀 필요도 있다</w:t>
      </w:r>
    </w:p>
    <w:p w14:paraId="5222E5EC" w14:textId="6D158D53" w:rsidR="000E22A3" w:rsidRDefault="000E22A3" w:rsidP="000E22A3">
      <w:pPr>
        <w:pStyle w:val="a"/>
      </w:pPr>
      <w:r>
        <w:rPr>
          <w:rFonts w:hint="eastAsia"/>
        </w:rPr>
        <w:t>가치가 있는 제안이라면 부지런히 작업하라</w:t>
      </w:r>
    </w:p>
    <w:p w14:paraId="6EDBADC6" w14:textId="210B64B4" w:rsidR="000E22A3" w:rsidRDefault="000E22A3" w:rsidP="000E22A3">
      <w:pPr>
        <w:pStyle w:val="a"/>
      </w:pPr>
      <w:r>
        <w:rPr>
          <w:rFonts w:hint="eastAsia"/>
        </w:rPr>
        <w:t>제안은 일을 성사시키는 단계 별 과정 중 하나</w:t>
      </w:r>
    </w:p>
    <w:p w14:paraId="4D230B6E" w14:textId="0B47682F" w:rsidR="006B30CB" w:rsidRDefault="006B30CB" w:rsidP="006B30CB">
      <w:pPr>
        <w:pStyle w:val="a"/>
        <w:numPr>
          <w:ilvl w:val="0"/>
          <w:numId w:val="0"/>
        </w:numPr>
        <w:ind w:left="403" w:hanging="403"/>
      </w:pPr>
    </w:p>
    <w:p w14:paraId="4D74856D" w14:textId="56762A8A" w:rsidR="006B30CB" w:rsidRDefault="005D09E1" w:rsidP="005D09E1">
      <w:pPr>
        <w:pStyle w:val="2"/>
      </w:pPr>
      <w:r>
        <w:rPr>
          <w:rFonts w:hint="eastAsia"/>
        </w:rPr>
        <w:t>제안의 필수 요소</w:t>
      </w:r>
    </w:p>
    <w:p w14:paraId="611AC3A9" w14:textId="0599256B" w:rsidR="005D09E1" w:rsidRDefault="005D09E1" w:rsidP="005D09E1">
      <w:pPr>
        <w:pStyle w:val="a"/>
      </w:pPr>
      <w:r>
        <w:rPr>
          <w:rFonts w:hint="eastAsia"/>
        </w:rPr>
        <w:t>정확한 정보,</w:t>
      </w:r>
      <w:r>
        <w:t xml:space="preserve"> </w:t>
      </w:r>
      <w:r>
        <w:rPr>
          <w:rFonts w:hint="eastAsia"/>
        </w:rPr>
        <w:t>정확한 수치,</w:t>
      </w:r>
      <w:r>
        <w:t xml:space="preserve"> </w:t>
      </w:r>
      <w:r>
        <w:rPr>
          <w:rFonts w:hint="eastAsia"/>
        </w:rPr>
        <w:t xml:space="preserve">신뢰할 만한 </w:t>
      </w:r>
      <w:r w:rsidRPr="005D09E1">
        <w:rPr>
          <w:rFonts w:hint="eastAsia"/>
          <w:color w:val="FF0000"/>
        </w:rPr>
        <w:t>출처</w:t>
      </w:r>
    </w:p>
    <w:p w14:paraId="5F3D3FA1" w14:textId="2F5683E1" w:rsidR="005D09E1" w:rsidRDefault="005D09E1" w:rsidP="005D09E1">
      <w:pPr>
        <w:pStyle w:val="a"/>
      </w:pPr>
      <w:r>
        <w:rPr>
          <w:rFonts w:hint="eastAsia"/>
        </w:rPr>
        <w:t xml:space="preserve">간결하고 인상적으로 </w:t>
      </w:r>
      <w:r w:rsidRPr="005D09E1">
        <w:rPr>
          <w:rFonts w:hint="eastAsia"/>
          <w:color w:val="FF0000"/>
        </w:rPr>
        <w:t>요약된 정보</w:t>
      </w:r>
    </w:p>
    <w:p w14:paraId="250E2881" w14:textId="1472FAE3" w:rsidR="005D09E1" w:rsidRDefault="005D09E1" w:rsidP="005D09E1">
      <w:pPr>
        <w:pStyle w:val="a"/>
      </w:pPr>
      <w:r>
        <w:rPr>
          <w:rFonts w:hint="eastAsia"/>
        </w:rPr>
        <w:t xml:space="preserve">제안을 받는 대상이 획득할 수 있는 </w:t>
      </w:r>
      <w:r w:rsidRPr="005D09E1">
        <w:rPr>
          <w:rFonts w:hint="eastAsia"/>
          <w:color w:val="FF0000"/>
        </w:rPr>
        <w:t>구체적,</w:t>
      </w:r>
      <w:r w:rsidRPr="005D09E1">
        <w:rPr>
          <w:color w:val="FF0000"/>
        </w:rPr>
        <w:t xml:space="preserve"> </w:t>
      </w:r>
      <w:r w:rsidRPr="005D09E1">
        <w:rPr>
          <w:rFonts w:hint="eastAsia"/>
          <w:color w:val="FF0000"/>
        </w:rPr>
        <w:t>정량화</w:t>
      </w:r>
      <w:r>
        <w:rPr>
          <w:rFonts w:hint="eastAsia"/>
        </w:rPr>
        <w:t xml:space="preserve"> 된 이득</w:t>
      </w:r>
    </w:p>
    <w:p w14:paraId="1A0F8DD7" w14:textId="6599A61B" w:rsidR="005D09E1" w:rsidRDefault="005D09E1" w:rsidP="005D09E1">
      <w:pPr>
        <w:pStyle w:val="a"/>
      </w:pPr>
      <w:r>
        <w:rPr>
          <w:rFonts w:hint="eastAsia"/>
        </w:rPr>
        <w:t>하늘 아래 새로운 것은 없다.</w:t>
      </w:r>
      <w:r>
        <w:t xml:space="preserve"> </w:t>
      </w:r>
      <w:r>
        <w:rPr>
          <w:rFonts w:hint="eastAsia"/>
        </w:rPr>
        <w:t>당신의 아이디어는 빼앗을 가치가 없다</w:t>
      </w:r>
    </w:p>
    <w:p w14:paraId="528645A1" w14:textId="198D954A" w:rsidR="005D09E1" w:rsidRDefault="005D09E1" w:rsidP="005D09E1">
      <w:pPr>
        <w:pStyle w:val="a"/>
      </w:pPr>
      <w:r w:rsidRPr="005D09E1">
        <w:rPr>
          <w:rFonts w:hint="eastAsia"/>
          <w:color w:val="FF0000"/>
        </w:rPr>
        <w:t xml:space="preserve">빠른 </w:t>
      </w:r>
      <w:proofErr w:type="gramStart"/>
      <w:r w:rsidRPr="005D09E1">
        <w:rPr>
          <w:rFonts w:hint="eastAsia"/>
          <w:color w:val="FF0000"/>
        </w:rPr>
        <w:t>초안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고치면 고칠수록 퀄리티는 올라간다</w:t>
      </w:r>
    </w:p>
    <w:p w14:paraId="67A5044F" w14:textId="40A32F07" w:rsidR="00A51EA0" w:rsidRDefault="00A51EA0" w:rsidP="00A51EA0">
      <w:pPr>
        <w:pStyle w:val="a"/>
        <w:numPr>
          <w:ilvl w:val="0"/>
          <w:numId w:val="0"/>
        </w:numPr>
        <w:ind w:left="403" w:hanging="403"/>
      </w:pPr>
    </w:p>
    <w:p w14:paraId="27B0EB74" w14:textId="1C5A26F1" w:rsidR="00B35960" w:rsidRDefault="00B35960" w:rsidP="00B35960">
      <w:pPr>
        <w:pStyle w:val="4"/>
      </w:pPr>
      <w:r>
        <w:t>“</w:t>
      </w:r>
      <w:r>
        <w:rPr>
          <w:rFonts w:hint="eastAsia"/>
        </w:rPr>
        <w:t>한 장이면 충분하다</w:t>
      </w:r>
      <w:r>
        <w:t>”</w:t>
      </w:r>
    </w:p>
    <w:p w14:paraId="4994A6D2" w14:textId="15952F12" w:rsidR="00B35960" w:rsidRDefault="00B35960" w:rsidP="00B35960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 xml:space="preserve">제안 </w:t>
      </w:r>
      <w:r>
        <w:t xml:space="preserve">-&gt; </w:t>
      </w:r>
      <w:r>
        <w:rPr>
          <w:rFonts w:hint="eastAsia"/>
        </w:rPr>
        <w:t xml:space="preserve">아이디어 전달 </w:t>
      </w:r>
      <w:r>
        <w:t xml:space="preserve">-&gt; </w:t>
      </w:r>
      <w:r>
        <w:rPr>
          <w:rFonts w:hint="eastAsia"/>
        </w:rPr>
        <w:t>상세 프로세스</w:t>
      </w:r>
      <w:r w:rsidR="0069695F">
        <w:rPr>
          <w:rFonts w:hint="eastAsia"/>
        </w:rPr>
        <w:t>들</w:t>
      </w:r>
      <w:r>
        <w:rPr>
          <w:rFonts w:hint="eastAsia"/>
        </w:rPr>
        <w:t xml:space="preserve"> 전달</w:t>
      </w:r>
    </w:p>
    <w:p w14:paraId="173B7F16" w14:textId="608735A6" w:rsidR="0069695F" w:rsidRDefault="0069695F" w:rsidP="00B35960">
      <w:pPr>
        <w:pStyle w:val="a"/>
        <w:numPr>
          <w:ilvl w:val="0"/>
          <w:numId w:val="0"/>
        </w:numPr>
        <w:ind w:left="403" w:hanging="403"/>
      </w:pPr>
    </w:p>
    <w:p w14:paraId="3E220629" w14:textId="64D61A96" w:rsidR="0069695F" w:rsidRDefault="0069695F" w:rsidP="0069695F">
      <w:pPr>
        <w:pStyle w:val="2"/>
      </w:pPr>
      <w:r>
        <w:t>OPP / One Page Proposal</w:t>
      </w:r>
    </w:p>
    <w:p w14:paraId="04C6C6EF" w14:textId="4182531D" w:rsidR="0069695F" w:rsidRDefault="0069695F" w:rsidP="0069695F">
      <w:pPr>
        <w:pStyle w:val="a"/>
      </w:pPr>
      <w:r>
        <w:t xml:space="preserve">한 </w:t>
      </w:r>
      <w:r>
        <w:rPr>
          <w:rFonts w:hint="eastAsia"/>
        </w:rPr>
        <w:t>페이지로 작성하는 간단한 제안의 방법</w:t>
      </w:r>
    </w:p>
    <w:p w14:paraId="3FBB66DD" w14:textId="17FB8D69" w:rsidR="0069695F" w:rsidRDefault="0069695F" w:rsidP="0069695F">
      <w:pPr>
        <w:pStyle w:val="a"/>
      </w:pPr>
      <w:r>
        <w:rPr>
          <w:rFonts w:hint="eastAsia"/>
        </w:rPr>
        <w:t>긴급한 경우에 작성</w:t>
      </w:r>
    </w:p>
    <w:p w14:paraId="319CDE57" w14:textId="205354E7" w:rsidR="0069695F" w:rsidRDefault="0069695F" w:rsidP="0069695F">
      <w:pPr>
        <w:pStyle w:val="a"/>
      </w:pPr>
      <w:r>
        <w:rPr>
          <w:rFonts w:hint="eastAsia"/>
        </w:rPr>
        <w:t>되도록 파워포인트보다 워드로(항목이 많이 들어간다)</w:t>
      </w:r>
    </w:p>
    <w:p w14:paraId="286CABC5" w14:textId="51865E21" w:rsidR="0069695F" w:rsidRDefault="0069695F" w:rsidP="0069695F">
      <w:pPr>
        <w:pStyle w:val="a"/>
      </w:pPr>
      <w:r>
        <w:rPr>
          <w:rFonts w:hint="eastAsia"/>
        </w:rPr>
        <w:t>가장 중요한</w:t>
      </w:r>
      <w:r>
        <w:t xml:space="preserve"> </w:t>
      </w:r>
      <w:r>
        <w:rPr>
          <w:rFonts w:hint="eastAsia"/>
        </w:rPr>
        <w:t>항목은 맨 앞에 기술</w:t>
      </w:r>
    </w:p>
    <w:p w14:paraId="2AD5FC3E" w14:textId="2BA4E1E7" w:rsidR="0069695F" w:rsidRDefault="0069695F" w:rsidP="0069695F">
      <w:pPr>
        <w:pStyle w:val="7"/>
        <w:ind w:left="400"/>
      </w:pPr>
      <w:r>
        <w:rPr>
          <w:rFonts w:hint="eastAsia"/>
        </w:rPr>
        <w:t>가장 중요한 항목은 사안마다 다를 수 있다</w:t>
      </w:r>
    </w:p>
    <w:p w14:paraId="6F7B34FB" w14:textId="3F270C04" w:rsidR="0069695F" w:rsidRDefault="0069695F" w:rsidP="0069695F">
      <w:pPr>
        <w:pStyle w:val="7"/>
        <w:ind w:left="400"/>
      </w:pPr>
      <w:proofErr w:type="gramStart"/>
      <w:r>
        <w:rPr>
          <w:rFonts w:hint="eastAsia"/>
        </w:rPr>
        <w:t>시간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돈</w:t>
      </w:r>
      <w:r>
        <w:t xml:space="preserve"> / </w:t>
      </w:r>
      <w:r>
        <w:rPr>
          <w:rFonts w:hint="eastAsia"/>
        </w:rPr>
        <w:t xml:space="preserve">인력 등의 </w:t>
      </w:r>
      <w:proofErr w:type="spellStart"/>
      <w:r>
        <w:rPr>
          <w:rFonts w:hint="eastAsia"/>
        </w:rPr>
        <w:t>리소스냐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아이디어냐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놀랄 만한 </w:t>
      </w:r>
      <w:proofErr w:type="spellStart"/>
      <w:r>
        <w:rPr>
          <w:rFonts w:hint="eastAsia"/>
        </w:rPr>
        <w:t>결과냐</w:t>
      </w:r>
      <w:proofErr w:type="spellEnd"/>
    </w:p>
    <w:p w14:paraId="5804D3C9" w14:textId="5174D813" w:rsidR="0069695F" w:rsidRDefault="0069695F" w:rsidP="0069695F">
      <w:pPr>
        <w:pStyle w:val="a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 xml:space="preserve">실시간 유저 체크를 통한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프로세스 </w:t>
      </w:r>
      <w:r>
        <w:t>-&gt; 10</w:t>
      </w:r>
      <w:r>
        <w:rPr>
          <w:rFonts w:hint="eastAsia"/>
        </w:rPr>
        <w:t xml:space="preserve">분만에 </w:t>
      </w:r>
      <w:proofErr w:type="gramStart"/>
      <w:r>
        <w:rPr>
          <w:rFonts w:hint="eastAsia"/>
        </w:rPr>
        <w:t xml:space="preserve">수정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적용이 가능한 새로운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프로세스,</w:t>
      </w:r>
      <w:r>
        <w:t xml:space="preserve"> </w:t>
      </w:r>
      <w:proofErr w:type="spellStart"/>
      <w:r>
        <w:rPr>
          <w:rFonts w:hint="eastAsia"/>
        </w:rPr>
        <w:t>동접자</w:t>
      </w:r>
      <w:proofErr w:type="spellEnd"/>
      <w:r>
        <w:rPr>
          <w:rFonts w:hint="eastAsia"/>
        </w:rPr>
        <w:t xml:space="preserve"> 두 배 늘리는 새로운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프로세스,</w:t>
      </w:r>
      <w:r>
        <w:t xml:space="preserve"> VBA</w:t>
      </w:r>
      <w:r>
        <w:rPr>
          <w:rFonts w:hint="eastAsia"/>
        </w:rPr>
        <w:t xml:space="preserve">만으로 구현 가능한 새로운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프로세스 등</w:t>
      </w:r>
      <w:r>
        <w:t>….</w:t>
      </w:r>
    </w:p>
    <w:p w14:paraId="5547824D" w14:textId="5F09A381" w:rsidR="0069695F" w:rsidRDefault="0069695F" w:rsidP="00B35960">
      <w:pPr>
        <w:pStyle w:val="a"/>
        <w:numPr>
          <w:ilvl w:val="0"/>
          <w:numId w:val="0"/>
        </w:numPr>
        <w:ind w:left="403" w:hanging="403"/>
      </w:pPr>
    </w:p>
    <w:p w14:paraId="0FD26F5F" w14:textId="58508A9C" w:rsidR="00BE586C" w:rsidRDefault="00BE586C" w:rsidP="00BE586C">
      <w:pPr>
        <w:pStyle w:val="2"/>
      </w:pPr>
      <w:r>
        <w:rPr>
          <w:rFonts w:hint="eastAsia"/>
        </w:rPr>
        <w:t>O</w:t>
      </w:r>
      <w:r>
        <w:t>PP</w:t>
      </w:r>
      <w:r>
        <w:rPr>
          <w:rFonts w:hint="eastAsia"/>
        </w:rPr>
        <w:t>는 왜 필요한가?</w:t>
      </w:r>
    </w:p>
    <w:p w14:paraId="24E264C1" w14:textId="4E63D89C" w:rsidR="00BE586C" w:rsidRDefault="00BE586C" w:rsidP="00BE586C">
      <w:pPr>
        <w:pStyle w:val="a"/>
      </w:pPr>
      <w:r>
        <w:rPr>
          <w:rFonts w:hint="eastAsia"/>
        </w:rPr>
        <w:t>의사 결정을 효율적으로 하기 위해서</w:t>
      </w:r>
    </w:p>
    <w:p w14:paraId="6779AE76" w14:textId="30E59534" w:rsidR="00BE586C" w:rsidRDefault="00BE586C" w:rsidP="00BE586C">
      <w:pPr>
        <w:pStyle w:val="a"/>
      </w:pPr>
      <w:r>
        <w:rPr>
          <w:rFonts w:hint="eastAsia"/>
        </w:rPr>
        <w:t>결과 위주의 실무 프로세스에 필요하기 때문</w:t>
      </w:r>
    </w:p>
    <w:p w14:paraId="7299A6A2" w14:textId="49445988" w:rsidR="00BE586C" w:rsidRDefault="00BE586C" w:rsidP="00BE586C">
      <w:pPr>
        <w:pStyle w:val="a"/>
      </w:pPr>
      <w:r>
        <w:rPr>
          <w:rFonts w:hint="eastAsia"/>
        </w:rPr>
        <w:t>실무에서는 언제 무슨 일을 할지 모르기 때문</w:t>
      </w:r>
    </w:p>
    <w:p w14:paraId="682D293D" w14:textId="6E71CD66" w:rsidR="00203C13" w:rsidRDefault="00203C13" w:rsidP="00203C13">
      <w:pPr>
        <w:pStyle w:val="a"/>
        <w:numPr>
          <w:ilvl w:val="0"/>
          <w:numId w:val="0"/>
        </w:numPr>
      </w:pPr>
    </w:p>
    <w:p w14:paraId="1EE1BD04" w14:textId="5AB42507" w:rsidR="00203C13" w:rsidRDefault="00203C13" w:rsidP="00203C13">
      <w:pPr>
        <w:pStyle w:val="2"/>
      </w:pPr>
      <w:r>
        <w:rPr>
          <w:rFonts w:hint="eastAsia"/>
        </w:rPr>
        <w:t>F</w:t>
      </w:r>
      <w:r>
        <w:t>inger Writing</w:t>
      </w:r>
    </w:p>
    <w:p w14:paraId="4BFD62EC" w14:textId="51BD04FE" w:rsidR="00203C13" w:rsidRDefault="00203C13" w:rsidP="00203C13">
      <w:pPr>
        <w:pStyle w:val="4"/>
      </w:pPr>
      <w:r>
        <w:t>“</w:t>
      </w:r>
      <w:r>
        <w:rPr>
          <w:rFonts w:hint="eastAsia"/>
        </w:rPr>
        <w:t>목적이 누구이며 누구를 향해 글을 쓰는가?</w:t>
      </w:r>
      <w:r>
        <w:t>”</w:t>
      </w:r>
    </w:p>
    <w:p w14:paraId="5B7565D4" w14:textId="712B9DCD" w:rsidR="00203C13" w:rsidRDefault="00203C13" w:rsidP="00203C13">
      <w:pPr>
        <w:pStyle w:val="a"/>
      </w:pPr>
      <w:r>
        <w:rPr>
          <w:rFonts w:hint="eastAsia"/>
        </w:rPr>
        <w:t>M</w:t>
      </w:r>
      <w:r>
        <w:t xml:space="preserve">ain </w:t>
      </w:r>
      <w:proofErr w:type="gramStart"/>
      <w:r>
        <w:t>Idea /</w:t>
      </w:r>
      <w:proofErr w:type="gramEnd"/>
      <w:r>
        <w:t xml:space="preserve"> </w:t>
      </w:r>
      <w:r>
        <w:rPr>
          <w:rFonts w:hint="eastAsia"/>
        </w:rPr>
        <w:t>주제(주장</w:t>
      </w:r>
      <w:r>
        <w:t>)</w:t>
      </w:r>
      <w:r>
        <w:rPr>
          <w:rFonts w:hint="eastAsia"/>
        </w:rPr>
        <w:t>가 무엇인가?</w:t>
      </w:r>
    </w:p>
    <w:p w14:paraId="3151AEB8" w14:textId="0E65ADC8" w:rsidR="00203C13" w:rsidRDefault="00203C13" w:rsidP="00203C13">
      <w:pPr>
        <w:pStyle w:val="a"/>
      </w:pPr>
      <w:proofErr w:type="gramStart"/>
      <w:r>
        <w:rPr>
          <w:rFonts w:hint="eastAsia"/>
        </w:rPr>
        <w:t>R</w:t>
      </w:r>
      <w:r>
        <w:t>eason /</w:t>
      </w:r>
      <w:proofErr w:type="gramEnd"/>
      <w:r>
        <w:t xml:space="preserve"> </w:t>
      </w:r>
      <w:r>
        <w:rPr>
          <w:rFonts w:hint="eastAsia"/>
        </w:rPr>
        <w:t>주제에 대한 설명과 주장에 대한 이유는?</w:t>
      </w:r>
    </w:p>
    <w:p w14:paraId="6DC87A91" w14:textId="7B8F2297" w:rsidR="00203C13" w:rsidRDefault="00203C13" w:rsidP="00203C13">
      <w:pPr>
        <w:pStyle w:val="a"/>
      </w:pPr>
      <w:proofErr w:type="gramStart"/>
      <w:r>
        <w:t>Proof /</w:t>
      </w:r>
      <w:proofErr w:type="gramEnd"/>
      <w:r>
        <w:t xml:space="preserve"> </w:t>
      </w:r>
      <w:r>
        <w:rPr>
          <w:rFonts w:hint="eastAsia"/>
        </w:rPr>
        <w:t>주제(주장</w:t>
      </w:r>
      <w:r>
        <w:t>)</w:t>
      </w:r>
      <w:r>
        <w:rPr>
          <w:rFonts w:hint="eastAsia"/>
        </w:rPr>
        <w:t>에 대한 근거,</w:t>
      </w:r>
      <w:r>
        <w:t xml:space="preserve"> </w:t>
      </w:r>
      <w:r>
        <w:rPr>
          <w:rFonts w:hint="eastAsia"/>
        </w:rPr>
        <w:t>자료,</w:t>
      </w:r>
      <w:r>
        <w:t xml:space="preserve"> </w:t>
      </w:r>
      <w:r>
        <w:rPr>
          <w:rFonts w:hint="eastAsia"/>
        </w:rPr>
        <w:t>사례는 무엇인가?</w:t>
      </w:r>
    </w:p>
    <w:p w14:paraId="38E61946" w14:textId="52C0B0CB" w:rsidR="00203C13" w:rsidRDefault="00203C13" w:rsidP="00E93AFF">
      <w:pPr>
        <w:pStyle w:val="a"/>
        <w:widowControl/>
        <w:wordWrap/>
        <w:autoSpaceDE/>
        <w:autoSpaceDN/>
      </w:pPr>
      <w:r>
        <w:rPr>
          <w:rFonts w:hint="eastAsia"/>
        </w:rPr>
        <w:t>M</w:t>
      </w:r>
      <w:r>
        <w:t xml:space="preserve">ain </w:t>
      </w:r>
      <w:proofErr w:type="gramStart"/>
      <w:r>
        <w:t>Idea /</w:t>
      </w:r>
      <w:proofErr w:type="gramEnd"/>
      <w:r>
        <w:t xml:space="preserve"> </w:t>
      </w:r>
      <w:r>
        <w:rPr>
          <w:rFonts w:hint="eastAsia"/>
        </w:rPr>
        <w:t>주제를 다시 한 번 강조한다</w:t>
      </w:r>
    </w:p>
    <w:p w14:paraId="041D3FF7" w14:textId="4EDC5A18" w:rsidR="00203C13" w:rsidRDefault="00203C13" w:rsidP="00203C13">
      <w:pPr>
        <w:pStyle w:val="2"/>
      </w:pPr>
      <w:r>
        <w:rPr>
          <w:rFonts w:hint="eastAsia"/>
        </w:rPr>
        <w:lastRenderedPageBreak/>
        <w:t>O</w:t>
      </w:r>
      <w:r>
        <w:t xml:space="preserve">PP </w:t>
      </w:r>
      <w:r>
        <w:rPr>
          <w:rFonts w:hint="eastAsia"/>
        </w:rPr>
        <w:t xml:space="preserve">패턴 </w:t>
      </w:r>
      <w:r>
        <w:t>1</w:t>
      </w:r>
    </w:p>
    <w:p w14:paraId="76793710" w14:textId="3B3BDBE8" w:rsidR="00203C13" w:rsidRDefault="00203C13" w:rsidP="00203C13">
      <w:pPr>
        <w:pStyle w:val="4"/>
      </w:pPr>
      <w:r>
        <w:t>“</w:t>
      </w:r>
      <w:r>
        <w:rPr>
          <w:rFonts w:hint="eastAsia"/>
        </w:rPr>
        <w:t>목적이 누구이며 누구를 향해 글을 쓰는가?</w:t>
      </w:r>
      <w:r>
        <w:t>”</w:t>
      </w:r>
    </w:p>
    <w:p w14:paraId="027025B5" w14:textId="6270FC6E" w:rsidR="00203C13" w:rsidRDefault="00203C13" w:rsidP="00203C13">
      <w:pPr>
        <w:pStyle w:val="a"/>
      </w:pPr>
      <w:r>
        <w:t xml:space="preserve">Title &amp; </w:t>
      </w:r>
      <w:proofErr w:type="gramStart"/>
      <w:r>
        <w:t>Subtitle /</w:t>
      </w:r>
      <w:proofErr w:type="gramEnd"/>
      <w:r>
        <w:t xml:space="preserve"> </w:t>
      </w:r>
      <w:r>
        <w:rPr>
          <w:rFonts w:hint="eastAsia"/>
        </w:rPr>
        <w:t>작성자의 의도와 주제어를 표시</w:t>
      </w:r>
    </w:p>
    <w:p w14:paraId="2390FBBA" w14:textId="4775D51D" w:rsidR="00203C13" w:rsidRDefault="00203C13" w:rsidP="00203C13">
      <w:pPr>
        <w:pStyle w:val="a"/>
      </w:pPr>
      <w:r>
        <w:rPr>
          <w:rFonts w:hint="eastAsia"/>
        </w:rPr>
        <w:t>M</w:t>
      </w:r>
      <w:r>
        <w:t xml:space="preserve">ain </w:t>
      </w:r>
      <w:proofErr w:type="gramStart"/>
      <w:r>
        <w:t>Idea /</w:t>
      </w:r>
      <w:proofErr w:type="gramEnd"/>
      <w:r>
        <w:t xml:space="preserve"> </w:t>
      </w:r>
      <w:r>
        <w:rPr>
          <w:rFonts w:hint="eastAsia"/>
        </w:rPr>
        <w:t>주제(주장</w:t>
      </w:r>
      <w:r>
        <w:t>)</w:t>
      </w:r>
      <w:r>
        <w:rPr>
          <w:rFonts w:hint="eastAsia"/>
        </w:rPr>
        <w:t>가 무엇인가?</w:t>
      </w:r>
    </w:p>
    <w:p w14:paraId="0E7D9C25" w14:textId="7D3F50EC" w:rsidR="00203C13" w:rsidRDefault="00203C13" w:rsidP="00203C13">
      <w:pPr>
        <w:pStyle w:val="a"/>
      </w:pPr>
      <w:proofErr w:type="gramStart"/>
      <w:r>
        <w:rPr>
          <w:rFonts w:hint="eastAsia"/>
        </w:rPr>
        <w:t>R</w:t>
      </w:r>
      <w:r>
        <w:t>eason /</w:t>
      </w:r>
      <w:proofErr w:type="gramEnd"/>
      <w:r>
        <w:t xml:space="preserve"> </w:t>
      </w:r>
      <w:r>
        <w:rPr>
          <w:rFonts w:hint="eastAsia"/>
        </w:rPr>
        <w:t>주제에 대한 설명과 주장에 대한 이유는?</w:t>
      </w:r>
    </w:p>
    <w:p w14:paraId="01106C11" w14:textId="2A5181C4" w:rsidR="00203C13" w:rsidRDefault="00203C13" w:rsidP="00203C13">
      <w:pPr>
        <w:pStyle w:val="a"/>
      </w:pPr>
      <w:proofErr w:type="gramStart"/>
      <w:r>
        <w:rPr>
          <w:rFonts w:hint="eastAsia"/>
        </w:rPr>
        <w:t>P</w:t>
      </w:r>
      <w:r>
        <w:t>roof /</w:t>
      </w:r>
      <w:proofErr w:type="gramEnd"/>
      <w:r>
        <w:t xml:space="preserve"> 주제(</w:t>
      </w:r>
      <w:r>
        <w:rPr>
          <w:rFonts w:hint="eastAsia"/>
        </w:rPr>
        <w:t>주장</w:t>
      </w:r>
      <w:r>
        <w:t>)</w:t>
      </w:r>
      <w:r>
        <w:rPr>
          <w:rFonts w:hint="eastAsia"/>
        </w:rPr>
        <w:t>의 근거,</w:t>
      </w:r>
      <w:r>
        <w:t xml:space="preserve"> </w:t>
      </w:r>
      <w:r>
        <w:rPr>
          <w:rFonts w:hint="eastAsia"/>
        </w:rPr>
        <w:t>자료</w:t>
      </w:r>
      <w:r>
        <w:t xml:space="preserve">, </w:t>
      </w:r>
      <w:r>
        <w:rPr>
          <w:rFonts w:hint="eastAsia"/>
        </w:rPr>
        <w:t>사례는 무엇인가?</w:t>
      </w:r>
    </w:p>
    <w:p w14:paraId="13EC0F00" w14:textId="493A5927" w:rsidR="00203C13" w:rsidRDefault="00203C13" w:rsidP="00203C13">
      <w:pPr>
        <w:pStyle w:val="a"/>
      </w:pPr>
      <w:proofErr w:type="gramStart"/>
      <w:r>
        <w:rPr>
          <w:rFonts w:hint="eastAsia"/>
        </w:rPr>
        <w:t>H</w:t>
      </w:r>
      <w:r>
        <w:t>ow /</w:t>
      </w:r>
      <w:proofErr w:type="gramEnd"/>
      <w:r>
        <w:t xml:space="preserve"> </w:t>
      </w:r>
      <w:r>
        <w:rPr>
          <w:rFonts w:hint="eastAsia"/>
        </w:rPr>
        <w:t>어떻게 집</w:t>
      </w:r>
      <w:r w:rsidR="007956F1">
        <w:rPr>
          <w:rFonts w:hint="eastAsia"/>
        </w:rPr>
        <w:t>행</w:t>
      </w:r>
      <w:r>
        <w:rPr>
          <w:rFonts w:hint="eastAsia"/>
        </w:rPr>
        <w:t>할 것인가?</w:t>
      </w:r>
    </w:p>
    <w:p w14:paraId="796E5134" w14:textId="0A9011BD" w:rsidR="004B0FA2" w:rsidRDefault="00203C13" w:rsidP="002869A6">
      <w:pPr>
        <w:pStyle w:val="a"/>
      </w:pPr>
      <w:proofErr w:type="gramStart"/>
      <w:r>
        <w:rPr>
          <w:rFonts w:hint="eastAsia"/>
        </w:rPr>
        <w:t>A</w:t>
      </w:r>
      <w:r>
        <w:t>ction /</w:t>
      </w:r>
      <w:proofErr w:type="gramEnd"/>
      <w:r>
        <w:t xml:space="preserve"> </w:t>
      </w:r>
      <w:r>
        <w:rPr>
          <w:rFonts w:hint="eastAsia"/>
        </w:rPr>
        <w:t xml:space="preserve">위 제안에 동의하시면 이렇게 진행이 됩니다 </w:t>
      </w:r>
      <w:r>
        <w:t xml:space="preserve">or </w:t>
      </w:r>
      <w:r>
        <w:rPr>
          <w:rFonts w:hint="eastAsia"/>
        </w:rPr>
        <w:t>이런 일이 벌어집니다.</w:t>
      </w:r>
    </w:p>
    <w:p w14:paraId="7852FFC5" w14:textId="5EB549C6" w:rsidR="004B0FA2" w:rsidRDefault="004B0FA2" w:rsidP="004B0FA2">
      <w:pPr>
        <w:pStyle w:val="2"/>
      </w:pPr>
      <w:r>
        <w:rPr>
          <w:rFonts w:hint="eastAsia"/>
        </w:rPr>
        <w:t>O</w:t>
      </w:r>
      <w:r>
        <w:t xml:space="preserve">PP </w:t>
      </w:r>
      <w:r>
        <w:rPr>
          <w:rFonts w:hint="eastAsia"/>
        </w:rPr>
        <w:t xml:space="preserve">패턴 </w:t>
      </w:r>
      <w:r>
        <w:t>2</w:t>
      </w:r>
    </w:p>
    <w:p w14:paraId="6BDC1183" w14:textId="79AD8C52" w:rsidR="004B0FA2" w:rsidRDefault="004B0FA2" w:rsidP="004B0FA2">
      <w:pPr>
        <w:pStyle w:val="a"/>
      </w:pPr>
      <w:proofErr w:type="gramStart"/>
      <w:r>
        <w:rPr>
          <w:rFonts w:hint="eastAsia"/>
        </w:rPr>
        <w:t xml:space="preserve">제목 </w:t>
      </w:r>
      <w:r>
        <w:t>/</w:t>
      </w:r>
      <w:proofErr w:type="gramEnd"/>
      <w:r>
        <w:t xml:space="preserve"> </w:t>
      </w:r>
      <w:r>
        <w:rPr>
          <w:rFonts w:hint="eastAsia"/>
        </w:rPr>
        <w:t>기획서 전체를 규명,</w:t>
      </w:r>
      <w:r>
        <w:t xml:space="preserve"> </w:t>
      </w:r>
      <w:r>
        <w:rPr>
          <w:rFonts w:hint="eastAsia"/>
        </w:rPr>
        <w:t>한계를 명확히 한다</w:t>
      </w:r>
    </w:p>
    <w:p w14:paraId="11ED124A" w14:textId="07525E5E" w:rsidR="004B0FA2" w:rsidRDefault="004B0FA2" w:rsidP="004B0FA2">
      <w:pPr>
        <w:pStyle w:val="a"/>
      </w:pPr>
      <w:proofErr w:type="gramStart"/>
      <w:r>
        <w:rPr>
          <w:rFonts w:hint="eastAsia"/>
        </w:rPr>
        <w:t xml:space="preserve">부제 </w:t>
      </w:r>
      <w:r>
        <w:t>/</w:t>
      </w:r>
      <w:proofErr w:type="gramEnd"/>
      <w:r>
        <w:t xml:space="preserve"> </w:t>
      </w:r>
      <w:r>
        <w:rPr>
          <w:rFonts w:hint="eastAsia"/>
        </w:rPr>
        <w:t>규정된 제목을 보완한다</w:t>
      </w:r>
    </w:p>
    <w:p w14:paraId="7DFAE8F4" w14:textId="798429D4" w:rsidR="004B0FA2" w:rsidRDefault="004B0FA2" w:rsidP="004B0FA2">
      <w:pPr>
        <w:pStyle w:val="a"/>
      </w:pPr>
      <w:proofErr w:type="gramStart"/>
      <w:r>
        <w:rPr>
          <w:rFonts w:hint="eastAsia"/>
        </w:rPr>
        <w:t xml:space="preserve">목표 </w:t>
      </w:r>
      <w:r>
        <w:t>/</w:t>
      </w:r>
      <w:proofErr w:type="gramEnd"/>
      <w:r>
        <w:t xml:space="preserve"> </w:t>
      </w:r>
      <w:r>
        <w:rPr>
          <w:rFonts w:hint="eastAsia"/>
        </w:rPr>
        <w:t>기획서의 궁극적인 목적</w:t>
      </w:r>
    </w:p>
    <w:p w14:paraId="5E459A08" w14:textId="183682BE" w:rsidR="004B0FA2" w:rsidRDefault="004B0FA2" w:rsidP="004B0FA2">
      <w:pPr>
        <w:pStyle w:val="a"/>
      </w:pPr>
      <w:r>
        <w:rPr>
          <w:rFonts w:hint="eastAsia"/>
        </w:rPr>
        <w:t xml:space="preserve">2차 </w:t>
      </w:r>
      <w:proofErr w:type="gramStart"/>
      <w:r>
        <w:rPr>
          <w:rFonts w:hint="eastAsia"/>
        </w:rPr>
        <w:t xml:space="preserve">목표 </w:t>
      </w:r>
      <w:r>
        <w:t>/</w:t>
      </w:r>
      <w:proofErr w:type="gramEnd"/>
      <w:r>
        <w:t xml:space="preserve"> </w:t>
      </w:r>
      <w:r>
        <w:rPr>
          <w:rFonts w:hint="eastAsia"/>
        </w:rPr>
        <w:t>기획서의 부차적인 목적,</w:t>
      </w:r>
      <w:r>
        <w:t xml:space="preserve"> 1</w:t>
      </w:r>
      <w:r>
        <w:rPr>
          <w:rFonts w:hint="eastAsia"/>
        </w:rPr>
        <w:t>차 목표를 강화</w:t>
      </w:r>
    </w:p>
    <w:p w14:paraId="7E4280DF" w14:textId="14C02526" w:rsidR="004B0FA2" w:rsidRDefault="004B0FA2" w:rsidP="004B0FA2">
      <w:pPr>
        <w:pStyle w:val="a"/>
      </w:pPr>
      <w:proofErr w:type="gramStart"/>
      <w:r>
        <w:rPr>
          <w:rFonts w:hint="eastAsia"/>
        </w:rPr>
        <w:t xml:space="preserve">근거 </w:t>
      </w:r>
      <w:r>
        <w:t>/</w:t>
      </w:r>
      <w:proofErr w:type="gramEnd"/>
      <w:r>
        <w:t xml:space="preserve"> </w:t>
      </w:r>
      <w:r>
        <w:rPr>
          <w:rFonts w:hint="eastAsia"/>
        </w:rPr>
        <w:t>제안된 실행이 필요한 기본적인 이유를 설명</w:t>
      </w:r>
    </w:p>
    <w:p w14:paraId="2A5DEFFC" w14:textId="3E7BA943" w:rsidR="004B0FA2" w:rsidRDefault="004B0FA2" w:rsidP="004B0FA2">
      <w:pPr>
        <w:pStyle w:val="a"/>
      </w:pPr>
      <w:proofErr w:type="gramStart"/>
      <w:r>
        <w:rPr>
          <w:rFonts w:hint="eastAsia"/>
        </w:rPr>
        <w:t xml:space="preserve">재정 </w:t>
      </w:r>
      <w:r>
        <w:t>/</w:t>
      </w:r>
      <w:proofErr w:type="gramEnd"/>
      <w:r>
        <w:t xml:space="preserve"> </w:t>
      </w:r>
      <w:r>
        <w:rPr>
          <w:rFonts w:hint="eastAsia"/>
        </w:rPr>
        <w:t>거래와 관련된 금전적인 부분을 명시</w:t>
      </w:r>
    </w:p>
    <w:p w14:paraId="291942E3" w14:textId="6F480557" w:rsidR="004B0FA2" w:rsidRDefault="004B0FA2" w:rsidP="004B0FA2">
      <w:pPr>
        <w:pStyle w:val="a"/>
      </w:pPr>
      <w:r>
        <w:rPr>
          <w:rFonts w:hint="eastAsia"/>
        </w:rPr>
        <w:t xml:space="preserve">현재 </w:t>
      </w:r>
      <w:proofErr w:type="gramStart"/>
      <w:r>
        <w:rPr>
          <w:rFonts w:hint="eastAsia"/>
        </w:rPr>
        <w:t xml:space="preserve">상태 </w:t>
      </w:r>
      <w:r>
        <w:t>/</w:t>
      </w:r>
      <w:proofErr w:type="gramEnd"/>
      <w:r>
        <w:t xml:space="preserve"> </w:t>
      </w:r>
      <w:r>
        <w:rPr>
          <w:rFonts w:hint="eastAsia"/>
        </w:rPr>
        <w:t>일의 현재 진행 상황</w:t>
      </w:r>
    </w:p>
    <w:p w14:paraId="6544DC21" w14:textId="2F488128" w:rsidR="004B0FA2" w:rsidRDefault="004B0FA2" w:rsidP="002869A6">
      <w:pPr>
        <w:pStyle w:val="a"/>
      </w:pPr>
      <w:proofErr w:type="gramStart"/>
      <w:r>
        <w:rPr>
          <w:rFonts w:hint="eastAsia"/>
        </w:rPr>
        <w:t xml:space="preserve">실행 </w:t>
      </w:r>
      <w:r>
        <w:t>/</w:t>
      </w:r>
      <w:proofErr w:type="gramEnd"/>
      <w:r>
        <w:t xml:space="preserve"> </w:t>
      </w:r>
      <w:r>
        <w:rPr>
          <w:rFonts w:hint="eastAsia"/>
        </w:rPr>
        <w:t>읽는 사람에게 원하는 행동을 직접적으로 명시</w:t>
      </w:r>
    </w:p>
    <w:p w14:paraId="21359A81" w14:textId="1CDF6291" w:rsidR="004B0FA2" w:rsidRDefault="0028210A" w:rsidP="0028210A">
      <w:pPr>
        <w:pStyle w:val="2"/>
      </w:pPr>
      <w:r>
        <w:rPr>
          <w:rFonts w:hint="eastAsia"/>
        </w:rPr>
        <w:t>O</w:t>
      </w:r>
      <w:r>
        <w:t>PP</w:t>
      </w:r>
      <w:r>
        <w:rPr>
          <w:rFonts w:hint="eastAsia"/>
        </w:rPr>
        <w:t>의 변형</w:t>
      </w:r>
    </w:p>
    <w:p w14:paraId="40D50F1F" w14:textId="45F5F63F" w:rsidR="0028210A" w:rsidRDefault="0028210A" w:rsidP="0028210A">
      <w:pPr>
        <w:pStyle w:val="a"/>
      </w:pPr>
      <w:r>
        <w:rPr>
          <w:rFonts w:hint="eastAsia"/>
        </w:rPr>
        <w:t>O</w:t>
      </w:r>
      <w:r>
        <w:t>PP</w:t>
      </w:r>
      <w:r>
        <w:rPr>
          <w:rFonts w:hint="eastAsia"/>
        </w:rPr>
        <w:t xml:space="preserve">의 </w:t>
      </w:r>
      <w:r>
        <w:t>6</w:t>
      </w:r>
      <w:r>
        <w:rPr>
          <w:rFonts w:hint="eastAsia"/>
        </w:rPr>
        <w:t>단계는 제안 목적에 맞게 변형,</w:t>
      </w:r>
      <w:r>
        <w:t xml:space="preserve"> </w:t>
      </w:r>
      <w:r>
        <w:rPr>
          <w:rFonts w:hint="eastAsia"/>
        </w:rPr>
        <w:t>가공해서 사용한다</w:t>
      </w:r>
    </w:p>
    <w:p w14:paraId="07F4983F" w14:textId="4183720C" w:rsidR="0028210A" w:rsidRDefault="0028210A" w:rsidP="0028210A">
      <w:pPr>
        <w:pStyle w:val="7"/>
        <w:ind w:left="400"/>
      </w:pPr>
      <w:r>
        <w:rPr>
          <w:rFonts w:hint="eastAsia"/>
        </w:rPr>
        <w:t>O</w:t>
      </w:r>
      <w:r>
        <w:t>PP</w:t>
      </w:r>
      <w:r>
        <w:rPr>
          <w:rFonts w:hint="eastAsia"/>
        </w:rPr>
        <w:t xml:space="preserve">로 작성된 신상품 개발 </w:t>
      </w:r>
      <w:proofErr w:type="gramStart"/>
      <w:r>
        <w:rPr>
          <w:rFonts w:hint="eastAsia"/>
        </w:rPr>
        <w:t xml:space="preserve">기획서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제목 </w:t>
      </w:r>
      <w:r>
        <w:t xml:space="preserve">-&gt; </w:t>
      </w:r>
      <w:r>
        <w:rPr>
          <w:rFonts w:hint="eastAsia"/>
        </w:rPr>
        <w:t xml:space="preserve">목표 </w:t>
      </w:r>
      <w:r>
        <w:t xml:space="preserve">-&gt; </w:t>
      </w:r>
      <w:r>
        <w:rPr>
          <w:rFonts w:hint="eastAsia"/>
        </w:rPr>
        <w:t xml:space="preserve">개발 배경 및 취지 </w:t>
      </w:r>
      <w:r>
        <w:t xml:space="preserve">-&gt; </w:t>
      </w:r>
      <w:r>
        <w:rPr>
          <w:rFonts w:hint="eastAsia"/>
        </w:rPr>
        <w:t xml:space="preserve">유사 제품 분석 </w:t>
      </w:r>
      <w:r>
        <w:t xml:space="preserve">-&gt; </w:t>
      </w:r>
      <w:r>
        <w:rPr>
          <w:rFonts w:hint="eastAsia"/>
        </w:rPr>
        <w:t xml:space="preserve">제품 개발 방안 </w:t>
      </w:r>
      <w:r>
        <w:t xml:space="preserve">-&gt; </w:t>
      </w:r>
      <w:r>
        <w:rPr>
          <w:rFonts w:hint="eastAsia"/>
        </w:rPr>
        <w:t>기대 효과 및 예상 매출</w:t>
      </w:r>
    </w:p>
    <w:p w14:paraId="6ABB0C26" w14:textId="4B727BDC" w:rsidR="0028210A" w:rsidRDefault="0028210A" w:rsidP="0028210A">
      <w:pPr>
        <w:pStyle w:val="a"/>
      </w:pPr>
      <w:r>
        <w:rPr>
          <w:rFonts w:hint="eastAsia"/>
        </w:rPr>
        <w:t>위의 변형 폼은 다음과 같이 재변형이 가능하다</w:t>
      </w:r>
    </w:p>
    <w:p w14:paraId="02067F1E" w14:textId="351B8AA2" w:rsidR="0028210A" w:rsidRDefault="0028210A" w:rsidP="0028210A">
      <w:pPr>
        <w:pStyle w:val="7"/>
        <w:ind w:left="400"/>
      </w:pPr>
      <w:r>
        <w:rPr>
          <w:rFonts w:hint="eastAsia"/>
        </w:rPr>
        <w:t xml:space="preserve">제목 </w:t>
      </w:r>
      <w:r>
        <w:t xml:space="preserve">-&gt; </w:t>
      </w:r>
      <w:r>
        <w:rPr>
          <w:rFonts w:hint="eastAsia"/>
        </w:rPr>
        <w:t xml:space="preserve">개요 </w:t>
      </w:r>
      <w:r>
        <w:t xml:space="preserve">-&gt; </w:t>
      </w:r>
      <w:r>
        <w:rPr>
          <w:rFonts w:hint="eastAsia"/>
        </w:rPr>
        <w:t xml:space="preserve">방안 </w:t>
      </w:r>
      <w:r>
        <w:t xml:space="preserve">-&gt; </w:t>
      </w:r>
      <w:r>
        <w:rPr>
          <w:rFonts w:hint="eastAsia"/>
        </w:rPr>
        <w:t xml:space="preserve">대상 </w:t>
      </w:r>
      <w:r>
        <w:t xml:space="preserve">-&gt; </w:t>
      </w:r>
      <w:proofErr w:type="gramStart"/>
      <w:r>
        <w:rPr>
          <w:rFonts w:hint="eastAsia"/>
        </w:rPr>
        <w:t xml:space="preserve">조직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일정 </w:t>
      </w:r>
      <w:r>
        <w:t xml:space="preserve">-&gt; </w:t>
      </w:r>
      <w:r>
        <w:rPr>
          <w:rFonts w:hint="eastAsia"/>
        </w:rPr>
        <w:t xml:space="preserve">투자 비용 </w:t>
      </w:r>
      <w:r>
        <w:t xml:space="preserve">-&gt; </w:t>
      </w:r>
      <w:r>
        <w:rPr>
          <w:rFonts w:hint="eastAsia"/>
        </w:rPr>
        <w:t>예상 매출</w:t>
      </w:r>
    </w:p>
    <w:p w14:paraId="7CA24802" w14:textId="4E60AF6C" w:rsidR="0028210A" w:rsidRDefault="0028210A" w:rsidP="0028210A">
      <w:pPr>
        <w:pStyle w:val="7"/>
        <w:ind w:left="400"/>
      </w:pPr>
      <w:r>
        <w:rPr>
          <w:rFonts w:hint="eastAsia"/>
        </w:rPr>
        <w:t xml:space="preserve">요약 </w:t>
      </w:r>
      <w:r>
        <w:t xml:space="preserve">-&gt; </w:t>
      </w:r>
      <w:r>
        <w:rPr>
          <w:rFonts w:hint="eastAsia"/>
        </w:rPr>
        <w:t xml:space="preserve">현황 </w:t>
      </w:r>
      <w:r>
        <w:t xml:space="preserve">-&gt; </w:t>
      </w:r>
      <w:r>
        <w:rPr>
          <w:rFonts w:hint="eastAsia"/>
        </w:rPr>
        <w:t xml:space="preserve">분석 </w:t>
      </w:r>
      <w:r>
        <w:t xml:space="preserve">-&gt; </w:t>
      </w:r>
      <w:r>
        <w:rPr>
          <w:rFonts w:hint="eastAsia"/>
        </w:rPr>
        <w:t xml:space="preserve">방안 </w:t>
      </w:r>
      <w:r>
        <w:t xml:space="preserve">-&gt; </w:t>
      </w:r>
      <w:r>
        <w:rPr>
          <w:rFonts w:hint="eastAsia"/>
        </w:rPr>
        <w:t xml:space="preserve">방안2 </w:t>
      </w:r>
      <w:r>
        <w:t xml:space="preserve">-&gt; </w:t>
      </w:r>
      <w:r>
        <w:rPr>
          <w:rFonts w:hint="eastAsia"/>
        </w:rPr>
        <w:t xml:space="preserve">비용 </w:t>
      </w:r>
      <w:r>
        <w:t xml:space="preserve">-&gt; </w:t>
      </w:r>
      <w:r>
        <w:rPr>
          <w:rFonts w:hint="eastAsia"/>
        </w:rPr>
        <w:t>인력</w:t>
      </w:r>
    </w:p>
    <w:p w14:paraId="6E36A5D0" w14:textId="418405C3" w:rsidR="000634D5" w:rsidRDefault="000634D5" w:rsidP="000634D5"/>
    <w:p w14:paraId="4542BD2E" w14:textId="57631CF6" w:rsidR="000634D5" w:rsidRDefault="000634D5" w:rsidP="000634D5">
      <w:pPr>
        <w:pStyle w:val="2"/>
      </w:pPr>
      <w:r>
        <w:rPr>
          <w:rFonts w:hint="eastAsia"/>
        </w:rPr>
        <w:t>O</w:t>
      </w:r>
      <w:r>
        <w:t>PP</w:t>
      </w:r>
      <w:r>
        <w:rPr>
          <w:rFonts w:hint="eastAsia"/>
        </w:rPr>
        <w:t>의 강점</w:t>
      </w:r>
    </w:p>
    <w:p w14:paraId="105AEE99" w14:textId="6F823C17" w:rsidR="000634D5" w:rsidRDefault="000634D5" w:rsidP="000634D5">
      <w:pPr>
        <w:pStyle w:val="a"/>
      </w:pPr>
      <w:r>
        <w:rPr>
          <w:rFonts w:hint="eastAsia"/>
        </w:rPr>
        <w:t>O</w:t>
      </w:r>
      <w:r>
        <w:t xml:space="preserve">PP </w:t>
      </w:r>
      <w:r>
        <w:rPr>
          <w:rFonts w:hint="eastAsia"/>
        </w:rPr>
        <w:t>자체는 제안 시 자주 활용되는 프레임은 아니지만</w:t>
      </w:r>
    </w:p>
    <w:p w14:paraId="22E75570" w14:textId="0B8FAAE2" w:rsidR="000634D5" w:rsidRDefault="000634D5" w:rsidP="002869A6">
      <w:pPr>
        <w:pStyle w:val="a"/>
        <w:widowControl/>
        <w:wordWrap/>
        <w:autoSpaceDE/>
        <w:autoSpaceDN/>
      </w:pPr>
      <w:r>
        <w:rPr>
          <w:rFonts w:hint="eastAsia"/>
        </w:rPr>
        <w:t>짧은 시간에 제안의 구조를 잡고,</w:t>
      </w:r>
      <w:r>
        <w:t xml:space="preserve"> </w:t>
      </w:r>
      <w:r>
        <w:rPr>
          <w:rFonts w:hint="eastAsia"/>
        </w:rPr>
        <w:t>제안을 훈련할 수 있는 매우 좋은 프레임</w:t>
      </w:r>
    </w:p>
    <w:p w14:paraId="219B614B" w14:textId="77777777" w:rsidR="002869A6" w:rsidRPr="002869A6" w:rsidRDefault="002869A6" w:rsidP="002869A6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7362B11B" w14:textId="5AF66FCD" w:rsidR="000634D5" w:rsidRDefault="000634D5" w:rsidP="000634D5">
      <w:pPr>
        <w:pStyle w:val="2"/>
      </w:pPr>
      <w:r>
        <w:rPr>
          <w:rFonts w:hint="eastAsia"/>
        </w:rPr>
        <w:t>O</w:t>
      </w:r>
      <w:r>
        <w:t xml:space="preserve">PP </w:t>
      </w:r>
      <w:r>
        <w:rPr>
          <w:rFonts w:hint="eastAsia"/>
        </w:rPr>
        <w:t>바탕으로 작성하는 게임 시놉시스</w:t>
      </w:r>
    </w:p>
    <w:p w14:paraId="3B2BE696" w14:textId="63DF70D6" w:rsidR="000634D5" w:rsidRDefault="000634D5" w:rsidP="000634D5">
      <w:pPr>
        <w:pStyle w:val="a"/>
      </w:pPr>
      <w:r>
        <w:rPr>
          <w:rFonts w:hint="eastAsia"/>
        </w:rPr>
        <w:t xml:space="preserve">게임 </w:t>
      </w:r>
      <w:proofErr w:type="gramStart"/>
      <w:r>
        <w:rPr>
          <w:rFonts w:hint="eastAsia"/>
        </w:rPr>
        <w:t xml:space="preserve">제목 </w:t>
      </w:r>
      <w:r>
        <w:t>/</w:t>
      </w:r>
      <w:proofErr w:type="gramEnd"/>
      <w:r>
        <w:t xml:space="preserve"> </w:t>
      </w:r>
      <w:r>
        <w:rPr>
          <w:rFonts w:hint="eastAsia"/>
        </w:rPr>
        <w:t>게임의 특징을 추상적으로</w:t>
      </w:r>
    </w:p>
    <w:p w14:paraId="0DF8A5DA" w14:textId="004EB2AD" w:rsidR="000634D5" w:rsidRDefault="000634D5" w:rsidP="000634D5">
      <w:pPr>
        <w:pStyle w:val="a"/>
      </w:pPr>
      <w:r>
        <w:rPr>
          <w:rFonts w:hint="eastAsia"/>
        </w:rPr>
        <w:t xml:space="preserve">핵심 </w:t>
      </w:r>
      <w:proofErr w:type="gramStart"/>
      <w:r>
        <w:rPr>
          <w:rFonts w:hint="eastAsia"/>
        </w:rPr>
        <w:t xml:space="preserve">키워드 </w:t>
      </w:r>
      <w:r>
        <w:t>/</w:t>
      </w:r>
      <w:proofErr w:type="gramEnd"/>
      <w:r>
        <w:t xml:space="preserve"> </w:t>
      </w:r>
      <w:r>
        <w:rPr>
          <w:rFonts w:hint="eastAsia"/>
        </w:rPr>
        <w:t>게임의 특징을 구체적으로</w:t>
      </w:r>
    </w:p>
    <w:p w14:paraId="0A32ECC8" w14:textId="59EC4EFC" w:rsidR="000634D5" w:rsidRDefault="000634D5" w:rsidP="00E93AFF">
      <w:pPr>
        <w:pStyle w:val="7"/>
        <w:ind w:left="400"/>
      </w:pPr>
      <w:r>
        <w:rPr>
          <w:rFonts w:hint="eastAsia"/>
        </w:rPr>
        <w:t xml:space="preserve">그 특징을 인상적으로 </w:t>
      </w:r>
      <w:proofErr w:type="gramStart"/>
      <w:r>
        <w:rPr>
          <w:rFonts w:hint="eastAsia"/>
        </w:rPr>
        <w:t>보여 줄</w:t>
      </w:r>
      <w:proofErr w:type="gramEnd"/>
      <w:r>
        <w:rPr>
          <w:rFonts w:hint="eastAsia"/>
        </w:rPr>
        <w:t xml:space="preserve"> 수 있는 이미지 </w:t>
      </w:r>
      <w:r>
        <w:t>1</w:t>
      </w:r>
      <w:r>
        <w:rPr>
          <w:rFonts w:hint="eastAsia"/>
        </w:rPr>
        <w:t>장!</w:t>
      </w:r>
    </w:p>
    <w:p w14:paraId="599F0C56" w14:textId="508E4921" w:rsidR="000634D5" w:rsidRDefault="000634D5" w:rsidP="000634D5">
      <w:pPr>
        <w:pStyle w:val="a"/>
      </w:pPr>
      <w:r>
        <w:rPr>
          <w:rFonts w:hint="eastAsia"/>
        </w:rPr>
        <w:t xml:space="preserve">게임 </w:t>
      </w:r>
      <w:proofErr w:type="gramStart"/>
      <w:r>
        <w:rPr>
          <w:rFonts w:hint="eastAsia"/>
        </w:rPr>
        <w:t xml:space="preserve">개요 </w:t>
      </w:r>
      <w:r>
        <w:t>/</w:t>
      </w:r>
      <w:proofErr w:type="gramEnd"/>
      <w:r>
        <w:t xml:space="preserve"> </w:t>
      </w:r>
      <w:r>
        <w:rPr>
          <w:rFonts w:hint="eastAsia"/>
        </w:rPr>
        <w:t>플레이 방식을 이해시키고 설득 시킬 것</w:t>
      </w:r>
    </w:p>
    <w:p w14:paraId="7D985937" w14:textId="7CE3EC74" w:rsidR="000634D5" w:rsidRDefault="000634D5" w:rsidP="000634D5">
      <w:pPr>
        <w:pStyle w:val="a"/>
      </w:pPr>
      <w:r>
        <w:rPr>
          <w:rFonts w:hint="eastAsia"/>
        </w:rPr>
        <w:t>플레이하며 재미를 느낄 수 있는 포인트를 설명</w:t>
      </w:r>
    </w:p>
    <w:p w14:paraId="4EF3198C" w14:textId="08F0F6DD" w:rsidR="000634D5" w:rsidRDefault="000634D5" w:rsidP="000634D5">
      <w:pPr>
        <w:pStyle w:val="a"/>
      </w:pPr>
      <w:r>
        <w:rPr>
          <w:rFonts w:hint="eastAsia"/>
        </w:rPr>
        <w:t xml:space="preserve">분석 및 </w:t>
      </w:r>
      <w:proofErr w:type="gramStart"/>
      <w:r>
        <w:rPr>
          <w:rFonts w:hint="eastAsia"/>
        </w:rPr>
        <w:t xml:space="preserve">전략 </w:t>
      </w:r>
      <w:r>
        <w:t>/</w:t>
      </w:r>
      <w:proofErr w:type="gramEnd"/>
      <w:r>
        <w:t xml:space="preserve"> </w:t>
      </w:r>
      <w:r>
        <w:rPr>
          <w:rFonts w:hint="eastAsia"/>
        </w:rPr>
        <w:t>게임을 제작해야 하는 이유</w:t>
      </w:r>
    </w:p>
    <w:p w14:paraId="1F3B2B31" w14:textId="3647E988" w:rsidR="000634D5" w:rsidRDefault="000634D5" w:rsidP="000634D5">
      <w:pPr>
        <w:pStyle w:val="a"/>
      </w:pPr>
      <w:r>
        <w:rPr>
          <w:rFonts w:hint="eastAsia"/>
        </w:rPr>
        <w:t xml:space="preserve">제작 </w:t>
      </w:r>
      <w:proofErr w:type="gramStart"/>
      <w:r>
        <w:rPr>
          <w:rFonts w:hint="eastAsia"/>
        </w:rPr>
        <w:t xml:space="preserve">포커스 </w:t>
      </w:r>
      <w:r>
        <w:t>/</w:t>
      </w:r>
      <w:proofErr w:type="gramEnd"/>
      <w:r>
        <w:t xml:space="preserve"> </w:t>
      </w:r>
      <w:r>
        <w:rPr>
          <w:rFonts w:hint="eastAsia"/>
        </w:rPr>
        <w:t>개발자의 초점</w:t>
      </w:r>
    </w:p>
    <w:p w14:paraId="239AF7BE" w14:textId="11EA98BA" w:rsidR="002869A6" w:rsidRPr="002869A6" w:rsidRDefault="000634D5" w:rsidP="002869A6">
      <w:pPr>
        <w:pStyle w:val="a"/>
        <w:widowControl/>
        <w:wordWrap/>
        <w:autoSpaceDE/>
        <w:autoSpaceDN/>
      </w:pPr>
      <w:r>
        <w:rPr>
          <w:rFonts w:hint="eastAsia"/>
        </w:rPr>
        <w:t xml:space="preserve">수익 </w:t>
      </w:r>
      <w:proofErr w:type="gramStart"/>
      <w:r>
        <w:rPr>
          <w:rFonts w:hint="eastAsia"/>
        </w:rPr>
        <w:t xml:space="preserve">모델 </w:t>
      </w:r>
      <w:r>
        <w:t>/</w:t>
      </w:r>
      <w:proofErr w:type="gramEnd"/>
      <w:r>
        <w:t xml:space="preserve"> </w:t>
      </w:r>
      <w:r>
        <w:rPr>
          <w:rFonts w:hint="eastAsia"/>
        </w:rPr>
        <w:t>상용화 방식,</w:t>
      </w:r>
      <w:r>
        <w:t xml:space="preserve"> </w:t>
      </w:r>
      <w:r>
        <w:rPr>
          <w:rFonts w:hint="eastAsia"/>
        </w:rPr>
        <w:t>결정된 상용화 방식에 따른 판매 모델</w:t>
      </w:r>
      <w:r w:rsidR="002869A6">
        <w:br w:type="page"/>
      </w:r>
    </w:p>
    <w:p w14:paraId="49002D3D" w14:textId="2095E944" w:rsidR="002869A6" w:rsidRDefault="002869A6" w:rsidP="002869A6">
      <w:pPr>
        <w:pStyle w:val="1"/>
        <w:ind w:left="200" w:right="200"/>
      </w:pPr>
      <w:r>
        <w:rPr>
          <w:rFonts w:hint="eastAsia"/>
        </w:rPr>
        <w:lastRenderedPageBreak/>
        <w:t>제안서에 필요한 사항</w:t>
      </w:r>
    </w:p>
    <w:p w14:paraId="683E0B20" w14:textId="26D44FBC" w:rsidR="002869A6" w:rsidRDefault="002869A6" w:rsidP="002869A6">
      <w:pPr>
        <w:pStyle w:val="2"/>
      </w:pPr>
      <w:r>
        <w:rPr>
          <w:rFonts w:hint="eastAsia"/>
        </w:rPr>
        <w:t>가장 좋은 게임이란?</w:t>
      </w:r>
    </w:p>
    <w:p w14:paraId="433F9601" w14:textId="51963253" w:rsidR="002869A6" w:rsidRDefault="002869A6" w:rsidP="002869A6">
      <w:pPr>
        <w:pStyle w:val="a"/>
      </w:pPr>
      <w:r>
        <w:rPr>
          <w:rFonts w:hint="eastAsia"/>
        </w:rPr>
        <w:t>개발사 사장에게는 시장에 먹힐 만한 게임</w:t>
      </w:r>
    </w:p>
    <w:p w14:paraId="0A156B61" w14:textId="22690B7F" w:rsidR="002869A6" w:rsidRDefault="002869A6" w:rsidP="002869A6">
      <w:pPr>
        <w:pStyle w:val="7"/>
        <w:ind w:left="400"/>
      </w:pPr>
      <w:r>
        <w:rPr>
          <w:rFonts w:hint="eastAsia"/>
        </w:rPr>
        <w:t>시장의 규모</w:t>
      </w:r>
    </w:p>
    <w:p w14:paraId="32EAD00B" w14:textId="288D15F3" w:rsidR="002869A6" w:rsidRPr="002869A6" w:rsidRDefault="002869A6" w:rsidP="002869A6">
      <w:pPr>
        <w:pStyle w:val="7"/>
        <w:ind w:left="400"/>
      </w:pPr>
      <w:r>
        <w:rPr>
          <w:rFonts w:hint="eastAsia"/>
        </w:rPr>
        <w:t>가능성</w:t>
      </w:r>
    </w:p>
    <w:p w14:paraId="352A113C" w14:textId="77777777" w:rsidR="0077245D" w:rsidRDefault="0077245D" w:rsidP="0077245D">
      <w:pPr>
        <w:pStyle w:val="a"/>
      </w:pPr>
      <w:r>
        <w:rPr>
          <w:rFonts w:hint="eastAsia"/>
        </w:rPr>
        <w:t>개발진에게는 게임 콘텐츠의 경쟁력이 높은 게임</w:t>
      </w:r>
    </w:p>
    <w:p w14:paraId="29E3EF95" w14:textId="77777777" w:rsidR="0077245D" w:rsidRDefault="0077245D" w:rsidP="0077245D">
      <w:pPr>
        <w:pStyle w:val="7"/>
        <w:ind w:left="400"/>
      </w:pPr>
      <w:r>
        <w:rPr>
          <w:rFonts w:hint="eastAsia"/>
        </w:rPr>
        <w:t>차별화</w:t>
      </w:r>
    </w:p>
    <w:p w14:paraId="055F541A" w14:textId="2F60EC42" w:rsidR="0077245D" w:rsidRDefault="0077245D" w:rsidP="0077245D">
      <w:pPr>
        <w:pStyle w:val="7"/>
        <w:ind w:left="400"/>
      </w:pPr>
      <w:r>
        <w:rPr>
          <w:rFonts w:hint="eastAsia"/>
        </w:rPr>
        <w:t>우위</w:t>
      </w:r>
    </w:p>
    <w:p w14:paraId="476EA73F" w14:textId="59C8BF4A" w:rsidR="002869A6" w:rsidRDefault="002869A6" w:rsidP="002869A6">
      <w:pPr>
        <w:pStyle w:val="a"/>
      </w:pPr>
      <w:r>
        <w:rPr>
          <w:rFonts w:hint="eastAsia"/>
        </w:rPr>
        <w:t>퍼블리셔에게는 수익성이 좋은 게임</w:t>
      </w:r>
    </w:p>
    <w:p w14:paraId="730E2755" w14:textId="64D6BC28" w:rsidR="002869A6" w:rsidRDefault="002869A6" w:rsidP="002869A6">
      <w:pPr>
        <w:pStyle w:val="7"/>
        <w:ind w:left="400"/>
      </w:pPr>
      <w:r>
        <w:rPr>
          <w:rFonts w:hint="eastAsia"/>
        </w:rPr>
        <w:t>유사 장르와 경쟁력</w:t>
      </w:r>
    </w:p>
    <w:p w14:paraId="1CFD37DB" w14:textId="545E50B9" w:rsidR="002869A6" w:rsidRPr="002869A6" w:rsidRDefault="002869A6" w:rsidP="002869A6">
      <w:pPr>
        <w:pStyle w:val="7"/>
        <w:ind w:left="400"/>
      </w:pPr>
      <w:r>
        <w:rPr>
          <w:rFonts w:hint="eastAsia"/>
        </w:rPr>
        <w:t>수익 구조</w:t>
      </w:r>
    </w:p>
    <w:p w14:paraId="50604571" w14:textId="461B76A7" w:rsidR="002869A6" w:rsidRDefault="002869A6" w:rsidP="002869A6"/>
    <w:p w14:paraId="0DAA49CD" w14:textId="5191127F" w:rsidR="002869A6" w:rsidRDefault="0077245D" w:rsidP="002869A6">
      <w:pPr>
        <w:pStyle w:val="2"/>
      </w:pPr>
      <w:r>
        <w:rPr>
          <w:rFonts w:hint="eastAsia"/>
        </w:rPr>
        <w:t>해당 제안에서</w:t>
      </w:r>
      <w:r w:rsidR="002869A6">
        <w:t xml:space="preserve"> </w:t>
      </w:r>
      <w:r w:rsidR="002869A6">
        <w:rPr>
          <w:rFonts w:hint="eastAsia"/>
        </w:rPr>
        <w:t>책임져야 할 것</w:t>
      </w:r>
    </w:p>
    <w:p w14:paraId="2137EA64" w14:textId="07A143BB" w:rsidR="002869A6" w:rsidRDefault="002869A6" w:rsidP="002869A6">
      <w:pPr>
        <w:pStyle w:val="a"/>
      </w:pPr>
      <w:r>
        <w:rPr>
          <w:rFonts w:hint="eastAsia"/>
        </w:rPr>
        <w:t>개발사 사장</w:t>
      </w:r>
    </w:p>
    <w:p w14:paraId="50AFFF2D" w14:textId="322293F8" w:rsidR="002869A6" w:rsidRDefault="002869A6" w:rsidP="002869A6">
      <w:pPr>
        <w:pStyle w:val="7"/>
        <w:ind w:left="400"/>
      </w:pPr>
      <w:r>
        <w:rPr>
          <w:rFonts w:hint="eastAsia"/>
        </w:rPr>
        <w:t>예산,</w:t>
      </w:r>
      <w:r>
        <w:t xml:space="preserve"> </w:t>
      </w:r>
      <w:r>
        <w:rPr>
          <w:rFonts w:hint="eastAsia"/>
        </w:rPr>
        <w:t>인력,</w:t>
      </w:r>
      <w:r>
        <w:t xml:space="preserve"> </w:t>
      </w:r>
      <w:r>
        <w:rPr>
          <w:rFonts w:hint="eastAsia"/>
        </w:rPr>
        <w:t>시간</w:t>
      </w:r>
    </w:p>
    <w:p w14:paraId="739368C2" w14:textId="715B885B" w:rsidR="002869A6" w:rsidRDefault="002869A6" w:rsidP="002869A6">
      <w:pPr>
        <w:pStyle w:val="a"/>
      </w:pPr>
      <w:r>
        <w:rPr>
          <w:rFonts w:hint="eastAsia"/>
        </w:rPr>
        <w:t>개발자</w:t>
      </w:r>
    </w:p>
    <w:p w14:paraId="5F8AF11C" w14:textId="435DE8A4" w:rsidR="002869A6" w:rsidRDefault="0077245D" w:rsidP="002869A6">
      <w:pPr>
        <w:pStyle w:val="7"/>
        <w:ind w:left="400"/>
      </w:pPr>
      <w:r>
        <w:rPr>
          <w:rFonts w:hint="eastAsia"/>
        </w:rPr>
        <w:t>게임의 퀄리티</w:t>
      </w:r>
    </w:p>
    <w:p w14:paraId="04B2B532" w14:textId="21E2B6F4" w:rsidR="0077245D" w:rsidRDefault="0077245D" w:rsidP="0077245D">
      <w:pPr>
        <w:pStyle w:val="7"/>
        <w:ind w:left="400"/>
      </w:pPr>
      <w:r>
        <w:rPr>
          <w:rFonts w:hint="eastAsia"/>
        </w:rPr>
        <w:t>개발 결과</w:t>
      </w:r>
    </w:p>
    <w:p w14:paraId="11916411" w14:textId="345463A3" w:rsidR="0077245D" w:rsidRDefault="0077245D" w:rsidP="0077245D">
      <w:pPr>
        <w:pStyle w:val="a"/>
      </w:pPr>
      <w:r>
        <w:rPr>
          <w:rFonts w:hint="eastAsia"/>
        </w:rPr>
        <w:t>퍼블리셔</w:t>
      </w:r>
    </w:p>
    <w:p w14:paraId="247F3EE1" w14:textId="3193A1B1" w:rsidR="0077245D" w:rsidRDefault="0077245D" w:rsidP="0077245D">
      <w:pPr>
        <w:pStyle w:val="7"/>
        <w:ind w:left="400"/>
      </w:pPr>
      <w:r>
        <w:rPr>
          <w:rFonts w:hint="eastAsia"/>
        </w:rPr>
        <w:t>마케팅(비용,</w:t>
      </w:r>
      <w:r>
        <w:t xml:space="preserve"> </w:t>
      </w:r>
      <w:r>
        <w:rPr>
          <w:rFonts w:hint="eastAsia"/>
        </w:rPr>
        <w:t>업무</w:t>
      </w:r>
      <w:r>
        <w:t>)</w:t>
      </w:r>
    </w:p>
    <w:p w14:paraId="46E6A83D" w14:textId="07AED593" w:rsidR="0077245D" w:rsidRDefault="0077245D" w:rsidP="0077245D">
      <w:pPr>
        <w:pStyle w:val="7"/>
        <w:ind w:left="400"/>
      </w:pPr>
      <w:r>
        <w:rPr>
          <w:rFonts w:hint="eastAsia"/>
        </w:rPr>
        <w:t>운영(비용,</w:t>
      </w:r>
      <w:r>
        <w:t xml:space="preserve"> </w:t>
      </w:r>
      <w:r>
        <w:rPr>
          <w:rFonts w:hint="eastAsia"/>
        </w:rPr>
        <w:t>업무</w:t>
      </w:r>
      <w:r>
        <w:t>)</w:t>
      </w:r>
    </w:p>
    <w:p w14:paraId="59442CD0" w14:textId="2777FB2F" w:rsidR="0077245D" w:rsidRDefault="0077245D" w:rsidP="0077245D"/>
    <w:p w14:paraId="40EC08D3" w14:textId="457F70FF" w:rsidR="0077245D" w:rsidRDefault="0077245D" w:rsidP="0077245D">
      <w:pPr>
        <w:pStyle w:val="2"/>
      </w:pPr>
      <w:r>
        <w:rPr>
          <w:rFonts w:hint="eastAsia"/>
        </w:rPr>
        <w:t>이 제안으로 얻게 되는 보상</w:t>
      </w:r>
    </w:p>
    <w:p w14:paraId="451EBED4" w14:textId="58DC593F" w:rsidR="0077245D" w:rsidRDefault="0077245D" w:rsidP="0077245D">
      <w:pPr>
        <w:pStyle w:val="a"/>
      </w:pPr>
      <w:r>
        <w:rPr>
          <w:rFonts w:hint="eastAsia"/>
        </w:rPr>
        <w:t>개발사 사장</w:t>
      </w:r>
    </w:p>
    <w:p w14:paraId="1858B78E" w14:textId="117D7D73" w:rsidR="0077245D" w:rsidRDefault="0077245D" w:rsidP="0077245D">
      <w:pPr>
        <w:pStyle w:val="7"/>
        <w:ind w:left="400"/>
      </w:pPr>
      <w:r>
        <w:rPr>
          <w:rFonts w:hint="eastAsia"/>
        </w:rPr>
        <w:t>성공한 게임?</w:t>
      </w:r>
    </w:p>
    <w:p w14:paraId="776D9942" w14:textId="1642630C" w:rsidR="0077245D" w:rsidRDefault="0077245D" w:rsidP="0077245D">
      <w:pPr>
        <w:pStyle w:val="a"/>
      </w:pPr>
      <w:r>
        <w:rPr>
          <w:rFonts w:hint="eastAsia"/>
        </w:rPr>
        <w:t>개발자</w:t>
      </w:r>
    </w:p>
    <w:p w14:paraId="0BDE74AA" w14:textId="77777777" w:rsidR="0077245D" w:rsidRDefault="0077245D" w:rsidP="0077245D">
      <w:pPr>
        <w:pStyle w:val="7"/>
        <w:ind w:left="400"/>
      </w:pPr>
    </w:p>
    <w:p w14:paraId="020A30D9" w14:textId="549EE18A" w:rsidR="0077245D" w:rsidRDefault="0077245D" w:rsidP="0077245D">
      <w:pPr>
        <w:pStyle w:val="a"/>
      </w:pPr>
      <w:r>
        <w:rPr>
          <w:rFonts w:hint="eastAsia"/>
        </w:rPr>
        <w:t>퍼블리셔</w:t>
      </w:r>
    </w:p>
    <w:p w14:paraId="0B7694FB" w14:textId="5F3E1AE0" w:rsidR="00052EE5" w:rsidRDefault="00052EE5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6C99FE54" w14:textId="058CBF67" w:rsidR="00052EE5" w:rsidRDefault="00052EE5" w:rsidP="00052EE5">
      <w:pPr>
        <w:pStyle w:val="4"/>
        <w:rPr>
          <w:rStyle w:val="a9"/>
          <w:b/>
          <w:bCs/>
        </w:rPr>
      </w:pPr>
      <w:r w:rsidRPr="00052EE5">
        <w:rPr>
          <w:rStyle w:val="a9"/>
          <w:rFonts w:hint="eastAsia"/>
          <w:b/>
          <w:bCs/>
        </w:rPr>
        <w:lastRenderedPageBreak/>
        <w:t>2</w:t>
      </w:r>
      <w:r w:rsidRPr="00052EE5">
        <w:rPr>
          <w:rStyle w:val="a9"/>
          <w:b/>
          <w:bCs/>
        </w:rPr>
        <w:t>020. 05. 15.</w:t>
      </w:r>
    </w:p>
    <w:p w14:paraId="03977BEF" w14:textId="3DEE8704" w:rsidR="00052EE5" w:rsidRDefault="00052EE5" w:rsidP="00052EE5">
      <w:pPr>
        <w:pStyle w:val="1"/>
        <w:ind w:left="200" w:right="200"/>
      </w:pPr>
      <w:proofErr w:type="spellStart"/>
      <w:r>
        <w:rPr>
          <w:rFonts w:hint="eastAsia"/>
        </w:rPr>
        <w:t>프리젠테이션</w:t>
      </w:r>
      <w:proofErr w:type="spellEnd"/>
    </w:p>
    <w:p w14:paraId="02BE8CD5" w14:textId="12CA58F9" w:rsidR="00052EE5" w:rsidRDefault="00052EE5" w:rsidP="00052EE5">
      <w:pPr>
        <w:pStyle w:val="4"/>
      </w:pPr>
      <w:r>
        <w:t>“</w:t>
      </w:r>
      <w:proofErr w:type="spellStart"/>
      <w:r>
        <w:rPr>
          <w:rFonts w:hint="eastAsia"/>
        </w:rPr>
        <w:t>프리젠테이션의</w:t>
      </w:r>
      <w:proofErr w:type="spellEnd"/>
      <w:r>
        <w:rPr>
          <w:rFonts w:hint="eastAsia"/>
        </w:rPr>
        <w:t xml:space="preserve"> 시작</w:t>
      </w:r>
      <w:r>
        <w:t>”</w:t>
      </w:r>
    </w:p>
    <w:p w14:paraId="103B4C50" w14:textId="1DB050F2" w:rsidR="00052EE5" w:rsidRDefault="00052EE5" w:rsidP="00052EE5">
      <w:pPr>
        <w:pStyle w:val="2"/>
      </w:pPr>
      <w:r>
        <w:rPr>
          <w:rFonts w:hint="eastAsia"/>
        </w:rPr>
        <w:t xml:space="preserve">게임 업계에서 </w:t>
      </w:r>
      <w:r>
        <w:t xml:space="preserve">PT </w:t>
      </w:r>
      <w:r>
        <w:rPr>
          <w:rFonts w:hint="eastAsia"/>
        </w:rPr>
        <w:t>하기</w:t>
      </w:r>
    </w:p>
    <w:p w14:paraId="101E206B" w14:textId="2B7D8A35" w:rsidR="00052EE5" w:rsidRDefault="00052EE5" w:rsidP="00052EE5">
      <w:pPr>
        <w:pStyle w:val="a"/>
      </w:pPr>
      <w:r>
        <w:rPr>
          <w:rFonts w:hint="eastAsia"/>
        </w:rPr>
        <w:t xml:space="preserve">게임 업계에서의 </w:t>
      </w:r>
      <w:r>
        <w:t>PT</w:t>
      </w:r>
      <w:r>
        <w:rPr>
          <w:rFonts w:hint="eastAsia"/>
        </w:rPr>
        <w:t xml:space="preserve">와 일반 업계에서 하는 </w:t>
      </w:r>
      <w:r>
        <w:t>PT</w:t>
      </w:r>
      <w:r>
        <w:rPr>
          <w:rFonts w:hint="eastAsia"/>
        </w:rPr>
        <w:t>의 가장 큰 차이점은?</w:t>
      </w:r>
    </w:p>
    <w:p w14:paraId="0A2BD113" w14:textId="60A8F8DD" w:rsidR="00052EE5" w:rsidRDefault="00052EE5" w:rsidP="00052EE5">
      <w:pPr>
        <w:pStyle w:val="7"/>
        <w:ind w:left="400"/>
      </w:pPr>
      <w:r>
        <w:rPr>
          <w:rFonts w:hint="eastAsia"/>
        </w:rPr>
        <w:t>P</w:t>
      </w:r>
      <w:r>
        <w:t>T</w:t>
      </w:r>
      <w:r>
        <w:rPr>
          <w:rFonts w:hint="eastAsia"/>
        </w:rPr>
        <w:t xml:space="preserve">가 </w:t>
      </w:r>
      <w:r w:rsidRPr="00052EE5">
        <w:rPr>
          <w:rFonts w:hint="eastAsia"/>
          <w:color w:val="FF0000"/>
        </w:rPr>
        <w:t>재미</w:t>
      </w:r>
      <w:r>
        <w:rPr>
          <w:rFonts w:hint="eastAsia"/>
        </w:rPr>
        <w:t xml:space="preserve">없으면 </w:t>
      </w:r>
      <w:r>
        <w:t>PT</w:t>
      </w:r>
      <w:r>
        <w:rPr>
          <w:rFonts w:hint="eastAsia"/>
        </w:rPr>
        <w:t>를 통해 전달하고자 하는 메시지도 재미가 없을 것이라 판단하는 경우가 많다</w:t>
      </w:r>
    </w:p>
    <w:p w14:paraId="4D601E36" w14:textId="0E0D154D" w:rsidR="00052EE5" w:rsidRDefault="00052EE5" w:rsidP="00052EE5">
      <w:pPr>
        <w:pStyle w:val="7"/>
        <w:ind w:left="400"/>
      </w:pPr>
      <w:r>
        <w:rPr>
          <w:rFonts w:hint="eastAsia"/>
        </w:rPr>
        <w:t xml:space="preserve">객관적인 </w:t>
      </w:r>
      <w:r w:rsidRPr="00052EE5">
        <w:rPr>
          <w:color w:val="FF0000"/>
        </w:rPr>
        <w:t>Data</w:t>
      </w:r>
      <w:r>
        <w:rPr>
          <w:rFonts w:hint="eastAsia"/>
        </w:rPr>
        <w:t xml:space="preserve">만큼 감정적인 </w:t>
      </w:r>
      <w:r w:rsidRPr="00052EE5">
        <w:rPr>
          <w:color w:val="FF0000"/>
        </w:rPr>
        <w:t>Impact</w:t>
      </w:r>
      <w:r>
        <w:t xml:space="preserve"> </w:t>
      </w:r>
      <w:r>
        <w:rPr>
          <w:rFonts w:hint="eastAsia"/>
        </w:rPr>
        <w:t>또한 중요하다</w:t>
      </w:r>
    </w:p>
    <w:p w14:paraId="6BF02E14" w14:textId="354475D2" w:rsidR="008420C4" w:rsidRPr="00310576" w:rsidRDefault="00052EE5" w:rsidP="008420C4">
      <w:pPr>
        <w:pStyle w:val="7"/>
        <w:ind w:left="400"/>
      </w:pPr>
      <w:r>
        <w:rPr>
          <w:rFonts w:hint="eastAsia"/>
        </w:rPr>
        <w:t>비주얼,</w:t>
      </w:r>
      <w:r>
        <w:t xml:space="preserve"> </w:t>
      </w:r>
      <w:r>
        <w:rPr>
          <w:rFonts w:hint="eastAsia"/>
        </w:rPr>
        <w:t>동영상,</w:t>
      </w:r>
      <w:r>
        <w:t xml:space="preserve"> </w:t>
      </w:r>
      <w:r>
        <w:rPr>
          <w:rFonts w:hint="eastAsia"/>
        </w:rPr>
        <w:t xml:space="preserve">시연 등 눈으로 </w:t>
      </w:r>
      <w:r w:rsidRPr="00052EE5">
        <w:rPr>
          <w:rFonts w:hint="eastAsia"/>
          <w:color w:val="FF0000"/>
        </w:rPr>
        <w:t>보여주는</w:t>
      </w:r>
      <w:r>
        <w:rPr>
          <w:rFonts w:hint="eastAsia"/>
        </w:rPr>
        <w:t xml:space="preserve"> 게 중요하다</w:t>
      </w:r>
    </w:p>
    <w:p w14:paraId="69BD7C8E" w14:textId="043C930A" w:rsidR="0055223C" w:rsidRDefault="0055223C" w:rsidP="0055223C">
      <w:pPr>
        <w:pStyle w:val="2"/>
      </w:pPr>
      <w:r>
        <w:rPr>
          <w:rFonts w:hint="eastAsia"/>
        </w:rPr>
        <w:t>오프닝</w:t>
      </w:r>
    </w:p>
    <w:p w14:paraId="22E19F21" w14:textId="68A9BD53" w:rsidR="0055223C" w:rsidRDefault="0055223C" w:rsidP="0055223C">
      <w:pPr>
        <w:pStyle w:val="a"/>
      </w:pPr>
      <w:r>
        <w:rPr>
          <w:rFonts w:hint="eastAsia"/>
        </w:rPr>
        <w:t>첫 인상이 모든 것을 결정한다!</w:t>
      </w:r>
    </w:p>
    <w:p w14:paraId="3EC21FB9" w14:textId="071FD553" w:rsidR="0055223C" w:rsidRDefault="0055223C" w:rsidP="0055223C">
      <w:pPr>
        <w:pStyle w:val="a"/>
      </w:pPr>
      <w:r>
        <w:rPr>
          <w:rFonts w:hint="eastAsia"/>
        </w:rPr>
        <w:t>듣고 싶은 마음을 불러 일으키는 것이 핵심!</w:t>
      </w:r>
    </w:p>
    <w:p w14:paraId="6B478AD8" w14:textId="7AD4E462" w:rsidR="0055223C" w:rsidRDefault="0055223C" w:rsidP="0055223C">
      <w:pPr>
        <w:pStyle w:val="a"/>
      </w:pPr>
      <w:r>
        <w:rPr>
          <w:rFonts w:hint="eastAsia"/>
        </w:rPr>
        <w:t xml:space="preserve">성희롱 교육 강사는 어떻게 </w:t>
      </w:r>
      <w:r>
        <w:t>PT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시작했나?</w:t>
      </w:r>
    </w:p>
    <w:p w14:paraId="544A6C6D" w14:textId="5BEF112F" w:rsidR="0055223C" w:rsidRDefault="0055223C" w:rsidP="0055223C">
      <w:pPr>
        <w:pStyle w:val="a"/>
      </w:pPr>
      <w:r>
        <w:rPr>
          <w:rFonts w:hint="eastAsia"/>
        </w:rPr>
        <w:t>왜 관광버스를 타고 나가신 할머니는 건강식품을 한아름 들고 돌아</w:t>
      </w:r>
      <w:r w:rsidR="00247CC4">
        <w:rPr>
          <w:rFonts w:hint="eastAsia"/>
        </w:rPr>
        <w:t xml:space="preserve"> </w:t>
      </w:r>
      <w:proofErr w:type="spellStart"/>
      <w:r>
        <w:rPr>
          <w:rFonts w:hint="eastAsia"/>
        </w:rPr>
        <w:t>오실까</w:t>
      </w:r>
      <w:proofErr w:type="spellEnd"/>
      <w:r w:rsidR="00247CC4">
        <w:t>?</w:t>
      </w:r>
    </w:p>
    <w:p w14:paraId="5E03D155" w14:textId="538283F1" w:rsidR="0055223C" w:rsidRPr="00247CC4" w:rsidRDefault="0055223C" w:rsidP="0055223C">
      <w:pPr>
        <w:pStyle w:val="a"/>
        <w:numPr>
          <w:ilvl w:val="0"/>
          <w:numId w:val="0"/>
        </w:numPr>
        <w:ind w:left="403" w:hanging="403"/>
      </w:pPr>
    </w:p>
    <w:p w14:paraId="61690152" w14:textId="0BEAAA13" w:rsidR="00247CC4" w:rsidRDefault="00247CC4" w:rsidP="00247CC4">
      <w:pPr>
        <w:pStyle w:val="a"/>
      </w:pPr>
      <w:proofErr w:type="spellStart"/>
      <w:r>
        <w:rPr>
          <w:rFonts w:hint="eastAsia"/>
        </w:rPr>
        <w:t>프리젠터는</w:t>
      </w:r>
      <w:proofErr w:type="spellEnd"/>
      <w:r>
        <w:rPr>
          <w:rFonts w:hint="eastAsia"/>
        </w:rPr>
        <w:t xml:space="preserve"> </w:t>
      </w:r>
      <w:proofErr w:type="spellStart"/>
      <w:r w:rsidRPr="00B50522">
        <w:rPr>
          <w:rFonts w:hint="eastAsia"/>
          <w:color w:val="FF0000"/>
        </w:rPr>
        <w:t>엔터테이너</w:t>
      </w:r>
      <w:r>
        <w:rPr>
          <w:rFonts w:hint="eastAsia"/>
        </w:rPr>
        <w:t>이다</w:t>
      </w:r>
      <w:proofErr w:type="spellEnd"/>
      <w:r>
        <w:rPr>
          <w:rFonts w:hint="eastAsia"/>
        </w:rPr>
        <w:t>!</w:t>
      </w:r>
    </w:p>
    <w:p w14:paraId="448B52CD" w14:textId="084F3039" w:rsidR="00247CC4" w:rsidRDefault="00247CC4" w:rsidP="00247CC4">
      <w:pPr>
        <w:pStyle w:val="7"/>
        <w:ind w:left="400"/>
      </w:pPr>
      <w:r>
        <w:rPr>
          <w:rFonts w:hint="eastAsia"/>
        </w:rPr>
        <w:t>안녕하십니까,</w:t>
      </w:r>
      <w:r>
        <w:t xml:space="preserve"> </w:t>
      </w:r>
      <w:r>
        <w:rPr>
          <w:rFonts w:hint="eastAsia"/>
        </w:rPr>
        <w:t>저는 O</w:t>
      </w:r>
      <w:r>
        <w:t>OO</w:t>
      </w:r>
      <w:r>
        <w:rPr>
          <w:rFonts w:hint="eastAsia"/>
        </w:rPr>
        <w:t xml:space="preserve">사의 </w:t>
      </w:r>
      <w:proofErr w:type="gramStart"/>
      <w:r>
        <w:t xml:space="preserve">OOO </w:t>
      </w:r>
      <w:r>
        <w:rPr>
          <w:rFonts w:hint="eastAsia"/>
        </w:rPr>
        <w:t>입니다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오늘 이 자리에 서게 되어 영광입니다.</w:t>
      </w:r>
      <w:r>
        <w:t xml:space="preserve"> </w:t>
      </w:r>
      <w:r>
        <w:rPr>
          <w:rFonts w:hint="eastAsia"/>
        </w:rPr>
        <w:t>오늘 말씀드릴 순서는 어쩌고 저쩌고</w:t>
      </w:r>
      <w:r>
        <w:t>….</w:t>
      </w:r>
    </w:p>
    <w:p w14:paraId="60F9B06E" w14:textId="36D0B6CA" w:rsidR="00247CC4" w:rsidRDefault="00247CC4" w:rsidP="00247CC4">
      <w:pPr>
        <w:pStyle w:val="7"/>
        <w:ind w:left="400"/>
      </w:pPr>
      <w:r>
        <w:rPr>
          <w:rFonts w:hint="eastAsia"/>
        </w:rPr>
        <w:t xml:space="preserve">왜 게임 업계의 </w:t>
      </w:r>
      <w:r>
        <w:t>PT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짤방을</w:t>
      </w:r>
      <w:proofErr w:type="spellEnd"/>
      <w:r>
        <w:rPr>
          <w:rFonts w:hint="eastAsia"/>
        </w:rPr>
        <w:t xml:space="preserve"> 그렇게 많이 사용할까?</w:t>
      </w:r>
    </w:p>
    <w:p w14:paraId="00014565" w14:textId="4BCFD748" w:rsidR="00247CC4" w:rsidRDefault="00247CC4" w:rsidP="00247CC4"/>
    <w:p w14:paraId="1128B4AE" w14:textId="0C98A68F" w:rsidR="00247CC4" w:rsidRDefault="00043AE6" w:rsidP="00043AE6">
      <w:pPr>
        <w:pStyle w:val="4"/>
      </w:pPr>
      <w:r>
        <w:t>“</w:t>
      </w:r>
      <w:r>
        <w:rPr>
          <w:rFonts w:hint="eastAsia"/>
        </w:rPr>
        <w:t>청중을 두려워하지 말라!</w:t>
      </w:r>
      <w:r>
        <w:t>”</w:t>
      </w:r>
    </w:p>
    <w:p w14:paraId="573A8621" w14:textId="0FE93CB1" w:rsidR="00043AE6" w:rsidRDefault="00043AE6" w:rsidP="00043AE6">
      <w:pPr>
        <w:pStyle w:val="a"/>
      </w:pPr>
      <w:r>
        <w:rPr>
          <w:rFonts w:hint="eastAsia"/>
        </w:rPr>
        <w:t xml:space="preserve">청중을 좋아해야 </w:t>
      </w:r>
      <w:proofErr w:type="spellStart"/>
      <w:r>
        <w:rPr>
          <w:rFonts w:hint="eastAsia"/>
        </w:rPr>
        <w:t>프리젠테이션이</w:t>
      </w:r>
      <w:proofErr w:type="spellEnd"/>
      <w:r>
        <w:rPr>
          <w:rFonts w:hint="eastAsia"/>
        </w:rPr>
        <w:t xml:space="preserve"> 성공한다</w:t>
      </w:r>
    </w:p>
    <w:p w14:paraId="01CA0FF9" w14:textId="6BBCB1E2" w:rsidR="00043AE6" w:rsidRDefault="00043AE6" w:rsidP="00043AE6">
      <w:pPr>
        <w:pStyle w:val="a"/>
      </w:pPr>
      <w:r>
        <w:rPr>
          <w:rFonts w:hint="eastAsia"/>
        </w:rPr>
        <w:t xml:space="preserve">청중을 대하는 </w:t>
      </w:r>
      <w:r w:rsidRPr="001B4E6E">
        <w:rPr>
          <w:rFonts w:hint="eastAsia"/>
          <w:color w:val="FF0000"/>
        </w:rPr>
        <w:t>자세</w:t>
      </w:r>
      <w:r>
        <w:rPr>
          <w:rFonts w:hint="eastAsia"/>
        </w:rPr>
        <w:t>도 중요</w:t>
      </w:r>
    </w:p>
    <w:p w14:paraId="41011D25" w14:textId="0F84D839" w:rsidR="00043AE6" w:rsidRDefault="00043AE6" w:rsidP="00043AE6">
      <w:pPr>
        <w:pStyle w:val="7"/>
        <w:ind w:left="400"/>
      </w:pPr>
      <w:r>
        <w:rPr>
          <w:rFonts w:hint="eastAsia"/>
        </w:rPr>
        <w:t>활기차게 일어나기,</w:t>
      </w:r>
      <w:r>
        <w:t xml:space="preserve"> </w:t>
      </w:r>
      <w:r>
        <w:rPr>
          <w:rFonts w:hint="eastAsia"/>
        </w:rPr>
        <w:t>미소,</w:t>
      </w:r>
      <w:r>
        <w:t xml:space="preserve"> </w:t>
      </w:r>
      <w:r>
        <w:rPr>
          <w:rFonts w:hint="eastAsia"/>
        </w:rPr>
        <w:t>청중과 눈 마주치기,</w:t>
      </w:r>
      <w:r>
        <w:t xml:space="preserve"> </w:t>
      </w:r>
      <w:r>
        <w:rPr>
          <w:rFonts w:hint="eastAsia"/>
        </w:rPr>
        <w:t xml:space="preserve">화면이나 메모지를 너무 자주 쳐다보지 </w:t>
      </w:r>
      <w:r w:rsidR="004F295C">
        <w:rPr>
          <w:rFonts w:hint="eastAsia"/>
        </w:rPr>
        <w:t>않기</w:t>
      </w:r>
      <w:r>
        <w:rPr>
          <w:rFonts w:hint="eastAsia"/>
        </w:rPr>
        <w:t xml:space="preserve"> 등</w:t>
      </w:r>
    </w:p>
    <w:p w14:paraId="2E6786FD" w14:textId="2C296686" w:rsidR="008420C4" w:rsidRDefault="00043AE6" w:rsidP="008420C4">
      <w:pPr>
        <w:pStyle w:val="7"/>
        <w:ind w:left="400"/>
      </w:pPr>
      <w:r>
        <w:rPr>
          <w:rFonts w:hint="eastAsia"/>
        </w:rPr>
        <w:t>왜 지하철 전도가 실패할까?</w:t>
      </w:r>
    </w:p>
    <w:p w14:paraId="4B4EEAC3" w14:textId="77777777" w:rsidR="008420C4" w:rsidRPr="008420C4" w:rsidRDefault="008420C4" w:rsidP="008420C4">
      <w:pPr>
        <w:rPr>
          <w:sz w:val="14"/>
          <w:szCs w:val="16"/>
        </w:rPr>
      </w:pPr>
    </w:p>
    <w:p w14:paraId="41DDC5D3" w14:textId="77777777" w:rsidR="004638A6" w:rsidRDefault="004638A6" w:rsidP="004638A6">
      <w:pPr>
        <w:pStyle w:val="2"/>
      </w:pPr>
      <w:r>
        <w:rPr>
          <w:rFonts w:hint="eastAsia"/>
        </w:rPr>
        <w:t>오프닝의 여러가지 방법</w:t>
      </w:r>
    </w:p>
    <w:p w14:paraId="73FAF9D4" w14:textId="77777777" w:rsidR="004638A6" w:rsidRDefault="004638A6" w:rsidP="004638A6">
      <w:pPr>
        <w:pStyle w:val="a"/>
      </w:pPr>
      <w:proofErr w:type="gramStart"/>
      <w:r>
        <w:rPr>
          <w:rFonts w:hint="eastAsia"/>
        </w:rPr>
        <w:t xml:space="preserve">에피소드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개인적인 경험(어릴 때 눈이 오면 </w:t>
      </w:r>
      <w:proofErr w:type="spellStart"/>
      <w:r>
        <w:rPr>
          <w:rFonts w:hint="eastAsia"/>
        </w:rPr>
        <w:t>비료푸대를</w:t>
      </w:r>
      <w:proofErr w:type="spellEnd"/>
      <w:r>
        <w:rPr>
          <w:rFonts w:hint="eastAsia"/>
        </w:rPr>
        <w:t xml:space="preserve"> 들고 </w:t>
      </w:r>
      <w:r>
        <w:t xml:space="preserve">-&gt; </w:t>
      </w:r>
      <w:r>
        <w:rPr>
          <w:rFonts w:hint="eastAsia"/>
        </w:rPr>
        <w:t>스노보드 게임 P</w:t>
      </w:r>
      <w:r>
        <w:t>T)</w:t>
      </w:r>
    </w:p>
    <w:p w14:paraId="7E4F3379" w14:textId="77777777" w:rsidR="004638A6" w:rsidRDefault="004638A6" w:rsidP="004638A6">
      <w:pPr>
        <w:pStyle w:val="a"/>
      </w:pPr>
      <w:proofErr w:type="gramStart"/>
      <w:r>
        <w:rPr>
          <w:rFonts w:hint="eastAsia"/>
        </w:rPr>
        <w:t xml:space="preserve">비유 </w:t>
      </w:r>
      <w:r>
        <w:t>/</w:t>
      </w:r>
      <w:proofErr w:type="gramEnd"/>
      <w:r>
        <w:t xml:space="preserve"> </w:t>
      </w:r>
      <w:r>
        <w:rPr>
          <w:rFonts w:hint="eastAsia"/>
        </w:rPr>
        <w:t>청중의 관심을 끌어 오늘의 주제로 유도</w:t>
      </w:r>
    </w:p>
    <w:p w14:paraId="3F7693BB" w14:textId="77777777" w:rsidR="004638A6" w:rsidRDefault="004638A6" w:rsidP="004638A6">
      <w:pPr>
        <w:pStyle w:val="a"/>
      </w:pPr>
      <w:proofErr w:type="gramStart"/>
      <w:r>
        <w:rPr>
          <w:rFonts w:hint="eastAsia"/>
        </w:rPr>
        <w:t xml:space="preserve">사례 </w:t>
      </w:r>
      <w:r>
        <w:t>/</w:t>
      </w:r>
      <w:proofErr w:type="gramEnd"/>
      <w:r>
        <w:t xml:space="preserve"> </w:t>
      </w:r>
      <w:r>
        <w:rPr>
          <w:rFonts w:hint="eastAsia"/>
        </w:rPr>
        <w:t>남의 경험</w:t>
      </w:r>
    </w:p>
    <w:p w14:paraId="430E40A1" w14:textId="77777777" w:rsidR="004638A6" w:rsidRDefault="004638A6" w:rsidP="004638A6">
      <w:pPr>
        <w:pStyle w:val="a"/>
      </w:pPr>
      <w:proofErr w:type="gramStart"/>
      <w:r>
        <w:rPr>
          <w:rFonts w:hint="eastAsia"/>
        </w:rPr>
        <w:t xml:space="preserve">인용구 </w:t>
      </w:r>
      <w:r>
        <w:t>/</w:t>
      </w:r>
      <w:proofErr w:type="gramEnd"/>
      <w:r>
        <w:t xml:space="preserve"> </w:t>
      </w:r>
      <w:r>
        <w:rPr>
          <w:rFonts w:hint="eastAsia"/>
        </w:rPr>
        <w:t>청중의 성격을 파악한 적절한 인용구</w:t>
      </w:r>
    </w:p>
    <w:p w14:paraId="14D23636" w14:textId="77777777" w:rsidR="004638A6" w:rsidRDefault="004638A6" w:rsidP="004638A6">
      <w:pPr>
        <w:pStyle w:val="a"/>
      </w:pPr>
      <w:proofErr w:type="gramStart"/>
      <w:r>
        <w:rPr>
          <w:rFonts w:hint="eastAsia"/>
        </w:rPr>
        <w:t xml:space="preserve">질문 </w:t>
      </w:r>
      <w:r>
        <w:t>/</w:t>
      </w:r>
      <w:proofErr w:type="gramEnd"/>
      <w:r>
        <w:t xml:space="preserve"> </w:t>
      </w:r>
      <w:r>
        <w:rPr>
          <w:rFonts w:hint="eastAsia"/>
        </w:rPr>
        <w:t>질문은 청중을 적극적으로 참여하게 한다</w:t>
      </w:r>
    </w:p>
    <w:p w14:paraId="5F76614C" w14:textId="77777777" w:rsidR="004638A6" w:rsidRDefault="004638A6" w:rsidP="004638A6">
      <w:pPr>
        <w:pStyle w:val="a"/>
      </w:pPr>
      <w:r>
        <w:rPr>
          <w:rFonts w:hint="eastAsia"/>
        </w:rPr>
        <w:t xml:space="preserve">상상 </w:t>
      </w:r>
      <w:proofErr w:type="gramStart"/>
      <w:r>
        <w:rPr>
          <w:rFonts w:hint="eastAsia"/>
        </w:rPr>
        <w:t xml:space="preserve">유도 </w:t>
      </w:r>
      <w:r>
        <w:t>/</w:t>
      </w:r>
      <w:proofErr w:type="gramEnd"/>
      <w:r>
        <w:t xml:space="preserve"> </w:t>
      </w:r>
      <w:r>
        <w:rPr>
          <w:rFonts w:hint="eastAsia"/>
        </w:rPr>
        <w:t>청중을 같은 생각으로 유도한다</w:t>
      </w:r>
    </w:p>
    <w:p w14:paraId="5B7F9CD7" w14:textId="77777777" w:rsidR="004638A6" w:rsidRDefault="004638A6" w:rsidP="004638A6">
      <w:pPr>
        <w:pStyle w:val="a"/>
      </w:pPr>
      <w:r>
        <w:rPr>
          <w:rFonts w:hint="eastAsia"/>
        </w:rPr>
        <w:t xml:space="preserve">드라마 </w:t>
      </w:r>
      <w:proofErr w:type="gramStart"/>
      <w:r>
        <w:rPr>
          <w:rFonts w:hint="eastAsia"/>
        </w:rPr>
        <w:t xml:space="preserve">연출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드라마틱한 상황으로 시작(디아블로 </w:t>
      </w:r>
      <w:r>
        <w:t xml:space="preserve">3 </w:t>
      </w:r>
      <w:proofErr w:type="spellStart"/>
      <w:r>
        <w:rPr>
          <w:rFonts w:hint="eastAsia"/>
        </w:rPr>
        <w:t>프리젠테이션</w:t>
      </w:r>
      <w:proofErr w:type="spellEnd"/>
      <w:r>
        <w:t>)</w:t>
      </w:r>
    </w:p>
    <w:p w14:paraId="49B0C417" w14:textId="77777777" w:rsidR="004638A6" w:rsidRPr="00677E88" w:rsidRDefault="004638A6" w:rsidP="00677E88">
      <w:pPr>
        <w:pStyle w:val="a"/>
      </w:pPr>
      <w:r>
        <w:rPr>
          <w:rFonts w:hint="eastAsia"/>
        </w:rPr>
        <w:t xml:space="preserve">시사 이슈 </w:t>
      </w:r>
      <w:proofErr w:type="gramStart"/>
      <w:r>
        <w:rPr>
          <w:rFonts w:hint="eastAsia"/>
        </w:rPr>
        <w:t xml:space="preserve">제기 </w:t>
      </w:r>
      <w:r>
        <w:t>/</w:t>
      </w:r>
      <w:proofErr w:type="gramEnd"/>
      <w:r>
        <w:t xml:space="preserve"> </w:t>
      </w:r>
      <w:r w:rsidRPr="00677E88">
        <w:rPr>
          <w:rFonts w:hint="eastAsia"/>
        </w:rPr>
        <w:t>공통의 관심사</w:t>
      </w:r>
    </w:p>
    <w:p w14:paraId="1D5F73FC" w14:textId="77777777" w:rsidR="004638A6" w:rsidRPr="00677E88" w:rsidRDefault="004638A6" w:rsidP="00677E88">
      <w:pPr>
        <w:pStyle w:val="a"/>
      </w:pPr>
      <w:r w:rsidRPr="00677E88">
        <w:rPr>
          <w:rFonts w:hint="eastAsia"/>
        </w:rPr>
        <w:t xml:space="preserve">강력한 </w:t>
      </w:r>
      <w:proofErr w:type="spellStart"/>
      <w:proofErr w:type="gramStart"/>
      <w:r w:rsidRPr="00677E88">
        <w:rPr>
          <w:rFonts w:hint="eastAsia"/>
        </w:rPr>
        <w:t>비쥬얼</w:t>
      </w:r>
      <w:proofErr w:type="spellEnd"/>
      <w:r w:rsidRPr="00677E88">
        <w:rPr>
          <w:rFonts w:hint="eastAsia"/>
        </w:rPr>
        <w:t xml:space="preserve"> </w:t>
      </w:r>
      <w:r w:rsidRPr="00677E88">
        <w:t>/</w:t>
      </w:r>
      <w:proofErr w:type="gramEnd"/>
      <w:r w:rsidRPr="00677E88">
        <w:t xml:space="preserve"> </w:t>
      </w:r>
      <w:r w:rsidRPr="00677E88">
        <w:rPr>
          <w:rFonts w:hint="eastAsia"/>
        </w:rPr>
        <w:t>청중의 시선 집중</w:t>
      </w:r>
    </w:p>
    <w:p w14:paraId="72598778" w14:textId="77777777" w:rsidR="00677E88" w:rsidRPr="00677E88" w:rsidRDefault="004638A6" w:rsidP="00677E88">
      <w:pPr>
        <w:pStyle w:val="a"/>
      </w:pPr>
      <w:r w:rsidRPr="00677E88">
        <w:rPr>
          <w:rFonts w:hint="eastAsia"/>
        </w:rPr>
        <w:t xml:space="preserve">가벼운 </w:t>
      </w:r>
      <w:proofErr w:type="gramStart"/>
      <w:r w:rsidRPr="00677E88">
        <w:rPr>
          <w:rFonts w:hint="eastAsia"/>
        </w:rPr>
        <w:t xml:space="preserve">유머 </w:t>
      </w:r>
      <w:r w:rsidRPr="00677E88">
        <w:t>/</w:t>
      </w:r>
      <w:proofErr w:type="gramEnd"/>
      <w:r w:rsidRPr="00677E88">
        <w:t xml:space="preserve"> </w:t>
      </w:r>
      <w:r w:rsidRPr="00677E88">
        <w:rPr>
          <w:rFonts w:hint="eastAsia"/>
        </w:rPr>
        <w:t>경직된 분위기가 예상될 경우</w:t>
      </w:r>
    </w:p>
    <w:p w14:paraId="51EB97CC" w14:textId="7613D82F" w:rsidR="001851A3" w:rsidRPr="008420C4" w:rsidRDefault="001851A3" w:rsidP="00310576">
      <w:pPr>
        <w:pStyle w:val="a"/>
        <w:rPr>
          <w:b/>
          <w:sz w:val="24"/>
        </w:rPr>
      </w:pPr>
      <w:r>
        <w:br w:type="page"/>
      </w:r>
    </w:p>
    <w:p w14:paraId="60FCCFFE" w14:textId="06DADE32" w:rsidR="003A0DE2" w:rsidRDefault="003A0DE2" w:rsidP="003A0DE2">
      <w:pPr>
        <w:pStyle w:val="2"/>
      </w:pPr>
      <w:proofErr w:type="spellStart"/>
      <w:r>
        <w:rPr>
          <w:rFonts w:hint="eastAsia"/>
        </w:rPr>
        <w:lastRenderedPageBreak/>
        <w:t>프리젠테이션의</w:t>
      </w:r>
      <w:proofErr w:type="spellEnd"/>
      <w:r>
        <w:rPr>
          <w:rFonts w:hint="eastAsia"/>
        </w:rPr>
        <w:t xml:space="preserve"> 법칙</w:t>
      </w:r>
    </w:p>
    <w:p w14:paraId="73495C1B" w14:textId="41624614" w:rsidR="00632D91" w:rsidRDefault="00632D91" w:rsidP="00632D91">
      <w:pPr>
        <w:pStyle w:val="4"/>
      </w:pPr>
      <w:r>
        <w:t>“</w:t>
      </w:r>
      <w:r>
        <w:rPr>
          <w:rFonts w:hint="eastAsia"/>
        </w:rPr>
        <w:t>셋으로 나눠라!</w:t>
      </w:r>
      <w:r>
        <w:t>”</w:t>
      </w:r>
    </w:p>
    <w:p w14:paraId="158ADF6F" w14:textId="50E4C43E" w:rsidR="003A0DE2" w:rsidRDefault="003A0DE2" w:rsidP="003A0DE2">
      <w:pPr>
        <w:pStyle w:val="a"/>
      </w:pPr>
      <w:proofErr w:type="gramStart"/>
      <w:r>
        <w:rPr>
          <w:rFonts w:hint="eastAsia"/>
        </w:rPr>
        <w:t xml:space="preserve">하나 </w:t>
      </w:r>
      <w:r>
        <w:t>/</w:t>
      </w:r>
      <w:proofErr w:type="gramEnd"/>
      <w:r>
        <w:t xml:space="preserve"> </w:t>
      </w:r>
      <w:r>
        <w:rPr>
          <w:rFonts w:hint="eastAsia"/>
        </w:rPr>
        <w:t>대안이 없는 편협한 느낌,</w:t>
      </w:r>
      <w:r>
        <w:t xml:space="preserve"> </w:t>
      </w:r>
      <w:r>
        <w:rPr>
          <w:rFonts w:hint="eastAsia"/>
        </w:rPr>
        <w:t>강요하는 느낌,</w:t>
      </w:r>
      <w:r>
        <w:t xml:space="preserve"> </w:t>
      </w:r>
      <w:r>
        <w:rPr>
          <w:rFonts w:hint="eastAsia"/>
        </w:rPr>
        <w:t>무언가 부족함</w:t>
      </w:r>
    </w:p>
    <w:p w14:paraId="22B99556" w14:textId="184ECFC7" w:rsidR="003A0DE2" w:rsidRDefault="003A0DE2" w:rsidP="003A0DE2">
      <w:pPr>
        <w:pStyle w:val="a"/>
      </w:pPr>
      <w:proofErr w:type="gramStart"/>
      <w:r>
        <w:rPr>
          <w:rFonts w:hint="eastAsia"/>
        </w:rPr>
        <w:t xml:space="preserve">둘 </w:t>
      </w:r>
      <w:r>
        <w:t>/</w:t>
      </w:r>
      <w:proofErr w:type="gramEnd"/>
      <w:r>
        <w:t xml:space="preserve"> </w:t>
      </w:r>
      <w:r>
        <w:rPr>
          <w:rFonts w:hint="eastAsia"/>
        </w:rPr>
        <w:t>메시지 간의 균형을 맞추기 힘들며 균형이 깨지면 하나가 됨</w:t>
      </w:r>
    </w:p>
    <w:p w14:paraId="2285B7DF" w14:textId="43EEEDE3" w:rsidR="003A0DE2" w:rsidRDefault="003A0DE2" w:rsidP="003A0DE2">
      <w:pPr>
        <w:pStyle w:val="a"/>
      </w:pPr>
      <w:proofErr w:type="gramStart"/>
      <w:r>
        <w:rPr>
          <w:rFonts w:hint="eastAsia"/>
        </w:rPr>
        <w:t xml:space="preserve">셋 </w:t>
      </w:r>
      <w:r>
        <w:t>/</w:t>
      </w:r>
      <w:proofErr w:type="gramEnd"/>
      <w:r>
        <w:t xml:space="preserve"> </w:t>
      </w:r>
      <w:r>
        <w:rPr>
          <w:rFonts w:hint="eastAsia"/>
        </w:rPr>
        <w:t>메시지의 균형이 잡힌다</w:t>
      </w:r>
    </w:p>
    <w:p w14:paraId="4028FBA6" w14:textId="2E101D00" w:rsidR="003A0DE2" w:rsidRDefault="003A0DE2" w:rsidP="003A0DE2">
      <w:pPr>
        <w:pStyle w:val="7"/>
        <w:ind w:left="400"/>
      </w:pPr>
      <w:r>
        <w:rPr>
          <w:rFonts w:hint="eastAsia"/>
        </w:rPr>
        <w:t xml:space="preserve">주제 </w:t>
      </w:r>
      <w:r>
        <w:t>-&gt; 3</w:t>
      </w:r>
      <w:r>
        <w:rPr>
          <w:rFonts w:hint="eastAsia"/>
        </w:rPr>
        <w:t xml:space="preserve">개의 소주제 </w:t>
      </w:r>
      <w:r>
        <w:t>-&gt; 3</w:t>
      </w:r>
      <w:r>
        <w:rPr>
          <w:rFonts w:hint="eastAsia"/>
        </w:rPr>
        <w:t xml:space="preserve">개의 소주제에 대한 세부 내용 </w:t>
      </w:r>
      <w:r>
        <w:t>-&gt; 3</w:t>
      </w:r>
      <w:r>
        <w:rPr>
          <w:rFonts w:hint="eastAsia"/>
        </w:rPr>
        <w:t>개의 요약이 가장 구조적으로 인식이 잘 됨</w:t>
      </w:r>
    </w:p>
    <w:p w14:paraId="3B355A13" w14:textId="08CD52EA" w:rsidR="004D7A88" w:rsidRDefault="004D7A88" w:rsidP="00F56865">
      <w:pPr>
        <w:spacing w:after="0"/>
      </w:pPr>
    </w:p>
    <w:p w14:paraId="588C130D" w14:textId="43D4497B" w:rsidR="004D7A88" w:rsidRDefault="00632D91" w:rsidP="00632D91">
      <w:pPr>
        <w:pStyle w:val="4"/>
      </w:pPr>
      <w:r>
        <w:t>“</w:t>
      </w:r>
      <w:r>
        <w:rPr>
          <w:rFonts w:hint="eastAsia"/>
        </w:rPr>
        <w:t>비난하지 마라!</w:t>
      </w:r>
      <w:r>
        <w:t>”</w:t>
      </w:r>
    </w:p>
    <w:p w14:paraId="154C88AD" w14:textId="77777777" w:rsidR="0057604F" w:rsidRDefault="00632D91" w:rsidP="00632D91">
      <w:pPr>
        <w:pStyle w:val="a"/>
      </w:pPr>
      <w:r>
        <w:rPr>
          <w:rFonts w:hint="eastAsia"/>
        </w:rPr>
        <w:t xml:space="preserve">옛 것을 비난하지 마라 </w:t>
      </w:r>
      <w:r>
        <w:t>(</w:t>
      </w:r>
      <w:r>
        <w:rPr>
          <w:rFonts w:hint="eastAsia"/>
        </w:rPr>
        <w:t>지금의 시스템은 이러한 단점이 어쩌고 저쩌고</w:t>
      </w:r>
      <w:r>
        <w:t xml:space="preserve">… </w:t>
      </w:r>
      <w:r>
        <w:rPr>
          <w:rFonts w:hint="eastAsia"/>
        </w:rPr>
        <w:t>갓 신입 주제에 베테랑 무시하니?</w:t>
      </w:r>
      <w:r>
        <w:t>)</w:t>
      </w:r>
    </w:p>
    <w:p w14:paraId="2929B669" w14:textId="255CDB37" w:rsidR="00632D91" w:rsidRDefault="005A6438" w:rsidP="0057604F">
      <w:pPr>
        <w:pStyle w:val="a"/>
        <w:numPr>
          <w:ilvl w:val="0"/>
          <w:numId w:val="0"/>
        </w:numPr>
        <w:ind w:left="403" w:firstLineChars="1200" w:firstLine="1920"/>
      </w:pPr>
      <w:r>
        <w:t>(</w:t>
      </w:r>
      <w:r>
        <w:rPr>
          <w:rFonts w:hint="eastAsia"/>
        </w:rPr>
        <w:t>단점보단 아쉬웠던 점을 설명해라</w:t>
      </w:r>
      <w:r>
        <w:t>)</w:t>
      </w:r>
    </w:p>
    <w:p w14:paraId="0B596FD3" w14:textId="4213D53E" w:rsidR="00632D91" w:rsidRDefault="00632D91" w:rsidP="00632D91">
      <w:pPr>
        <w:pStyle w:val="a"/>
      </w:pPr>
      <w:r>
        <w:rPr>
          <w:rFonts w:hint="eastAsia"/>
        </w:rPr>
        <w:t>당연히!</w:t>
      </w:r>
      <w:r>
        <w:t xml:space="preserve"> </w:t>
      </w:r>
      <w:r>
        <w:rPr>
          <w:rFonts w:hint="eastAsia"/>
        </w:rPr>
        <w:t>이 자리에 있는 사람이나 세력을 비난하지 마라!</w:t>
      </w:r>
      <w:r w:rsidR="005A6438">
        <w:t xml:space="preserve"> </w:t>
      </w:r>
      <w:r>
        <w:t>(</w:t>
      </w:r>
      <w:r>
        <w:rPr>
          <w:rFonts w:hint="eastAsia"/>
        </w:rPr>
        <w:t>우리 회사의 마케팅 전략의 문제점은</w:t>
      </w:r>
      <w:r>
        <w:t>…</w:t>
      </w:r>
      <w:r>
        <w:rPr>
          <w:rFonts w:hint="eastAsia"/>
        </w:rPr>
        <w:t>지금 마케팅 팀 물 먹이니?</w:t>
      </w:r>
      <w:r>
        <w:t>)</w:t>
      </w:r>
    </w:p>
    <w:p w14:paraId="1074235F" w14:textId="6966F2BB" w:rsidR="00632D91" w:rsidRDefault="00632D91" w:rsidP="00632D91">
      <w:pPr>
        <w:pStyle w:val="a"/>
      </w:pPr>
      <w:r>
        <w:rPr>
          <w:rFonts w:hint="eastAsia"/>
        </w:rPr>
        <w:t>이 자리에 없는 사람도 비난하지 마라!</w:t>
      </w:r>
    </w:p>
    <w:p w14:paraId="2D7AE81F" w14:textId="63CD27B7" w:rsidR="00632D91" w:rsidRDefault="00632D91" w:rsidP="00632D91">
      <w:pPr>
        <w:pStyle w:val="a"/>
      </w:pPr>
      <w:r>
        <w:rPr>
          <w:rFonts w:hint="eastAsia"/>
        </w:rPr>
        <w:t xml:space="preserve">비난을 삼가 해야 하는 </w:t>
      </w:r>
      <w:proofErr w:type="gramStart"/>
      <w:r>
        <w:rPr>
          <w:rFonts w:hint="eastAsia"/>
        </w:rPr>
        <w:t xml:space="preserve">이유 </w:t>
      </w:r>
      <w:r>
        <w:t>:</w:t>
      </w:r>
      <w:proofErr w:type="gramEnd"/>
      <w:r>
        <w:t xml:space="preserve"> </w:t>
      </w:r>
      <w:r>
        <w:rPr>
          <w:rFonts w:hint="eastAsia"/>
        </w:rPr>
        <w:t>비난은 적을 만들고 적이 생기면 설득이 어려워진다.</w:t>
      </w:r>
    </w:p>
    <w:p w14:paraId="5079797C" w14:textId="6AD3EDF0" w:rsidR="00632D91" w:rsidRDefault="00632D91" w:rsidP="00632D91">
      <w:pPr>
        <w:pStyle w:val="a"/>
      </w:pPr>
      <w:r>
        <w:rPr>
          <w:rFonts w:hint="eastAsia"/>
        </w:rPr>
        <w:t>그렇다면?</w:t>
      </w:r>
      <w:r>
        <w:t xml:space="preserve"> </w:t>
      </w:r>
      <w:r>
        <w:rPr>
          <w:rFonts w:hint="eastAsia"/>
        </w:rPr>
        <w:t xml:space="preserve">옛 것도 좋지만 지금 것은 더 좋다 </w:t>
      </w:r>
      <w:r>
        <w:t xml:space="preserve">or </w:t>
      </w:r>
      <w:r>
        <w:rPr>
          <w:rFonts w:hint="eastAsia"/>
        </w:rPr>
        <w:t>당신도 옳지만 더 좋은 방법도 있다 로 접근</w:t>
      </w:r>
    </w:p>
    <w:p w14:paraId="5F5BFABC" w14:textId="66AEE386" w:rsidR="00632D91" w:rsidRDefault="00632D91" w:rsidP="00632D91">
      <w:pPr>
        <w:pStyle w:val="a"/>
        <w:numPr>
          <w:ilvl w:val="0"/>
          <w:numId w:val="0"/>
        </w:numPr>
        <w:ind w:left="403" w:hanging="403"/>
      </w:pPr>
    </w:p>
    <w:p w14:paraId="5E5B74BA" w14:textId="1A7285D4" w:rsidR="00632D91" w:rsidRDefault="005A6438" w:rsidP="005A6438">
      <w:pPr>
        <w:pStyle w:val="4"/>
      </w:pPr>
      <w:r>
        <w:t>“</w:t>
      </w:r>
      <w:r>
        <w:rPr>
          <w:rFonts w:hint="eastAsia"/>
        </w:rPr>
        <w:t>청중의 입장에서 설명하라!</w:t>
      </w:r>
      <w:r>
        <w:t>”</w:t>
      </w:r>
    </w:p>
    <w:p w14:paraId="3684DB66" w14:textId="5838529D" w:rsidR="005A6438" w:rsidRDefault="005A6438" w:rsidP="005A6438">
      <w:pPr>
        <w:pStyle w:val="a"/>
      </w:pPr>
      <w:r>
        <w:rPr>
          <w:rFonts w:hint="eastAsia"/>
        </w:rPr>
        <w:t>속성이 아닌 혜택을 설명하라!</w:t>
      </w:r>
    </w:p>
    <w:p w14:paraId="03C64182" w14:textId="5CE2E664" w:rsidR="005A6438" w:rsidRDefault="005A6438" w:rsidP="005A6438">
      <w:pPr>
        <w:pStyle w:val="a"/>
      </w:pPr>
      <w:r>
        <w:t xml:space="preserve">Bad </w:t>
      </w:r>
      <w:proofErr w:type="gramStart"/>
      <w:r>
        <w:t>Case :</w:t>
      </w:r>
      <w:proofErr w:type="gramEnd"/>
      <w:r>
        <w:t xml:space="preserve"> OOO</w:t>
      </w:r>
      <w:r>
        <w:rPr>
          <w:rFonts w:hint="eastAsia"/>
        </w:rPr>
        <w:t xml:space="preserve">는 </w:t>
      </w:r>
      <w:r>
        <w:t>12</w:t>
      </w:r>
      <w:r>
        <w:rPr>
          <w:rFonts w:hint="eastAsia"/>
        </w:rPr>
        <w:t>개의 거대한 지역,</w:t>
      </w:r>
      <w:r>
        <w:t xml:space="preserve"> 1000</w:t>
      </w:r>
      <w:r>
        <w:rPr>
          <w:rFonts w:hint="eastAsia"/>
        </w:rPr>
        <w:t>가지 몬스터,</w:t>
      </w:r>
      <w:r>
        <w:t xml:space="preserve"> 10</w:t>
      </w:r>
      <w:r>
        <w:rPr>
          <w:rFonts w:hint="eastAsia"/>
        </w:rPr>
        <w:t>만 종류의 아이템이 있는 방대한 게임입니다</w:t>
      </w:r>
    </w:p>
    <w:p w14:paraId="07AD73E8" w14:textId="7010A05F" w:rsidR="005A6438" w:rsidRDefault="005A6438" w:rsidP="005A6438">
      <w:pPr>
        <w:pStyle w:val="a"/>
      </w:pPr>
      <w:r>
        <w:rPr>
          <w:rFonts w:hint="eastAsia"/>
        </w:rPr>
        <w:t>G</w:t>
      </w:r>
      <w:r>
        <w:t xml:space="preserve">ood </w:t>
      </w:r>
      <w:proofErr w:type="gramStart"/>
      <w:r>
        <w:t>Case :</w:t>
      </w:r>
      <w:proofErr w:type="gramEnd"/>
      <w:r>
        <w:t xml:space="preserve"> OOO</w:t>
      </w:r>
      <w:r>
        <w:rPr>
          <w:rFonts w:hint="eastAsia"/>
        </w:rPr>
        <w:t>는 방대한 규모를 가진 게임입니다.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게임을 플레이 할 때마다 매번 새로운 수십만 가지 이상의 상황과 만나게 되는 것입니다.</w:t>
      </w:r>
      <w:r>
        <w:t xml:space="preserve"> </w:t>
      </w:r>
      <w:r>
        <w:rPr>
          <w:rFonts w:hint="eastAsia"/>
        </w:rPr>
        <w:t>(실제 게임 스크린샷을 빠른 슬라이드 쇼로 보여주며 설명</w:t>
      </w:r>
      <w:r>
        <w:t>)</w:t>
      </w:r>
    </w:p>
    <w:p w14:paraId="48E540D7" w14:textId="12C225F4" w:rsidR="005A6438" w:rsidRDefault="005A6438" w:rsidP="005A6438">
      <w:pPr>
        <w:pStyle w:val="a"/>
      </w:pPr>
      <w:r>
        <w:rPr>
          <w:rFonts w:hint="eastAsia"/>
        </w:rPr>
        <w:t xml:space="preserve">모든 </w:t>
      </w:r>
      <w:proofErr w:type="spellStart"/>
      <w:r>
        <w:rPr>
          <w:rFonts w:hint="eastAsia"/>
        </w:rPr>
        <w:t>프리젠터는</w:t>
      </w:r>
      <w:proofErr w:type="spellEnd"/>
      <w:r>
        <w:rPr>
          <w:rFonts w:hint="eastAsia"/>
        </w:rPr>
        <w:t xml:space="preserve"> 속성을 설명하고자 하는 유혹에 시달린다</w:t>
      </w:r>
    </w:p>
    <w:p w14:paraId="3D36C287" w14:textId="78D19A6B" w:rsidR="005A6438" w:rsidRDefault="005A6438" w:rsidP="005A6438">
      <w:pPr>
        <w:pStyle w:val="a"/>
        <w:numPr>
          <w:ilvl w:val="0"/>
          <w:numId w:val="0"/>
        </w:numPr>
        <w:ind w:left="403" w:hanging="403"/>
      </w:pPr>
    </w:p>
    <w:p w14:paraId="1C1DF1DC" w14:textId="51986868" w:rsidR="005A6438" w:rsidRDefault="004638A6" w:rsidP="004638A6">
      <w:pPr>
        <w:pStyle w:val="4"/>
      </w:pPr>
      <w:r>
        <w:t>“</w:t>
      </w:r>
      <w:r>
        <w:rPr>
          <w:rFonts w:hint="eastAsia"/>
        </w:rPr>
        <w:t>믿게 만들어라!</w:t>
      </w:r>
      <w:r>
        <w:t>”</w:t>
      </w:r>
    </w:p>
    <w:p w14:paraId="5EEA3FA3" w14:textId="1354FB26" w:rsidR="004638A6" w:rsidRDefault="004638A6" w:rsidP="004638A6">
      <w:pPr>
        <w:pStyle w:val="a"/>
      </w:pPr>
      <w:r>
        <w:rPr>
          <w:rFonts w:hint="eastAsia"/>
        </w:rPr>
        <w:t>누구나 낚여 본 경험을 가지고 있다!</w:t>
      </w:r>
    </w:p>
    <w:p w14:paraId="3E339661" w14:textId="5413BE5D" w:rsidR="004638A6" w:rsidRDefault="004638A6" w:rsidP="004638A6">
      <w:pPr>
        <w:pStyle w:val="a"/>
      </w:pPr>
      <w:r>
        <w:rPr>
          <w:rFonts w:hint="eastAsia"/>
        </w:rPr>
        <w:t>말보다는 그림,</w:t>
      </w:r>
      <w:r>
        <w:t xml:space="preserve"> </w:t>
      </w:r>
      <w:r>
        <w:rPr>
          <w:rFonts w:hint="eastAsia"/>
        </w:rPr>
        <w:t>그림보다는 동영상,</w:t>
      </w:r>
      <w:r>
        <w:t xml:space="preserve"> </w:t>
      </w:r>
      <w:r>
        <w:rPr>
          <w:rFonts w:hint="eastAsia"/>
        </w:rPr>
        <w:t>동영상보다는 시연</w:t>
      </w:r>
    </w:p>
    <w:p w14:paraId="147AD4B9" w14:textId="4FF4150B" w:rsidR="004638A6" w:rsidRDefault="004638A6" w:rsidP="004638A6">
      <w:pPr>
        <w:pStyle w:val="a"/>
      </w:pPr>
      <w:r>
        <w:rPr>
          <w:rFonts w:hint="eastAsia"/>
        </w:rPr>
        <w:t>제3자를 끌어들이는 것도 좋다.</w:t>
      </w:r>
      <w:r>
        <w:t xml:space="preserve"> </w:t>
      </w:r>
      <w:r>
        <w:rPr>
          <w:rFonts w:hint="eastAsia"/>
        </w:rPr>
        <w:t>내 자랑을 내가 하는 것은 효과가 떨어진다.</w:t>
      </w:r>
    </w:p>
    <w:p w14:paraId="61D8166B" w14:textId="011E8A0F" w:rsidR="004638A6" w:rsidRDefault="004638A6" w:rsidP="004638A6">
      <w:pPr>
        <w:pStyle w:val="a"/>
      </w:pPr>
      <w:r>
        <w:rPr>
          <w:rFonts w:hint="eastAsia"/>
        </w:rPr>
        <w:t>초기 제안이라 보여줄 게 없다?</w:t>
      </w:r>
      <w:r>
        <w:t xml:space="preserve"> </w:t>
      </w:r>
      <w:proofErr w:type="spellStart"/>
      <w:r>
        <w:rPr>
          <w:rFonts w:hint="eastAsia"/>
        </w:rPr>
        <w:t>어떻게든</w:t>
      </w:r>
      <w:proofErr w:type="spellEnd"/>
      <w:r>
        <w:rPr>
          <w:rFonts w:hint="eastAsia"/>
        </w:rPr>
        <w:t xml:space="preserve"> 보여줄 것을 만들어라!</w:t>
      </w:r>
    </w:p>
    <w:p w14:paraId="0BA313A8" w14:textId="7D425D2A" w:rsidR="004638A6" w:rsidRDefault="004638A6" w:rsidP="004638A6">
      <w:pPr>
        <w:pStyle w:val="a"/>
      </w:pPr>
      <w:r>
        <w:rPr>
          <w:rFonts w:hint="eastAsia"/>
        </w:rPr>
        <w:t xml:space="preserve">게임 업계 </w:t>
      </w:r>
      <w:r>
        <w:t>PT</w:t>
      </w:r>
      <w:r>
        <w:rPr>
          <w:rFonts w:hint="eastAsia"/>
        </w:rPr>
        <w:t xml:space="preserve">는 기획자 혼자 하는 게 아니라 모든 </w:t>
      </w:r>
      <w:r w:rsidRPr="0025550A">
        <w:rPr>
          <w:rFonts w:hint="eastAsia"/>
          <w:color w:val="FF0000"/>
        </w:rPr>
        <w:t>팀원의</w:t>
      </w:r>
      <w:r w:rsidRPr="0025550A">
        <w:rPr>
          <w:color w:val="FF0000"/>
        </w:rPr>
        <w:t xml:space="preserve"> </w:t>
      </w:r>
      <w:r w:rsidRPr="0025550A">
        <w:rPr>
          <w:rFonts w:hint="eastAsia"/>
          <w:color w:val="FF0000"/>
        </w:rPr>
        <w:t>도움</w:t>
      </w:r>
      <w:r>
        <w:rPr>
          <w:rFonts w:hint="eastAsia"/>
        </w:rPr>
        <w:t>을 받을 때 완성도가 높아진다</w:t>
      </w:r>
      <w:r>
        <w:t>.</w:t>
      </w:r>
    </w:p>
    <w:p w14:paraId="75FD1F8C" w14:textId="17C479AE" w:rsidR="00EB12E3" w:rsidRDefault="00EB12E3" w:rsidP="00EB12E3">
      <w:pPr>
        <w:pStyle w:val="a"/>
        <w:numPr>
          <w:ilvl w:val="0"/>
          <w:numId w:val="0"/>
        </w:numPr>
        <w:ind w:left="403" w:hanging="403"/>
      </w:pPr>
    </w:p>
    <w:p w14:paraId="677CB9BD" w14:textId="2158687F" w:rsidR="00EB12E3" w:rsidRDefault="00EB12E3" w:rsidP="00EB12E3">
      <w:pPr>
        <w:pStyle w:val="4"/>
      </w:pPr>
      <w:r>
        <w:t>“</w:t>
      </w:r>
      <w:r>
        <w:rPr>
          <w:rFonts w:hint="eastAsia"/>
        </w:rPr>
        <w:t>즐거움을 전달하라</w:t>
      </w:r>
      <w:r>
        <w:t>”</w:t>
      </w:r>
    </w:p>
    <w:p w14:paraId="57ADA328" w14:textId="6F5C9D99" w:rsidR="00EB12E3" w:rsidRDefault="00EB12E3" w:rsidP="00EB12E3">
      <w:pPr>
        <w:pStyle w:val="a"/>
      </w:pPr>
      <w:proofErr w:type="spellStart"/>
      <w:r>
        <w:rPr>
          <w:rFonts w:hint="eastAsia"/>
        </w:rPr>
        <w:t>킹왕짱</w:t>
      </w:r>
      <w:proofErr w:type="spellEnd"/>
      <w:r>
        <w:rPr>
          <w:rFonts w:hint="eastAsia"/>
        </w:rPr>
        <w:t xml:space="preserve"> 재미있는 게임이에요!</w:t>
      </w:r>
      <w:r>
        <w:t xml:space="preserve"> </w:t>
      </w:r>
      <w:r>
        <w:rPr>
          <w:rFonts w:hint="eastAsia"/>
        </w:rPr>
        <w:t xml:space="preserve">그런데 </w:t>
      </w:r>
      <w:r>
        <w:t>PT</w:t>
      </w:r>
      <w:r>
        <w:rPr>
          <w:rFonts w:hint="eastAsia"/>
        </w:rPr>
        <w:t>는 별로 재미가 없는데?</w:t>
      </w:r>
    </w:p>
    <w:p w14:paraId="4F16DCDC" w14:textId="1D9A77C5" w:rsidR="00EB12E3" w:rsidRDefault="00EB12E3" w:rsidP="00EB12E3">
      <w:pPr>
        <w:pStyle w:val="a"/>
      </w:pPr>
      <w:proofErr w:type="spellStart"/>
      <w:r>
        <w:rPr>
          <w:rFonts w:hint="eastAsia"/>
        </w:rPr>
        <w:t>프리젠터가</w:t>
      </w:r>
      <w:proofErr w:type="spellEnd"/>
      <w:r>
        <w:rPr>
          <w:rFonts w:hint="eastAsia"/>
        </w:rPr>
        <w:t xml:space="preserve"> 웃기면 되나요?</w:t>
      </w:r>
      <w:r>
        <w:t xml:space="preserve"> </w:t>
      </w:r>
      <w:proofErr w:type="spellStart"/>
      <w:r>
        <w:rPr>
          <w:rFonts w:hint="eastAsia"/>
        </w:rPr>
        <w:t>프리젠테이션</w:t>
      </w:r>
      <w:proofErr w:type="spellEnd"/>
      <w:r>
        <w:rPr>
          <w:rFonts w:hint="eastAsia"/>
        </w:rPr>
        <w:t xml:space="preserve"> 하는 대상이 재미있어야 한다!</w:t>
      </w:r>
      <w:r w:rsidR="00F44185">
        <w:t xml:space="preserve"> </w:t>
      </w:r>
      <w:r>
        <w:t>(</w:t>
      </w:r>
      <w:r>
        <w:rPr>
          <w:rFonts w:hint="eastAsia"/>
        </w:rPr>
        <w:t>최신 물리엔진이 적용됨을 설명하는 상황</w:t>
      </w:r>
      <w:r>
        <w:t>)</w:t>
      </w:r>
    </w:p>
    <w:p w14:paraId="5DC54C6C" w14:textId="22BA3906" w:rsidR="00EB12E3" w:rsidRDefault="00EB12E3" w:rsidP="00EB12E3">
      <w:pPr>
        <w:pStyle w:val="a"/>
      </w:pPr>
      <w:r>
        <w:t xml:space="preserve">Bad </w:t>
      </w:r>
      <w:proofErr w:type="gramStart"/>
      <w:r>
        <w:t>Case :</w:t>
      </w:r>
      <w:proofErr w:type="gramEnd"/>
      <w:r>
        <w:t xml:space="preserve"> </w:t>
      </w:r>
      <w:r>
        <w:rPr>
          <w:rFonts w:hint="eastAsia"/>
        </w:rPr>
        <w:t>말과 도표로 설명하거나 옷이 펄럭이고 파편이 튀고 화살이 포물선으로 날아가는 모습 등을 나열식으로 보여</w:t>
      </w:r>
    </w:p>
    <w:p w14:paraId="5D2A6E46" w14:textId="1C187CE7" w:rsidR="0057604F" w:rsidRDefault="00EB12E3" w:rsidP="00EB12E3">
      <w:pPr>
        <w:pStyle w:val="a"/>
      </w:pPr>
      <w:r>
        <w:rPr>
          <w:rFonts w:hint="eastAsia"/>
        </w:rPr>
        <w:t>G</w:t>
      </w:r>
      <w:r>
        <w:t xml:space="preserve">ood Case : </w:t>
      </w:r>
      <w:r>
        <w:rPr>
          <w:rFonts w:hint="eastAsia"/>
        </w:rPr>
        <w:t xml:space="preserve">강 건너의 </w:t>
      </w:r>
      <w:proofErr w:type="spellStart"/>
      <w:r>
        <w:rPr>
          <w:rFonts w:hint="eastAsia"/>
        </w:rPr>
        <w:t>고블</w:t>
      </w:r>
      <w:r w:rsidR="00423A4E">
        <w:rPr>
          <w:rFonts w:hint="eastAsia"/>
        </w:rPr>
        <w:t>린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향해 화살 쏘는 것을 시연,</w:t>
      </w:r>
      <w:r>
        <w:t xml:space="preserve"> </w:t>
      </w:r>
      <w:proofErr w:type="spellStart"/>
      <w:r>
        <w:rPr>
          <w:rFonts w:hint="eastAsia"/>
        </w:rPr>
        <w:t>프리젠터는</w:t>
      </w:r>
      <w:proofErr w:type="spellEnd"/>
      <w:r>
        <w:rPr>
          <w:rFonts w:hint="eastAsia"/>
        </w:rPr>
        <w:t xml:space="preserve"> 몇 번의 실수와 자살 등의 황당한 상황 끝에 </w:t>
      </w:r>
      <w:proofErr w:type="spellStart"/>
      <w:r>
        <w:rPr>
          <w:rFonts w:hint="eastAsia"/>
        </w:rPr>
        <w:t>고블린을</w:t>
      </w:r>
      <w:proofErr w:type="spellEnd"/>
      <w:r>
        <w:rPr>
          <w:rFonts w:hint="eastAsia"/>
        </w:rPr>
        <w:t xml:space="preserve"> 잡음으로써 물리 엔진의 적용이 활쏘기 하나에도 </w:t>
      </w:r>
      <w:r w:rsidR="00EC7E99">
        <w:rPr>
          <w:rFonts w:hint="eastAsia"/>
        </w:rPr>
        <w:t>다양하고 재밌는 상황을 연출할 수 있음을 보여준다.</w:t>
      </w:r>
    </w:p>
    <w:p w14:paraId="727C651C" w14:textId="77777777" w:rsidR="0057604F" w:rsidRDefault="0057604F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57D18642" w14:textId="1F9EAD8D" w:rsidR="00EB12E3" w:rsidRDefault="0057604F" w:rsidP="0057604F">
      <w:pPr>
        <w:pStyle w:val="4"/>
      </w:pPr>
      <w:r>
        <w:lastRenderedPageBreak/>
        <w:t>“</w:t>
      </w:r>
      <w:r>
        <w:rPr>
          <w:rFonts w:hint="eastAsia"/>
        </w:rPr>
        <w:t>메시지는 강렬하게 전달하라</w:t>
      </w:r>
      <w:r>
        <w:t>”</w:t>
      </w:r>
    </w:p>
    <w:p w14:paraId="2574BC03" w14:textId="2F410D4F" w:rsidR="0057604F" w:rsidRDefault="0057604F" w:rsidP="0057604F">
      <w:pPr>
        <w:pStyle w:val="a"/>
      </w:pPr>
      <w:r>
        <w:rPr>
          <w:rFonts w:hint="eastAsia"/>
        </w:rPr>
        <w:t xml:space="preserve">메시지를 </w:t>
      </w:r>
      <w:proofErr w:type="spellStart"/>
      <w:r>
        <w:rPr>
          <w:rFonts w:hint="eastAsia"/>
        </w:rPr>
        <w:t>시각화하라</w:t>
      </w:r>
      <w:proofErr w:type="spellEnd"/>
      <w:r>
        <w:rPr>
          <w:rFonts w:hint="eastAsia"/>
        </w:rPr>
        <w:t>!</w:t>
      </w:r>
    </w:p>
    <w:p w14:paraId="6DA84E69" w14:textId="11BF77F1" w:rsidR="0057604F" w:rsidRDefault="0057604F" w:rsidP="0057604F">
      <w:pPr>
        <w:pStyle w:val="a"/>
      </w:pPr>
      <w:r>
        <w:rPr>
          <w:rFonts w:hint="eastAsia"/>
        </w:rPr>
        <w:t>강조하고 싶은 포인트가 있으면 다른</w:t>
      </w:r>
      <w:r>
        <w:t xml:space="preserve"> </w:t>
      </w:r>
      <w:r>
        <w:rPr>
          <w:rFonts w:hint="eastAsia"/>
        </w:rPr>
        <w:t>것들을 죽여야 한다!</w:t>
      </w:r>
    </w:p>
    <w:p w14:paraId="79692546" w14:textId="4F97BC10" w:rsidR="0057604F" w:rsidRDefault="0057604F" w:rsidP="0057604F">
      <w:pPr>
        <w:pStyle w:val="a"/>
      </w:pPr>
      <w:r>
        <w:rPr>
          <w:rFonts w:hint="eastAsia"/>
        </w:rPr>
        <w:t>새로운 것만 이야기하라!</w:t>
      </w:r>
    </w:p>
    <w:p w14:paraId="31601F26" w14:textId="37831B2E" w:rsidR="0057604F" w:rsidRDefault="0057604F" w:rsidP="0057604F">
      <w:pPr>
        <w:pStyle w:val="a"/>
      </w:pPr>
      <w:r>
        <w:rPr>
          <w:rFonts w:hint="eastAsia"/>
        </w:rPr>
        <w:t>반전을 활용하라!</w:t>
      </w:r>
    </w:p>
    <w:p w14:paraId="34AC714F" w14:textId="77777777" w:rsidR="0057604F" w:rsidRDefault="0057604F" w:rsidP="0057604F">
      <w:pPr>
        <w:pStyle w:val="a"/>
      </w:pPr>
      <w:r>
        <w:rPr>
          <w:rFonts w:hint="eastAsia"/>
        </w:rPr>
        <w:t>단점은 단점을 보완할 장점을 극대화하여 커버하라!</w:t>
      </w:r>
    </w:p>
    <w:p w14:paraId="3BB69724" w14:textId="7FEF6FA5" w:rsidR="0057604F" w:rsidRDefault="0057604F" w:rsidP="0057604F">
      <w:pPr>
        <w:pStyle w:val="a"/>
        <w:numPr>
          <w:ilvl w:val="0"/>
          <w:numId w:val="0"/>
        </w:numPr>
        <w:ind w:left="403"/>
      </w:pPr>
      <w:r>
        <w:t xml:space="preserve">(Gameloft </w:t>
      </w:r>
      <w:r>
        <w:rPr>
          <w:rFonts w:hint="eastAsia"/>
        </w:rPr>
        <w:t xml:space="preserve">사의 </w:t>
      </w:r>
      <w:r>
        <w:t>Modern Combat</w:t>
      </w:r>
      <w:r>
        <w:rPr>
          <w:rFonts w:hint="eastAsia"/>
        </w:rPr>
        <w:t>은 너무 용량이 커서 사람들이 잘 하지 않을 것 같아요</w:t>
      </w:r>
      <w:r w:rsidR="006E558A">
        <w:rPr>
          <w:rFonts w:hint="eastAsia"/>
        </w:rPr>
        <w:t xml:space="preserve"> </w:t>
      </w:r>
      <w:r w:rsidR="006E558A">
        <w:t xml:space="preserve">-&gt; </w:t>
      </w:r>
      <w:r w:rsidR="006E558A">
        <w:rPr>
          <w:rFonts w:hint="eastAsia"/>
        </w:rPr>
        <w:t>게임 볼륨에 대한 장점으로 커버</w:t>
      </w:r>
      <w:r>
        <w:t>)</w:t>
      </w:r>
    </w:p>
    <w:p w14:paraId="610003DB" w14:textId="6205E033" w:rsidR="0057604F" w:rsidRDefault="0057604F" w:rsidP="0057604F">
      <w:pPr>
        <w:pStyle w:val="a"/>
      </w:pPr>
      <w:r>
        <w:rPr>
          <w:rFonts w:hint="eastAsia"/>
        </w:rPr>
        <w:t>가장 좋은 것은 가장 나중에 설명하라.</w:t>
      </w:r>
      <w:r>
        <w:t xml:space="preserve"> PT </w:t>
      </w:r>
      <w:r>
        <w:rPr>
          <w:rFonts w:hint="eastAsia"/>
        </w:rPr>
        <w:t>시간이 길어질수록 듣는 사람은 지친다</w:t>
      </w:r>
    </w:p>
    <w:p w14:paraId="1676E842" w14:textId="4666EF54" w:rsidR="0057604F" w:rsidRDefault="0057604F" w:rsidP="0057604F">
      <w:pPr>
        <w:pStyle w:val="a"/>
      </w:pPr>
      <w:r>
        <w:rPr>
          <w:rFonts w:hint="eastAsia"/>
        </w:rPr>
        <w:t>단문 위주로 말하라</w:t>
      </w:r>
    </w:p>
    <w:p w14:paraId="29280BDD" w14:textId="5EE91769" w:rsidR="006E558A" w:rsidRDefault="0057604F" w:rsidP="00E368BC">
      <w:pPr>
        <w:pStyle w:val="a"/>
      </w:pPr>
      <w:r>
        <w:rPr>
          <w:rFonts w:hint="eastAsia"/>
        </w:rPr>
        <w:t>오프닝만큼 엔딩도 중요하다.</w:t>
      </w:r>
      <w:r>
        <w:t xml:space="preserve"> </w:t>
      </w:r>
      <w:r>
        <w:rPr>
          <w:rFonts w:hint="eastAsia"/>
        </w:rPr>
        <w:t>잘 용약하고 마음을 움직여라</w:t>
      </w:r>
    </w:p>
    <w:p w14:paraId="1C455FBE" w14:textId="35071CF8" w:rsidR="006E558A" w:rsidRDefault="006E558A" w:rsidP="006E558A">
      <w:pPr>
        <w:pStyle w:val="a0"/>
      </w:pPr>
      <w:proofErr w:type="gramStart"/>
      <w:r>
        <w:rPr>
          <w:rFonts w:hint="eastAsia"/>
        </w:rPr>
        <w:t xml:space="preserve">두괄식 </w:t>
      </w:r>
      <w:r>
        <w:t>:</w:t>
      </w:r>
      <w:proofErr w:type="gramEnd"/>
      <w:r>
        <w:t xml:space="preserve"> </w:t>
      </w:r>
      <w:r>
        <w:rPr>
          <w:rFonts w:hint="eastAsia"/>
        </w:rPr>
        <w:t>주장을 먼저 하고 설명을 이후에 넣는다.</w:t>
      </w:r>
    </w:p>
    <w:p w14:paraId="6C39E42D" w14:textId="7B2EE74A" w:rsidR="006E558A" w:rsidRDefault="006E558A" w:rsidP="006E558A">
      <w:pPr>
        <w:pStyle w:val="a0"/>
      </w:pPr>
      <w:proofErr w:type="gramStart"/>
      <w:r>
        <w:rPr>
          <w:rFonts w:hint="eastAsia"/>
        </w:rPr>
        <w:t xml:space="preserve">미괄식 </w:t>
      </w:r>
      <w:r>
        <w:t>:</w:t>
      </w:r>
      <w:proofErr w:type="gramEnd"/>
      <w:r>
        <w:t xml:space="preserve"> </w:t>
      </w:r>
      <w:r>
        <w:rPr>
          <w:rFonts w:hint="eastAsia"/>
        </w:rPr>
        <w:t>설명을 먼저 하고 주장을 이후에 넣는다.</w:t>
      </w:r>
    </w:p>
    <w:p w14:paraId="516C053B" w14:textId="3811924F" w:rsidR="003C12E4" w:rsidRDefault="003C12E4" w:rsidP="003C12E4">
      <w:pPr>
        <w:pStyle w:val="a0"/>
        <w:numPr>
          <w:ilvl w:val="0"/>
          <w:numId w:val="0"/>
        </w:numPr>
        <w:ind w:left="403" w:hanging="403"/>
      </w:pPr>
    </w:p>
    <w:p w14:paraId="1526AD6E" w14:textId="4E16DF80" w:rsidR="003C12E4" w:rsidRDefault="003C12E4" w:rsidP="003C12E4">
      <w:pPr>
        <w:pStyle w:val="4"/>
      </w:pPr>
      <w:r>
        <w:t>“</w:t>
      </w:r>
      <w:r>
        <w:rPr>
          <w:rFonts w:hint="eastAsia"/>
        </w:rPr>
        <w:t>마지막으로</w:t>
      </w:r>
      <w:r>
        <w:t>…”</w:t>
      </w:r>
    </w:p>
    <w:p w14:paraId="5E89154E" w14:textId="60A0331C" w:rsidR="003C12E4" w:rsidRDefault="003C12E4" w:rsidP="003C12E4">
      <w:pPr>
        <w:pStyle w:val="a"/>
      </w:pPr>
      <w:proofErr w:type="spellStart"/>
      <w:r>
        <w:rPr>
          <w:rFonts w:hint="eastAsia"/>
        </w:rPr>
        <w:t>프리젠테이션은</w:t>
      </w:r>
      <w:proofErr w:type="spellEnd"/>
      <w:r>
        <w:rPr>
          <w:rFonts w:hint="eastAsia"/>
        </w:rPr>
        <w:t xml:space="preserve"> 학문이 아니다!</w:t>
      </w:r>
    </w:p>
    <w:p w14:paraId="7CD594E1" w14:textId="2585591D" w:rsidR="003C12E4" w:rsidRDefault="003C12E4" w:rsidP="003C12E4">
      <w:pPr>
        <w:pStyle w:val="a"/>
      </w:pPr>
      <w:r>
        <w:rPr>
          <w:rFonts w:hint="eastAsia"/>
        </w:rPr>
        <w:t>절대 진리는 존재하지 않는다.</w:t>
      </w:r>
      <w:r>
        <w:t xml:space="preserve"> </w:t>
      </w:r>
      <w:r>
        <w:rPr>
          <w:rFonts w:hint="eastAsia"/>
        </w:rPr>
        <w:t>때에 따라 고리타분한 방식도 먹힐 때가 있다.</w:t>
      </w:r>
    </w:p>
    <w:p w14:paraId="07B88069" w14:textId="19A09426" w:rsidR="003C12E4" w:rsidRDefault="003C12E4" w:rsidP="003C12E4">
      <w:pPr>
        <w:pStyle w:val="a"/>
        <w:numPr>
          <w:ilvl w:val="0"/>
          <w:numId w:val="0"/>
        </w:numPr>
        <w:ind w:left="403" w:hanging="403"/>
      </w:pPr>
    </w:p>
    <w:p w14:paraId="406028FB" w14:textId="1296E9FB" w:rsidR="00677E88" w:rsidRDefault="00677E88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2B43F6A" w14:textId="6643875D" w:rsidR="003C12E4" w:rsidRDefault="005D2821" w:rsidP="005D2821">
      <w:pPr>
        <w:pStyle w:val="4"/>
      </w:pPr>
      <w:r>
        <w:lastRenderedPageBreak/>
        <w:t>“</w:t>
      </w:r>
      <w:r>
        <w:rPr>
          <w:rFonts w:hint="eastAsia"/>
        </w:rPr>
        <w:t xml:space="preserve">좋은 </w:t>
      </w:r>
      <w:proofErr w:type="spellStart"/>
      <w:r>
        <w:rPr>
          <w:rFonts w:hint="eastAsia"/>
        </w:rPr>
        <w:t>프리젠테이션</w:t>
      </w:r>
      <w:proofErr w:type="spellEnd"/>
      <w:r>
        <w:rPr>
          <w:rFonts w:hint="eastAsia"/>
        </w:rPr>
        <w:t xml:space="preserve"> 문서</w:t>
      </w:r>
      <w:r>
        <w:t>”</w:t>
      </w:r>
    </w:p>
    <w:p w14:paraId="47ACD526" w14:textId="4C79EEE4" w:rsidR="005D2821" w:rsidRDefault="005D2821" w:rsidP="005D2821">
      <w:pPr>
        <w:pStyle w:val="a"/>
        <w:numPr>
          <w:ilvl w:val="0"/>
          <w:numId w:val="0"/>
        </w:numPr>
        <w:ind w:left="403" w:hanging="403"/>
      </w:pPr>
    </w:p>
    <w:p w14:paraId="7CCE83BB" w14:textId="00B74037" w:rsidR="005D2821" w:rsidRDefault="005D2821" w:rsidP="005D2821">
      <w:pPr>
        <w:pStyle w:val="2"/>
      </w:pPr>
      <w:proofErr w:type="spellStart"/>
      <w:r>
        <w:rPr>
          <w:rFonts w:hint="eastAsia"/>
        </w:rPr>
        <w:t>프리젠테이션의</w:t>
      </w:r>
      <w:proofErr w:type="spellEnd"/>
      <w:r>
        <w:rPr>
          <w:rFonts w:hint="eastAsia"/>
        </w:rPr>
        <w:t xml:space="preserve"> </w:t>
      </w:r>
      <w:r w:rsidRPr="005D2821">
        <w:rPr>
          <w:rFonts w:hint="eastAsia"/>
          <w:color w:val="FF0000"/>
        </w:rPr>
        <w:t>목적</w:t>
      </w:r>
      <w:r>
        <w:rPr>
          <w:rFonts w:hint="eastAsia"/>
        </w:rPr>
        <w:t>을 정의하라</w:t>
      </w:r>
    </w:p>
    <w:p w14:paraId="11273581" w14:textId="1BE7E8ED" w:rsidR="005D2821" w:rsidRDefault="005D2821" w:rsidP="005D2821">
      <w:pPr>
        <w:pStyle w:val="a"/>
      </w:pPr>
      <w:r>
        <w:rPr>
          <w:rFonts w:hint="eastAsia"/>
        </w:rPr>
        <w:t xml:space="preserve">대부분의 </w:t>
      </w:r>
      <w:proofErr w:type="spellStart"/>
      <w:r>
        <w:rPr>
          <w:rFonts w:hint="eastAsia"/>
        </w:rPr>
        <w:t>프리젠테이션은</w:t>
      </w:r>
      <w:proofErr w:type="spellEnd"/>
      <w:r>
        <w:rPr>
          <w:rFonts w:hint="eastAsia"/>
        </w:rPr>
        <w:t xml:space="preserve"> </w:t>
      </w:r>
      <w:r w:rsidRPr="005D2821">
        <w:rPr>
          <w:rFonts w:hint="eastAsia"/>
          <w:color w:val="FF0000"/>
        </w:rPr>
        <w:t>교육,</w:t>
      </w:r>
      <w:r w:rsidRPr="005D2821">
        <w:rPr>
          <w:color w:val="FF0000"/>
        </w:rPr>
        <w:t xml:space="preserve"> </w:t>
      </w:r>
      <w:r w:rsidRPr="005D2821">
        <w:rPr>
          <w:rFonts w:hint="eastAsia"/>
          <w:color w:val="FF0000"/>
        </w:rPr>
        <w:t>상황 설명,</w:t>
      </w:r>
      <w:r w:rsidRPr="005D2821">
        <w:rPr>
          <w:color w:val="FF0000"/>
        </w:rPr>
        <w:t xml:space="preserve"> </w:t>
      </w:r>
      <w:r w:rsidRPr="005D2821">
        <w:rPr>
          <w:rFonts w:hint="eastAsia"/>
          <w:color w:val="FF0000"/>
        </w:rPr>
        <w:t>설득</w:t>
      </w:r>
      <w:r>
        <w:rPr>
          <w:rFonts w:hint="eastAsia"/>
        </w:rPr>
        <w:t xml:space="preserve"> 세 가지 중 하나의 목적으로 사용</w:t>
      </w:r>
    </w:p>
    <w:p w14:paraId="2ADF8B7D" w14:textId="54E11E16" w:rsidR="005D2821" w:rsidRDefault="005D2821" w:rsidP="005D2821">
      <w:pPr>
        <w:pStyle w:val="a"/>
      </w:pPr>
      <w:proofErr w:type="spellStart"/>
      <w:r>
        <w:rPr>
          <w:rFonts w:hint="eastAsia"/>
        </w:rPr>
        <w:t>프리젠테이션의</w:t>
      </w:r>
      <w:proofErr w:type="spellEnd"/>
      <w:r>
        <w:rPr>
          <w:rFonts w:hint="eastAsia"/>
        </w:rPr>
        <w:t xml:space="preserve"> </w:t>
      </w:r>
      <w:r w:rsidRPr="005D2821">
        <w:rPr>
          <w:rFonts w:hint="eastAsia"/>
          <w:color w:val="FF0000"/>
        </w:rPr>
        <w:t>주제</w:t>
      </w:r>
      <w:r>
        <w:rPr>
          <w:rFonts w:hint="eastAsia"/>
        </w:rPr>
        <w:t>를 명확히 정의하라</w:t>
      </w:r>
    </w:p>
    <w:p w14:paraId="5B4C1D23" w14:textId="7B0E74D5" w:rsidR="005D2821" w:rsidRDefault="005D2821" w:rsidP="005D2821">
      <w:pPr>
        <w:pStyle w:val="a"/>
      </w:pPr>
      <w:proofErr w:type="spellStart"/>
      <w:r>
        <w:rPr>
          <w:rFonts w:hint="eastAsia"/>
        </w:rPr>
        <w:t>프리젠테이션의</w:t>
      </w:r>
      <w:proofErr w:type="spellEnd"/>
      <w:r>
        <w:rPr>
          <w:rFonts w:hint="eastAsia"/>
        </w:rPr>
        <w:t xml:space="preserve"> </w:t>
      </w:r>
      <w:r w:rsidRPr="005D2821">
        <w:rPr>
          <w:rFonts w:hint="eastAsia"/>
          <w:color w:val="FF0000"/>
        </w:rPr>
        <w:t>대상</w:t>
      </w:r>
      <w:r>
        <w:rPr>
          <w:rFonts w:hint="eastAsia"/>
        </w:rPr>
        <w:t>을 파악하라</w:t>
      </w:r>
    </w:p>
    <w:p w14:paraId="74A51B44" w14:textId="76D5A62C" w:rsidR="005D2821" w:rsidRDefault="005D2821" w:rsidP="005D2821">
      <w:pPr>
        <w:pStyle w:val="a"/>
      </w:pPr>
      <w:r>
        <w:rPr>
          <w:rFonts w:hint="eastAsia"/>
        </w:rPr>
        <w:t xml:space="preserve">전달해야 하는 </w:t>
      </w:r>
      <w:r w:rsidRPr="005D2821">
        <w:rPr>
          <w:rFonts w:hint="eastAsia"/>
          <w:color w:val="FF0000"/>
        </w:rPr>
        <w:t>정보의 양,</w:t>
      </w:r>
      <w:r w:rsidRPr="005D2821">
        <w:rPr>
          <w:color w:val="FF0000"/>
        </w:rPr>
        <w:t xml:space="preserve"> </w:t>
      </w:r>
      <w:r w:rsidRPr="005D2821">
        <w:rPr>
          <w:rFonts w:hint="eastAsia"/>
          <w:color w:val="FF0000"/>
        </w:rPr>
        <w:t>난이도,</w:t>
      </w:r>
      <w:r w:rsidRPr="005D2821">
        <w:rPr>
          <w:color w:val="FF0000"/>
        </w:rPr>
        <w:t xml:space="preserve"> </w:t>
      </w:r>
      <w:r w:rsidRPr="005D2821">
        <w:rPr>
          <w:rFonts w:hint="eastAsia"/>
          <w:color w:val="FF0000"/>
        </w:rPr>
        <w:t>흥미도</w:t>
      </w:r>
      <w:r>
        <w:rPr>
          <w:rFonts w:hint="eastAsia"/>
        </w:rPr>
        <w:t>를 측정하라</w:t>
      </w:r>
    </w:p>
    <w:p w14:paraId="7D54ED4D" w14:textId="1BA3E851" w:rsidR="005D2821" w:rsidRDefault="005D2821" w:rsidP="005D2821">
      <w:pPr>
        <w:pStyle w:val="a"/>
      </w:pPr>
      <w:proofErr w:type="spellStart"/>
      <w:r>
        <w:rPr>
          <w:rFonts w:hint="eastAsia"/>
        </w:rPr>
        <w:t>프리젠테이션의</w:t>
      </w:r>
      <w:proofErr w:type="spellEnd"/>
      <w:r>
        <w:rPr>
          <w:rFonts w:hint="eastAsia"/>
        </w:rPr>
        <w:t xml:space="preserve"> </w:t>
      </w:r>
      <w:r w:rsidRPr="005D2821">
        <w:rPr>
          <w:rFonts w:hint="eastAsia"/>
          <w:color w:val="FF0000"/>
        </w:rPr>
        <w:t>상황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주어진 </w:t>
      </w:r>
      <w:r w:rsidRPr="005D2821">
        <w:rPr>
          <w:rFonts w:hint="eastAsia"/>
          <w:color w:val="FF0000"/>
        </w:rPr>
        <w:t>시간</w:t>
      </w:r>
      <w:r>
        <w:rPr>
          <w:rFonts w:hint="eastAsia"/>
        </w:rPr>
        <w:t>을 파악하라</w:t>
      </w:r>
    </w:p>
    <w:p w14:paraId="7A143155" w14:textId="7E2BFBB9" w:rsidR="005D2821" w:rsidRDefault="005D2821" w:rsidP="005D2821">
      <w:pPr>
        <w:pStyle w:val="a"/>
      </w:pPr>
      <w:r>
        <w:rPr>
          <w:rFonts w:hint="eastAsia"/>
        </w:rPr>
        <w:t>목적에 대한 분석이 안 된 상태에서는 절대로 좋은</w:t>
      </w:r>
      <w:r>
        <w:t xml:space="preserve"> PT </w:t>
      </w:r>
      <w:r>
        <w:rPr>
          <w:rFonts w:hint="eastAsia"/>
        </w:rPr>
        <w:t>문서가 나올 수 없다</w:t>
      </w:r>
    </w:p>
    <w:p w14:paraId="7864D8AC" w14:textId="4FD9310D" w:rsidR="00443F02" w:rsidRDefault="00443F02" w:rsidP="00443F02">
      <w:pPr>
        <w:pStyle w:val="a"/>
        <w:numPr>
          <w:ilvl w:val="0"/>
          <w:numId w:val="0"/>
        </w:numPr>
        <w:ind w:left="403" w:hanging="403"/>
      </w:pPr>
    </w:p>
    <w:p w14:paraId="5A3B8F38" w14:textId="3A4A2C7E" w:rsidR="00443F02" w:rsidRDefault="00443F02" w:rsidP="00443F02">
      <w:pPr>
        <w:pStyle w:val="2"/>
      </w:pPr>
      <w:proofErr w:type="spellStart"/>
      <w:r>
        <w:rPr>
          <w:rFonts w:hint="eastAsia"/>
        </w:rPr>
        <w:t>프리젠테이션의</w:t>
      </w:r>
      <w:proofErr w:type="spellEnd"/>
      <w:r>
        <w:rPr>
          <w:rFonts w:hint="eastAsia"/>
        </w:rPr>
        <w:t xml:space="preserve"> </w:t>
      </w:r>
      <w:r w:rsidRPr="00BC5B6B">
        <w:rPr>
          <w:rFonts w:hint="eastAsia"/>
          <w:color w:val="FF0000"/>
        </w:rPr>
        <w:t>내용</w:t>
      </w:r>
      <w:r>
        <w:rPr>
          <w:rFonts w:hint="eastAsia"/>
        </w:rPr>
        <w:t>을 정의하라</w:t>
      </w:r>
    </w:p>
    <w:p w14:paraId="4A99A63B" w14:textId="33AD35B1" w:rsidR="00443F02" w:rsidRDefault="00443F02" w:rsidP="00443F02">
      <w:pPr>
        <w:pStyle w:val="a"/>
      </w:pPr>
      <w:r>
        <w:rPr>
          <w:rFonts w:hint="eastAsia"/>
        </w:rPr>
        <w:t xml:space="preserve">목적에 맞게 </w:t>
      </w:r>
      <w:proofErr w:type="spellStart"/>
      <w:r>
        <w:rPr>
          <w:rFonts w:hint="eastAsia"/>
        </w:rPr>
        <w:t>프리젠테이션</w:t>
      </w:r>
      <w:proofErr w:type="spellEnd"/>
      <w:r>
        <w:rPr>
          <w:rFonts w:hint="eastAsia"/>
        </w:rPr>
        <w:t xml:space="preserve"> 할 내용을 정리</w:t>
      </w:r>
    </w:p>
    <w:p w14:paraId="16F19B13" w14:textId="7F695D7E" w:rsidR="00443F02" w:rsidRDefault="00443F02" w:rsidP="00443F02">
      <w:pPr>
        <w:pStyle w:val="a"/>
      </w:pPr>
      <w:r>
        <w:rPr>
          <w:rFonts w:hint="eastAsia"/>
        </w:rPr>
        <w:t xml:space="preserve">우선 전달할 내용과 </w:t>
      </w:r>
      <w:r w:rsidRPr="006B09D0">
        <w:rPr>
          <w:rFonts w:hint="eastAsia"/>
          <w:color w:val="FF0000"/>
        </w:rPr>
        <w:t>뺄 내용</w:t>
      </w:r>
      <w:r>
        <w:rPr>
          <w:rFonts w:hint="eastAsia"/>
        </w:rPr>
        <w:t>을 구분</w:t>
      </w:r>
    </w:p>
    <w:p w14:paraId="08349BC5" w14:textId="46B300A2" w:rsidR="00443F02" w:rsidRDefault="00443F02" w:rsidP="00443F02">
      <w:pPr>
        <w:pStyle w:val="7"/>
        <w:ind w:left="400"/>
      </w:pPr>
      <w:r>
        <w:rPr>
          <w:rFonts w:hint="eastAsia"/>
        </w:rPr>
        <w:t xml:space="preserve">모든 정보를 </w:t>
      </w:r>
      <w:r>
        <w:t xml:space="preserve">100% </w:t>
      </w:r>
      <w:r>
        <w:rPr>
          <w:rFonts w:hint="eastAsia"/>
        </w:rPr>
        <w:t xml:space="preserve">전달할 수 있는 </w:t>
      </w:r>
      <w:r>
        <w:t xml:space="preserve">PT </w:t>
      </w:r>
      <w:r>
        <w:rPr>
          <w:rFonts w:hint="eastAsia"/>
        </w:rPr>
        <w:t>상황은 매우 드물다</w:t>
      </w:r>
    </w:p>
    <w:p w14:paraId="70E24C41" w14:textId="3C4E07D2" w:rsidR="00443F02" w:rsidRDefault="00443F02" w:rsidP="00443F02">
      <w:pPr>
        <w:pStyle w:val="a"/>
      </w:pPr>
      <w:r>
        <w:rPr>
          <w:rFonts w:hint="eastAsia"/>
        </w:rPr>
        <w:t xml:space="preserve">전달할 내용의 </w:t>
      </w:r>
      <w:r w:rsidRPr="006B09D0">
        <w:rPr>
          <w:rFonts w:hint="eastAsia"/>
          <w:color w:val="FF0000"/>
        </w:rPr>
        <w:t>전달 방식</w:t>
      </w:r>
      <w:r>
        <w:rPr>
          <w:rFonts w:hint="eastAsia"/>
        </w:rPr>
        <w:t>을 구분</w:t>
      </w:r>
    </w:p>
    <w:p w14:paraId="0B0413D7" w14:textId="0785F145" w:rsidR="00BC5B6B" w:rsidRDefault="00443F02" w:rsidP="00E758C3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말,</w:t>
      </w:r>
      <w:r>
        <w:t xml:space="preserve"> </w:t>
      </w:r>
      <w:r>
        <w:rPr>
          <w:rFonts w:hint="eastAsia"/>
        </w:rPr>
        <w:t>텍스트,</w:t>
      </w:r>
      <w:r>
        <w:t xml:space="preserve"> </w:t>
      </w:r>
      <w:r>
        <w:rPr>
          <w:rFonts w:hint="eastAsia"/>
        </w:rPr>
        <w:t>도표,</w:t>
      </w:r>
      <w:r>
        <w:t xml:space="preserve"> </w:t>
      </w:r>
      <w:r>
        <w:rPr>
          <w:rFonts w:hint="eastAsia"/>
        </w:rPr>
        <w:t>그림 등으로 구분</w:t>
      </w:r>
    </w:p>
    <w:p w14:paraId="38858A35" w14:textId="77777777" w:rsidR="00677E88" w:rsidRPr="00677E88" w:rsidRDefault="00677E88" w:rsidP="00677E88"/>
    <w:p w14:paraId="10143DA8" w14:textId="6788ED4A" w:rsidR="00BC5B6B" w:rsidRDefault="00BC5B6B" w:rsidP="00BC5B6B">
      <w:pPr>
        <w:pStyle w:val="2"/>
      </w:pPr>
      <w:proofErr w:type="spellStart"/>
      <w:r>
        <w:rPr>
          <w:rFonts w:hint="eastAsia"/>
        </w:rPr>
        <w:t>프리젠테이션에</w:t>
      </w:r>
      <w:proofErr w:type="spellEnd"/>
      <w:r>
        <w:rPr>
          <w:rFonts w:hint="eastAsia"/>
        </w:rPr>
        <w:t xml:space="preserve"> 맞는 </w:t>
      </w:r>
      <w:r w:rsidRPr="00BC5B6B">
        <w:rPr>
          <w:color w:val="FF0000"/>
        </w:rPr>
        <w:t>Templates</w:t>
      </w:r>
      <w:r>
        <w:rPr>
          <w:rFonts w:hint="eastAsia"/>
        </w:rPr>
        <w:t>을 제작하라</w:t>
      </w:r>
    </w:p>
    <w:p w14:paraId="16A349A8" w14:textId="47B519D3" w:rsidR="00BC5B6B" w:rsidRDefault="00BC5B6B" w:rsidP="00BC5B6B">
      <w:pPr>
        <w:pStyle w:val="a"/>
      </w:pPr>
      <w:r>
        <w:rPr>
          <w:rFonts w:hint="eastAsia"/>
        </w:rPr>
        <w:t xml:space="preserve">템플릿은 전달할 내용에 </w:t>
      </w:r>
      <w:proofErr w:type="gramStart"/>
      <w:r>
        <w:rPr>
          <w:rFonts w:hint="eastAsia"/>
        </w:rPr>
        <w:t>대응</w:t>
      </w:r>
      <w:r w:rsidR="00310576">
        <w:t xml:space="preserve"> </w:t>
      </w:r>
      <w:r>
        <w:rPr>
          <w:rFonts w:hint="eastAsia"/>
        </w:rPr>
        <w:t>되어야</w:t>
      </w:r>
      <w:proofErr w:type="gramEnd"/>
      <w:r>
        <w:rPr>
          <w:rFonts w:hint="eastAsia"/>
        </w:rPr>
        <w:t xml:space="preserve"> 한다</w:t>
      </w:r>
    </w:p>
    <w:p w14:paraId="10E6A408" w14:textId="3F0C1B2D" w:rsidR="00BC5B6B" w:rsidRDefault="00BC5B6B" w:rsidP="00BC5B6B">
      <w:pPr>
        <w:pStyle w:val="7"/>
        <w:ind w:left="400"/>
      </w:pPr>
      <w:r>
        <w:rPr>
          <w:rFonts w:hint="eastAsia"/>
        </w:rPr>
        <w:t xml:space="preserve">그러므로 </w:t>
      </w:r>
      <w:r>
        <w:t xml:space="preserve">PPT </w:t>
      </w:r>
      <w:r>
        <w:rPr>
          <w:rFonts w:hint="eastAsia"/>
        </w:rPr>
        <w:t xml:space="preserve">기본 서식 </w:t>
      </w:r>
      <w:r>
        <w:t xml:space="preserve">or </w:t>
      </w:r>
      <w:r>
        <w:rPr>
          <w:rFonts w:hint="eastAsia"/>
        </w:rPr>
        <w:t>남이 만들어 놓은 템플릿을 그대로 가져다 쓰는 것은 좋은 접근법이 아님</w:t>
      </w:r>
    </w:p>
    <w:p w14:paraId="4E7B7426" w14:textId="5B64421F" w:rsidR="00BC5B6B" w:rsidRDefault="00310576" w:rsidP="00BC5B6B">
      <w:pPr>
        <w:pStyle w:val="a"/>
      </w:pPr>
      <w:r>
        <w:rPr>
          <w:rFonts w:hint="eastAsia"/>
        </w:rPr>
        <w:t>기</w:t>
      </w:r>
      <w:r w:rsidR="00BC5B6B">
        <w:rPr>
          <w:rFonts w:hint="eastAsia"/>
        </w:rPr>
        <w:t>존 템플릿은 고리타분하고 지루해 보이고,</w:t>
      </w:r>
      <w:r w:rsidR="00BC5B6B">
        <w:t xml:space="preserve"> </w:t>
      </w:r>
      <w:proofErr w:type="spellStart"/>
      <w:r w:rsidR="00BC5B6B">
        <w:rPr>
          <w:rFonts w:hint="eastAsia"/>
        </w:rPr>
        <w:t>프리젠터의</w:t>
      </w:r>
      <w:proofErr w:type="spellEnd"/>
      <w:r w:rsidR="00BC5B6B">
        <w:rPr>
          <w:rFonts w:hint="eastAsia"/>
        </w:rPr>
        <w:t xml:space="preserve"> 성실성을 의심하게 한다</w:t>
      </w:r>
    </w:p>
    <w:p w14:paraId="37DDE4D8" w14:textId="3684A8ED" w:rsidR="00BC5B6B" w:rsidRDefault="00BC5B6B" w:rsidP="00BC5B6B">
      <w:pPr>
        <w:pStyle w:val="a"/>
      </w:pPr>
      <w:r>
        <w:rPr>
          <w:rFonts w:hint="eastAsia"/>
        </w:rPr>
        <w:t xml:space="preserve">템플릿은 </w:t>
      </w:r>
      <w:r w:rsidRPr="00BC5B6B">
        <w:rPr>
          <w:rFonts w:hint="eastAsia"/>
          <w:color w:val="FF0000"/>
        </w:rPr>
        <w:t>색상,</w:t>
      </w:r>
      <w:r w:rsidRPr="00BC5B6B">
        <w:rPr>
          <w:color w:val="FF0000"/>
        </w:rPr>
        <w:t xml:space="preserve"> </w:t>
      </w:r>
      <w:r w:rsidRPr="00BC5B6B">
        <w:rPr>
          <w:rFonts w:hint="eastAsia"/>
          <w:color w:val="FF0000"/>
        </w:rPr>
        <w:t>폰트,</w:t>
      </w:r>
      <w:r w:rsidRPr="00BC5B6B">
        <w:rPr>
          <w:color w:val="FF0000"/>
        </w:rPr>
        <w:t xml:space="preserve"> </w:t>
      </w:r>
      <w:r w:rsidRPr="00BC5B6B">
        <w:rPr>
          <w:rFonts w:hint="eastAsia"/>
          <w:color w:val="FF0000"/>
        </w:rPr>
        <w:t>레이아웃</w:t>
      </w:r>
      <w:r>
        <w:rPr>
          <w:rFonts w:hint="eastAsia"/>
        </w:rPr>
        <w:t xml:space="preserve"> 세 가지를 고려해서 제작해야 한다.</w:t>
      </w:r>
    </w:p>
    <w:p w14:paraId="1A516EA2" w14:textId="410DEADC" w:rsidR="00494F24" w:rsidRDefault="00494F24" w:rsidP="00494F24">
      <w:pPr>
        <w:pStyle w:val="a"/>
        <w:numPr>
          <w:ilvl w:val="0"/>
          <w:numId w:val="0"/>
        </w:numPr>
        <w:ind w:left="403" w:hanging="403"/>
      </w:pPr>
    </w:p>
    <w:p w14:paraId="4DF7C1A1" w14:textId="13FFD1EC" w:rsidR="00494F24" w:rsidRDefault="00494F24" w:rsidP="00494F24">
      <w:pPr>
        <w:pStyle w:val="2"/>
      </w:pPr>
      <w:proofErr w:type="gramStart"/>
      <w:r w:rsidRPr="00494F24">
        <w:rPr>
          <w:color w:val="FF0000"/>
        </w:rPr>
        <w:t>Templates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색상 구성하기</w:t>
      </w:r>
    </w:p>
    <w:p w14:paraId="582503D4" w14:textId="50CE8A18" w:rsidR="00494F24" w:rsidRDefault="00494F24" w:rsidP="00494F24">
      <w:pPr>
        <w:pStyle w:val="a"/>
      </w:pPr>
      <w:r>
        <w:rPr>
          <w:rFonts w:hint="eastAsia"/>
        </w:rPr>
        <w:t xml:space="preserve">템플릿 구성 시 색상은 </w:t>
      </w:r>
      <w:r>
        <w:t>5</w:t>
      </w:r>
      <w:r>
        <w:rPr>
          <w:rFonts w:hint="eastAsia"/>
        </w:rPr>
        <w:t>가지 내외로 구성</w:t>
      </w:r>
    </w:p>
    <w:p w14:paraId="1E948D84" w14:textId="16E28279" w:rsidR="00494F24" w:rsidRDefault="00494F24" w:rsidP="00494F24">
      <w:pPr>
        <w:pStyle w:val="7"/>
        <w:ind w:left="400"/>
      </w:pPr>
      <w:r>
        <w:rPr>
          <w:rFonts w:hint="eastAsia"/>
        </w:rPr>
        <w:t>배경색,</w:t>
      </w:r>
      <w:r>
        <w:t xml:space="preserve"> </w:t>
      </w:r>
      <w:proofErr w:type="spellStart"/>
      <w:r>
        <w:rPr>
          <w:rFonts w:hint="eastAsia"/>
        </w:rPr>
        <w:t>강조색</w:t>
      </w:r>
      <w:proofErr w:type="spellEnd"/>
    </w:p>
    <w:p w14:paraId="0AB40745" w14:textId="12C94FBB" w:rsidR="00494F24" w:rsidRDefault="00494F24" w:rsidP="00494F24">
      <w:pPr>
        <w:pStyle w:val="7"/>
        <w:ind w:left="400"/>
      </w:pPr>
      <w:r>
        <w:rPr>
          <w:rFonts w:hint="eastAsia"/>
        </w:rPr>
        <w:t>대</w:t>
      </w:r>
      <w:r w:rsidR="00941FE0">
        <w:rPr>
          <w:rFonts w:hint="eastAsia"/>
        </w:rPr>
        <w:t xml:space="preserve"> </w:t>
      </w:r>
      <w:r>
        <w:rPr>
          <w:rFonts w:hint="eastAsia"/>
        </w:rPr>
        <w:t>제목 텍스트,</w:t>
      </w:r>
      <w:r>
        <w:t xml:space="preserve"> </w:t>
      </w:r>
      <w:r>
        <w:rPr>
          <w:rFonts w:hint="eastAsia"/>
        </w:rPr>
        <w:t>소</w:t>
      </w:r>
      <w:r w:rsidR="00A059BA">
        <w:rPr>
          <w:rFonts w:hint="eastAsia"/>
        </w:rPr>
        <w:t xml:space="preserve"> </w:t>
      </w:r>
      <w:r>
        <w:rPr>
          <w:rFonts w:hint="eastAsia"/>
        </w:rPr>
        <w:t>제목 텍스트</w:t>
      </w:r>
    </w:p>
    <w:p w14:paraId="7142A095" w14:textId="6F56F6E3" w:rsidR="00494F24" w:rsidRDefault="00494F24" w:rsidP="00494F24">
      <w:pPr>
        <w:pStyle w:val="7"/>
        <w:ind w:left="400"/>
      </w:pPr>
      <w:r>
        <w:rPr>
          <w:rFonts w:hint="eastAsia"/>
        </w:rPr>
        <w:t>내용 텍스트,</w:t>
      </w:r>
      <w:r>
        <w:t xml:space="preserve"> </w:t>
      </w:r>
      <w:r>
        <w:rPr>
          <w:rFonts w:hint="eastAsia"/>
        </w:rPr>
        <w:t>강조 텍스트</w:t>
      </w:r>
    </w:p>
    <w:p w14:paraId="764A5C98" w14:textId="65EE4A71" w:rsidR="00494F24" w:rsidRDefault="00494F24" w:rsidP="00494F24">
      <w:pPr>
        <w:pStyle w:val="a"/>
      </w:pPr>
      <w:proofErr w:type="spellStart"/>
      <w:r>
        <w:rPr>
          <w:rFonts w:hint="eastAsia"/>
        </w:rPr>
        <w:t>프리젠테이션에</w:t>
      </w:r>
      <w:proofErr w:type="spellEnd"/>
      <w:r>
        <w:rPr>
          <w:rFonts w:hint="eastAsia"/>
        </w:rPr>
        <w:t xml:space="preserve"> 맞는 색상 선정이 중요</w:t>
      </w:r>
    </w:p>
    <w:p w14:paraId="01AAB7DB" w14:textId="5D3DB583" w:rsidR="00494F24" w:rsidRDefault="00494F24" w:rsidP="00494F24">
      <w:pPr>
        <w:pStyle w:val="a"/>
      </w:pPr>
      <w:r>
        <w:rPr>
          <w:rFonts w:hint="eastAsia"/>
        </w:rPr>
        <w:t>색상 관련 서적 혹은 아래 사이트 등에서 서로 어울리는 색상 팔레트를 참고할 수 있음</w:t>
      </w:r>
    </w:p>
    <w:p w14:paraId="23695276" w14:textId="39798892" w:rsidR="00494F24" w:rsidRDefault="009B6F86" w:rsidP="00494F24">
      <w:pPr>
        <w:pStyle w:val="a0"/>
      </w:pPr>
      <w:hyperlink r:id="rId37" w:history="1">
        <w:r w:rsidR="00494F24" w:rsidRPr="00272EE5">
          <w:rPr>
            <w:rStyle w:val="ad"/>
          </w:rPr>
          <w:t>Http://www.colourlovers.com</w:t>
        </w:r>
      </w:hyperlink>
    </w:p>
    <w:p w14:paraId="00D48999" w14:textId="6503301B" w:rsidR="00494F24" w:rsidRDefault="009B6F86" w:rsidP="00494F24">
      <w:pPr>
        <w:pStyle w:val="a0"/>
      </w:pPr>
      <w:hyperlink r:id="rId38" w:history="1">
        <w:r w:rsidR="00494F24" w:rsidRPr="00272EE5">
          <w:rPr>
            <w:rStyle w:val="ad"/>
          </w:rPr>
          <w:t>Http://www.colorhunter.com</w:t>
        </w:r>
      </w:hyperlink>
    </w:p>
    <w:p w14:paraId="3660173B" w14:textId="6B27560C" w:rsidR="00494F24" w:rsidRPr="00932172" w:rsidRDefault="00494F24" w:rsidP="00494F24">
      <w:pPr>
        <w:pStyle w:val="a"/>
        <w:numPr>
          <w:ilvl w:val="0"/>
          <w:numId w:val="0"/>
        </w:numPr>
      </w:pPr>
    </w:p>
    <w:p w14:paraId="5F7B9FB8" w14:textId="77777777" w:rsidR="00932172" w:rsidRDefault="00932172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color w:val="FF0000"/>
          <w:sz w:val="24"/>
        </w:rPr>
      </w:pPr>
      <w:r>
        <w:rPr>
          <w:color w:val="FF0000"/>
        </w:rPr>
        <w:br w:type="page"/>
      </w:r>
    </w:p>
    <w:p w14:paraId="0294ECE7" w14:textId="7829324D" w:rsidR="00932172" w:rsidRDefault="00932172" w:rsidP="00932172">
      <w:pPr>
        <w:pStyle w:val="2"/>
      </w:pPr>
      <w:proofErr w:type="gramStart"/>
      <w:r w:rsidRPr="00494F24">
        <w:rPr>
          <w:color w:val="FF0000"/>
        </w:rPr>
        <w:lastRenderedPageBreak/>
        <w:t>Templates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폰트 구성하기</w:t>
      </w:r>
    </w:p>
    <w:p w14:paraId="5F1D05FD" w14:textId="5725029C" w:rsidR="00932172" w:rsidRDefault="00932172" w:rsidP="00932172">
      <w:pPr>
        <w:pStyle w:val="a"/>
      </w:pPr>
      <w:r>
        <w:rPr>
          <w:rFonts w:hint="eastAsia"/>
        </w:rPr>
        <w:t xml:space="preserve">폰트는 한 </w:t>
      </w:r>
      <w:r>
        <w:t xml:space="preserve">PT </w:t>
      </w:r>
      <w:r>
        <w:rPr>
          <w:rFonts w:hint="eastAsia"/>
        </w:rPr>
        <w:t xml:space="preserve">안에 쓰면 </w:t>
      </w:r>
      <w:r>
        <w:t>3~4</w:t>
      </w:r>
      <w:r>
        <w:rPr>
          <w:rFonts w:hint="eastAsia"/>
        </w:rPr>
        <w:t>개가 적당</w:t>
      </w:r>
    </w:p>
    <w:p w14:paraId="41E209B7" w14:textId="7350EF14" w:rsidR="00932172" w:rsidRDefault="00932172" w:rsidP="00932172">
      <w:pPr>
        <w:pStyle w:val="7"/>
        <w:ind w:left="400"/>
      </w:pPr>
      <w:r>
        <w:rPr>
          <w:rFonts w:hint="eastAsia"/>
        </w:rPr>
        <w:t>챕터 타이틀</w:t>
      </w:r>
    </w:p>
    <w:p w14:paraId="02F0C270" w14:textId="2A3279F6" w:rsidR="00932172" w:rsidRDefault="00932172" w:rsidP="00932172">
      <w:pPr>
        <w:pStyle w:val="7"/>
        <w:ind w:left="400"/>
      </w:pPr>
      <w:r>
        <w:rPr>
          <w:rFonts w:hint="eastAsia"/>
        </w:rPr>
        <w:t>제목</w:t>
      </w:r>
    </w:p>
    <w:p w14:paraId="6D7DA66F" w14:textId="5BBA6D0E" w:rsidR="00932172" w:rsidRDefault="00932172" w:rsidP="00932172">
      <w:pPr>
        <w:pStyle w:val="7"/>
        <w:ind w:left="400"/>
      </w:pPr>
      <w:r>
        <w:rPr>
          <w:rFonts w:hint="eastAsia"/>
        </w:rPr>
        <w:t>내용</w:t>
      </w:r>
    </w:p>
    <w:p w14:paraId="19F69E83" w14:textId="7660B231" w:rsidR="00932172" w:rsidRDefault="00932172" w:rsidP="00932172">
      <w:pPr>
        <w:pStyle w:val="7"/>
        <w:ind w:left="400"/>
      </w:pPr>
      <w:r>
        <w:rPr>
          <w:rFonts w:hint="eastAsia"/>
        </w:rPr>
        <w:t>강조</w:t>
      </w:r>
    </w:p>
    <w:p w14:paraId="76A0F5C9" w14:textId="4BDBA0BB" w:rsidR="00932172" w:rsidRDefault="00932172" w:rsidP="00932172">
      <w:pPr>
        <w:pStyle w:val="a"/>
      </w:pPr>
      <w:r>
        <w:rPr>
          <w:rFonts w:hint="eastAsia"/>
        </w:rPr>
        <w:t>폰트 역시 주제에 따라 선택</w:t>
      </w:r>
    </w:p>
    <w:p w14:paraId="43B1F44F" w14:textId="1CF65464" w:rsidR="00307FDA" w:rsidRDefault="00307FDA" w:rsidP="00307FDA">
      <w:pPr>
        <w:pStyle w:val="a"/>
        <w:numPr>
          <w:ilvl w:val="0"/>
          <w:numId w:val="0"/>
        </w:numPr>
        <w:ind w:left="403" w:hanging="403"/>
      </w:pPr>
    </w:p>
    <w:p w14:paraId="580FFB71" w14:textId="348071C7" w:rsidR="00307FDA" w:rsidRDefault="00307FDA" w:rsidP="00307FDA">
      <w:pPr>
        <w:pStyle w:val="2"/>
      </w:pPr>
      <w:proofErr w:type="gramStart"/>
      <w:r w:rsidRPr="00494F24">
        <w:rPr>
          <w:color w:val="FF0000"/>
        </w:rPr>
        <w:t>Templates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레이아웃 구성하기</w:t>
      </w:r>
    </w:p>
    <w:p w14:paraId="31104411" w14:textId="643A5FBE" w:rsidR="00307FDA" w:rsidRDefault="00307FDA" w:rsidP="00307FDA">
      <w:pPr>
        <w:pStyle w:val="a"/>
      </w:pPr>
      <w:r>
        <w:rPr>
          <w:rFonts w:hint="eastAsia"/>
        </w:rPr>
        <w:t xml:space="preserve">최소 </w:t>
      </w:r>
      <w:r>
        <w:t>3</w:t>
      </w:r>
      <w:r>
        <w:rPr>
          <w:rFonts w:hint="eastAsia"/>
        </w:rPr>
        <w:t>개의 레이아웃으로 구성</w:t>
      </w:r>
    </w:p>
    <w:p w14:paraId="2E77E06E" w14:textId="2BFE5A29" w:rsidR="00307FDA" w:rsidRDefault="00307FDA" w:rsidP="00307FDA">
      <w:pPr>
        <w:pStyle w:val="7"/>
        <w:ind w:left="400"/>
      </w:pPr>
      <w:r>
        <w:t xml:space="preserve">PT </w:t>
      </w:r>
      <w:r>
        <w:rPr>
          <w:rFonts w:hint="eastAsia"/>
        </w:rPr>
        <w:t>제목 페이지</w:t>
      </w:r>
    </w:p>
    <w:p w14:paraId="57D5A8DD" w14:textId="463704EB" w:rsidR="00307FDA" w:rsidRDefault="00307FDA" w:rsidP="00307FDA">
      <w:pPr>
        <w:pStyle w:val="7"/>
        <w:ind w:left="400"/>
      </w:pPr>
      <w:r>
        <w:rPr>
          <w:rFonts w:hint="eastAsia"/>
        </w:rPr>
        <w:t>챕터 제목 페이지</w:t>
      </w:r>
    </w:p>
    <w:p w14:paraId="47C493F9" w14:textId="2CCA7CBD" w:rsidR="00307FDA" w:rsidRDefault="00307FDA" w:rsidP="00307FDA">
      <w:pPr>
        <w:pStyle w:val="7"/>
        <w:ind w:left="400"/>
      </w:pPr>
      <w:r>
        <w:rPr>
          <w:rFonts w:hint="eastAsia"/>
        </w:rPr>
        <w:t>내용 페이지</w:t>
      </w:r>
    </w:p>
    <w:p w14:paraId="6F202CBC" w14:textId="279C4EB7" w:rsidR="00307FDA" w:rsidRDefault="00307FDA" w:rsidP="00307FDA">
      <w:pPr>
        <w:pStyle w:val="a"/>
      </w:pPr>
      <w:r>
        <w:rPr>
          <w:rFonts w:hint="eastAsia"/>
        </w:rPr>
        <w:t>내용 페이지는 다음 형태의 레이아웃을 준비함</w:t>
      </w:r>
    </w:p>
    <w:p w14:paraId="32848E75" w14:textId="74209022" w:rsidR="00307FDA" w:rsidRDefault="00307FDA" w:rsidP="00307FDA">
      <w:pPr>
        <w:pStyle w:val="7"/>
        <w:ind w:left="400"/>
      </w:pPr>
      <w:r>
        <w:rPr>
          <w:rFonts w:hint="eastAsia"/>
        </w:rPr>
        <w:t>이미지 위주의 페이지</w:t>
      </w:r>
    </w:p>
    <w:p w14:paraId="2046596C" w14:textId="37E87838" w:rsidR="00307FDA" w:rsidRDefault="00307FDA" w:rsidP="00307FDA">
      <w:pPr>
        <w:pStyle w:val="7"/>
        <w:ind w:left="400"/>
      </w:pPr>
      <w:r>
        <w:rPr>
          <w:rFonts w:hint="eastAsia"/>
        </w:rPr>
        <w:t>설명 텍스트 위주의 페이지</w:t>
      </w:r>
    </w:p>
    <w:p w14:paraId="6C58C4DF" w14:textId="0152212F" w:rsidR="00307FDA" w:rsidRDefault="00307FDA" w:rsidP="00307FDA">
      <w:pPr>
        <w:pStyle w:val="7"/>
        <w:ind w:left="400"/>
      </w:pPr>
      <w:r>
        <w:rPr>
          <w:rFonts w:hint="eastAsia"/>
        </w:rPr>
        <w:t>강조 문구 혹은 강조 키워드 위주의 페이지</w:t>
      </w:r>
    </w:p>
    <w:p w14:paraId="46CFB328" w14:textId="73D06CF0" w:rsidR="00307FDA" w:rsidRDefault="00307FDA" w:rsidP="00307FDA">
      <w:pPr>
        <w:pStyle w:val="7"/>
        <w:ind w:left="400"/>
      </w:pPr>
      <w:r>
        <w:rPr>
          <w:rFonts w:hint="eastAsia"/>
        </w:rPr>
        <w:t xml:space="preserve">이미지 </w:t>
      </w:r>
      <w:r>
        <w:t xml:space="preserve">+ </w:t>
      </w:r>
      <w:r>
        <w:rPr>
          <w:rFonts w:hint="eastAsia"/>
        </w:rPr>
        <w:t xml:space="preserve">텍스트 혹은 표 </w:t>
      </w:r>
      <w:r>
        <w:t xml:space="preserve">+ </w:t>
      </w:r>
      <w:r>
        <w:rPr>
          <w:rFonts w:hint="eastAsia"/>
        </w:rPr>
        <w:t>텍스트 페이지</w:t>
      </w:r>
    </w:p>
    <w:p w14:paraId="11066E19" w14:textId="34EB21C2" w:rsidR="00D60827" w:rsidRDefault="00D60827" w:rsidP="00D60827">
      <w:pPr>
        <w:pStyle w:val="a"/>
      </w:pPr>
      <w:r>
        <w:rPr>
          <w:rFonts w:hint="eastAsia"/>
        </w:rPr>
        <w:t>문서 내 이미지 사용</w:t>
      </w:r>
    </w:p>
    <w:p w14:paraId="3B7AE425" w14:textId="1CA8BE8F" w:rsidR="00D60827" w:rsidRDefault="00D60827" w:rsidP="00D60827">
      <w:pPr>
        <w:pStyle w:val="7"/>
        <w:ind w:left="400"/>
      </w:pPr>
      <w:r>
        <w:rPr>
          <w:rFonts w:hint="eastAsia"/>
        </w:rPr>
        <w:t>꽉 찬 이미지 사용 시 텍스트가 배치될 빈 칸 체크 필요</w:t>
      </w:r>
    </w:p>
    <w:p w14:paraId="10A33B22" w14:textId="205C7A05" w:rsidR="00D60827" w:rsidRDefault="00D60827" w:rsidP="00D60827">
      <w:pPr>
        <w:pStyle w:val="7"/>
        <w:ind w:left="400"/>
      </w:pPr>
      <w:r>
        <w:rPr>
          <w:rFonts w:hint="eastAsia"/>
        </w:rPr>
        <w:t>텍스트가 잘 보이지 않을 경우 반투명 배경 위에 텍스트를 적으면 됨</w:t>
      </w:r>
    </w:p>
    <w:p w14:paraId="16C1C9A4" w14:textId="7751CE76" w:rsidR="00D60827" w:rsidRDefault="00D60827" w:rsidP="00D60827">
      <w:pPr>
        <w:pStyle w:val="7"/>
        <w:ind w:left="400"/>
      </w:pPr>
      <w:r>
        <w:rPr>
          <w:rFonts w:hint="eastAsia"/>
        </w:rPr>
        <w:t xml:space="preserve">텍스트와 이미지가 함께 배치된 경우에는 이미지 </w:t>
      </w:r>
      <w:proofErr w:type="spellStart"/>
      <w:r>
        <w:rPr>
          <w:rFonts w:hint="eastAsia"/>
        </w:rPr>
        <w:t>뒷배경</w:t>
      </w:r>
      <w:proofErr w:type="spellEnd"/>
      <w:r>
        <w:rPr>
          <w:rFonts w:hint="eastAsia"/>
        </w:rPr>
        <w:t xml:space="preserve"> 색과 </w:t>
      </w:r>
      <w:r>
        <w:t xml:space="preserve">PT </w:t>
      </w:r>
      <w:proofErr w:type="spellStart"/>
      <w:r>
        <w:rPr>
          <w:rFonts w:hint="eastAsia"/>
        </w:rPr>
        <w:t>뒷배경</w:t>
      </w:r>
      <w:proofErr w:type="spellEnd"/>
      <w:r>
        <w:rPr>
          <w:rFonts w:hint="eastAsia"/>
        </w:rPr>
        <w:t xml:space="preserve"> 색이 일치하는 이미지도 준비해야 함</w:t>
      </w:r>
    </w:p>
    <w:p w14:paraId="186A6FCB" w14:textId="0ACBB8DD" w:rsidR="00D60827" w:rsidRDefault="00D60827" w:rsidP="00D60827">
      <w:pPr>
        <w:pStyle w:val="a"/>
      </w:pPr>
      <w:r>
        <w:rPr>
          <w:rFonts w:hint="eastAsia"/>
        </w:rPr>
        <w:t>문서를 너무 꽉 채우면 안됨</w:t>
      </w:r>
    </w:p>
    <w:p w14:paraId="447F9E72" w14:textId="60D1B659" w:rsidR="00D60827" w:rsidRDefault="00D60827" w:rsidP="00D60827">
      <w:pPr>
        <w:pStyle w:val="7"/>
        <w:ind w:left="400"/>
      </w:pPr>
      <w:r>
        <w:rPr>
          <w:rFonts w:hint="eastAsia"/>
        </w:rPr>
        <w:t>적당한 공백은 집중력을 높임</w:t>
      </w:r>
    </w:p>
    <w:p w14:paraId="684D5942" w14:textId="7A662C83" w:rsidR="00087C7F" w:rsidRDefault="00087C7F" w:rsidP="00087C7F"/>
    <w:p w14:paraId="3264371A" w14:textId="672ABDF3" w:rsidR="00087C7F" w:rsidRDefault="00087C7F" w:rsidP="00087C7F">
      <w:pPr>
        <w:pStyle w:val="2"/>
      </w:pPr>
      <w:r>
        <w:rPr>
          <w:rFonts w:hint="eastAsia"/>
        </w:rPr>
        <w:t xml:space="preserve">좋은 </w:t>
      </w:r>
      <w:proofErr w:type="spellStart"/>
      <w:r>
        <w:rPr>
          <w:rFonts w:hint="eastAsia"/>
        </w:rPr>
        <w:t>프리젠테이션을</w:t>
      </w:r>
      <w:proofErr w:type="spellEnd"/>
      <w:r>
        <w:rPr>
          <w:rFonts w:hint="eastAsia"/>
        </w:rPr>
        <w:t xml:space="preserve"> 많이 봐라</w:t>
      </w:r>
    </w:p>
    <w:p w14:paraId="6DC60158" w14:textId="5D6C2C6E" w:rsidR="00087C7F" w:rsidRDefault="00087C7F" w:rsidP="00087C7F">
      <w:pPr>
        <w:pStyle w:val="a"/>
      </w:pPr>
      <w:r>
        <w:rPr>
          <w:rFonts w:hint="eastAsia"/>
        </w:rPr>
        <w:t xml:space="preserve">준비하려는 목적에 맞는 </w:t>
      </w:r>
      <w:proofErr w:type="spellStart"/>
      <w:r>
        <w:rPr>
          <w:rFonts w:hint="eastAsia"/>
        </w:rPr>
        <w:t>프리젠테이션을</w:t>
      </w:r>
      <w:proofErr w:type="spellEnd"/>
      <w:r>
        <w:rPr>
          <w:rFonts w:hint="eastAsia"/>
        </w:rPr>
        <w:t xml:space="preserve"> 많이 참고하라</w:t>
      </w:r>
    </w:p>
    <w:p w14:paraId="19F17000" w14:textId="0B6E95D6" w:rsidR="00087C7F" w:rsidRDefault="00087C7F" w:rsidP="00087C7F">
      <w:pPr>
        <w:pStyle w:val="a"/>
      </w:pPr>
      <w:proofErr w:type="spellStart"/>
      <w:r>
        <w:rPr>
          <w:rFonts w:hint="eastAsia"/>
        </w:rPr>
        <w:t>프리젠테이션은</w:t>
      </w:r>
      <w:proofErr w:type="spellEnd"/>
      <w:r>
        <w:rPr>
          <w:rFonts w:hint="eastAsia"/>
        </w:rPr>
        <w:t xml:space="preserve"> 다음 사이트에서 가장 많이 참고할 수 있다</w:t>
      </w:r>
    </w:p>
    <w:p w14:paraId="2C76EAF1" w14:textId="5AFB37DE" w:rsidR="00087C7F" w:rsidRDefault="009B6F86" w:rsidP="00087C7F">
      <w:pPr>
        <w:pStyle w:val="a0"/>
      </w:pPr>
      <w:hyperlink r:id="rId39" w:history="1">
        <w:r w:rsidR="00087C7F" w:rsidRPr="003678CD">
          <w:rPr>
            <w:rStyle w:val="ad"/>
          </w:rPr>
          <w:t>Http://www.slideshare.net</w:t>
        </w:r>
      </w:hyperlink>
    </w:p>
    <w:p w14:paraId="45E542C9" w14:textId="073FF290" w:rsidR="00087C7F" w:rsidRDefault="00087C7F">
      <w:pPr>
        <w:widowControl/>
        <w:wordWrap/>
        <w:autoSpaceDE/>
        <w:autoSpaceDN/>
        <w:rPr>
          <w:rFonts w:asciiTheme="majorHAnsi" w:eastAsiaTheme="majorEastAsia" w:hAnsiTheme="majorHAnsi" w:cstheme="majorBidi"/>
          <w:bCs/>
          <w:color w:val="000000" w:themeColor="text1"/>
          <w:spacing w:val="-20"/>
          <w:szCs w:val="32"/>
        </w:rPr>
      </w:pPr>
      <w:r>
        <w:br w:type="page"/>
      </w:r>
    </w:p>
    <w:p w14:paraId="3B49341D" w14:textId="790B5437" w:rsidR="00087C7F" w:rsidRDefault="00087C7F" w:rsidP="00087C7F">
      <w:pPr>
        <w:pStyle w:val="1"/>
        <w:ind w:left="200" w:right="200"/>
      </w:pPr>
      <w:r>
        <w:lastRenderedPageBreak/>
        <w:t xml:space="preserve">게임 </w:t>
      </w:r>
      <w:r>
        <w:rPr>
          <w:rFonts w:hint="eastAsia"/>
        </w:rPr>
        <w:t>분석</w:t>
      </w:r>
    </w:p>
    <w:p w14:paraId="0F6398FE" w14:textId="55AA3E80" w:rsidR="00087C7F" w:rsidRDefault="00087C7F" w:rsidP="00087C7F">
      <w:pPr>
        <w:pStyle w:val="4"/>
      </w:pPr>
      <w:r>
        <w:t>“</w:t>
      </w:r>
      <w:r>
        <w:rPr>
          <w:rFonts w:hint="eastAsia"/>
        </w:rPr>
        <w:t>분석은 무슨</w:t>
      </w:r>
      <w:r>
        <w:t>….”</w:t>
      </w:r>
    </w:p>
    <w:p w14:paraId="0C7C5E31" w14:textId="41EA4673" w:rsidR="00087C7F" w:rsidRDefault="00087C7F" w:rsidP="00087C7F">
      <w:pPr>
        <w:pStyle w:val="2"/>
      </w:pPr>
      <w:r>
        <w:rPr>
          <w:rFonts w:hint="eastAsia"/>
        </w:rPr>
        <w:t>분석의 필요성</w:t>
      </w:r>
    </w:p>
    <w:p w14:paraId="539D78D3" w14:textId="4BDE6F25" w:rsidR="00087C7F" w:rsidRDefault="00087C7F" w:rsidP="00087C7F">
      <w:pPr>
        <w:pStyle w:val="a"/>
      </w:pPr>
      <w:r>
        <w:rPr>
          <w:rFonts w:hint="eastAsia"/>
        </w:rPr>
        <w:t>분석은 올바른 결과를 만들 수 있는 확률을 높인다</w:t>
      </w:r>
    </w:p>
    <w:p w14:paraId="2F5AB1FD" w14:textId="4009FBE4" w:rsidR="00087C7F" w:rsidRDefault="00087C7F" w:rsidP="00087C7F">
      <w:pPr>
        <w:pStyle w:val="a"/>
      </w:pPr>
      <w:r>
        <w:rPr>
          <w:rFonts w:hint="eastAsia"/>
        </w:rPr>
        <w:t>분석 방법을 알아야 엉뚱한 결과로 인해 잘못된 방향을 선택하지 않는다</w:t>
      </w:r>
    </w:p>
    <w:p w14:paraId="5A113B4F" w14:textId="2A96A842" w:rsidR="00087C7F" w:rsidRDefault="00087C7F" w:rsidP="00087C7F">
      <w:pPr>
        <w:pStyle w:val="a"/>
      </w:pPr>
      <w:r>
        <w:rPr>
          <w:rFonts w:hint="eastAsia"/>
        </w:rPr>
        <w:t>가끔은 분석 데이터 보다 다양한 분석 경험으로 문제를 해결할 수도 있다</w:t>
      </w:r>
    </w:p>
    <w:p w14:paraId="7E05CE02" w14:textId="1075D9F1" w:rsidR="00087C7F" w:rsidRDefault="00087C7F" w:rsidP="00087C7F">
      <w:pPr>
        <w:pStyle w:val="a"/>
      </w:pPr>
      <w:r>
        <w:rPr>
          <w:rFonts w:hint="eastAsia"/>
        </w:rPr>
        <w:t>의사결정권자는 분석 결과를 토대로 실행 우선순위를 정할 수 있다</w:t>
      </w:r>
    </w:p>
    <w:p w14:paraId="1436A821" w14:textId="60964B46" w:rsidR="00087C7F" w:rsidRDefault="00087C7F" w:rsidP="00087C7F">
      <w:pPr>
        <w:pStyle w:val="a"/>
      </w:pPr>
      <w:r>
        <w:rPr>
          <w:rFonts w:hint="eastAsia"/>
        </w:rPr>
        <w:t>맹목적인 데이터 신뢰의 오류는 피해야 한다.</w:t>
      </w:r>
    </w:p>
    <w:p w14:paraId="00D2ACE7" w14:textId="354BC3F4" w:rsidR="001E6777" w:rsidRDefault="001E6777" w:rsidP="001E6777">
      <w:pPr>
        <w:pStyle w:val="a"/>
        <w:numPr>
          <w:ilvl w:val="0"/>
          <w:numId w:val="0"/>
        </w:numPr>
        <w:ind w:left="403" w:hanging="403"/>
      </w:pPr>
    </w:p>
    <w:p w14:paraId="36A928FB" w14:textId="5679B3D3" w:rsidR="001E6777" w:rsidRDefault="001E6777" w:rsidP="001E6777">
      <w:pPr>
        <w:pStyle w:val="2"/>
      </w:pPr>
      <w:r>
        <w:rPr>
          <w:rFonts w:hint="eastAsia"/>
        </w:rPr>
        <w:t>여러분들에게 더 중요한 이유</w:t>
      </w:r>
    </w:p>
    <w:p w14:paraId="15F48A95" w14:textId="434D2C70" w:rsidR="001E6777" w:rsidRDefault="001E6777" w:rsidP="001E6777">
      <w:pPr>
        <w:pStyle w:val="4"/>
      </w:pPr>
      <w:r>
        <w:t>“</w:t>
      </w:r>
      <w:r>
        <w:rPr>
          <w:rFonts w:hint="eastAsia"/>
        </w:rPr>
        <w:t>자네 분석 좀 할 줄 아나?</w:t>
      </w:r>
      <w:r>
        <w:t>”</w:t>
      </w:r>
    </w:p>
    <w:p w14:paraId="02AE8B59" w14:textId="046A0478" w:rsidR="001E6777" w:rsidRDefault="001E6777" w:rsidP="001E6777">
      <w:pPr>
        <w:pStyle w:val="a"/>
      </w:pPr>
      <w:r>
        <w:rPr>
          <w:rFonts w:hint="eastAsia"/>
        </w:rPr>
        <w:t>대개의 포트폴리오나 면접 시의 질문</w:t>
      </w:r>
    </w:p>
    <w:p w14:paraId="723A2AB6" w14:textId="7605FCBF" w:rsidR="001E6777" w:rsidRDefault="001E6777" w:rsidP="001E6777">
      <w:pPr>
        <w:pStyle w:val="7"/>
        <w:ind w:left="400"/>
      </w:pPr>
      <w:r>
        <w:rPr>
          <w:rFonts w:hint="eastAsia"/>
        </w:rPr>
        <w:t>대개 자사 게임의 분석이나 역 기획서의 요구</w:t>
      </w:r>
    </w:p>
    <w:p w14:paraId="5EBE1C87" w14:textId="76E2F7BA" w:rsidR="001E6777" w:rsidRDefault="001E6777" w:rsidP="001E6777">
      <w:pPr>
        <w:pStyle w:val="7"/>
        <w:ind w:left="400"/>
      </w:pPr>
      <w:r>
        <w:rPr>
          <w:rFonts w:hint="eastAsia"/>
        </w:rPr>
        <w:t>경쟁 게임에 대한 분석을 통한 개선안 또는 차별화에 방안 질문</w:t>
      </w:r>
    </w:p>
    <w:p w14:paraId="7C4691C7" w14:textId="51C9CAED" w:rsidR="001E6777" w:rsidRDefault="001E6777" w:rsidP="001E6777">
      <w:pPr>
        <w:pStyle w:val="7"/>
        <w:ind w:left="400"/>
      </w:pPr>
      <w:r>
        <w:rPr>
          <w:rFonts w:hint="eastAsia"/>
        </w:rPr>
        <w:t>가상 상황에 대한 분석력을 파악하고자 하는 다양한 질문들</w:t>
      </w:r>
    </w:p>
    <w:p w14:paraId="457AC57B" w14:textId="6251CAE4" w:rsidR="001E6777" w:rsidRDefault="001E6777" w:rsidP="001E6777">
      <w:pPr>
        <w:pStyle w:val="a"/>
      </w:pPr>
      <w:r>
        <w:rPr>
          <w:rFonts w:hint="eastAsia"/>
        </w:rPr>
        <w:t>게임 기획자에게 분석 역량은 핵심 역량</w:t>
      </w:r>
    </w:p>
    <w:p w14:paraId="76E17700" w14:textId="2861A733" w:rsidR="001E6777" w:rsidRDefault="001E6777" w:rsidP="001E6777">
      <w:pPr>
        <w:pStyle w:val="7"/>
        <w:ind w:left="400"/>
      </w:pPr>
      <w:r>
        <w:rPr>
          <w:rFonts w:hint="eastAsia"/>
        </w:rPr>
        <w:t>분석이 뒷받침되지 않는 기획은 방향을 잃기 쉽다</w:t>
      </w:r>
    </w:p>
    <w:p w14:paraId="487C7D5A" w14:textId="18CF29F0" w:rsidR="001E6777" w:rsidRDefault="001E6777" w:rsidP="001E6777">
      <w:pPr>
        <w:pStyle w:val="7"/>
        <w:ind w:left="400"/>
      </w:pPr>
      <w:r>
        <w:rPr>
          <w:rFonts w:hint="eastAsia"/>
        </w:rPr>
        <w:t>분석이 뒷받침되지 않는 의견은 설득력을 갖추기 어렵다</w:t>
      </w:r>
    </w:p>
    <w:p w14:paraId="5E889DC0" w14:textId="3A18A61E" w:rsidR="00376187" w:rsidRDefault="00376187" w:rsidP="00376187"/>
    <w:p w14:paraId="57FD27DB" w14:textId="18BEF298" w:rsidR="00376187" w:rsidRDefault="00376187" w:rsidP="00376187">
      <w:pPr>
        <w:pStyle w:val="2"/>
      </w:pPr>
      <w:r>
        <w:rPr>
          <w:rFonts w:hint="eastAsia"/>
        </w:rPr>
        <w:t xml:space="preserve">분석의 </w:t>
      </w:r>
      <w:r>
        <w:t>3</w:t>
      </w:r>
      <w:r>
        <w:rPr>
          <w:rFonts w:hint="eastAsia"/>
        </w:rPr>
        <w:t>요소</w:t>
      </w:r>
    </w:p>
    <w:p w14:paraId="706D7D91" w14:textId="105AF683" w:rsidR="00376187" w:rsidRDefault="00376187" w:rsidP="00376187">
      <w:pPr>
        <w:pStyle w:val="a"/>
      </w:pPr>
      <w:r>
        <w:rPr>
          <w:rFonts w:hint="eastAsia"/>
        </w:rPr>
        <w:t>의도,</w:t>
      </w:r>
      <w:r>
        <w:t xml:space="preserve"> </w:t>
      </w:r>
      <w:r>
        <w:rPr>
          <w:rFonts w:hint="eastAsia"/>
        </w:rPr>
        <w:t>구현 방식,</w:t>
      </w:r>
      <w:r>
        <w:t xml:space="preserve"> </w:t>
      </w:r>
      <w:r>
        <w:rPr>
          <w:rFonts w:hint="eastAsia"/>
        </w:rPr>
        <w:t>실제 효과</w:t>
      </w:r>
    </w:p>
    <w:p w14:paraId="0CAFB983" w14:textId="4AB4AC68" w:rsidR="00376187" w:rsidRDefault="00376187" w:rsidP="00376187">
      <w:pPr>
        <w:pStyle w:val="a"/>
      </w:pPr>
      <w:r>
        <w:rPr>
          <w:rFonts w:hint="eastAsia"/>
        </w:rPr>
        <w:t>의도</w:t>
      </w:r>
    </w:p>
    <w:p w14:paraId="1046DEBC" w14:textId="5290E0B1" w:rsidR="00376187" w:rsidRDefault="00376187" w:rsidP="00376187">
      <w:pPr>
        <w:pStyle w:val="7"/>
        <w:ind w:left="400"/>
      </w:pPr>
      <w:r>
        <w:rPr>
          <w:rFonts w:hint="eastAsia"/>
        </w:rPr>
        <w:t>기획 의도는 무엇일까?</w:t>
      </w:r>
    </w:p>
    <w:p w14:paraId="1B08D26D" w14:textId="4B9C9CCB" w:rsidR="00376187" w:rsidRDefault="00376187" w:rsidP="00376187">
      <w:pPr>
        <w:pStyle w:val="a"/>
      </w:pPr>
      <w:r>
        <w:rPr>
          <w:rFonts w:hint="eastAsia"/>
        </w:rPr>
        <w:t>구현 방식</w:t>
      </w:r>
    </w:p>
    <w:p w14:paraId="5237EA8B" w14:textId="49406102" w:rsidR="00376187" w:rsidRDefault="00376187" w:rsidP="00376187">
      <w:pPr>
        <w:pStyle w:val="7"/>
        <w:ind w:left="400"/>
      </w:pPr>
      <w:r>
        <w:rPr>
          <w:rFonts w:hint="eastAsia"/>
        </w:rPr>
        <w:t>기획 의도를 어떤 방식으로 구체화했는가?</w:t>
      </w:r>
    </w:p>
    <w:p w14:paraId="52677E72" w14:textId="5A2A87F5" w:rsidR="00376187" w:rsidRDefault="00376187" w:rsidP="00376187">
      <w:pPr>
        <w:pStyle w:val="a"/>
      </w:pPr>
      <w:r>
        <w:rPr>
          <w:rFonts w:hint="eastAsia"/>
        </w:rPr>
        <w:t>실제 효과</w:t>
      </w:r>
    </w:p>
    <w:p w14:paraId="2CAEB0D3" w14:textId="4285CA27" w:rsidR="00376187" w:rsidRDefault="00376187" w:rsidP="00376187">
      <w:pPr>
        <w:pStyle w:val="7"/>
        <w:ind w:left="400"/>
      </w:pPr>
      <w:r>
        <w:rPr>
          <w:rFonts w:hint="eastAsia"/>
        </w:rPr>
        <w:t>해당 구현 방식이 실제로 미치는 영향은 무엇인가?</w:t>
      </w:r>
    </w:p>
    <w:p w14:paraId="21A90BEB" w14:textId="45D66AC2" w:rsidR="00376187" w:rsidRDefault="00376187" w:rsidP="00376187">
      <w:pPr>
        <w:pStyle w:val="a"/>
      </w:pPr>
      <w:r>
        <w:rPr>
          <w:rFonts w:hint="eastAsia"/>
        </w:rPr>
        <w:t xml:space="preserve">모든 분석은 위의 </w:t>
      </w:r>
      <w:r>
        <w:t>3</w:t>
      </w:r>
      <w:r>
        <w:rPr>
          <w:rFonts w:hint="eastAsia"/>
        </w:rPr>
        <w:t>가지 요소를 항상 염두에 두고 진행되어야 함</w:t>
      </w:r>
    </w:p>
    <w:p w14:paraId="4DCA76EF" w14:textId="6B417C39" w:rsidR="00E758C3" w:rsidRDefault="00E758C3" w:rsidP="00E758C3">
      <w:pPr>
        <w:pStyle w:val="a"/>
        <w:numPr>
          <w:ilvl w:val="0"/>
          <w:numId w:val="0"/>
        </w:numPr>
        <w:ind w:left="403" w:hanging="403"/>
      </w:pPr>
    </w:p>
    <w:p w14:paraId="4A4788E6" w14:textId="10650CB2" w:rsidR="00E758C3" w:rsidRDefault="00E758C3" w:rsidP="00E758C3">
      <w:pPr>
        <w:pStyle w:val="2"/>
      </w:pPr>
      <w:r>
        <w:rPr>
          <w:rFonts w:hint="eastAsia"/>
        </w:rPr>
        <w:t>흔한 분석 실수</w:t>
      </w:r>
    </w:p>
    <w:p w14:paraId="0FA4C98E" w14:textId="3BD15A35" w:rsidR="00E758C3" w:rsidRDefault="00E758C3" w:rsidP="00E758C3">
      <w:pPr>
        <w:pStyle w:val="a"/>
      </w:pPr>
      <w:r>
        <w:rPr>
          <w:rFonts w:hint="eastAsia"/>
        </w:rPr>
        <w:t>분석의 카테고리가 불분명</w:t>
      </w:r>
    </w:p>
    <w:p w14:paraId="2B9740B4" w14:textId="63B572FD" w:rsidR="001E4CEC" w:rsidRPr="001E4CEC" w:rsidRDefault="00E758C3" w:rsidP="001E4CEC">
      <w:pPr>
        <w:pStyle w:val="7"/>
        <w:ind w:left="400"/>
      </w:pPr>
      <w:r>
        <w:rPr>
          <w:rFonts w:hint="eastAsia"/>
        </w:rPr>
        <w:t>원인,</w:t>
      </w:r>
      <w:r>
        <w:t xml:space="preserve"> </w:t>
      </w:r>
      <w:r>
        <w:rPr>
          <w:rFonts w:hint="eastAsia"/>
        </w:rPr>
        <w:t>문제점,</w:t>
      </w:r>
      <w:r>
        <w:t xml:space="preserve"> </w:t>
      </w:r>
      <w:r>
        <w:rPr>
          <w:rFonts w:hint="eastAsia"/>
        </w:rPr>
        <w:t>해결책이 뒤섞여 있음</w:t>
      </w:r>
    </w:p>
    <w:p w14:paraId="1CB2F10F" w14:textId="43093C83" w:rsidR="00E758C3" w:rsidRDefault="00E758C3" w:rsidP="00E758C3">
      <w:pPr>
        <w:pStyle w:val="a"/>
      </w:pPr>
      <w:r>
        <w:rPr>
          <w:rFonts w:hint="eastAsia"/>
        </w:rPr>
        <w:t>분석의 목적이 불분명</w:t>
      </w:r>
      <w:r w:rsidR="00471C9B">
        <w:rPr>
          <w:rFonts w:hint="eastAsia"/>
        </w:rPr>
        <w:t>(면접관은 면접자에게 해당 직무의 관련된 분석을 원한다)</w:t>
      </w:r>
    </w:p>
    <w:p w14:paraId="26E288D5" w14:textId="32C7BEC4" w:rsidR="00E758C3" w:rsidRDefault="00E758C3" w:rsidP="00E758C3">
      <w:pPr>
        <w:pStyle w:val="a"/>
      </w:pPr>
      <w:r>
        <w:rPr>
          <w:rFonts w:hint="eastAsia"/>
        </w:rPr>
        <w:t>게임을 둘러싸고 있는 제반 환경에 대한 분석 없이 게임 자체만 분석</w:t>
      </w:r>
    </w:p>
    <w:p w14:paraId="33EE457D" w14:textId="41F31B62" w:rsidR="00E758C3" w:rsidRDefault="00E758C3" w:rsidP="00E758C3">
      <w:pPr>
        <w:pStyle w:val="a"/>
      </w:pPr>
      <w:r>
        <w:rPr>
          <w:rFonts w:hint="eastAsia"/>
        </w:rPr>
        <w:t>객관적인 데이터가 아닌 본인의 주관적인 경험과 느낌에 기반</w:t>
      </w:r>
    </w:p>
    <w:p w14:paraId="22A49931" w14:textId="4F00CCFF" w:rsidR="00E758C3" w:rsidRPr="00E758C3" w:rsidRDefault="00E758C3" w:rsidP="00E758C3">
      <w:pPr>
        <w:pStyle w:val="a"/>
        <w:widowControl/>
        <w:wordWrap/>
        <w:autoSpaceDE/>
        <w:autoSpaceDN/>
      </w:pPr>
      <w:r>
        <w:rPr>
          <w:rFonts w:hint="eastAsia"/>
        </w:rPr>
        <w:t>데이터 분석의 근거가 미약</w:t>
      </w:r>
      <w:r>
        <w:br w:type="page"/>
      </w:r>
    </w:p>
    <w:p w14:paraId="54CEDFE3" w14:textId="7039BE48" w:rsidR="00E758C3" w:rsidRDefault="00C44BA1" w:rsidP="00E758C3">
      <w:pPr>
        <w:pStyle w:val="2"/>
      </w:pPr>
      <w:r>
        <w:rPr>
          <w:rFonts w:hint="eastAsia"/>
        </w:rPr>
        <w:lastRenderedPageBreak/>
        <w:t>게임 분석</w:t>
      </w:r>
    </w:p>
    <w:p w14:paraId="59B89ADD" w14:textId="11D62B62" w:rsidR="00471C9B" w:rsidRDefault="00C44BA1" w:rsidP="00471C9B">
      <w:pPr>
        <w:pStyle w:val="a"/>
      </w:pPr>
      <w:r>
        <w:rPr>
          <w:rFonts w:hint="eastAsia"/>
        </w:rPr>
        <w:t xml:space="preserve">즉석 </w:t>
      </w:r>
      <w:proofErr w:type="gramStart"/>
      <w:r>
        <w:rPr>
          <w:rFonts w:hint="eastAsia"/>
        </w:rPr>
        <w:t xml:space="preserve">질문 </w:t>
      </w:r>
      <w:r>
        <w:t>/</w:t>
      </w:r>
      <w:proofErr w:type="gramEnd"/>
      <w:r>
        <w:t xml:space="preserve"> </w:t>
      </w:r>
      <w:r>
        <w:rPr>
          <w:rFonts w:hint="eastAsia"/>
        </w:rPr>
        <w:t>게임 분석이 필요한 경우는 어떤 것들이 있을까?</w:t>
      </w:r>
    </w:p>
    <w:p w14:paraId="604AF869" w14:textId="6C40BA3F" w:rsidR="00C44BA1" w:rsidRDefault="00C44BA1" w:rsidP="00471C9B">
      <w:pPr>
        <w:pStyle w:val="a"/>
      </w:pPr>
      <w:proofErr w:type="spellStart"/>
      <w:r>
        <w:rPr>
          <w:rFonts w:hint="eastAsia"/>
        </w:rPr>
        <w:t>제품으로서의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게임 </w:t>
      </w:r>
      <w:r>
        <w:t>/</w:t>
      </w:r>
      <w:proofErr w:type="gramEnd"/>
      <w:r>
        <w:t xml:space="preserve"> </w:t>
      </w:r>
      <w:r>
        <w:rPr>
          <w:rFonts w:hint="eastAsia"/>
        </w:rPr>
        <w:t>사용자 경험,</w:t>
      </w:r>
      <w:r>
        <w:t xml:space="preserve"> </w:t>
      </w:r>
      <w:r>
        <w:rPr>
          <w:rFonts w:hint="eastAsia"/>
        </w:rPr>
        <w:t>행동,</w:t>
      </w:r>
      <w:r>
        <w:t xml:space="preserve"> </w:t>
      </w:r>
      <w:r>
        <w:rPr>
          <w:rFonts w:hint="eastAsia"/>
        </w:rPr>
        <w:t>수익,</w:t>
      </w:r>
      <w:r>
        <w:t xml:space="preserve"> </w:t>
      </w:r>
      <w:r>
        <w:rPr>
          <w:rFonts w:hint="eastAsia"/>
        </w:rPr>
        <w:t>시스템 등</w:t>
      </w:r>
    </w:p>
    <w:p w14:paraId="0A36009F" w14:textId="42D98400" w:rsidR="00C44BA1" w:rsidRDefault="00C44BA1" w:rsidP="00471C9B">
      <w:pPr>
        <w:pStyle w:val="a"/>
      </w:pPr>
      <w:proofErr w:type="spellStart"/>
      <w:r>
        <w:rPr>
          <w:rFonts w:hint="eastAsia"/>
        </w:rPr>
        <w:t>프로젝트로서의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게임 </w:t>
      </w:r>
      <w:r>
        <w:t>/</w:t>
      </w:r>
      <w:proofErr w:type="gramEnd"/>
      <w:r>
        <w:t xml:space="preserve"> </w:t>
      </w:r>
      <w:r>
        <w:rPr>
          <w:rFonts w:hint="eastAsia"/>
        </w:rPr>
        <w:t>게임의 개발 진행 사항</w:t>
      </w:r>
    </w:p>
    <w:p w14:paraId="2DA9C513" w14:textId="54D97A38" w:rsidR="00C44BA1" w:rsidRDefault="00C44BA1" w:rsidP="00471C9B">
      <w:pPr>
        <w:pStyle w:val="a"/>
      </w:pPr>
      <w:r>
        <w:rPr>
          <w:rFonts w:hint="eastAsia"/>
        </w:rPr>
        <w:t>항상 상황과 필요를 고려해야 함</w:t>
      </w:r>
    </w:p>
    <w:p w14:paraId="3632A2FE" w14:textId="6F88460A" w:rsidR="00C44BA1" w:rsidRDefault="00C44BA1" w:rsidP="00471C9B">
      <w:pPr>
        <w:pStyle w:val="a"/>
      </w:pPr>
      <w:r>
        <w:rPr>
          <w:rFonts w:hint="eastAsia"/>
        </w:rPr>
        <w:t>상황에 따라서 해결책까지 포함할 필요도 있음</w:t>
      </w:r>
    </w:p>
    <w:p w14:paraId="59F3E55E" w14:textId="54B469A1" w:rsidR="00C44BA1" w:rsidRDefault="00C44BA1" w:rsidP="00A10E50">
      <w:pPr>
        <w:pStyle w:val="7"/>
        <w:ind w:left="400"/>
      </w:pPr>
      <w:r>
        <w:rPr>
          <w:rFonts w:hint="eastAsia"/>
        </w:rPr>
        <w:t>사람들은 모두 개인적인 성향이 다르기 때문에</w:t>
      </w:r>
      <w:r>
        <w:t xml:space="preserve">, </w:t>
      </w:r>
      <w:r>
        <w:rPr>
          <w:rFonts w:hint="eastAsia"/>
        </w:rPr>
        <w:t xml:space="preserve">모여서 분석을 하다 보면 결국 </w:t>
      </w:r>
      <w:r>
        <w:t>‘</w:t>
      </w:r>
      <w:r>
        <w:rPr>
          <w:rFonts w:hint="eastAsia"/>
        </w:rPr>
        <w:t>재미있다</w:t>
      </w:r>
      <w:r>
        <w:t xml:space="preserve">’, </w:t>
      </w:r>
      <w:r>
        <w:rPr>
          <w:rFonts w:hint="eastAsia"/>
        </w:rPr>
        <w:t xml:space="preserve">혹은 </w:t>
      </w:r>
      <w:r>
        <w:t>‘</w:t>
      </w:r>
      <w:r>
        <w:rPr>
          <w:rFonts w:hint="eastAsia"/>
        </w:rPr>
        <w:t>재미없다</w:t>
      </w:r>
      <w:r>
        <w:t xml:space="preserve">’ </w:t>
      </w:r>
      <w:r>
        <w:rPr>
          <w:rFonts w:hint="eastAsia"/>
        </w:rPr>
        <w:t>정도의 단순한 커뮤니케이션만 오감</w:t>
      </w:r>
    </w:p>
    <w:p w14:paraId="28451776" w14:textId="18AE33F9" w:rsidR="00C44BA1" w:rsidRDefault="00C44BA1" w:rsidP="00A10E50">
      <w:pPr>
        <w:pStyle w:val="7"/>
        <w:ind w:left="400"/>
      </w:pPr>
      <w:r>
        <w:rPr>
          <w:rFonts w:hint="eastAsia"/>
        </w:rPr>
        <w:t xml:space="preserve">이러한 </w:t>
      </w:r>
      <w:r w:rsidRPr="007C259C">
        <w:rPr>
          <w:rFonts w:hint="eastAsia"/>
          <w:color w:val="FF0000"/>
        </w:rPr>
        <w:t>의견을 분류하고 쪼개서 분석</w:t>
      </w:r>
      <w:r>
        <w:rPr>
          <w:rFonts w:hint="eastAsia"/>
        </w:rPr>
        <w:t>을 해야 하는데,</w:t>
      </w:r>
      <w:r>
        <w:t xml:space="preserve"> </w:t>
      </w:r>
      <w:r>
        <w:rPr>
          <w:rFonts w:hint="eastAsia"/>
        </w:rPr>
        <w:t>이것이 게임 분석이 필요한 이유이다</w:t>
      </w:r>
    </w:p>
    <w:p w14:paraId="6E0C9B31" w14:textId="74AA886E" w:rsidR="00C46EFD" w:rsidRDefault="00C46EFD" w:rsidP="00C46EFD"/>
    <w:p w14:paraId="1C9DD2AD" w14:textId="0FF33E1B" w:rsidR="00C46EFD" w:rsidRDefault="00C46EFD" w:rsidP="00C46EFD">
      <w:pPr>
        <w:pStyle w:val="2"/>
      </w:pPr>
      <w:r>
        <w:rPr>
          <w:rFonts w:hint="eastAsia"/>
        </w:rPr>
        <w:t>게임에 필요한 분석</w:t>
      </w:r>
    </w:p>
    <w:p w14:paraId="01A248E3" w14:textId="0020B90A" w:rsidR="00C46EFD" w:rsidRDefault="00C46EFD" w:rsidP="00C46EFD">
      <w:pPr>
        <w:pStyle w:val="4"/>
      </w:pPr>
      <w:r>
        <w:t>“</w:t>
      </w:r>
      <w:r>
        <w:rPr>
          <w:rFonts w:hint="eastAsia"/>
        </w:rPr>
        <w:t>모든 분석에 기준점에는 유저가 존재한다</w:t>
      </w:r>
      <w:r>
        <w:t>”</w:t>
      </w:r>
    </w:p>
    <w:p w14:paraId="0267571B" w14:textId="436BD2E7" w:rsidR="00C46EFD" w:rsidRDefault="00C46EFD" w:rsidP="00C46EFD">
      <w:pPr>
        <w:pStyle w:val="a"/>
      </w:pPr>
      <w:r>
        <w:rPr>
          <w:rFonts w:hint="eastAsia"/>
        </w:rPr>
        <w:t>경쟁 게임 분석</w:t>
      </w:r>
    </w:p>
    <w:p w14:paraId="1A86D192" w14:textId="70E79E91" w:rsidR="00C46EFD" w:rsidRDefault="00C46EFD" w:rsidP="00C46EFD">
      <w:pPr>
        <w:pStyle w:val="a"/>
      </w:pPr>
      <w:r>
        <w:rPr>
          <w:rFonts w:hint="eastAsia"/>
        </w:rPr>
        <w:t>시장 분석</w:t>
      </w:r>
    </w:p>
    <w:p w14:paraId="00BB0682" w14:textId="7666BAF5" w:rsidR="00C46EFD" w:rsidRDefault="00C46EFD" w:rsidP="00C46EFD">
      <w:pPr>
        <w:pStyle w:val="a"/>
      </w:pPr>
      <w:r>
        <w:rPr>
          <w:rFonts w:hint="eastAsia"/>
        </w:rPr>
        <w:t>게임 내 로그 분석</w:t>
      </w:r>
    </w:p>
    <w:p w14:paraId="5E1F4E3A" w14:textId="1B9FE9B2" w:rsidR="00C46EFD" w:rsidRDefault="00C46EFD" w:rsidP="00C46EFD">
      <w:pPr>
        <w:pStyle w:val="a"/>
      </w:pPr>
      <w:r>
        <w:rPr>
          <w:rFonts w:hint="eastAsia"/>
        </w:rPr>
        <w:t>서비스 로그 분석</w:t>
      </w:r>
    </w:p>
    <w:p w14:paraId="60D5127A" w14:textId="6932B0BA" w:rsidR="00C46EFD" w:rsidRDefault="00C46EFD" w:rsidP="00C46EFD">
      <w:pPr>
        <w:pStyle w:val="a"/>
        <w:numPr>
          <w:ilvl w:val="0"/>
          <w:numId w:val="0"/>
        </w:numPr>
        <w:ind w:left="403" w:hanging="403"/>
      </w:pPr>
    </w:p>
    <w:p w14:paraId="58B2CAAD" w14:textId="213A9BD0" w:rsidR="00C46EFD" w:rsidRDefault="00C435F4" w:rsidP="00C435F4">
      <w:pPr>
        <w:pStyle w:val="2"/>
      </w:pPr>
      <w:r>
        <w:rPr>
          <w:rFonts w:hint="eastAsia"/>
        </w:rPr>
        <w:t>게임의 분석하는 방법</w:t>
      </w:r>
    </w:p>
    <w:p w14:paraId="607836A7" w14:textId="36B96A0B" w:rsidR="00C435F4" w:rsidRDefault="00C435F4" w:rsidP="00C435F4">
      <w:pPr>
        <w:pStyle w:val="4"/>
      </w:pPr>
      <w:r>
        <w:t>“</w:t>
      </w:r>
      <w:r>
        <w:rPr>
          <w:rFonts w:hint="eastAsia"/>
        </w:rPr>
        <w:t>모든 분석에는 목표가 존재한다</w:t>
      </w:r>
      <w:r>
        <w:t>”</w:t>
      </w:r>
    </w:p>
    <w:p w14:paraId="02260AC1" w14:textId="0CA153C1" w:rsidR="00C435F4" w:rsidRDefault="00C435F4" w:rsidP="00C435F4">
      <w:pPr>
        <w:pStyle w:val="a"/>
      </w:pPr>
      <w:r>
        <w:rPr>
          <w:rFonts w:hint="eastAsia"/>
        </w:rPr>
        <w:t>수익 개선이 목표일 때</w:t>
      </w:r>
    </w:p>
    <w:p w14:paraId="2416D43A" w14:textId="1253623A" w:rsidR="00C435F4" w:rsidRDefault="00C435F4" w:rsidP="00C435F4">
      <w:pPr>
        <w:pStyle w:val="7"/>
        <w:ind w:left="400"/>
      </w:pPr>
      <w:r>
        <w:rPr>
          <w:rFonts w:hint="eastAsia"/>
        </w:rPr>
        <w:t xml:space="preserve">고객의 측면에서 분석 </w:t>
      </w:r>
      <w:r w:rsidR="005201D8">
        <w:rPr>
          <w:rFonts w:eastAsiaTheme="minorHAnsi"/>
        </w:rPr>
        <w:t>→</w:t>
      </w:r>
      <w:r>
        <w:t xml:space="preserve"> ARPU, DAU, MAU </w:t>
      </w:r>
      <w:r>
        <w:rPr>
          <w:rFonts w:hint="eastAsia"/>
        </w:rPr>
        <w:t>등 지표 분석</w:t>
      </w:r>
    </w:p>
    <w:p w14:paraId="17095E0A" w14:textId="792C53AA" w:rsidR="00C435F4" w:rsidRDefault="00C435F4" w:rsidP="00C435F4">
      <w:pPr>
        <w:pStyle w:val="a"/>
      </w:pPr>
      <w:r>
        <w:rPr>
          <w:rFonts w:hint="eastAsia"/>
        </w:rPr>
        <w:t>유저 경험(</w:t>
      </w:r>
      <w:proofErr w:type="gramStart"/>
      <w:r>
        <w:t>UX /</w:t>
      </w:r>
      <w:proofErr w:type="gramEnd"/>
      <w:r>
        <w:t xml:space="preserve"> User Experience)</w:t>
      </w:r>
      <w:r>
        <w:rPr>
          <w:rFonts w:hint="eastAsia"/>
        </w:rPr>
        <w:t>의 개선이 목표일 때</w:t>
      </w:r>
    </w:p>
    <w:p w14:paraId="3492A9CD" w14:textId="089DE1FE" w:rsidR="00C435F4" w:rsidRDefault="00C435F4" w:rsidP="00C435F4">
      <w:pPr>
        <w:pStyle w:val="7"/>
        <w:ind w:left="400"/>
      </w:pPr>
      <w:r>
        <w:rPr>
          <w:rFonts w:hint="eastAsia"/>
        </w:rPr>
        <w:t>플레이어의 측면에서 분석 -</w:t>
      </w:r>
      <w:r>
        <w:t xml:space="preserve">&gt; </w:t>
      </w:r>
      <w:r>
        <w:rPr>
          <w:rFonts w:hint="eastAsia"/>
        </w:rPr>
        <w:t>평균 플레이 타임,</w:t>
      </w:r>
      <w:r>
        <w:t xml:space="preserve"> </w:t>
      </w:r>
      <w:r>
        <w:rPr>
          <w:rFonts w:hint="eastAsia"/>
        </w:rPr>
        <w:t xml:space="preserve">목표 </w:t>
      </w:r>
      <w:proofErr w:type="spellStart"/>
      <w:r>
        <w:rPr>
          <w:rFonts w:hint="eastAsia"/>
        </w:rPr>
        <w:t>달성률</w:t>
      </w:r>
      <w:proofErr w:type="spellEnd"/>
      <w:r>
        <w:rPr>
          <w:rFonts w:hint="eastAsia"/>
        </w:rPr>
        <w:t xml:space="preserve"> 등</w:t>
      </w:r>
    </w:p>
    <w:p w14:paraId="5E73ED40" w14:textId="1B4A2D54" w:rsidR="00C435F4" w:rsidRDefault="00C435F4" w:rsidP="00C435F4">
      <w:pPr>
        <w:pStyle w:val="a"/>
      </w:pPr>
      <w:r>
        <w:rPr>
          <w:rFonts w:hint="eastAsia"/>
        </w:rPr>
        <w:t>게임의 최적화가 목표일 때</w:t>
      </w:r>
    </w:p>
    <w:p w14:paraId="07B9B7AD" w14:textId="2BF38D7D" w:rsidR="00C435F4" w:rsidRDefault="00C435F4" w:rsidP="00C435F4">
      <w:pPr>
        <w:pStyle w:val="7"/>
        <w:ind w:left="400"/>
      </w:pPr>
      <w:r>
        <w:rPr>
          <w:rFonts w:hint="eastAsia"/>
        </w:rPr>
        <w:t>시스템의 측면에서 분석 -</w:t>
      </w:r>
      <w:r>
        <w:t xml:space="preserve">&gt; </w:t>
      </w:r>
      <w:r>
        <w:rPr>
          <w:rFonts w:hint="eastAsia"/>
        </w:rPr>
        <w:t>이동,</w:t>
      </w:r>
      <w:r>
        <w:t xml:space="preserve"> </w:t>
      </w:r>
      <w:r>
        <w:rPr>
          <w:rFonts w:hint="eastAsia"/>
        </w:rPr>
        <w:t>대응 행위,</w:t>
      </w:r>
      <w:r>
        <w:t xml:space="preserve"> </w:t>
      </w:r>
      <w:r>
        <w:rPr>
          <w:rFonts w:hint="eastAsia"/>
        </w:rPr>
        <w:t>응답률 등</w:t>
      </w:r>
    </w:p>
    <w:p w14:paraId="3987C170" w14:textId="2814B50A" w:rsidR="00201CD4" w:rsidRDefault="00201CD4" w:rsidP="00201CD4"/>
    <w:p w14:paraId="08195F3B" w14:textId="77777777" w:rsidR="00201CD4" w:rsidRDefault="00201CD4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D7201D2" w14:textId="72C4EF33" w:rsidR="00201CD4" w:rsidRDefault="00201CD4" w:rsidP="00201CD4">
      <w:pPr>
        <w:pStyle w:val="2"/>
      </w:pPr>
      <w:r>
        <w:rPr>
          <w:rFonts w:hint="eastAsia"/>
        </w:rPr>
        <w:lastRenderedPageBreak/>
        <w:t xml:space="preserve">다양한 게임 분석 </w:t>
      </w:r>
      <w:proofErr w:type="gramStart"/>
      <w:r>
        <w:rPr>
          <w:rFonts w:hint="eastAsia"/>
        </w:rPr>
        <w:t xml:space="preserve">프레임 </w:t>
      </w:r>
      <w:r>
        <w:t>/</w:t>
      </w:r>
      <w:proofErr w:type="gramEnd"/>
      <w:r>
        <w:t xml:space="preserve"> </w:t>
      </w:r>
      <w:r>
        <w:rPr>
          <w:rFonts w:hint="eastAsia"/>
        </w:rPr>
        <w:t>재미</w:t>
      </w:r>
    </w:p>
    <w:p w14:paraId="43632FAF" w14:textId="68A5C2AD" w:rsidR="00201CD4" w:rsidRDefault="00201CD4" w:rsidP="00201CD4">
      <w:pPr>
        <w:pStyle w:val="a"/>
      </w:pPr>
      <w:r>
        <w:rPr>
          <w:rFonts w:hint="eastAsia"/>
        </w:rPr>
        <w:t xml:space="preserve">다음 각 항목의 </w:t>
      </w:r>
      <w:proofErr w:type="gramStart"/>
      <w:r>
        <w:rPr>
          <w:rFonts w:hint="eastAsia"/>
        </w:rPr>
        <w:t xml:space="preserve">의견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이유 </w:t>
      </w:r>
      <w:r>
        <w:t xml:space="preserve">/ </w:t>
      </w:r>
      <w:r>
        <w:rPr>
          <w:rFonts w:hint="eastAsia"/>
        </w:rPr>
        <w:t>개선 방안 기록 후 별도의 총평 정리</w:t>
      </w:r>
    </w:p>
    <w:p w14:paraId="3A2A4F13" w14:textId="042858C8" w:rsidR="00201CD4" w:rsidRDefault="00201CD4" w:rsidP="00201CD4">
      <w:pPr>
        <w:pStyle w:val="a"/>
        <w:numPr>
          <w:ilvl w:val="0"/>
          <w:numId w:val="0"/>
        </w:numPr>
        <w:ind w:left="403" w:hanging="403"/>
      </w:pPr>
    </w:p>
    <w:tbl>
      <w:tblPr>
        <w:tblStyle w:val="a8"/>
        <w:tblW w:w="0" w:type="auto"/>
        <w:tblInd w:w="108" w:type="dxa"/>
        <w:tblLook w:val="04A0" w:firstRow="1" w:lastRow="0" w:firstColumn="1" w:lastColumn="0" w:noHBand="0" w:noVBand="1"/>
      </w:tblPr>
      <w:tblGrid>
        <w:gridCol w:w="2117"/>
        <w:gridCol w:w="2103"/>
        <w:gridCol w:w="6128"/>
      </w:tblGrid>
      <w:tr w:rsidR="00201CD4" w14:paraId="7F5A7445" w14:textId="77777777" w:rsidTr="00C6170A">
        <w:tc>
          <w:tcPr>
            <w:tcW w:w="2127" w:type="dxa"/>
            <w:vAlign w:val="center"/>
          </w:tcPr>
          <w:p w14:paraId="3A370060" w14:textId="185FF4ED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 w:rsidRPr="00201CD4">
              <w:rPr>
                <w:rFonts w:hint="eastAsia"/>
                <w:sz w:val="30"/>
                <w:szCs w:val="34"/>
              </w:rPr>
              <w:t>핵심 분석 요소</w:t>
            </w:r>
          </w:p>
        </w:tc>
        <w:tc>
          <w:tcPr>
            <w:tcW w:w="2126" w:type="dxa"/>
            <w:vAlign w:val="center"/>
          </w:tcPr>
          <w:p w14:paraId="6B1641CF" w14:textId="65B24240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 w:rsidRPr="00C6170A">
              <w:rPr>
                <w:rFonts w:hint="eastAsia"/>
                <w:sz w:val="28"/>
                <w:szCs w:val="32"/>
              </w:rPr>
              <w:t>세부 분석 요소</w:t>
            </w:r>
          </w:p>
        </w:tc>
        <w:tc>
          <w:tcPr>
            <w:tcW w:w="6237" w:type="dxa"/>
            <w:vAlign w:val="center"/>
          </w:tcPr>
          <w:p w14:paraId="4FE7815C" w14:textId="004526A9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 w:rsidRPr="00201CD4">
              <w:rPr>
                <w:rFonts w:hint="eastAsia"/>
                <w:sz w:val="30"/>
                <w:szCs w:val="34"/>
              </w:rPr>
              <w:t>설명</w:t>
            </w:r>
          </w:p>
        </w:tc>
      </w:tr>
      <w:tr w:rsidR="00201CD4" w14:paraId="2CB83324" w14:textId="77777777" w:rsidTr="00C6170A">
        <w:tc>
          <w:tcPr>
            <w:tcW w:w="2127" w:type="dxa"/>
            <w:vMerge w:val="restart"/>
            <w:vAlign w:val="center"/>
          </w:tcPr>
          <w:p w14:paraId="4E76686A" w14:textId="77777777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 w:rsidRPr="00201CD4">
              <w:rPr>
                <w:rFonts w:hint="eastAsia"/>
                <w:sz w:val="30"/>
                <w:szCs w:val="34"/>
              </w:rPr>
              <w:t>관계</w:t>
            </w:r>
          </w:p>
          <w:p w14:paraId="4C2B70B4" w14:textId="4B17FB37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 w:rsidRPr="00201CD4">
              <w:rPr>
                <w:rFonts w:hint="eastAsia"/>
                <w:sz w:val="30"/>
                <w:szCs w:val="34"/>
              </w:rPr>
              <w:t>R</w:t>
            </w:r>
            <w:r w:rsidRPr="00201CD4">
              <w:rPr>
                <w:sz w:val="30"/>
                <w:szCs w:val="34"/>
              </w:rPr>
              <w:t>elationship</w:t>
            </w:r>
          </w:p>
        </w:tc>
        <w:tc>
          <w:tcPr>
            <w:tcW w:w="2126" w:type="dxa"/>
            <w:vAlign w:val="center"/>
          </w:tcPr>
          <w:p w14:paraId="398F8A20" w14:textId="181046D7" w:rsidR="00201CD4" w:rsidRPr="00C6170A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C6170A">
              <w:rPr>
                <w:rFonts w:hint="eastAsia"/>
                <w:sz w:val="28"/>
                <w:szCs w:val="32"/>
              </w:rPr>
              <w:t>V</w:t>
            </w:r>
            <w:r w:rsidRPr="00C6170A">
              <w:rPr>
                <w:sz w:val="28"/>
                <w:szCs w:val="32"/>
              </w:rPr>
              <w:t>isual &amp; Sound</w:t>
            </w:r>
          </w:p>
        </w:tc>
        <w:tc>
          <w:tcPr>
            <w:tcW w:w="6237" w:type="dxa"/>
          </w:tcPr>
          <w:p w14:paraId="52B2B435" w14:textId="546C1788" w:rsidR="00C6170A" w:rsidRPr="00C6170A" w:rsidRDefault="00201CD4" w:rsidP="00C6170A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201CD4">
              <w:rPr>
                <w:rFonts w:hint="eastAsia"/>
                <w:sz w:val="24"/>
                <w:szCs w:val="28"/>
              </w:rPr>
              <w:t>게임 실행 시 그래픽과 사운드 느낌은?</w:t>
            </w:r>
            <w:r w:rsidR="00C6170A">
              <w:t xml:space="preserve"> </w:t>
            </w:r>
          </w:p>
        </w:tc>
      </w:tr>
      <w:tr w:rsidR="00201CD4" w14:paraId="5292D737" w14:textId="77777777" w:rsidTr="00C6170A">
        <w:tc>
          <w:tcPr>
            <w:tcW w:w="2127" w:type="dxa"/>
            <w:vMerge/>
            <w:vAlign w:val="center"/>
          </w:tcPr>
          <w:p w14:paraId="318EB668" w14:textId="77777777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</w:p>
        </w:tc>
        <w:tc>
          <w:tcPr>
            <w:tcW w:w="2126" w:type="dxa"/>
            <w:vAlign w:val="center"/>
          </w:tcPr>
          <w:p w14:paraId="4AF894D0" w14:textId="75F8B098" w:rsidR="00201CD4" w:rsidRPr="00C6170A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C6170A">
              <w:rPr>
                <w:rFonts w:hint="eastAsia"/>
                <w:sz w:val="28"/>
                <w:szCs w:val="32"/>
              </w:rPr>
              <w:t>P</w:t>
            </w:r>
            <w:r w:rsidRPr="00C6170A">
              <w:rPr>
                <w:sz w:val="28"/>
                <w:szCs w:val="32"/>
              </w:rPr>
              <w:t>ower &amp; Love</w:t>
            </w:r>
          </w:p>
        </w:tc>
        <w:tc>
          <w:tcPr>
            <w:tcW w:w="6237" w:type="dxa"/>
          </w:tcPr>
          <w:p w14:paraId="3D71D205" w14:textId="7F864E85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201CD4">
              <w:rPr>
                <w:rFonts w:hint="eastAsia"/>
                <w:sz w:val="24"/>
                <w:szCs w:val="28"/>
              </w:rPr>
              <w:t>친구와 함께 하고 싶은 생각이 드는가?</w:t>
            </w:r>
          </w:p>
        </w:tc>
      </w:tr>
      <w:tr w:rsidR="00201CD4" w14:paraId="608D1B99" w14:textId="77777777" w:rsidTr="00C6170A">
        <w:tc>
          <w:tcPr>
            <w:tcW w:w="2127" w:type="dxa"/>
            <w:vMerge/>
            <w:vAlign w:val="center"/>
          </w:tcPr>
          <w:p w14:paraId="66574B2B" w14:textId="77777777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</w:p>
        </w:tc>
        <w:tc>
          <w:tcPr>
            <w:tcW w:w="2126" w:type="dxa"/>
            <w:vAlign w:val="center"/>
          </w:tcPr>
          <w:p w14:paraId="3DEBA9EE" w14:textId="0677CD24" w:rsidR="00201CD4" w:rsidRPr="00C6170A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C6170A">
              <w:rPr>
                <w:rFonts w:hint="eastAsia"/>
                <w:sz w:val="28"/>
                <w:szCs w:val="32"/>
              </w:rPr>
              <w:t>성취감</w:t>
            </w:r>
          </w:p>
        </w:tc>
        <w:tc>
          <w:tcPr>
            <w:tcW w:w="6237" w:type="dxa"/>
          </w:tcPr>
          <w:p w14:paraId="14E2EC3A" w14:textId="7786546F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201CD4">
              <w:rPr>
                <w:rFonts w:hint="eastAsia"/>
                <w:sz w:val="24"/>
                <w:szCs w:val="28"/>
              </w:rPr>
              <w:t>성취감을 느낌 적이 있는가?</w:t>
            </w:r>
          </w:p>
        </w:tc>
      </w:tr>
      <w:tr w:rsidR="00201CD4" w14:paraId="7DACAECA" w14:textId="77777777" w:rsidTr="00C6170A">
        <w:tc>
          <w:tcPr>
            <w:tcW w:w="2127" w:type="dxa"/>
            <w:vMerge w:val="restart"/>
            <w:vAlign w:val="center"/>
          </w:tcPr>
          <w:p w14:paraId="1EE52BC7" w14:textId="53F3C99D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 w:rsidRPr="00201CD4">
              <w:rPr>
                <w:sz w:val="30"/>
                <w:szCs w:val="34"/>
              </w:rPr>
              <w:t>도전</w:t>
            </w:r>
          </w:p>
          <w:p w14:paraId="2068B512" w14:textId="031F21E6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 w:rsidRPr="00201CD4">
              <w:rPr>
                <w:rFonts w:hint="eastAsia"/>
                <w:sz w:val="30"/>
                <w:szCs w:val="34"/>
              </w:rPr>
              <w:t>C</w:t>
            </w:r>
            <w:r w:rsidRPr="00201CD4">
              <w:rPr>
                <w:sz w:val="30"/>
                <w:szCs w:val="34"/>
              </w:rPr>
              <w:t>hallenge</w:t>
            </w:r>
          </w:p>
        </w:tc>
        <w:tc>
          <w:tcPr>
            <w:tcW w:w="2126" w:type="dxa"/>
            <w:vAlign w:val="center"/>
          </w:tcPr>
          <w:p w14:paraId="6BF72A02" w14:textId="75D6624F" w:rsidR="00201CD4" w:rsidRPr="00C6170A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C6170A">
              <w:rPr>
                <w:rFonts w:hint="eastAsia"/>
                <w:sz w:val="28"/>
                <w:szCs w:val="32"/>
              </w:rPr>
              <w:t>탐험</w:t>
            </w:r>
          </w:p>
        </w:tc>
        <w:tc>
          <w:tcPr>
            <w:tcW w:w="6237" w:type="dxa"/>
          </w:tcPr>
          <w:p w14:paraId="041390F5" w14:textId="3B3A4FCC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201CD4">
              <w:rPr>
                <w:rFonts w:hint="eastAsia"/>
                <w:sz w:val="24"/>
                <w:szCs w:val="28"/>
              </w:rPr>
              <w:t>새로운 것에 기대감을 갖는가?</w:t>
            </w:r>
          </w:p>
        </w:tc>
      </w:tr>
      <w:tr w:rsidR="00201CD4" w14:paraId="20C9A056" w14:textId="77777777" w:rsidTr="00C6170A">
        <w:tc>
          <w:tcPr>
            <w:tcW w:w="2127" w:type="dxa"/>
            <w:vMerge/>
            <w:vAlign w:val="center"/>
          </w:tcPr>
          <w:p w14:paraId="64BA6687" w14:textId="77777777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</w:p>
        </w:tc>
        <w:tc>
          <w:tcPr>
            <w:tcW w:w="2126" w:type="dxa"/>
            <w:vAlign w:val="center"/>
          </w:tcPr>
          <w:p w14:paraId="5DFC3FA7" w14:textId="3A524DDB" w:rsidR="00201CD4" w:rsidRPr="00C6170A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C6170A">
              <w:rPr>
                <w:rFonts w:hint="eastAsia"/>
                <w:sz w:val="28"/>
                <w:szCs w:val="32"/>
              </w:rPr>
              <w:t>경쟁</w:t>
            </w:r>
          </w:p>
        </w:tc>
        <w:tc>
          <w:tcPr>
            <w:tcW w:w="6237" w:type="dxa"/>
          </w:tcPr>
          <w:p w14:paraId="3122D81D" w14:textId="54929284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201CD4">
              <w:rPr>
                <w:rFonts w:hint="eastAsia"/>
                <w:sz w:val="24"/>
                <w:szCs w:val="28"/>
              </w:rPr>
              <w:t>다른 사람을 이기거나 랭킹에 도전하고 싶은가?</w:t>
            </w:r>
          </w:p>
        </w:tc>
      </w:tr>
      <w:tr w:rsidR="00201CD4" w14:paraId="0C572B80" w14:textId="77777777" w:rsidTr="00C6170A">
        <w:tc>
          <w:tcPr>
            <w:tcW w:w="2127" w:type="dxa"/>
            <w:vMerge/>
            <w:vAlign w:val="center"/>
          </w:tcPr>
          <w:p w14:paraId="7218C7E0" w14:textId="77777777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</w:p>
        </w:tc>
        <w:tc>
          <w:tcPr>
            <w:tcW w:w="2126" w:type="dxa"/>
            <w:vAlign w:val="center"/>
          </w:tcPr>
          <w:p w14:paraId="3BB8C4E7" w14:textId="779E3DBF" w:rsidR="00201CD4" w:rsidRPr="00C6170A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C6170A">
              <w:rPr>
                <w:rFonts w:hint="eastAsia"/>
                <w:sz w:val="28"/>
                <w:szCs w:val="32"/>
              </w:rPr>
              <w:t>창조</w:t>
            </w:r>
          </w:p>
        </w:tc>
        <w:tc>
          <w:tcPr>
            <w:tcW w:w="6237" w:type="dxa"/>
          </w:tcPr>
          <w:p w14:paraId="3A669461" w14:textId="2F8BF3CE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201CD4">
              <w:rPr>
                <w:rFonts w:hint="eastAsia"/>
                <w:sz w:val="24"/>
                <w:szCs w:val="28"/>
              </w:rPr>
              <w:t>나만의 전술과 전략이 있는가?</w:t>
            </w:r>
          </w:p>
        </w:tc>
      </w:tr>
      <w:tr w:rsidR="00201CD4" w14:paraId="4F371D92" w14:textId="77777777" w:rsidTr="00C6170A">
        <w:tc>
          <w:tcPr>
            <w:tcW w:w="2127" w:type="dxa"/>
            <w:vMerge w:val="restart"/>
            <w:vAlign w:val="center"/>
          </w:tcPr>
          <w:p w14:paraId="5D54A85B" w14:textId="77777777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 w:rsidRPr="00201CD4">
              <w:rPr>
                <w:rFonts w:hint="eastAsia"/>
                <w:sz w:val="30"/>
                <w:szCs w:val="34"/>
              </w:rPr>
              <w:t>학습</w:t>
            </w:r>
          </w:p>
          <w:p w14:paraId="54440437" w14:textId="1EC4CD0D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30"/>
                <w:szCs w:val="34"/>
              </w:rPr>
            </w:pPr>
            <w:r w:rsidRPr="00201CD4">
              <w:rPr>
                <w:rFonts w:hint="eastAsia"/>
                <w:sz w:val="30"/>
                <w:szCs w:val="34"/>
              </w:rPr>
              <w:t>L</w:t>
            </w:r>
            <w:r w:rsidRPr="00201CD4">
              <w:rPr>
                <w:sz w:val="30"/>
                <w:szCs w:val="34"/>
              </w:rPr>
              <w:t>earning</w:t>
            </w:r>
          </w:p>
        </w:tc>
        <w:tc>
          <w:tcPr>
            <w:tcW w:w="2126" w:type="dxa"/>
            <w:vAlign w:val="center"/>
          </w:tcPr>
          <w:p w14:paraId="5062921D" w14:textId="0B4EBC13" w:rsidR="00201CD4" w:rsidRPr="00C6170A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C6170A">
              <w:rPr>
                <w:rFonts w:hint="eastAsia"/>
                <w:sz w:val="28"/>
                <w:szCs w:val="32"/>
              </w:rPr>
              <w:t>콘텐츠</w:t>
            </w:r>
          </w:p>
        </w:tc>
        <w:tc>
          <w:tcPr>
            <w:tcW w:w="6237" w:type="dxa"/>
          </w:tcPr>
          <w:p w14:paraId="708C3E18" w14:textId="24BEA4B8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201CD4">
              <w:rPr>
                <w:rFonts w:hint="eastAsia"/>
                <w:sz w:val="24"/>
                <w:szCs w:val="28"/>
              </w:rPr>
              <w:t>스토리,</w:t>
            </w:r>
            <w:r w:rsidRPr="00201CD4">
              <w:rPr>
                <w:sz w:val="24"/>
                <w:szCs w:val="28"/>
              </w:rPr>
              <w:t xml:space="preserve"> </w:t>
            </w:r>
            <w:r w:rsidRPr="00201CD4">
              <w:rPr>
                <w:rFonts w:hint="eastAsia"/>
                <w:sz w:val="24"/>
                <w:szCs w:val="28"/>
              </w:rPr>
              <w:t>퀘스트 등 콘텐츠 내용은 만족스러운가?</w:t>
            </w:r>
          </w:p>
        </w:tc>
      </w:tr>
      <w:tr w:rsidR="00201CD4" w14:paraId="17C5E4CD" w14:textId="77777777" w:rsidTr="00C6170A">
        <w:tc>
          <w:tcPr>
            <w:tcW w:w="2127" w:type="dxa"/>
            <w:vMerge/>
          </w:tcPr>
          <w:p w14:paraId="072C9450" w14:textId="77777777" w:rsidR="00201CD4" w:rsidRDefault="00201CD4" w:rsidP="00201CD4">
            <w:pPr>
              <w:pStyle w:val="a"/>
              <w:numPr>
                <w:ilvl w:val="0"/>
                <w:numId w:val="0"/>
              </w:numPr>
            </w:pPr>
          </w:p>
        </w:tc>
        <w:tc>
          <w:tcPr>
            <w:tcW w:w="2126" w:type="dxa"/>
            <w:vAlign w:val="center"/>
          </w:tcPr>
          <w:p w14:paraId="54426720" w14:textId="2243893B" w:rsidR="00201CD4" w:rsidRPr="00C6170A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C6170A">
              <w:rPr>
                <w:rFonts w:hint="eastAsia"/>
                <w:sz w:val="28"/>
                <w:szCs w:val="32"/>
              </w:rPr>
              <w:t>난이도</w:t>
            </w:r>
          </w:p>
        </w:tc>
        <w:tc>
          <w:tcPr>
            <w:tcW w:w="6237" w:type="dxa"/>
          </w:tcPr>
          <w:p w14:paraId="127B1AF5" w14:textId="2FA78413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201CD4">
              <w:rPr>
                <w:rFonts w:hint="eastAsia"/>
                <w:sz w:val="24"/>
                <w:szCs w:val="28"/>
              </w:rPr>
              <w:t>긴장감을 지속적으로 느낄 수 있는가?</w:t>
            </w:r>
          </w:p>
        </w:tc>
      </w:tr>
      <w:tr w:rsidR="00201CD4" w14:paraId="588132F5" w14:textId="77777777" w:rsidTr="00C6170A">
        <w:tc>
          <w:tcPr>
            <w:tcW w:w="2127" w:type="dxa"/>
            <w:vMerge/>
          </w:tcPr>
          <w:p w14:paraId="59302E13" w14:textId="77777777" w:rsidR="00201CD4" w:rsidRDefault="00201CD4" w:rsidP="00201CD4">
            <w:pPr>
              <w:pStyle w:val="a"/>
              <w:numPr>
                <w:ilvl w:val="0"/>
                <w:numId w:val="0"/>
              </w:numPr>
            </w:pPr>
          </w:p>
        </w:tc>
        <w:tc>
          <w:tcPr>
            <w:tcW w:w="2126" w:type="dxa"/>
            <w:vAlign w:val="center"/>
          </w:tcPr>
          <w:p w14:paraId="2864697E" w14:textId="186653AB" w:rsidR="00201CD4" w:rsidRPr="00C6170A" w:rsidRDefault="00201CD4" w:rsidP="00201CD4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C6170A">
              <w:rPr>
                <w:rFonts w:hint="eastAsia"/>
                <w:sz w:val="28"/>
                <w:szCs w:val="32"/>
              </w:rPr>
              <w:t>패턴</w:t>
            </w:r>
          </w:p>
        </w:tc>
        <w:tc>
          <w:tcPr>
            <w:tcW w:w="6237" w:type="dxa"/>
          </w:tcPr>
          <w:p w14:paraId="2F2FD167" w14:textId="6DACB9D4" w:rsidR="00201CD4" w:rsidRPr="00201CD4" w:rsidRDefault="00201CD4" w:rsidP="00201CD4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201CD4">
              <w:rPr>
                <w:rFonts w:hint="eastAsia"/>
                <w:sz w:val="24"/>
                <w:szCs w:val="28"/>
              </w:rPr>
              <w:t>플레이 반복에 지루함은 없는가?</w:t>
            </w:r>
          </w:p>
        </w:tc>
      </w:tr>
    </w:tbl>
    <w:p w14:paraId="1AE2B212" w14:textId="78660E4E" w:rsidR="00201CD4" w:rsidRDefault="00201CD4" w:rsidP="00201CD4">
      <w:pPr>
        <w:pStyle w:val="a"/>
        <w:numPr>
          <w:ilvl w:val="0"/>
          <w:numId w:val="0"/>
        </w:numPr>
        <w:ind w:left="403" w:hanging="403"/>
      </w:pPr>
    </w:p>
    <w:p w14:paraId="70880441" w14:textId="7CB16B54" w:rsidR="00C6170A" w:rsidRDefault="00C6170A" w:rsidP="00C6170A">
      <w:pPr>
        <w:pStyle w:val="2"/>
      </w:pPr>
      <w:r>
        <w:rPr>
          <w:rFonts w:hint="eastAsia"/>
        </w:rPr>
        <w:t xml:space="preserve">다양한 게임 분석 </w:t>
      </w:r>
      <w:proofErr w:type="gramStart"/>
      <w:r>
        <w:rPr>
          <w:rFonts w:hint="eastAsia"/>
        </w:rPr>
        <w:t xml:space="preserve">프레임 </w:t>
      </w:r>
      <w:r>
        <w:t>/</w:t>
      </w:r>
      <w:proofErr w:type="gramEnd"/>
      <w:r>
        <w:t xml:space="preserve"> </w:t>
      </w:r>
      <w:r>
        <w:rPr>
          <w:rFonts w:hint="eastAsia"/>
        </w:rPr>
        <w:t>완성도</w:t>
      </w:r>
    </w:p>
    <w:tbl>
      <w:tblPr>
        <w:tblStyle w:val="a8"/>
        <w:tblW w:w="0" w:type="auto"/>
        <w:tblInd w:w="108" w:type="dxa"/>
        <w:tblLook w:val="04A0" w:firstRow="1" w:lastRow="0" w:firstColumn="1" w:lastColumn="0" w:noHBand="0" w:noVBand="1"/>
      </w:tblPr>
      <w:tblGrid>
        <w:gridCol w:w="1402"/>
        <w:gridCol w:w="1679"/>
        <w:gridCol w:w="1957"/>
        <w:gridCol w:w="2655"/>
        <w:gridCol w:w="2655"/>
      </w:tblGrid>
      <w:tr w:rsidR="00C6170A" w14:paraId="647F5244" w14:textId="77777777" w:rsidTr="003F3139">
        <w:tc>
          <w:tcPr>
            <w:tcW w:w="1418" w:type="dxa"/>
            <w:vAlign w:val="center"/>
          </w:tcPr>
          <w:p w14:paraId="49875243" w14:textId="42343E0F" w:rsidR="00C6170A" w:rsidRPr="003F3139" w:rsidRDefault="00C6170A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3F3139">
              <w:rPr>
                <w:rFonts w:hint="eastAsia"/>
                <w:sz w:val="28"/>
                <w:szCs w:val="32"/>
              </w:rPr>
              <w:t>대분류</w:t>
            </w:r>
          </w:p>
        </w:tc>
        <w:tc>
          <w:tcPr>
            <w:tcW w:w="1701" w:type="dxa"/>
            <w:vAlign w:val="center"/>
          </w:tcPr>
          <w:p w14:paraId="676BBD9D" w14:textId="0FB245EF" w:rsidR="00C6170A" w:rsidRPr="003F3139" w:rsidRDefault="00C6170A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3F3139">
              <w:rPr>
                <w:rFonts w:hint="eastAsia"/>
                <w:sz w:val="28"/>
                <w:szCs w:val="32"/>
              </w:rPr>
              <w:t>중분류</w:t>
            </w:r>
          </w:p>
        </w:tc>
        <w:tc>
          <w:tcPr>
            <w:tcW w:w="1984" w:type="dxa"/>
            <w:vAlign w:val="center"/>
          </w:tcPr>
          <w:p w14:paraId="2B5611BE" w14:textId="5E8FE28F" w:rsidR="00C6170A" w:rsidRPr="003F3139" w:rsidRDefault="00C6170A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3F3139">
              <w:rPr>
                <w:rFonts w:hint="eastAsia"/>
                <w:sz w:val="28"/>
                <w:szCs w:val="32"/>
              </w:rPr>
              <w:t>항목</w:t>
            </w:r>
          </w:p>
        </w:tc>
        <w:tc>
          <w:tcPr>
            <w:tcW w:w="2693" w:type="dxa"/>
            <w:vAlign w:val="center"/>
          </w:tcPr>
          <w:p w14:paraId="1FF37A78" w14:textId="276D7B88" w:rsidR="00C6170A" w:rsidRPr="003F3139" w:rsidRDefault="00C6170A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3F3139">
              <w:rPr>
                <w:rFonts w:hint="eastAsia"/>
                <w:sz w:val="28"/>
                <w:szCs w:val="32"/>
              </w:rPr>
              <w:t>점수(</w:t>
            </w:r>
            <w:r w:rsidRPr="003F3139">
              <w:rPr>
                <w:sz w:val="28"/>
                <w:szCs w:val="32"/>
              </w:rPr>
              <w:t>10</w:t>
            </w:r>
            <w:r w:rsidRPr="003F3139">
              <w:rPr>
                <w:rFonts w:hint="eastAsia"/>
                <w:sz w:val="28"/>
                <w:szCs w:val="32"/>
              </w:rPr>
              <w:t>점 만점</w:t>
            </w:r>
            <w:r w:rsidRPr="003F3139">
              <w:rPr>
                <w:sz w:val="28"/>
                <w:szCs w:val="32"/>
              </w:rPr>
              <w:t>)</w:t>
            </w:r>
          </w:p>
        </w:tc>
        <w:tc>
          <w:tcPr>
            <w:tcW w:w="2694" w:type="dxa"/>
            <w:vAlign w:val="center"/>
          </w:tcPr>
          <w:p w14:paraId="5AAE1C44" w14:textId="2CE65C03" w:rsidR="00C6170A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3F3139">
              <w:rPr>
                <w:rFonts w:hint="eastAsia"/>
                <w:sz w:val="28"/>
                <w:szCs w:val="32"/>
              </w:rPr>
              <w:t>평균</w:t>
            </w:r>
          </w:p>
        </w:tc>
      </w:tr>
      <w:tr w:rsidR="003F3139" w14:paraId="3354B89F" w14:textId="77777777" w:rsidTr="003F3139">
        <w:tc>
          <w:tcPr>
            <w:tcW w:w="1418" w:type="dxa"/>
            <w:vMerge w:val="restart"/>
            <w:vAlign w:val="center"/>
          </w:tcPr>
          <w:p w14:paraId="0383D452" w14:textId="7D1A59AA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3F3139">
              <w:rPr>
                <w:rFonts w:hint="eastAsia"/>
                <w:sz w:val="28"/>
                <w:szCs w:val="32"/>
              </w:rPr>
              <w:t>완성도</w:t>
            </w:r>
          </w:p>
        </w:tc>
        <w:tc>
          <w:tcPr>
            <w:tcW w:w="1701" w:type="dxa"/>
            <w:vMerge w:val="restart"/>
            <w:vAlign w:val="center"/>
          </w:tcPr>
          <w:p w14:paraId="73750A8E" w14:textId="32742EC3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재미 완성도</w:t>
            </w:r>
          </w:p>
        </w:tc>
        <w:tc>
          <w:tcPr>
            <w:tcW w:w="1984" w:type="dxa"/>
            <w:vAlign w:val="center"/>
          </w:tcPr>
          <w:p w14:paraId="6C22CF56" w14:textId="491B3349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관계</w:t>
            </w:r>
          </w:p>
        </w:tc>
        <w:tc>
          <w:tcPr>
            <w:tcW w:w="2693" w:type="dxa"/>
            <w:vAlign w:val="center"/>
          </w:tcPr>
          <w:p w14:paraId="0E7909DC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547BFAE3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1CDCF116" w14:textId="77777777" w:rsidTr="003F3139">
        <w:tc>
          <w:tcPr>
            <w:tcW w:w="1418" w:type="dxa"/>
            <w:vMerge/>
            <w:vAlign w:val="center"/>
          </w:tcPr>
          <w:p w14:paraId="543B83A7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/>
            <w:vAlign w:val="center"/>
          </w:tcPr>
          <w:p w14:paraId="0A3679FC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66F263A1" w14:textId="0D551B8C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도전</w:t>
            </w:r>
          </w:p>
        </w:tc>
        <w:tc>
          <w:tcPr>
            <w:tcW w:w="2693" w:type="dxa"/>
            <w:vAlign w:val="center"/>
          </w:tcPr>
          <w:p w14:paraId="7BE50255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1B9777D5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2C4DEE84" w14:textId="77777777" w:rsidTr="003F3139">
        <w:tc>
          <w:tcPr>
            <w:tcW w:w="1418" w:type="dxa"/>
            <w:vMerge/>
            <w:vAlign w:val="center"/>
          </w:tcPr>
          <w:p w14:paraId="63199023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/>
            <w:vAlign w:val="center"/>
          </w:tcPr>
          <w:p w14:paraId="66BB82ED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429AB3BC" w14:textId="219E686C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학습</w:t>
            </w:r>
          </w:p>
        </w:tc>
        <w:tc>
          <w:tcPr>
            <w:tcW w:w="2693" w:type="dxa"/>
            <w:vAlign w:val="center"/>
          </w:tcPr>
          <w:p w14:paraId="43EE13E1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1F7D7DC0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60AA593D" w14:textId="77777777" w:rsidTr="003F3139">
        <w:tc>
          <w:tcPr>
            <w:tcW w:w="1418" w:type="dxa"/>
            <w:vMerge/>
            <w:vAlign w:val="center"/>
          </w:tcPr>
          <w:p w14:paraId="44C40788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2F61D47C" w14:textId="32D67B4F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콘텐츠 완성도</w:t>
            </w:r>
          </w:p>
        </w:tc>
        <w:tc>
          <w:tcPr>
            <w:tcW w:w="1984" w:type="dxa"/>
            <w:vAlign w:val="center"/>
          </w:tcPr>
          <w:p w14:paraId="572157FC" w14:textId="6D2FA69C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시나리오</w:t>
            </w:r>
          </w:p>
        </w:tc>
        <w:tc>
          <w:tcPr>
            <w:tcW w:w="2693" w:type="dxa"/>
            <w:vAlign w:val="center"/>
          </w:tcPr>
          <w:p w14:paraId="35394E91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7287D95A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7846B62E" w14:textId="77777777" w:rsidTr="003F3139">
        <w:tc>
          <w:tcPr>
            <w:tcW w:w="1418" w:type="dxa"/>
            <w:vMerge/>
            <w:vAlign w:val="center"/>
          </w:tcPr>
          <w:p w14:paraId="022E69A2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/>
            <w:vAlign w:val="center"/>
          </w:tcPr>
          <w:p w14:paraId="4997119D" w14:textId="56A5D483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438BA2DB" w14:textId="48865292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게임 시스템</w:t>
            </w:r>
          </w:p>
        </w:tc>
        <w:tc>
          <w:tcPr>
            <w:tcW w:w="2693" w:type="dxa"/>
            <w:vAlign w:val="center"/>
          </w:tcPr>
          <w:p w14:paraId="5EF38ED6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40BB9B6F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633082D6" w14:textId="77777777" w:rsidTr="003F3139">
        <w:tc>
          <w:tcPr>
            <w:tcW w:w="1418" w:type="dxa"/>
            <w:vMerge/>
            <w:vAlign w:val="center"/>
          </w:tcPr>
          <w:p w14:paraId="4BC80024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/>
            <w:vAlign w:val="center"/>
          </w:tcPr>
          <w:p w14:paraId="52BA419D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4E740A63" w14:textId="129F8270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그래픽</w:t>
            </w:r>
          </w:p>
        </w:tc>
        <w:tc>
          <w:tcPr>
            <w:tcW w:w="2693" w:type="dxa"/>
            <w:vAlign w:val="center"/>
          </w:tcPr>
          <w:p w14:paraId="54BF5673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4B64557D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7080AE71" w14:textId="77777777" w:rsidTr="003F3139">
        <w:tc>
          <w:tcPr>
            <w:tcW w:w="1418" w:type="dxa"/>
            <w:vMerge/>
            <w:vAlign w:val="center"/>
          </w:tcPr>
          <w:p w14:paraId="57183132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/>
            <w:vAlign w:val="center"/>
          </w:tcPr>
          <w:p w14:paraId="562422C1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43562CEA" w14:textId="50A3205C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사운드</w:t>
            </w:r>
          </w:p>
        </w:tc>
        <w:tc>
          <w:tcPr>
            <w:tcW w:w="2693" w:type="dxa"/>
            <w:vAlign w:val="center"/>
          </w:tcPr>
          <w:p w14:paraId="5C05EEF0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6AAC5689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182CDCF0" w14:textId="77777777" w:rsidTr="003F3139">
        <w:tc>
          <w:tcPr>
            <w:tcW w:w="1418" w:type="dxa"/>
            <w:vMerge/>
            <w:vAlign w:val="center"/>
          </w:tcPr>
          <w:p w14:paraId="13B11BBD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/>
            <w:vAlign w:val="center"/>
          </w:tcPr>
          <w:p w14:paraId="0C81F0B7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6FFC41CB" w14:textId="469F3A3B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캐릭터</w:t>
            </w:r>
          </w:p>
        </w:tc>
        <w:tc>
          <w:tcPr>
            <w:tcW w:w="2693" w:type="dxa"/>
            <w:vAlign w:val="center"/>
          </w:tcPr>
          <w:p w14:paraId="3B74F41E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10C607FB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6021F844" w14:textId="77777777" w:rsidTr="003F3139">
        <w:tc>
          <w:tcPr>
            <w:tcW w:w="1418" w:type="dxa"/>
            <w:vMerge/>
            <w:vAlign w:val="center"/>
          </w:tcPr>
          <w:p w14:paraId="0C2491DF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/>
            <w:vAlign w:val="center"/>
          </w:tcPr>
          <w:p w14:paraId="71FCD1B4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0B05E15A" w14:textId="4020B56B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U</w:t>
            </w:r>
            <w:r w:rsidRPr="003F3139">
              <w:rPr>
                <w:sz w:val="24"/>
                <w:szCs w:val="28"/>
              </w:rPr>
              <w:t>I</w:t>
            </w:r>
          </w:p>
        </w:tc>
        <w:tc>
          <w:tcPr>
            <w:tcW w:w="2693" w:type="dxa"/>
            <w:vAlign w:val="center"/>
          </w:tcPr>
          <w:p w14:paraId="7BA2F004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34DEBDBE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C6170A" w14:paraId="0DB5296B" w14:textId="77777777" w:rsidTr="003F3139">
        <w:tc>
          <w:tcPr>
            <w:tcW w:w="1418" w:type="dxa"/>
            <w:vAlign w:val="center"/>
          </w:tcPr>
          <w:p w14:paraId="123E252B" w14:textId="77777777" w:rsidR="00C6170A" w:rsidRPr="003F3139" w:rsidRDefault="00C6170A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Align w:val="center"/>
          </w:tcPr>
          <w:p w14:paraId="75249BA3" w14:textId="43EF94FA" w:rsidR="00C6170A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버전 완성도</w:t>
            </w:r>
          </w:p>
        </w:tc>
        <w:tc>
          <w:tcPr>
            <w:tcW w:w="1984" w:type="dxa"/>
            <w:vAlign w:val="center"/>
          </w:tcPr>
          <w:p w14:paraId="1873C530" w14:textId="77777777" w:rsidR="00C6170A" w:rsidRPr="003F3139" w:rsidRDefault="00C6170A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2693" w:type="dxa"/>
            <w:vAlign w:val="center"/>
          </w:tcPr>
          <w:p w14:paraId="2C60776A" w14:textId="77777777" w:rsidR="00C6170A" w:rsidRDefault="00C6170A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0BD1E119" w14:textId="77777777" w:rsidR="00C6170A" w:rsidRDefault="00C6170A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791AAF21" w14:textId="77777777" w:rsidTr="003F3139">
        <w:tc>
          <w:tcPr>
            <w:tcW w:w="1418" w:type="dxa"/>
            <w:vMerge w:val="restart"/>
            <w:vAlign w:val="center"/>
          </w:tcPr>
          <w:p w14:paraId="7A029D39" w14:textId="1B26D9A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3F3139">
              <w:rPr>
                <w:rFonts w:hint="eastAsia"/>
                <w:sz w:val="28"/>
                <w:szCs w:val="32"/>
              </w:rPr>
              <w:t>평가</w:t>
            </w:r>
          </w:p>
        </w:tc>
        <w:tc>
          <w:tcPr>
            <w:tcW w:w="1701" w:type="dxa"/>
            <w:vMerge w:val="restart"/>
            <w:vAlign w:val="center"/>
          </w:tcPr>
          <w:p w14:paraId="51568C1E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004A30D8" w14:textId="42AF7C09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아이디어</w:t>
            </w:r>
          </w:p>
        </w:tc>
        <w:tc>
          <w:tcPr>
            <w:tcW w:w="2693" w:type="dxa"/>
            <w:vAlign w:val="center"/>
          </w:tcPr>
          <w:p w14:paraId="39408F0F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7CBCFBF4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32A46CEB" w14:textId="77777777" w:rsidTr="003F3139">
        <w:tc>
          <w:tcPr>
            <w:tcW w:w="1418" w:type="dxa"/>
            <w:vMerge/>
            <w:vAlign w:val="center"/>
          </w:tcPr>
          <w:p w14:paraId="0FBD8FFC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/>
            <w:vAlign w:val="center"/>
          </w:tcPr>
          <w:p w14:paraId="764967EC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7924BD78" w14:textId="630AE2F5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기획 우수성</w:t>
            </w:r>
          </w:p>
        </w:tc>
        <w:tc>
          <w:tcPr>
            <w:tcW w:w="2693" w:type="dxa"/>
            <w:vAlign w:val="center"/>
          </w:tcPr>
          <w:p w14:paraId="1185A4CD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4F0FF7DB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001F35B9" w14:textId="77777777" w:rsidTr="003F3139">
        <w:tc>
          <w:tcPr>
            <w:tcW w:w="1418" w:type="dxa"/>
            <w:vMerge/>
            <w:vAlign w:val="center"/>
          </w:tcPr>
          <w:p w14:paraId="68F33D79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/>
            <w:vAlign w:val="center"/>
          </w:tcPr>
          <w:p w14:paraId="568A3D72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10642D3C" w14:textId="00DCCA64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발전 가능성</w:t>
            </w:r>
          </w:p>
        </w:tc>
        <w:tc>
          <w:tcPr>
            <w:tcW w:w="2693" w:type="dxa"/>
            <w:vAlign w:val="center"/>
          </w:tcPr>
          <w:p w14:paraId="6E282312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14D6664C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7EA8509C" w14:textId="77777777" w:rsidTr="003F3139">
        <w:tc>
          <w:tcPr>
            <w:tcW w:w="1418" w:type="dxa"/>
            <w:vMerge/>
            <w:vAlign w:val="center"/>
          </w:tcPr>
          <w:p w14:paraId="485CB1F4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/>
            <w:vAlign w:val="center"/>
          </w:tcPr>
          <w:p w14:paraId="2723BCE1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2111C06F" w14:textId="0B987A79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시장 성공 가능성</w:t>
            </w:r>
          </w:p>
        </w:tc>
        <w:tc>
          <w:tcPr>
            <w:tcW w:w="2693" w:type="dxa"/>
            <w:vAlign w:val="center"/>
          </w:tcPr>
          <w:p w14:paraId="41101ABF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21DEE29C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3F3139" w14:paraId="280A3F9E" w14:textId="77777777" w:rsidTr="003F3139">
        <w:tc>
          <w:tcPr>
            <w:tcW w:w="1418" w:type="dxa"/>
            <w:vMerge/>
            <w:vAlign w:val="center"/>
          </w:tcPr>
          <w:p w14:paraId="1A297DFD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</w:p>
        </w:tc>
        <w:tc>
          <w:tcPr>
            <w:tcW w:w="1701" w:type="dxa"/>
            <w:vMerge/>
            <w:vAlign w:val="center"/>
          </w:tcPr>
          <w:p w14:paraId="44D31C91" w14:textId="77777777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71FBAF5A" w14:textId="4FFE704F" w:rsidR="003F3139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3F3139">
              <w:rPr>
                <w:rFonts w:hint="eastAsia"/>
                <w:sz w:val="24"/>
                <w:szCs w:val="28"/>
              </w:rPr>
              <w:t>게임 매력도</w:t>
            </w:r>
          </w:p>
        </w:tc>
        <w:tc>
          <w:tcPr>
            <w:tcW w:w="2693" w:type="dxa"/>
            <w:vAlign w:val="center"/>
          </w:tcPr>
          <w:p w14:paraId="5F83173D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431F6FA1" w14:textId="77777777" w:rsid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  <w:tr w:rsidR="00C6170A" w14:paraId="14777943" w14:textId="77777777" w:rsidTr="003F3139">
        <w:trPr>
          <w:trHeight w:val="70"/>
        </w:trPr>
        <w:tc>
          <w:tcPr>
            <w:tcW w:w="1418" w:type="dxa"/>
            <w:vAlign w:val="center"/>
          </w:tcPr>
          <w:p w14:paraId="2C3758DB" w14:textId="29E4988A" w:rsidR="00C6170A" w:rsidRPr="003F3139" w:rsidRDefault="003F3139" w:rsidP="003F3139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3F3139">
              <w:rPr>
                <w:rFonts w:hint="eastAsia"/>
                <w:sz w:val="28"/>
                <w:szCs w:val="32"/>
              </w:rPr>
              <w:t>총평</w:t>
            </w:r>
          </w:p>
        </w:tc>
        <w:tc>
          <w:tcPr>
            <w:tcW w:w="1701" w:type="dxa"/>
            <w:vAlign w:val="center"/>
          </w:tcPr>
          <w:p w14:paraId="625895D5" w14:textId="77777777" w:rsidR="00C6170A" w:rsidRDefault="00C6170A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984" w:type="dxa"/>
            <w:vAlign w:val="center"/>
          </w:tcPr>
          <w:p w14:paraId="7B790922" w14:textId="77777777" w:rsidR="00C6170A" w:rsidRDefault="00C6170A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3" w:type="dxa"/>
            <w:vAlign w:val="center"/>
          </w:tcPr>
          <w:p w14:paraId="6D6047BF" w14:textId="77777777" w:rsidR="00C6170A" w:rsidRDefault="00C6170A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2694" w:type="dxa"/>
            <w:vAlign w:val="center"/>
          </w:tcPr>
          <w:p w14:paraId="21AD67E5" w14:textId="77777777" w:rsidR="00C6170A" w:rsidRDefault="00C6170A" w:rsidP="003F3139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</w:tbl>
    <w:p w14:paraId="7DBCF39A" w14:textId="77777777" w:rsidR="003F3139" w:rsidRDefault="003F3139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B0B590A" w14:textId="715C1085" w:rsidR="00C6170A" w:rsidRDefault="003F3139" w:rsidP="003F3139">
      <w:pPr>
        <w:pStyle w:val="2"/>
      </w:pPr>
      <w:r>
        <w:rPr>
          <w:rFonts w:hint="eastAsia"/>
        </w:rPr>
        <w:lastRenderedPageBreak/>
        <w:t>다양한 게임 분석 프레임</w:t>
      </w:r>
    </w:p>
    <w:p w14:paraId="73F2BD18" w14:textId="5D5CE4D8" w:rsidR="003F3139" w:rsidRDefault="003F3139" w:rsidP="003F3139">
      <w:pPr>
        <w:pStyle w:val="a"/>
      </w:pPr>
      <w:r>
        <w:rPr>
          <w:rFonts w:hint="eastAsia"/>
        </w:rPr>
        <w:t>다음 각 항목에 대한 점수 및 분석 내용</w:t>
      </w:r>
      <w:r>
        <w:t xml:space="preserve"> </w:t>
      </w:r>
      <w:r>
        <w:rPr>
          <w:rFonts w:hint="eastAsia"/>
        </w:rPr>
        <w:t>정리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87"/>
        <w:gridCol w:w="1673"/>
        <w:gridCol w:w="7696"/>
      </w:tblGrid>
      <w:tr w:rsidR="000C1690" w14:paraId="37BF6434" w14:textId="77777777" w:rsidTr="000C1690">
        <w:tc>
          <w:tcPr>
            <w:tcW w:w="1101" w:type="dxa"/>
            <w:vAlign w:val="center"/>
          </w:tcPr>
          <w:p w14:paraId="4656EF41" w14:textId="0FB6F60B" w:rsidR="000C1690" w:rsidRPr="000C1690" w:rsidRDefault="000C1690" w:rsidP="000C1690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분야</w:t>
            </w:r>
          </w:p>
        </w:tc>
        <w:tc>
          <w:tcPr>
            <w:tcW w:w="1701" w:type="dxa"/>
            <w:vAlign w:val="center"/>
          </w:tcPr>
          <w:p w14:paraId="10256BA8" w14:textId="17742432" w:rsidR="000C1690" w:rsidRPr="000C1690" w:rsidRDefault="000C1690" w:rsidP="000C1690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세부 요소</w:t>
            </w:r>
          </w:p>
        </w:tc>
        <w:tc>
          <w:tcPr>
            <w:tcW w:w="7862" w:type="dxa"/>
            <w:vAlign w:val="center"/>
          </w:tcPr>
          <w:p w14:paraId="069FB3BF" w14:textId="24906ACA" w:rsidR="000C1690" w:rsidRPr="000C1690" w:rsidRDefault="000C1690" w:rsidP="000C1690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설명</w:t>
            </w:r>
          </w:p>
        </w:tc>
      </w:tr>
      <w:tr w:rsidR="000C1690" w14:paraId="1588B00C" w14:textId="77777777" w:rsidTr="000C1690">
        <w:tc>
          <w:tcPr>
            <w:tcW w:w="1101" w:type="dxa"/>
            <w:vMerge w:val="restart"/>
            <w:vAlign w:val="center"/>
          </w:tcPr>
          <w:p w14:paraId="4473F31C" w14:textId="7D4D7EAC" w:rsidR="000C1690" w:rsidRPr="000C1690" w:rsidRDefault="000C1690" w:rsidP="000C1690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게임성</w:t>
            </w:r>
          </w:p>
        </w:tc>
        <w:tc>
          <w:tcPr>
            <w:tcW w:w="1701" w:type="dxa"/>
            <w:vAlign w:val="center"/>
          </w:tcPr>
          <w:p w14:paraId="2F42594E" w14:textId="0E920E31" w:rsidR="000C1690" w:rsidRPr="000C1690" w:rsidRDefault="000C1690" w:rsidP="000C1690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0C1690">
              <w:rPr>
                <w:rFonts w:hint="eastAsia"/>
                <w:sz w:val="24"/>
                <w:szCs w:val="28"/>
              </w:rPr>
              <w:t>첫인상</w:t>
            </w:r>
          </w:p>
        </w:tc>
        <w:tc>
          <w:tcPr>
            <w:tcW w:w="7862" w:type="dxa"/>
          </w:tcPr>
          <w:p w14:paraId="1F68E0E7" w14:textId="2EFA85EC" w:rsidR="000C1690" w:rsidRDefault="000C1690" w:rsidP="003F3139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5분 내외의 게임 플레이 감상</w:t>
            </w:r>
          </w:p>
        </w:tc>
      </w:tr>
      <w:tr w:rsidR="000C1690" w14:paraId="141DA084" w14:textId="77777777" w:rsidTr="000C1690">
        <w:tc>
          <w:tcPr>
            <w:tcW w:w="1101" w:type="dxa"/>
            <w:vMerge/>
            <w:vAlign w:val="center"/>
          </w:tcPr>
          <w:p w14:paraId="37D683B1" w14:textId="77777777" w:rsidR="000C1690" w:rsidRDefault="000C1690" w:rsidP="000C1690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3B86F425" w14:textId="5A150593" w:rsidR="000C1690" w:rsidRPr="000C1690" w:rsidRDefault="000C1690" w:rsidP="000C1690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0C1690">
              <w:rPr>
                <w:rFonts w:hint="eastAsia"/>
                <w:sz w:val="24"/>
                <w:szCs w:val="28"/>
              </w:rPr>
              <w:t>게임</w:t>
            </w:r>
            <w:r w:rsidR="007C25C1">
              <w:rPr>
                <w:rFonts w:hint="eastAsia"/>
                <w:sz w:val="24"/>
                <w:szCs w:val="28"/>
              </w:rPr>
              <w:t xml:space="preserve"> </w:t>
            </w:r>
            <w:r w:rsidRPr="000C1690">
              <w:rPr>
                <w:rFonts w:hint="eastAsia"/>
                <w:sz w:val="24"/>
                <w:szCs w:val="28"/>
              </w:rPr>
              <w:t>후 인상</w:t>
            </w:r>
          </w:p>
        </w:tc>
        <w:tc>
          <w:tcPr>
            <w:tcW w:w="7862" w:type="dxa"/>
          </w:tcPr>
          <w:p w14:paraId="4350F6EC" w14:textId="5D68DEA3" w:rsidR="000C1690" w:rsidRDefault="000C1690" w:rsidP="003F3139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다시 플레이하고 싶은가?</w:t>
            </w:r>
            <w:r>
              <w:t xml:space="preserve"> </w:t>
            </w:r>
            <w:r>
              <w:rPr>
                <w:rFonts w:hint="eastAsia"/>
              </w:rPr>
              <w:t>반복적인 재미 요소가 있는가?</w:t>
            </w:r>
          </w:p>
        </w:tc>
      </w:tr>
      <w:tr w:rsidR="000C1690" w14:paraId="7F446494" w14:textId="77777777" w:rsidTr="000C1690">
        <w:tc>
          <w:tcPr>
            <w:tcW w:w="1101" w:type="dxa"/>
            <w:vMerge/>
            <w:vAlign w:val="center"/>
          </w:tcPr>
          <w:p w14:paraId="4FA3A731" w14:textId="77777777" w:rsidR="000C1690" w:rsidRDefault="000C1690" w:rsidP="000C1690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5451E854" w14:textId="3EC4FD0C" w:rsidR="000C1690" w:rsidRPr="000C1690" w:rsidRDefault="000C1690" w:rsidP="000C1690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proofErr w:type="spellStart"/>
            <w:r w:rsidRPr="000C1690">
              <w:rPr>
                <w:rFonts w:hint="eastAsia"/>
                <w:sz w:val="24"/>
                <w:szCs w:val="28"/>
              </w:rPr>
              <w:t>조작성</w:t>
            </w:r>
            <w:proofErr w:type="spellEnd"/>
          </w:p>
        </w:tc>
        <w:tc>
          <w:tcPr>
            <w:tcW w:w="7862" w:type="dxa"/>
          </w:tcPr>
          <w:p w14:paraId="654ABD13" w14:textId="13AF349B" w:rsidR="000C1690" w:rsidRDefault="000C1690" w:rsidP="003F3139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조작 방식,</w:t>
            </w:r>
            <w:r>
              <w:t xml:space="preserve"> </w:t>
            </w:r>
            <w:r>
              <w:rPr>
                <w:rFonts w:hint="eastAsia"/>
              </w:rPr>
              <w:t>조작에 대한 반응,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타격감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조작감</w:t>
            </w:r>
            <w:proofErr w:type="spellEnd"/>
          </w:p>
        </w:tc>
      </w:tr>
      <w:tr w:rsidR="000C1690" w14:paraId="28D5300F" w14:textId="77777777" w:rsidTr="000C1690">
        <w:tc>
          <w:tcPr>
            <w:tcW w:w="1101" w:type="dxa"/>
            <w:vMerge/>
            <w:vAlign w:val="center"/>
          </w:tcPr>
          <w:p w14:paraId="76E86A1E" w14:textId="77777777" w:rsidR="000C1690" w:rsidRDefault="000C1690" w:rsidP="000C1690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4D3C055F" w14:textId="245A03AD" w:rsidR="000C1690" w:rsidRPr="000C1690" w:rsidRDefault="000C1690" w:rsidP="000C1690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0C1690">
              <w:rPr>
                <w:rFonts w:hint="eastAsia"/>
                <w:sz w:val="24"/>
                <w:szCs w:val="28"/>
              </w:rPr>
              <w:t>접근성</w:t>
            </w:r>
          </w:p>
        </w:tc>
        <w:tc>
          <w:tcPr>
            <w:tcW w:w="7862" w:type="dxa"/>
          </w:tcPr>
          <w:p w14:paraId="12A6ECC0" w14:textId="775B83E3" w:rsidR="000C1690" w:rsidRDefault="000C1690" w:rsidP="003F3139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신규 유저가 쉽게 게임을 배울 수 있는가?</w:t>
            </w:r>
            <w:r>
              <w:t xml:space="preserve"> </w:t>
            </w:r>
            <w:r>
              <w:rPr>
                <w:rFonts w:hint="eastAsia"/>
              </w:rPr>
              <w:t>설치와 실행이 용이한가?</w:t>
            </w:r>
          </w:p>
        </w:tc>
      </w:tr>
    </w:tbl>
    <w:p w14:paraId="4FC41094" w14:textId="40019487" w:rsidR="003F3139" w:rsidRDefault="003F3139" w:rsidP="003F3139">
      <w:pPr>
        <w:pStyle w:val="a"/>
        <w:numPr>
          <w:ilvl w:val="0"/>
          <w:numId w:val="0"/>
        </w:num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87"/>
        <w:gridCol w:w="1673"/>
        <w:gridCol w:w="7696"/>
      </w:tblGrid>
      <w:tr w:rsidR="007C25C1" w14:paraId="33FF185D" w14:textId="77777777" w:rsidTr="008C2A18">
        <w:tc>
          <w:tcPr>
            <w:tcW w:w="1101" w:type="dxa"/>
            <w:vAlign w:val="center"/>
          </w:tcPr>
          <w:p w14:paraId="369DC86C" w14:textId="77777777" w:rsidR="007C25C1" w:rsidRPr="000C1690" w:rsidRDefault="007C25C1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분야</w:t>
            </w:r>
          </w:p>
        </w:tc>
        <w:tc>
          <w:tcPr>
            <w:tcW w:w="1701" w:type="dxa"/>
            <w:vAlign w:val="center"/>
          </w:tcPr>
          <w:p w14:paraId="5E1E9EDD" w14:textId="77777777" w:rsidR="007C25C1" w:rsidRPr="000C1690" w:rsidRDefault="007C25C1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세부 요소</w:t>
            </w:r>
          </w:p>
        </w:tc>
        <w:tc>
          <w:tcPr>
            <w:tcW w:w="7862" w:type="dxa"/>
            <w:vAlign w:val="center"/>
          </w:tcPr>
          <w:p w14:paraId="57C17700" w14:textId="77777777" w:rsidR="007C25C1" w:rsidRPr="000C1690" w:rsidRDefault="007C25C1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설명</w:t>
            </w:r>
          </w:p>
        </w:tc>
      </w:tr>
      <w:tr w:rsidR="007C25C1" w14:paraId="1ADE5DA5" w14:textId="77777777" w:rsidTr="008C2A18">
        <w:tc>
          <w:tcPr>
            <w:tcW w:w="1101" w:type="dxa"/>
            <w:vMerge w:val="restart"/>
            <w:vAlign w:val="center"/>
          </w:tcPr>
          <w:p w14:paraId="5C5667B3" w14:textId="228B12FB" w:rsidR="007C25C1" w:rsidRPr="000C1690" w:rsidRDefault="007C25C1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>
              <w:rPr>
                <w:rFonts w:hint="eastAsia"/>
                <w:sz w:val="28"/>
                <w:szCs w:val="32"/>
              </w:rPr>
              <w:t>시장</w:t>
            </w:r>
            <w:r w:rsidRPr="000C1690">
              <w:rPr>
                <w:rFonts w:hint="eastAsia"/>
                <w:sz w:val="28"/>
                <w:szCs w:val="32"/>
              </w:rPr>
              <w:t>성</w:t>
            </w:r>
          </w:p>
        </w:tc>
        <w:tc>
          <w:tcPr>
            <w:tcW w:w="1701" w:type="dxa"/>
            <w:vAlign w:val="center"/>
          </w:tcPr>
          <w:p w14:paraId="79D5158A" w14:textId="1BBFA7D1" w:rsidR="007C25C1" w:rsidRPr="000C1690" w:rsidRDefault="007C25C1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포지셔닝</w:t>
            </w:r>
          </w:p>
        </w:tc>
        <w:tc>
          <w:tcPr>
            <w:tcW w:w="7862" w:type="dxa"/>
          </w:tcPr>
          <w:p w14:paraId="7EA85553" w14:textId="061FE6FF" w:rsidR="007C25C1" w:rsidRDefault="007C25C1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타겟이 명확한가?</w:t>
            </w:r>
            <w:r>
              <w:t xml:space="preserve"> </w:t>
            </w:r>
            <w:r>
              <w:rPr>
                <w:rFonts w:hint="eastAsia"/>
              </w:rPr>
              <w:t>게임은 타겟에 적합한가?</w:t>
            </w:r>
          </w:p>
        </w:tc>
      </w:tr>
      <w:tr w:rsidR="007C25C1" w14:paraId="25C69FB6" w14:textId="77777777" w:rsidTr="008C2A18">
        <w:tc>
          <w:tcPr>
            <w:tcW w:w="1101" w:type="dxa"/>
            <w:vMerge/>
            <w:vAlign w:val="center"/>
          </w:tcPr>
          <w:p w14:paraId="5FBB4C98" w14:textId="77777777" w:rsidR="007C25C1" w:rsidRDefault="007C25C1" w:rsidP="008C2A18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2F765244" w14:textId="7E794993" w:rsidR="007C25C1" w:rsidRPr="000C1690" w:rsidRDefault="007C25C1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적시성</w:t>
            </w:r>
          </w:p>
        </w:tc>
        <w:tc>
          <w:tcPr>
            <w:tcW w:w="7862" w:type="dxa"/>
          </w:tcPr>
          <w:p w14:paraId="693EB585" w14:textId="373158EC" w:rsidR="007C25C1" w:rsidRDefault="007C25C1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시장의 크기는?</w:t>
            </w:r>
            <w:r>
              <w:t xml:space="preserve"> </w:t>
            </w:r>
            <w:r>
              <w:rPr>
                <w:rFonts w:hint="eastAsia"/>
              </w:rPr>
              <w:t>시장의 흐름이나 트렌드에 적합하며 타겟 시장에 대한 수용성이 충분한가?</w:t>
            </w:r>
          </w:p>
        </w:tc>
      </w:tr>
      <w:tr w:rsidR="007C25C1" w14:paraId="1CB69A6D" w14:textId="77777777" w:rsidTr="008C2A18">
        <w:tc>
          <w:tcPr>
            <w:tcW w:w="1101" w:type="dxa"/>
            <w:vMerge/>
            <w:vAlign w:val="center"/>
          </w:tcPr>
          <w:p w14:paraId="4FE9CE46" w14:textId="77777777" w:rsidR="007C25C1" w:rsidRDefault="007C25C1" w:rsidP="008C2A18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579B465E" w14:textId="29C7A686" w:rsidR="007C25C1" w:rsidRPr="000C1690" w:rsidRDefault="007C25C1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카테고리</w:t>
            </w:r>
          </w:p>
        </w:tc>
        <w:tc>
          <w:tcPr>
            <w:tcW w:w="7862" w:type="dxa"/>
          </w:tcPr>
          <w:p w14:paraId="7AE77669" w14:textId="761A2EF0" w:rsidR="007C25C1" w:rsidRDefault="007C25C1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회사의 이미지에 맞는 게임인가?</w:t>
            </w:r>
            <w:r>
              <w:t xml:space="preserve"> </w:t>
            </w:r>
            <w:r>
              <w:rPr>
                <w:rFonts w:hint="eastAsia"/>
              </w:rPr>
              <w:t>회사의 기존 게임과 경쟁을 하는 상황이 발생하는가?</w:t>
            </w:r>
          </w:p>
        </w:tc>
      </w:tr>
      <w:tr w:rsidR="007C25C1" w14:paraId="5FC2F7BA" w14:textId="77777777" w:rsidTr="008C2A18">
        <w:tc>
          <w:tcPr>
            <w:tcW w:w="1101" w:type="dxa"/>
            <w:vMerge/>
            <w:vAlign w:val="center"/>
          </w:tcPr>
          <w:p w14:paraId="244EF9E0" w14:textId="77777777" w:rsidR="007C25C1" w:rsidRDefault="007C25C1" w:rsidP="008C2A18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04D4DBA6" w14:textId="51E9359D" w:rsidR="007C25C1" w:rsidRPr="000C1690" w:rsidRDefault="007C25C1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유료화</w:t>
            </w:r>
          </w:p>
        </w:tc>
        <w:tc>
          <w:tcPr>
            <w:tcW w:w="7862" w:type="dxa"/>
          </w:tcPr>
          <w:p w14:paraId="74FB178A" w14:textId="127EC4C6" w:rsidR="007C25C1" w:rsidRDefault="007C25C1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유료화 모델은 현실적이며 성공 가능한가?</w:t>
            </w:r>
          </w:p>
        </w:tc>
      </w:tr>
      <w:tr w:rsidR="007C25C1" w14:paraId="7AB60359" w14:textId="77777777" w:rsidTr="008C2A18">
        <w:tc>
          <w:tcPr>
            <w:tcW w:w="1101" w:type="dxa"/>
            <w:vMerge/>
            <w:vAlign w:val="center"/>
          </w:tcPr>
          <w:p w14:paraId="5D250E98" w14:textId="77777777" w:rsidR="007C25C1" w:rsidRDefault="007C25C1" w:rsidP="008C2A18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71ADD626" w14:textId="7BDD0D87" w:rsidR="007C25C1" w:rsidRPr="000C1690" w:rsidRDefault="007C25C1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경쟁력</w:t>
            </w:r>
          </w:p>
        </w:tc>
        <w:tc>
          <w:tcPr>
            <w:tcW w:w="7862" w:type="dxa"/>
          </w:tcPr>
          <w:p w14:paraId="34FD7674" w14:textId="02A18226" w:rsidR="007C25C1" w:rsidRDefault="007C25C1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다른 게임과의 경쟁력은?</w:t>
            </w:r>
            <w:r>
              <w:t xml:space="preserve"> </w:t>
            </w:r>
            <w:r>
              <w:rPr>
                <w:rFonts w:hint="eastAsia"/>
              </w:rPr>
              <w:t>시장 장악의 가능성은?</w:t>
            </w:r>
          </w:p>
        </w:tc>
      </w:tr>
    </w:tbl>
    <w:p w14:paraId="55A6784E" w14:textId="77777777" w:rsidR="007C25C1" w:rsidRPr="003F3139" w:rsidRDefault="007C25C1" w:rsidP="007C25C1">
      <w:pPr>
        <w:pStyle w:val="a"/>
        <w:numPr>
          <w:ilvl w:val="0"/>
          <w:numId w:val="0"/>
        </w:num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87"/>
        <w:gridCol w:w="1673"/>
        <w:gridCol w:w="7696"/>
      </w:tblGrid>
      <w:tr w:rsidR="00A6007D" w:rsidRPr="000C1690" w14:paraId="22D43A8D" w14:textId="77777777" w:rsidTr="008C2A18">
        <w:tc>
          <w:tcPr>
            <w:tcW w:w="1101" w:type="dxa"/>
            <w:vAlign w:val="center"/>
          </w:tcPr>
          <w:p w14:paraId="796C86B8" w14:textId="77777777" w:rsidR="00A6007D" w:rsidRPr="000C1690" w:rsidRDefault="00A6007D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분야</w:t>
            </w:r>
          </w:p>
        </w:tc>
        <w:tc>
          <w:tcPr>
            <w:tcW w:w="1701" w:type="dxa"/>
            <w:vAlign w:val="center"/>
          </w:tcPr>
          <w:p w14:paraId="53794C6F" w14:textId="5CF0C047" w:rsidR="00A6007D" w:rsidRPr="000C1690" w:rsidRDefault="00A6007D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 xml:space="preserve">세부 </w:t>
            </w:r>
            <w:r>
              <w:rPr>
                <w:rFonts w:hint="eastAsia"/>
                <w:sz w:val="28"/>
                <w:szCs w:val="32"/>
              </w:rPr>
              <w:t>요</w:t>
            </w:r>
            <w:r w:rsidRPr="000C1690">
              <w:rPr>
                <w:rFonts w:hint="eastAsia"/>
                <w:sz w:val="28"/>
                <w:szCs w:val="32"/>
              </w:rPr>
              <w:t>소</w:t>
            </w:r>
          </w:p>
        </w:tc>
        <w:tc>
          <w:tcPr>
            <w:tcW w:w="7862" w:type="dxa"/>
            <w:vAlign w:val="center"/>
          </w:tcPr>
          <w:p w14:paraId="6F762772" w14:textId="77777777" w:rsidR="00A6007D" w:rsidRPr="000C1690" w:rsidRDefault="00A6007D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설명</w:t>
            </w:r>
          </w:p>
        </w:tc>
      </w:tr>
      <w:tr w:rsidR="00A6007D" w14:paraId="16111D36" w14:textId="77777777" w:rsidTr="008C2A18">
        <w:tc>
          <w:tcPr>
            <w:tcW w:w="1101" w:type="dxa"/>
            <w:vMerge w:val="restart"/>
            <w:vAlign w:val="center"/>
          </w:tcPr>
          <w:p w14:paraId="42D6E9B2" w14:textId="0B23894F" w:rsidR="00A6007D" w:rsidRPr="000C1690" w:rsidRDefault="00A6007D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>
              <w:rPr>
                <w:rFonts w:hint="eastAsia"/>
                <w:sz w:val="28"/>
                <w:szCs w:val="32"/>
              </w:rPr>
              <w:t>기획</w:t>
            </w:r>
          </w:p>
        </w:tc>
        <w:tc>
          <w:tcPr>
            <w:tcW w:w="1701" w:type="dxa"/>
            <w:vAlign w:val="center"/>
          </w:tcPr>
          <w:p w14:paraId="49D02D87" w14:textId="5FF111E3" w:rsidR="00A6007D" w:rsidRPr="000C1690" w:rsidRDefault="00A6007D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완성도</w:t>
            </w:r>
          </w:p>
        </w:tc>
        <w:tc>
          <w:tcPr>
            <w:tcW w:w="7862" w:type="dxa"/>
          </w:tcPr>
          <w:p w14:paraId="526F620B" w14:textId="0C93E264" w:rsidR="00A6007D" w:rsidRDefault="008F3FCA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게임 시스템의 전반적인 구성과 완성도는?</w:t>
            </w:r>
          </w:p>
        </w:tc>
      </w:tr>
      <w:tr w:rsidR="00A6007D" w14:paraId="65B55C03" w14:textId="77777777" w:rsidTr="008C2A18">
        <w:tc>
          <w:tcPr>
            <w:tcW w:w="1101" w:type="dxa"/>
            <w:vMerge/>
            <w:vAlign w:val="center"/>
          </w:tcPr>
          <w:p w14:paraId="299A5299" w14:textId="77777777" w:rsidR="00A6007D" w:rsidRDefault="00A6007D" w:rsidP="008C2A18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205F70FB" w14:textId="63862127" w:rsidR="00A6007D" w:rsidRPr="000C1690" w:rsidRDefault="00A6007D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독창성</w:t>
            </w:r>
          </w:p>
        </w:tc>
        <w:tc>
          <w:tcPr>
            <w:tcW w:w="7862" w:type="dxa"/>
          </w:tcPr>
          <w:p w14:paraId="087E05E8" w14:textId="4AB4D50D" w:rsidR="00A6007D" w:rsidRDefault="008F3FCA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타 게임과 차별화할 수 있는 요소는?</w:t>
            </w:r>
            <w:r>
              <w:t xml:space="preserve"> </w:t>
            </w:r>
            <w:r>
              <w:rPr>
                <w:rFonts w:hint="eastAsia"/>
              </w:rPr>
              <w:t>해당 게임이 다른 게임과 구분되는 S</w:t>
            </w:r>
            <w:r>
              <w:t>ales Point</w:t>
            </w:r>
            <w:r>
              <w:rPr>
                <w:rFonts w:hint="eastAsia"/>
              </w:rPr>
              <w:t>는?</w:t>
            </w:r>
          </w:p>
        </w:tc>
      </w:tr>
      <w:tr w:rsidR="00A6007D" w14:paraId="6A58B8A7" w14:textId="77777777" w:rsidTr="008C2A18">
        <w:tc>
          <w:tcPr>
            <w:tcW w:w="1101" w:type="dxa"/>
            <w:vMerge/>
            <w:vAlign w:val="center"/>
          </w:tcPr>
          <w:p w14:paraId="7997CAE9" w14:textId="77777777" w:rsidR="00A6007D" w:rsidRDefault="00A6007D" w:rsidP="008C2A18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4F503518" w14:textId="6C6DA295" w:rsidR="00A6007D" w:rsidRPr="000C1690" w:rsidRDefault="00A6007D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경쟁 유발 요소</w:t>
            </w:r>
          </w:p>
        </w:tc>
        <w:tc>
          <w:tcPr>
            <w:tcW w:w="7862" w:type="dxa"/>
          </w:tcPr>
          <w:p w14:paraId="064992F9" w14:textId="77777777" w:rsidR="00A6007D" w:rsidRDefault="008F3FCA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게임 플레이나 부가적인 시스템을 통해 유저가 자신을 과시할 수 있는가?</w:t>
            </w:r>
          </w:p>
          <w:p w14:paraId="5311BBA6" w14:textId="7F4BA73F" w:rsidR="008F3FCA" w:rsidRDefault="008F3FCA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해당 요소가 다른 유저에게 경쟁심을 유발시키는가?</w:t>
            </w:r>
          </w:p>
        </w:tc>
      </w:tr>
      <w:tr w:rsidR="00A6007D" w14:paraId="29F26E4A" w14:textId="77777777" w:rsidTr="008C2A18">
        <w:tc>
          <w:tcPr>
            <w:tcW w:w="1101" w:type="dxa"/>
            <w:vMerge/>
            <w:vAlign w:val="center"/>
          </w:tcPr>
          <w:p w14:paraId="68B0C757" w14:textId="77777777" w:rsidR="00A6007D" w:rsidRDefault="00A6007D" w:rsidP="008C2A18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60DC4B4A" w14:textId="60D11242" w:rsidR="00A6007D" w:rsidRPr="000C1690" w:rsidRDefault="008F3FCA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지속성</w:t>
            </w:r>
          </w:p>
        </w:tc>
        <w:tc>
          <w:tcPr>
            <w:tcW w:w="7862" w:type="dxa"/>
          </w:tcPr>
          <w:p w14:paraId="7E414B4B" w14:textId="6150C3EC" w:rsidR="00A6007D" w:rsidRDefault="008F3FCA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게임을 지속적으로 플레이 하도록 유도하는 장치가 있는가?</w:t>
            </w:r>
          </w:p>
        </w:tc>
      </w:tr>
    </w:tbl>
    <w:p w14:paraId="17ABD883" w14:textId="1B2ED036" w:rsidR="007C25C1" w:rsidRDefault="007C25C1" w:rsidP="003F3139">
      <w:pPr>
        <w:pStyle w:val="a"/>
        <w:numPr>
          <w:ilvl w:val="0"/>
          <w:numId w:val="0"/>
        </w:num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87"/>
        <w:gridCol w:w="1673"/>
        <w:gridCol w:w="7696"/>
      </w:tblGrid>
      <w:tr w:rsidR="00185CEC" w:rsidRPr="000C1690" w14:paraId="762FD49B" w14:textId="77777777" w:rsidTr="008C2A18">
        <w:tc>
          <w:tcPr>
            <w:tcW w:w="1101" w:type="dxa"/>
            <w:vAlign w:val="center"/>
          </w:tcPr>
          <w:p w14:paraId="223EF4CB" w14:textId="77777777" w:rsidR="00185CEC" w:rsidRPr="000C1690" w:rsidRDefault="00185CEC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분야</w:t>
            </w:r>
          </w:p>
        </w:tc>
        <w:tc>
          <w:tcPr>
            <w:tcW w:w="1701" w:type="dxa"/>
            <w:vAlign w:val="center"/>
          </w:tcPr>
          <w:p w14:paraId="6441D9D9" w14:textId="77777777" w:rsidR="00185CEC" w:rsidRPr="000C1690" w:rsidRDefault="00185CEC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세부 요소</w:t>
            </w:r>
          </w:p>
        </w:tc>
        <w:tc>
          <w:tcPr>
            <w:tcW w:w="7862" w:type="dxa"/>
            <w:vAlign w:val="center"/>
          </w:tcPr>
          <w:p w14:paraId="4D4F4C52" w14:textId="77777777" w:rsidR="00185CEC" w:rsidRPr="000C1690" w:rsidRDefault="00185CEC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 w:rsidRPr="000C1690">
              <w:rPr>
                <w:rFonts w:hint="eastAsia"/>
                <w:sz w:val="28"/>
                <w:szCs w:val="32"/>
              </w:rPr>
              <w:t>설명</w:t>
            </w:r>
          </w:p>
        </w:tc>
      </w:tr>
      <w:tr w:rsidR="00185CEC" w14:paraId="4C81EB3D" w14:textId="77777777" w:rsidTr="008C2A18">
        <w:tc>
          <w:tcPr>
            <w:tcW w:w="1101" w:type="dxa"/>
            <w:vMerge w:val="restart"/>
            <w:vAlign w:val="center"/>
          </w:tcPr>
          <w:p w14:paraId="1053A741" w14:textId="77777777" w:rsidR="00185CEC" w:rsidRDefault="00185CEC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>
              <w:rPr>
                <w:rFonts w:hint="eastAsia"/>
                <w:sz w:val="28"/>
                <w:szCs w:val="32"/>
              </w:rPr>
              <w:t>그래픽</w:t>
            </w:r>
          </w:p>
          <w:p w14:paraId="2C44F54A" w14:textId="77777777" w:rsidR="00185CEC" w:rsidRDefault="00185CEC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>
              <w:rPr>
                <w:rFonts w:hint="eastAsia"/>
                <w:sz w:val="28"/>
                <w:szCs w:val="32"/>
              </w:rPr>
              <w:t>/</w:t>
            </w:r>
          </w:p>
          <w:p w14:paraId="23FC30F3" w14:textId="197A2A93" w:rsidR="00185CEC" w:rsidRPr="000C1690" w:rsidRDefault="00185CEC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8"/>
                <w:szCs w:val="32"/>
              </w:rPr>
            </w:pPr>
            <w:r>
              <w:rPr>
                <w:rFonts w:hint="eastAsia"/>
                <w:sz w:val="28"/>
                <w:szCs w:val="32"/>
              </w:rPr>
              <w:t>사운드</w:t>
            </w:r>
          </w:p>
        </w:tc>
        <w:tc>
          <w:tcPr>
            <w:tcW w:w="1701" w:type="dxa"/>
            <w:vAlign w:val="center"/>
          </w:tcPr>
          <w:p w14:paraId="1CEEB0D2" w14:textId="47F2CE78" w:rsidR="00185CEC" w:rsidRPr="000C1690" w:rsidRDefault="00185CEC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컨셉</w:t>
            </w:r>
          </w:p>
        </w:tc>
        <w:tc>
          <w:tcPr>
            <w:tcW w:w="7862" w:type="dxa"/>
          </w:tcPr>
          <w:p w14:paraId="59C23FA7" w14:textId="4E72EDEF" w:rsidR="00185CEC" w:rsidRDefault="00185CEC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전체적인 그래픽 컨셉이 타겟 유저에게 어필하는가?</w:t>
            </w:r>
          </w:p>
          <w:p w14:paraId="0C023A44" w14:textId="2A1EC77C" w:rsidR="00185CEC" w:rsidRDefault="00185CEC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전체적인 그래픽 요소들과 컨셉과의 통일성은?</w:t>
            </w:r>
          </w:p>
        </w:tc>
      </w:tr>
      <w:tr w:rsidR="00185CEC" w14:paraId="457FF861" w14:textId="77777777" w:rsidTr="008C2A18">
        <w:tc>
          <w:tcPr>
            <w:tcW w:w="1101" w:type="dxa"/>
            <w:vMerge/>
            <w:vAlign w:val="center"/>
          </w:tcPr>
          <w:p w14:paraId="2F2A6744" w14:textId="77777777" w:rsidR="00185CEC" w:rsidRDefault="00185CEC" w:rsidP="008C2A18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08C868F5" w14:textId="72550102" w:rsidR="00185CEC" w:rsidRPr="000C1690" w:rsidRDefault="00185CEC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캐릭터</w:t>
            </w:r>
          </w:p>
        </w:tc>
        <w:tc>
          <w:tcPr>
            <w:tcW w:w="7862" w:type="dxa"/>
          </w:tcPr>
          <w:p w14:paraId="05603E42" w14:textId="77777777" w:rsidR="00185CEC" w:rsidRDefault="00185CEC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전체적인 캐릭터 그래픽의 수준 및 컨셉과의 적합성은?</w:t>
            </w:r>
          </w:p>
          <w:p w14:paraId="0B6F3CE6" w14:textId="2C726E48" w:rsidR="00185CEC" w:rsidRPr="00185CEC" w:rsidRDefault="00185CEC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캐릭터가 타겟 유저에게 어필하는가?</w:t>
            </w:r>
          </w:p>
        </w:tc>
      </w:tr>
      <w:tr w:rsidR="00185CEC" w14:paraId="768058DE" w14:textId="77777777" w:rsidTr="008C2A18">
        <w:tc>
          <w:tcPr>
            <w:tcW w:w="1101" w:type="dxa"/>
            <w:vMerge/>
            <w:vAlign w:val="center"/>
          </w:tcPr>
          <w:p w14:paraId="59687D40" w14:textId="77777777" w:rsidR="00185CEC" w:rsidRDefault="00185CEC" w:rsidP="008C2A18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1899DC31" w14:textId="77600174" w:rsidR="00185CEC" w:rsidRPr="000C1690" w:rsidRDefault="00185CEC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배경</w:t>
            </w:r>
          </w:p>
        </w:tc>
        <w:tc>
          <w:tcPr>
            <w:tcW w:w="7862" w:type="dxa"/>
          </w:tcPr>
          <w:p w14:paraId="1AD3FFB6" w14:textId="77777777" w:rsidR="00185CEC" w:rsidRDefault="00185CEC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배경은 컨셉에 맞는 최선의 퀄리티로 제작되었는가?</w:t>
            </w:r>
          </w:p>
          <w:p w14:paraId="61A0F268" w14:textId="77A65691" w:rsidR="00185CEC" w:rsidRPr="00185CEC" w:rsidRDefault="00185CEC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배경과 다른 게임 요소와의 조화가 잘 이루어지는가?</w:t>
            </w:r>
          </w:p>
        </w:tc>
      </w:tr>
      <w:tr w:rsidR="00185CEC" w14:paraId="2C4408D1" w14:textId="77777777" w:rsidTr="008C2A18">
        <w:tc>
          <w:tcPr>
            <w:tcW w:w="1101" w:type="dxa"/>
            <w:vMerge/>
            <w:vAlign w:val="center"/>
          </w:tcPr>
          <w:p w14:paraId="34DE3BBA" w14:textId="77777777" w:rsidR="00185CEC" w:rsidRDefault="00185CEC" w:rsidP="008C2A18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4CA62ACE" w14:textId="4ED3A710" w:rsidR="00185CEC" w:rsidRPr="000C1690" w:rsidRDefault="00185CEC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U</w:t>
            </w:r>
            <w:r>
              <w:rPr>
                <w:sz w:val="24"/>
                <w:szCs w:val="28"/>
              </w:rPr>
              <w:t>I</w:t>
            </w:r>
          </w:p>
        </w:tc>
        <w:tc>
          <w:tcPr>
            <w:tcW w:w="7862" w:type="dxa"/>
          </w:tcPr>
          <w:p w14:paraId="1DC511AE" w14:textId="377D4807" w:rsidR="00185CEC" w:rsidRDefault="00185CEC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U</w:t>
            </w:r>
            <w:r>
              <w:t>I</w:t>
            </w:r>
            <w:r>
              <w:rPr>
                <w:rFonts w:hint="eastAsia"/>
              </w:rPr>
              <w:t>의 구성과 디자인이 보기 좋은가?</w:t>
            </w:r>
            <w:r>
              <w:t xml:space="preserve"> </w:t>
            </w:r>
            <w:r>
              <w:rPr>
                <w:rFonts w:hint="eastAsia"/>
              </w:rPr>
              <w:t>이해하기 쉽고 직관적인가?</w:t>
            </w:r>
          </w:p>
        </w:tc>
      </w:tr>
      <w:tr w:rsidR="00185CEC" w14:paraId="36074F98" w14:textId="77777777" w:rsidTr="008C2A18">
        <w:tc>
          <w:tcPr>
            <w:tcW w:w="1101" w:type="dxa"/>
            <w:vMerge/>
            <w:vAlign w:val="center"/>
          </w:tcPr>
          <w:p w14:paraId="49131424" w14:textId="77777777" w:rsidR="00185CEC" w:rsidRDefault="00185CEC" w:rsidP="008C2A18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701" w:type="dxa"/>
            <w:vAlign w:val="center"/>
          </w:tcPr>
          <w:p w14:paraId="7BF8773A" w14:textId="35FC22C7" w:rsidR="00185CEC" w:rsidRPr="000C1690" w:rsidRDefault="00185CEC" w:rsidP="008C2A18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사운드</w:t>
            </w:r>
          </w:p>
        </w:tc>
        <w:tc>
          <w:tcPr>
            <w:tcW w:w="7862" w:type="dxa"/>
          </w:tcPr>
          <w:p w14:paraId="520BE708" w14:textId="77777777" w:rsidR="00185CEC" w:rsidRDefault="00185CEC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배경 음악이 게임에 적합하게 잘 만들어졌는가?</w:t>
            </w:r>
          </w:p>
          <w:p w14:paraId="0602D739" w14:textId="2022576B" w:rsidR="00185CEC" w:rsidRPr="00185CEC" w:rsidRDefault="00185CEC" w:rsidP="008C2A1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음향 효과가 게임 상황에 맞고 몰입감을 높이는가?</w:t>
            </w:r>
          </w:p>
        </w:tc>
      </w:tr>
    </w:tbl>
    <w:p w14:paraId="6DF6704C" w14:textId="1C26466F" w:rsidR="008D033D" w:rsidRDefault="008D033D" w:rsidP="003F3139">
      <w:pPr>
        <w:pStyle w:val="a"/>
        <w:numPr>
          <w:ilvl w:val="0"/>
          <w:numId w:val="0"/>
        </w:numPr>
      </w:pPr>
    </w:p>
    <w:p w14:paraId="0368DDCE" w14:textId="77777777" w:rsidR="008D033D" w:rsidRDefault="008D033D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87F7132" w14:textId="4D969997" w:rsidR="00185CEC" w:rsidRDefault="008D033D" w:rsidP="008D033D">
      <w:pPr>
        <w:pStyle w:val="2"/>
      </w:pPr>
      <w:r>
        <w:rPr>
          <w:rFonts w:hint="eastAsia"/>
        </w:rPr>
        <w:lastRenderedPageBreak/>
        <w:t>게임의 대표적인 문제점들</w:t>
      </w:r>
    </w:p>
    <w:p w14:paraId="258F16E4" w14:textId="72093638" w:rsidR="008D033D" w:rsidRDefault="008D033D" w:rsidP="008D033D">
      <w:pPr>
        <w:pStyle w:val="a"/>
      </w:pPr>
      <w:r>
        <w:rPr>
          <w:rFonts w:hint="eastAsia"/>
        </w:rPr>
        <w:t>완성도 미달</w:t>
      </w:r>
    </w:p>
    <w:p w14:paraId="6671E672" w14:textId="5765C708" w:rsidR="008D033D" w:rsidRDefault="008D033D" w:rsidP="008D033D">
      <w:pPr>
        <w:pStyle w:val="a"/>
      </w:pPr>
      <w:r>
        <w:rPr>
          <w:rFonts w:hint="eastAsia"/>
        </w:rPr>
        <w:t>재미 요소 부족</w:t>
      </w:r>
    </w:p>
    <w:p w14:paraId="76916A8D" w14:textId="5A9AE447" w:rsidR="008D033D" w:rsidRDefault="008D033D" w:rsidP="008D033D">
      <w:pPr>
        <w:pStyle w:val="a"/>
      </w:pPr>
      <w:r>
        <w:rPr>
          <w:rFonts w:hint="eastAsia"/>
        </w:rPr>
        <w:t>유저 이탈</w:t>
      </w:r>
    </w:p>
    <w:p w14:paraId="033469CD" w14:textId="3C80EADF" w:rsidR="008D033D" w:rsidRDefault="008D033D" w:rsidP="008D033D">
      <w:pPr>
        <w:pStyle w:val="a"/>
      </w:pPr>
      <w:r>
        <w:rPr>
          <w:rFonts w:hint="eastAsia"/>
        </w:rPr>
        <w:t>매출 부진</w:t>
      </w:r>
      <w:r w:rsidR="00094F99">
        <w:rPr>
          <w:rFonts w:hint="eastAsia"/>
        </w:rPr>
        <w:t xml:space="preserve">(적절한 </w:t>
      </w:r>
      <w:r w:rsidR="00094F99">
        <w:t>ARPU</w:t>
      </w:r>
      <w:r w:rsidR="00094F99">
        <w:rPr>
          <w:rFonts w:hint="eastAsia"/>
        </w:rPr>
        <w:t xml:space="preserve">를 </w:t>
      </w:r>
      <w:proofErr w:type="spellStart"/>
      <w:r w:rsidR="00094F99">
        <w:rPr>
          <w:rFonts w:hint="eastAsia"/>
        </w:rPr>
        <w:t>유지중인지</w:t>
      </w:r>
      <w:proofErr w:type="spellEnd"/>
      <w:r w:rsidR="00094F99">
        <w:rPr>
          <w:rFonts w:hint="eastAsia"/>
        </w:rPr>
        <w:t>,</w:t>
      </w:r>
      <w:r w:rsidR="00094F99">
        <w:t xml:space="preserve"> </w:t>
      </w:r>
      <w:r w:rsidR="00094F99">
        <w:rPr>
          <w:rFonts w:hint="eastAsia"/>
        </w:rPr>
        <w:t>문제가 있다면 관련 지표에서 문제점이 발생했는지</w:t>
      </w:r>
      <w:r w:rsidR="00094F99">
        <w:t>))</w:t>
      </w:r>
    </w:p>
    <w:p w14:paraId="10D18A5C" w14:textId="3BA47EE8" w:rsidR="008D033D" w:rsidRDefault="008D033D" w:rsidP="008D033D">
      <w:pPr>
        <w:pStyle w:val="a"/>
      </w:pPr>
      <w:r>
        <w:rPr>
          <w:rFonts w:hint="eastAsia"/>
        </w:rPr>
        <w:t>동시접속자 감소(</w:t>
      </w:r>
      <w:r>
        <w:t>T</w:t>
      </w:r>
      <w:r>
        <w:rPr>
          <w:rFonts w:hint="eastAsia"/>
        </w:rPr>
        <w:t>S에 관련된 사항 중 문제점은 없는지,</w:t>
      </w:r>
      <w:r>
        <w:t xml:space="preserve"> </w:t>
      </w:r>
      <w:r>
        <w:rPr>
          <w:rFonts w:hint="eastAsia"/>
        </w:rPr>
        <w:t>유저 간 커뮤니케이션 부족,</w:t>
      </w:r>
      <w:r>
        <w:t xml:space="preserve"> </w:t>
      </w:r>
      <w:r>
        <w:rPr>
          <w:rFonts w:hint="eastAsia"/>
        </w:rPr>
        <w:t>유저의 플레이 의무감 유도 실패</w:t>
      </w:r>
      <w:r>
        <w:t>)</w:t>
      </w:r>
    </w:p>
    <w:p w14:paraId="3729DD29" w14:textId="57B139DD" w:rsidR="008D033D" w:rsidRDefault="008D033D" w:rsidP="008D033D">
      <w:pPr>
        <w:pStyle w:val="a"/>
      </w:pPr>
      <w:r>
        <w:rPr>
          <w:rFonts w:hint="eastAsia"/>
        </w:rPr>
        <w:t>이외의 문제점은 어떤 것들이 있을까요?</w:t>
      </w:r>
    </w:p>
    <w:p w14:paraId="4505C4A7" w14:textId="21422767" w:rsidR="008D033D" w:rsidRDefault="008D033D" w:rsidP="008D033D">
      <w:pPr>
        <w:pStyle w:val="7"/>
        <w:ind w:left="400"/>
      </w:pPr>
      <w:r>
        <w:rPr>
          <w:rFonts w:hint="eastAsia"/>
        </w:rPr>
        <w:t>운영 부족</w:t>
      </w:r>
    </w:p>
    <w:p w14:paraId="310AD353" w14:textId="13E00255" w:rsidR="00405ABF" w:rsidRDefault="00405ABF" w:rsidP="00405ABF">
      <w:pPr>
        <w:widowControl/>
        <w:wordWrap/>
        <w:autoSpaceDE/>
        <w:autoSpaceDN/>
      </w:pPr>
    </w:p>
    <w:p w14:paraId="13C63B97" w14:textId="68989116" w:rsidR="00405ABF" w:rsidRPr="00405ABF" w:rsidRDefault="00405ABF" w:rsidP="00405ABF">
      <w:pPr>
        <w:widowControl/>
        <w:wordWrap/>
        <w:autoSpaceDE/>
        <w:autoSpaceDN/>
        <w:rPr>
          <w:rStyle w:val="a9"/>
        </w:rPr>
      </w:pPr>
      <w:r w:rsidRPr="00405ABF">
        <w:rPr>
          <w:rStyle w:val="a9"/>
          <w:rFonts w:hint="eastAsia"/>
        </w:rPr>
        <w:t>2</w:t>
      </w:r>
      <w:r w:rsidRPr="00405ABF">
        <w:rPr>
          <w:rStyle w:val="a9"/>
        </w:rPr>
        <w:t>020. 05. 21.</w:t>
      </w:r>
    </w:p>
    <w:p w14:paraId="7646C427" w14:textId="3E7DA39F" w:rsidR="00405ABF" w:rsidRDefault="00405ABF" w:rsidP="00405ABF">
      <w:pPr>
        <w:pStyle w:val="2"/>
      </w:pPr>
      <w:r>
        <w:rPr>
          <w:rFonts w:hint="eastAsia"/>
        </w:rPr>
        <w:t>오늘의 배운 점</w:t>
      </w:r>
    </w:p>
    <w:p w14:paraId="72A06FF5" w14:textId="6733AF2C" w:rsidR="00405ABF" w:rsidRDefault="00405ABF" w:rsidP="00405ABF">
      <w:pPr>
        <w:pStyle w:val="a"/>
      </w:pPr>
      <w:r>
        <w:rPr>
          <w:rFonts w:hint="eastAsia"/>
        </w:rPr>
        <w:t>지표</w:t>
      </w:r>
      <w:r>
        <w:t xml:space="preserve"> 분석 후 현상 파악과 </w:t>
      </w:r>
      <w:proofErr w:type="spellStart"/>
      <w:r>
        <w:t>잘된점</w:t>
      </w:r>
      <w:proofErr w:type="spellEnd"/>
      <w:r>
        <w:t xml:space="preserve"> 활용 문제점 개선</w:t>
      </w:r>
    </w:p>
    <w:p w14:paraId="3E4454E7" w14:textId="77777777" w:rsidR="00405ABF" w:rsidRDefault="00405ABF" w:rsidP="00405ABF">
      <w:pPr>
        <w:pStyle w:val="a"/>
      </w:pPr>
      <w:r>
        <w:rPr>
          <w:rFonts w:hint="eastAsia"/>
        </w:rPr>
        <w:t>이것도</w:t>
      </w:r>
      <w:r>
        <w:t xml:space="preserve"> 포함하여 </w:t>
      </w:r>
      <w:proofErr w:type="spellStart"/>
      <w:r>
        <w:t>BURate</w:t>
      </w:r>
      <w:proofErr w:type="spellEnd"/>
      <w:r>
        <w:t>와 ARPPU를 개선하기 위한 모델이 어떤 것이 있는지.</w:t>
      </w:r>
    </w:p>
    <w:p w14:paraId="1E21BD0F" w14:textId="24BE9419" w:rsidR="00405ABF" w:rsidRDefault="00405ABF" w:rsidP="00405ABF">
      <w:pPr>
        <w:pStyle w:val="a"/>
      </w:pPr>
      <w:r>
        <w:t xml:space="preserve">우리가 아직 활용하지 못한 모델은 어떤 것이 있는지. </w:t>
      </w:r>
    </w:p>
    <w:p w14:paraId="2B228ED8" w14:textId="30EF8AC4" w:rsidR="00405ABF" w:rsidRDefault="00405ABF" w:rsidP="00405ABF">
      <w:pPr>
        <w:pStyle w:val="a"/>
      </w:pPr>
      <w:r>
        <w:rPr>
          <w:rFonts w:hint="eastAsia"/>
        </w:rPr>
        <w:t>의도를</w:t>
      </w:r>
      <w:r>
        <w:t xml:space="preserve"> 확실하게 하나씩 정하고 시작해라</w:t>
      </w:r>
    </w:p>
    <w:p w14:paraId="74FAF1C9" w14:textId="6AF15D0A" w:rsidR="00405ABF" w:rsidRDefault="00405ABF" w:rsidP="00405ABF">
      <w:pPr>
        <w:pStyle w:val="a"/>
      </w:pPr>
      <w:r>
        <w:rPr>
          <w:rFonts w:hint="eastAsia"/>
        </w:rPr>
        <w:t>컨텐츠</w:t>
      </w:r>
      <w:r>
        <w:t xml:space="preserve"> 기획자도 게임의 재미만을 개선하려는 것뿐만 아니라 확실한 지표 분석을 통해 필요한 사항에 대해서 얻은 후 그것을 적용하는 것도 필요하다</w:t>
      </w:r>
    </w:p>
    <w:p w14:paraId="07104811" w14:textId="77777777" w:rsidR="00405ABF" w:rsidRDefault="00405ABF" w:rsidP="00405ABF">
      <w:pPr>
        <w:pStyle w:val="a"/>
      </w:pPr>
      <w:r>
        <w:rPr>
          <w:rFonts w:hint="eastAsia"/>
        </w:rPr>
        <w:t>목차</w:t>
      </w:r>
      <w:r>
        <w:t xml:space="preserve"> 쓰기</w:t>
      </w:r>
    </w:p>
    <w:p w14:paraId="7B0E8DF1" w14:textId="146C0736" w:rsidR="00405ABF" w:rsidRDefault="00405ABF" w:rsidP="00405ABF">
      <w:pPr>
        <w:pStyle w:val="a"/>
      </w:pPr>
      <w:r>
        <w:rPr>
          <w:rFonts w:hint="eastAsia"/>
        </w:rPr>
        <w:t>실</w:t>
      </w:r>
      <w:r>
        <w:t xml:space="preserve"> </w:t>
      </w:r>
      <w:proofErr w:type="spellStart"/>
      <w:r>
        <w:t>작업시</w:t>
      </w:r>
      <w:proofErr w:type="spellEnd"/>
      <w:r>
        <w:t xml:space="preserve"> 효율 증가</w:t>
      </w:r>
    </w:p>
    <w:p w14:paraId="78684EF5" w14:textId="77777777" w:rsidR="00405ABF" w:rsidRDefault="00405ABF" w:rsidP="00405ABF">
      <w:pPr>
        <w:pStyle w:val="a"/>
      </w:pPr>
      <w:r>
        <w:rPr>
          <w:rFonts w:hint="eastAsia"/>
        </w:rPr>
        <w:t>시간</w:t>
      </w:r>
      <w:r>
        <w:t xml:space="preserve"> 산정</w:t>
      </w:r>
    </w:p>
    <w:p w14:paraId="1A3402BA" w14:textId="05DF7786" w:rsidR="00405ABF" w:rsidRDefault="00405ABF" w:rsidP="00405ABF">
      <w:pPr>
        <w:pStyle w:val="a"/>
      </w:pPr>
      <w:r>
        <w:rPr>
          <w:rFonts w:hint="eastAsia"/>
        </w:rPr>
        <w:t>시간을</w:t>
      </w:r>
      <w:r>
        <w:t xml:space="preserve"> 두어 결과물의 제한을 두고 시간을 분배하여야 한다.</w:t>
      </w:r>
    </w:p>
    <w:p w14:paraId="488B380D" w14:textId="68F8FB49" w:rsidR="00405ABF" w:rsidRDefault="00405ABF" w:rsidP="00405ABF">
      <w:pPr>
        <w:pStyle w:val="a"/>
      </w:pPr>
      <w:r>
        <w:rPr>
          <w:rFonts w:hint="eastAsia"/>
        </w:rPr>
        <w:t>목표는</w:t>
      </w:r>
      <w:r>
        <w:t xml:space="preserve"> 공유하고, 일은 </w:t>
      </w:r>
      <w:proofErr w:type="spellStart"/>
      <w:r>
        <w:t>개인화한다</w:t>
      </w:r>
      <w:proofErr w:type="spellEnd"/>
      <w:r>
        <w:t>.</w:t>
      </w:r>
    </w:p>
    <w:p w14:paraId="32CD14C9" w14:textId="00A320C4" w:rsidR="00405ABF" w:rsidRDefault="00405ABF" w:rsidP="00405ABF">
      <w:pPr>
        <w:pStyle w:val="a"/>
        <w:numPr>
          <w:ilvl w:val="0"/>
          <w:numId w:val="0"/>
        </w:numPr>
        <w:ind w:left="403" w:hanging="403"/>
      </w:pPr>
    </w:p>
    <w:p w14:paraId="0D2CA618" w14:textId="04ECA49D" w:rsidR="00405ABF" w:rsidRDefault="00405ABF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573DB5D" w14:textId="70A76A35" w:rsidR="00405ABF" w:rsidRDefault="00405ABF" w:rsidP="00405ABF">
      <w:pPr>
        <w:pStyle w:val="1"/>
        <w:ind w:left="200" w:right="200"/>
      </w:pPr>
      <w:r>
        <w:rPr>
          <w:rFonts w:hint="eastAsia"/>
        </w:rPr>
        <w:lastRenderedPageBreak/>
        <w:t>프로젝트 관리 입문</w:t>
      </w:r>
    </w:p>
    <w:p w14:paraId="61A25FF9" w14:textId="08E8C2F3" w:rsidR="00405ABF" w:rsidRDefault="00405ABF" w:rsidP="00405ABF">
      <w:pPr>
        <w:pStyle w:val="4"/>
      </w:pPr>
      <w:r>
        <w:t>“</w:t>
      </w:r>
      <w:r>
        <w:rPr>
          <w:rFonts w:hint="eastAsia"/>
        </w:rPr>
        <w:t>스타트업 게임 업체의 프로젝트 말아먹기</w:t>
      </w:r>
      <w:r>
        <w:t>”</w:t>
      </w:r>
    </w:p>
    <w:p w14:paraId="648B92A8" w14:textId="59862194" w:rsidR="00405ABF" w:rsidRDefault="00405ABF" w:rsidP="00405ABF">
      <w:pPr>
        <w:pStyle w:val="a"/>
        <w:numPr>
          <w:ilvl w:val="0"/>
          <w:numId w:val="0"/>
        </w:numPr>
        <w:ind w:left="403" w:hanging="403"/>
      </w:pPr>
    </w:p>
    <w:p w14:paraId="09C30FD9" w14:textId="6B390BCC" w:rsidR="00405ABF" w:rsidRDefault="00405ABF" w:rsidP="00405ABF">
      <w:pPr>
        <w:pStyle w:val="2"/>
      </w:pPr>
      <w:r>
        <w:rPr>
          <w:rFonts w:hint="eastAsia"/>
        </w:rPr>
        <w:t>개발력 문제</w:t>
      </w:r>
    </w:p>
    <w:p w14:paraId="068670B9" w14:textId="75C291C5" w:rsidR="00405ABF" w:rsidRDefault="00405ABF" w:rsidP="00405ABF">
      <w:pPr>
        <w:pStyle w:val="a"/>
      </w:pPr>
      <w:r>
        <w:rPr>
          <w:rFonts w:hint="eastAsia"/>
        </w:rPr>
        <w:t>실력 있는 팀원이 없다.</w:t>
      </w:r>
      <w:r>
        <w:t xml:space="preserve"> </w:t>
      </w:r>
      <w:r>
        <w:rPr>
          <w:rFonts w:hint="eastAsia"/>
        </w:rPr>
        <w:t>당연하다.</w:t>
      </w:r>
      <w:r>
        <w:t xml:space="preserve"> </w:t>
      </w:r>
      <w:r>
        <w:rPr>
          <w:rFonts w:hint="eastAsia"/>
        </w:rPr>
        <w:t>급여도 적고 안정성도 보장되지 않은 업체에 왜 오겠는가?</w:t>
      </w:r>
    </w:p>
    <w:p w14:paraId="445F1CD1" w14:textId="55777CE6" w:rsidR="00405ABF" w:rsidRDefault="00405ABF" w:rsidP="00405ABF">
      <w:pPr>
        <w:pStyle w:val="a"/>
      </w:pPr>
      <w:r>
        <w:rPr>
          <w:rFonts w:hint="eastAsia"/>
        </w:rPr>
        <w:t>삼고초려 끝에 실력 있는 팀원을 영입한다.</w:t>
      </w:r>
      <w:r>
        <w:t xml:space="preserve"> </w:t>
      </w:r>
      <w:r>
        <w:rPr>
          <w:rFonts w:hint="eastAsia"/>
        </w:rPr>
        <w:t>요구사항이 많다.</w:t>
      </w:r>
      <w:r>
        <w:t xml:space="preserve"> </w:t>
      </w:r>
      <w:r>
        <w:rPr>
          <w:rFonts w:hint="eastAsia"/>
        </w:rPr>
        <w:t xml:space="preserve">출퇴근 시간은 </w:t>
      </w:r>
      <w:proofErr w:type="spellStart"/>
      <w:r>
        <w:rPr>
          <w:rFonts w:hint="eastAsia"/>
        </w:rPr>
        <w:t>프리하게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급여는 팀 내 최고,</w:t>
      </w:r>
      <w:r>
        <w:t xml:space="preserve"> </w:t>
      </w:r>
      <w:r>
        <w:rPr>
          <w:rFonts w:hint="eastAsia"/>
        </w:rPr>
        <w:t>회사 지분 등등,</w:t>
      </w:r>
      <w:r>
        <w:t xml:space="preserve"> </w:t>
      </w:r>
      <w:r>
        <w:rPr>
          <w:rFonts w:hint="eastAsia"/>
        </w:rPr>
        <w:t>몇 번의 밀고 당기기 끝에 거의 다 들어준다</w:t>
      </w:r>
    </w:p>
    <w:p w14:paraId="13E9B841" w14:textId="680E1B53" w:rsidR="00405ABF" w:rsidRDefault="00405ABF" w:rsidP="00405ABF">
      <w:pPr>
        <w:pStyle w:val="a"/>
      </w:pPr>
      <w:r>
        <w:rPr>
          <w:rFonts w:hint="eastAsia"/>
        </w:rPr>
        <w:t>기존 팀원과 새로 영입한 팀원 간의 불화가 시작된다.</w:t>
      </w:r>
      <w:r>
        <w:t xml:space="preserve"> </w:t>
      </w:r>
      <w:r>
        <w:rPr>
          <w:rFonts w:hint="eastAsia"/>
        </w:rPr>
        <w:t>같이 고생해 온 팀원들은 박봉과 야근에 시달리고 있는데 새 팀원과의 대우 차이가 너무 심하다</w:t>
      </w:r>
    </w:p>
    <w:p w14:paraId="003B3B76" w14:textId="07BFB573" w:rsidR="005C31EF" w:rsidRDefault="005C31EF" w:rsidP="005C31EF">
      <w:pPr>
        <w:pStyle w:val="a"/>
        <w:numPr>
          <w:ilvl w:val="0"/>
          <w:numId w:val="0"/>
        </w:numPr>
        <w:ind w:left="403" w:hanging="403"/>
      </w:pPr>
    </w:p>
    <w:p w14:paraId="60A0A2C4" w14:textId="76AC82D1" w:rsidR="005C31EF" w:rsidRDefault="001C1F0E" w:rsidP="001C1F0E">
      <w:pPr>
        <w:pStyle w:val="2"/>
      </w:pPr>
      <w:r>
        <w:rPr>
          <w:rFonts w:hint="eastAsia"/>
        </w:rPr>
        <w:t>투자금 문제</w:t>
      </w:r>
    </w:p>
    <w:p w14:paraId="53237952" w14:textId="3483D97A" w:rsidR="001C1F0E" w:rsidRDefault="001C1F0E" w:rsidP="001C1F0E">
      <w:pPr>
        <w:pStyle w:val="a"/>
      </w:pPr>
      <w:r>
        <w:rPr>
          <w:rFonts w:hint="eastAsia"/>
        </w:rPr>
        <w:t>매달 생각보다 많은 운영 비용이 든다.</w:t>
      </w:r>
      <w:r>
        <w:t xml:space="preserve"> </w:t>
      </w:r>
      <w:r>
        <w:rPr>
          <w:rFonts w:hint="eastAsia"/>
        </w:rPr>
        <w:t>모아 놓은 돈도 거의 떨어져 간다</w:t>
      </w:r>
    </w:p>
    <w:p w14:paraId="413AE70D" w14:textId="5C0BC3B3" w:rsidR="001C1F0E" w:rsidRDefault="001C1F0E" w:rsidP="001C1F0E">
      <w:pPr>
        <w:pStyle w:val="a"/>
      </w:pPr>
      <w:r>
        <w:rPr>
          <w:rFonts w:hint="eastAsia"/>
        </w:rPr>
        <w:t xml:space="preserve">투자금을 유치하기 위해 개발 중간에 수 차례의 </w:t>
      </w:r>
      <w:r>
        <w:t xml:space="preserve">PT, </w:t>
      </w:r>
      <w:r>
        <w:rPr>
          <w:rFonts w:hint="eastAsia"/>
        </w:rPr>
        <w:t>미팅을 준비한다.</w:t>
      </w:r>
      <w:r>
        <w:t xml:space="preserve"> </w:t>
      </w:r>
      <w:r>
        <w:rPr>
          <w:rFonts w:hint="eastAsia"/>
        </w:rPr>
        <w:t xml:space="preserve">그래픽 아티스트는 투자 </w:t>
      </w:r>
      <w:proofErr w:type="spellStart"/>
      <w:r>
        <w:rPr>
          <w:rFonts w:hint="eastAsia"/>
        </w:rPr>
        <w:t>유치용</w:t>
      </w:r>
      <w:proofErr w:type="spellEnd"/>
      <w:r>
        <w:rPr>
          <w:rFonts w:hint="eastAsia"/>
        </w:rPr>
        <w:t xml:space="preserve"> 그래픽 작</w:t>
      </w:r>
      <w:r w:rsidR="007E1F45">
        <w:rPr>
          <w:rFonts w:hint="eastAsia"/>
        </w:rPr>
        <w:t>업</w:t>
      </w:r>
      <w:r>
        <w:rPr>
          <w:rFonts w:hint="eastAsia"/>
        </w:rPr>
        <w:t>을,</w:t>
      </w:r>
      <w:r>
        <w:t xml:space="preserve"> </w:t>
      </w:r>
      <w:r>
        <w:rPr>
          <w:rFonts w:hint="eastAsia"/>
        </w:rPr>
        <w:t xml:space="preserve">프로그래머는 투자 </w:t>
      </w:r>
      <w:proofErr w:type="spellStart"/>
      <w:r>
        <w:rPr>
          <w:rFonts w:hint="eastAsia"/>
        </w:rPr>
        <w:t>유치용</w:t>
      </w:r>
      <w:proofErr w:type="spellEnd"/>
      <w:r>
        <w:rPr>
          <w:rFonts w:hint="eastAsia"/>
        </w:rPr>
        <w:t xml:space="preserve"> 시연 버전을 작업하느라 실제 개발 </w:t>
      </w:r>
      <w:r w:rsidR="007E1F45">
        <w:rPr>
          <w:rFonts w:hint="eastAsia"/>
        </w:rPr>
        <w:t xml:space="preserve">진행은 거의 </w:t>
      </w:r>
      <w:proofErr w:type="spellStart"/>
      <w:r w:rsidR="007E1F45">
        <w:rPr>
          <w:rFonts w:hint="eastAsia"/>
        </w:rPr>
        <w:t>스톱된</w:t>
      </w:r>
      <w:proofErr w:type="spellEnd"/>
      <w:r w:rsidR="007E1F45">
        <w:rPr>
          <w:rFonts w:hint="eastAsia"/>
        </w:rPr>
        <w:t xml:space="preserve"> 상태이다.</w:t>
      </w:r>
    </w:p>
    <w:p w14:paraId="6EE87E9E" w14:textId="6E2D8A3C" w:rsidR="007E1F45" w:rsidRDefault="007E1F45" w:rsidP="001C1F0E">
      <w:pPr>
        <w:pStyle w:val="a"/>
      </w:pPr>
      <w:r>
        <w:rPr>
          <w:rFonts w:hint="eastAsia"/>
        </w:rPr>
        <w:t>운 좋게 투자금을 유치했지만 그때부터 투자자의</w:t>
      </w:r>
      <w:r>
        <w:t xml:space="preserve"> </w:t>
      </w:r>
      <w:r>
        <w:rPr>
          <w:rFonts w:hint="eastAsia"/>
        </w:rPr>
        <w:t>간섭이 심해진다.</w:t>
      </w:r>
      <w:r>
        <w:t xml:space="preserve"> </w:t>
      </w:r>
      <w:r>
        <w:rPr>
          <w:rFonts w:hint="eastAsia"/>
        </w:rPr>
        <w:t>개발</w:t>
      </w:r>
      <w:r>
        <w:t xml:space="preserve"> </w:t>
      </w:r>
      <w:r>
        <w:rPr>
          <w:rFonts w:hint="eastAsia"/>
        </w:rPr>
        <w:t>속도</w:t>
      </w:r>
      <w:r w:rsidR="000E4212">
        <w:rPr>
          <w:rFonts w:hint="eastAsia"/>
        </w:rPr>
        <w:t>,</w:t>
      </w:r>
      <w:r>
        <w:t xml:space="preserve"> </w:t>
      </w:r>
      <w:r>
        <w:rPr>
          <w:rFonts w:hint="eastAsia"/>
        </w:rPr>
        <w:t>회사 운영,</w:t>
      </w:r>
      <w:r>
        <w:t xml:space="preserve"> </w:t>
      </w:r>
      <w:r>
        <w:rPr>
          <w:rFonts w:hint="eastAsia"/>
        </w:rPr>
        <w:t>기획 방향,</w:t>
      </w:r>
      <w:r>
        <w:t xml:space="preserve"> </w:t>
      </w:r>
      <w:r>
        <w:rPr>
          <w:rFonts w:hint="eastAsia"/>
        </w:rPr>
        <w:t>심지어 팀원들 식대까지 모든 것을 간섭한다.</w:t>
      </w:r>
    </w:p>
    <w:p w14:paraId="38373DBF" w14:textId="2FB467F1" w:rsidR="007E1F45" w:rsidRDefault="007E1F45" w:rsidP="009E4301">
      <w:pPr>
        <w:pStyle w:val="a"/>
        <w:numPr>
          <w:ilvl w:val="0"/>
          <w:numId w:val="0"/>
        </w:numPr>
        <w:ind w:left="403" w:hanging="403"/>
      </w:pPr>
    </w:p>
    <w:p w14:paraId="37044B8A" w14:textId="79AF83E2" w:rsidR="009E4301" w:rsidRDefault="00DF6DCB" w:rsidP="00DF6DCB">
      <w:pPr>
        <w:pStyle w:val="2"/>
      </w:pPr>
      <w:r>
        <w:rPr>
          <w:rFonts w:hint="eastAsia"/>
        </w:rPr>
        <w:t>기획 문제</w:t>
      </w:r>
    </w:p>
    <w:p w14:paraId="5D636C29" w14:textId="5D2C98CC" w:rsidR="00DF6DCB" w:rsidRDefault="00DF6DCB" w:rsidP="00DF6DCB">
      <w:pPr>
        <w:pStyle w:val="a"/>
      </w:pPr>
      <w:r>
        <w:rPr>
          <w:rFonts w:hint="eastAsia"/>
        </w:rPr>
        <w:t>기획을 최대한 완결성 있게 끝내고 개발을 진행하고 싶다.</w:t>
      </w:r>
      <w:r>
        <w:t xml:space="preserve"> </w:t>
      </w:r>
      <w:r>
        <w:rPr>
          <w:rFonts w:hint="eastAsia"/>
        </w:rPr>
        <w:t>하지만 팀원 간에 의견이 분분하다.</w:t>
      </w:r>
      <w:r>
        <w:t xml:space="preserve"> </w:t>
      </w:r>
      <w:r>
        <w:rPr>
          <w:rFonts w:hint="eastAsia"/>
        </w:rPr>
        <w:t>매일 회의다.</w:t>
      </w:r>
      <w:r>
        <w:t xml:space="preserve"> </w:t>
      </w:r>
      <w:r>
        <w:rPr>
          <w:rFonts w:hint="eastAsia"/>
        </w:rPr>
        <w:t>결정된 건 하나도 없는데 벌써 주말이다</w:t>
      </w:r>
    </w:p>
    <w:p w14:paraId="12EEB8C8" w14:textId="3434932B" w:rsidR="00DF6DCB" w:rsidRDefault="00DF6DCB" w:rsidP="00DF6DCB">
      <w:pPr>
        <w:pStyle w:val="a"/>
      </w:pPr>
      <w:r>
        <w:rPr>
          <w:rFonts w:hint="eastAsia"/>
        </w:rPr>
        <w:t>허비한 시간을 메우기 위해 의사 결정 시스템을 바꿨다.</w:t>
      </w:r>
      <w:r>
        <w:t xml:space="preserve"> </w:t>
      </w:r>
      <w:r>
        <w:rPr>
          <w:rFonts w:hint="eastAsia"/>
        </w:rPr>
        <w:t>리더가 모든 것을 결정한다.</w:t>
      </w:r>
      <w:r>
        <w:t xml:space="preserve"> </w:t>
      </w:r>
      <w:r>
        <w:rPr>
          <w:rFonts w:hint="eastAsia"/>
        </w:rPr>
        <w:t xml:space="preserve">나머지 팀원들은 우리가 만들고 싶은 게임을 만들어 </w:t>
      </w:r>
      <w:proofErr w:type="spellStart"/>
      <w:r>
        <w:rPr>
          <w:rFonts w:hint="eastAsia"/>
        </w:rPr>
        <w:t>보자며</w:t>
      </w:r>
      <w:proofErr w:type="spellEnd"/>
      <w:r>
        <w:rPr>
          <w:rFonts w:hint="eastAsia"/>
        </w:rPr>
        <w:t xml:space="preserve"> 하나로 뭉쳤는데 이제 자신들은 리더의 도구가 되어버린 것 같다.</w:t>
      </w:r>
    </w:p>
    <w:p w14:paraId="5FFEB8C1" w14:textId="0B520F77" w:rsidR="00DF6DCB" w:rsidRDefault="00DF6DCB" w:rsidP="00DF6DCB">
      <w:pPr>
        <w:pStyle w:val="a"/>
      </w:pPr>
      <w:r>
        <w:rPr>
          <w:rFonts w:hint="eastAsia"/>
        </w:rPr>
        <w:t>기획을 완성은 했는데 다들 맘에 들어 하지 않는다.</w:t>
      </w:r>
      <w:r>
        <w:t xml:space="preserve"> </w:t>
      </w:r>
      <w:r>
        <w:rPr>
          <w:rFonts w:hint="eastAsia"/>
        </w:rPr>
        <w:t>사실 기획을 주도한 리더나 기획팀장 자신도 불안하다.</w:t>
      </w:r>
      <w:r>
        <w:t xml:space="preserve"> </w:t>
      </w:r>
      <w:r>
        <w:rPr>
          <w:rFonts w:hint="eastAsia"/>
        </w:rPr>
        <w:t>결국 잘 만들어진 기존 게임을 따라 만들기로 한다.</w:t>
      </w:r>
    </w:p>
    <w:p w14:paraId="4CEEB559" w14:textId="7CB004A6" w:rsidR="005C1D58" w:rsidRDefault="005C1D58" w:rsidP="005C1D58">
      <w:pPr>
        <w:pStyle w:val="a"/>
        <w:numPr>
          <w:ilvl w:val="0"/>
          <w:numId w:val="0"/>
        </w:numPr>
        <w:ind w:left="403" w:hanging="403"/>
      </w:pPr>
    </w:p>
    <w:p w14:paraId="07AF5509" w14:textId="68FA19A2" w:rsidR="005C1D58" w:rsidRDefault="005C1D58" w:rsidP="005C1D58">
      <w:pPr>
        <w:pStyle w:val="2"/>
      </w:pPr>
      <w:r>
        <w:rPr>
          <w:rFonts w:hint="eastAsia"/>
        </w:rPr>
        <w:t>개발 방향성 문제</w:t>
      </w:r>
    </w:p>
    <w:p w14:paraId="5DB6505D" w14:textId="03629054" w:rsidR="005C1D58" w:rsidRDefault="005C1D58" w:rsidP="005C1D58">
      <w:pPr>
        <w:pStyle w:val="a"/>
      </w:pPr>
      <w:r>
        <w:rPr>
          <w:rFonts w:hint="eastAsia"/>
        </w:rPr>
        <w:t>기획 상으로는 완벽했고 팀원들도 정말 재미있을 것 같다고 했는데,</w:t>
      </w:r>
      <w:r>
        <w:t xml:space="preserve"> </w:t>
      </w:r>
      <w:r>
        <w:rPr>
          <w:rFonts w:hint="eastAsia"/>
        </w:rPr>
        <w:t>만들다 보니 재미가 없는 것 같다.</w:t>
      </w:r>
      <w:r>
        <w:t xml:space="preserve"> </w:t>
      </w:r>
      <w:r>
        <w:rPr>
          <w:rFonts w:hint="eastAsia"/>
        </w:rPr>
        <w:t xml:space="preserve">이대로 </w:t>
      </w:r>
      <w:r>
        <w:t>1</w:t>
      </w:r>
      <w:r>
        <w:rPr>
          <w:rFonts w:hint="eastAsia"/>
        </w:rPr>
        <w:t>년 정도 더 만들면 완성인데,</w:t>
      </w:r>
      <w:r>
        <w:t xml:space="preserve"> </w:t>
      </w:r>
      <w:r>
        <w:rPr>
          <w:rFonts w:hint="eastAsia"/>
        </w:rPr>
        <w:t xml:space="preserve">그렇게 하면 </w:t>
      </w:r>
      <w:r>
        <w:t>1</w:t>
      </w:r>
      <w:r>
        <w:rPr>
          <w:rFonts w:hint="eastAsia"/>
        </w:rPr>
        <w:t>년이라는 시간과 비용 모두 날리게 될 것 같다.</w:t>
      </w:r>
    </w:p>
    <w:p w14:paraId="7747AAFF" w14:textId="4A13DA30" w:rsidR="005C1D58" w:rsidRDefault="005C1D58" w:rsidP="005C1D58">
      <w:pPr>
        <w:pStyle w:val="a"/>
      </w:pPr>
      <w:r>
        <w:t>3</w:t>
      </w:r>
      <w:r>
        <w:rPr>
          <w:rFonts w:hint="eastAsia"/>
        </w:rPr>
        <w:t>개월 만에 모두의 합의 하에 기획을 완전히 뒤집는다.</w:t>
      </w:r>
      <w:r>
        <w:t xml:space="preserve"> </w:t>
      </w:r>
      <w:r>
        <w:rPr>
          <w:rFonts w:hint="eastAsia"/>
        </w:rPr>
        <w:t xml:space="preserve">개발 </w:t>
      </w:r>
      <w:r>
        <w:t>4</w:t>
      </w:r>
      <w:r>
        <w:rPr>
          <w:rFonts w:hint="eastAsia"/>
        </w:rPr>
        <w:t>개월째,</w:t>
      </w:r>
      <w:r>
        <w:t xml:space="preserve"> </w:t>
      </w:r>
      <w:r>
        <w:rPr>
          <w:rFonts w:hint="eastAsia"/>
        </w:rPr>
        <w:t xml:space="preserve">하지만 </w:t>
      </w:r>
      <w:r>
        <w:t>3</w:t>
      </w:r>
      <w:r>
        <w:rPr>
          <w:rFonts w:hint="eastAsia"/>
        </w:rPr>
        <w:t xml:space="preserve">개월을 날렸기 때문에 실제 개발 기간은 </w:t>
      </w:r>
      <w:r>
        <w:t>1</w:t>
      </w:r>
      <w:r>
        <w:rPr>
          <w:rFonts w:hint="eastAsia"/>
        </w:rPr>
        <w:t>개월이나 마찬가지이다.</w:t>
      </w:r>
      <w:r>
        <w:t xml:space="preserve"> </w:t>
      </w:r>
      <w:r>
        <w:rPr>
          <w:rFonts w:hint="eastAsia"/>
        </w:rPr>
        <w:t>하지만 아직 끝이 아니다.</w:t>
      </w:r>
      <w:r>
        <w:t xml:space="preserve"> </w:t>
      </w:r>
      <w:r>
        <w:rPr>
          <w:rFonts w:hint="eastAsia"/>
        </w:rPr>
        <w:t>언제 또 기획이 뒤집힐지 모르겠다.</w:t>
      </w:r>
    </w:p>
    <w:p w14:paraId="76A62DB0" w14:textId="54477F75" w:rsidR="005C1D58" w:rsidRDefault="005C1D58" w:rsidP="005C1D58">
      <w:pPr>
        <w:pStyle w:val="a"/>
      </w:pPr>
      <w:r>
        <w:rPr>
          <w:rFonts w:hint="eastAsia"/>
        </w:rPr>
        <w:t xml:space="preserve">결국 </w:t>
      </w:r>
      <w:proofErr w:type="spellStart"/>
      <w:r>
        <w:rPr>
          <w:rFonts w:hint="eastAsia"/>
        </w:rPr>
        <w:t>얼마되지</w:t>
      </w:r>
      <w:proofErr w:type="spellEnd"/>
      <w:r>
        <w:rPr>
          <w:rFonts w:hint="eastAsia"/>
        </w:rPr>
        <w:t xml:space="preserve"> 않는 오리지널 요소마저 기존의 잘 나가는 게임을 따라 베끼기 시작한다.</w:t>
      </w:r>
    </w:p>
    <w:p w14:paraId="31E7FACA" w14:textId="2B8CDB0B" w:rsidR="005C1D58" w:rsidRDefault="005C1D58" w:rsidP="005C1D58">
      <w:pPr>
        <w:pStyle w:val="a"/>
        <w:numPr>
          <w:ilvl w:val="0"/>
          <w:numId w:val="0"/>
        </w:numPr>
        <w:ind w:left="403" w:hanging="403"/>
      </w:pPr>
    </w:p>
    <w:p w14:paraId="55BC0FA9" w14:textId="60B5611E" w:rsidR="005C1D58" w:rsidRDefault="005C1D58" w:rsidP="005C1D58">
      <w:pPr>
        <w:pStyle w:val="2"/>
      </w:pPr>
      <w:r>
        <w:rPr>
          <w:rFonts w:hint="eastAsia"/>
        </w:rPr>
        <w:t>퀄리티 문제</w:t>
      </w:r>
    </w:p>
    <w:p w14:paraId="7D8FDA5F" w14:textId="24107264" w:rsidR="00246819" w:rsidRPr="00246819" w:rsidRDefault="005C1D58" w:rsidP="0016625F">
      <w:pPr>
        <w:pStyle w:val="a"/>
        <w:widowControl/>
        <w:wordWrap/>
        <w:autoSpaceDE/>
        <w:autoSpaceDN/>
      </w:pPr>
      <w:r>
        <w:rPr>
          <w:rFonts w:hint="eastAsia"/>
        </w:rPr>
        <w:t>보기 좋은 떡이 먹기도 좋다는데 그래픽과 사운드의 퀄리티가 만족스럽지 않다.</w:t>
      </w:r>
      <w:r>
        <w:t xml:space="preserve"> </w:t>
      </w:r>
      <w:r>
        <w:rPr>
          <w:rFonts w:hint="eastAsia"/>
        </w:rPr>
        <w:t>좋은 아티스트들은 다 대기업이 차지해 버렸다.</w:t>
      </w:r>
      <w:r>
        <w:t xml:space="preserve"> </w:t>
      </w:r>
      <w:r>
        <w:rPr>
          <w:rFonts w:hint="eastAsia"/>
        </w:rPr>
        <w:t>외주를 맡겼지만 제대로 된 결과물을 제 시간에 내놓은 적이 한 번도 없다.</w:t>
      </w:r>
      <w:r w:rsidR="00246819">
        <w:br w:type="page"/>
      </w:r>
    </w:p>
    <w:p w14:paraId="2DCED00E" w14:textId="25A56152" w:rsidR="005C1D58" w:rsidRDefault="00246819" w:rsidP="00246819">
      <w:pPr>
        <w:pStyle w:val="2"/>
      </w:pPr>
      <w:r>
        <w:rPr>
          <w:rFonts w:hint="eastAsia"/>
        </w:rPr>
        <w:lastRenderedPageBreak/>
        <w:t>후반 마무리 문제</w:t>
      </w:r>
    </w:p>
    <w:p w14:paraId="54934E7F" w14:textId="646DC368" w:rsidR="00246819" w:rsidRDefault="00246819" w:rsidP="00246819">
      <w:pPr>
        <w:pStyle w:val="a"/>
      </w:pPr>
      <w:r>
        <w:rPr>
          <w:rFonts w:hint="eastAsia"/>
        </w:rPr>
        <w:t>1년간 제대로 쉬지도 못하고 회사에서 숙식하다시피 하면서 개발을 해왔다.</w:t>
      </w:r>
      <w:r>
        <w:t xml:space="preserve"> </w:t>
      </w:r>
      <w:r>
        <w:rPr>
          <w:rFonts w:hint="eastAsia"/>
        </w:rPr>
        <w:t>이제 완성이 눈앞에 보인다</w:t>
      </w:r>
    </w:p>
    <w:p w14:paraId="331A971A" w14:textId="267FDA67" w:rsidR="00246819" w:rsidRDefault="00246819" w:rsidP="00246819">
      <w:pPr>
        <w:pStyle w:val="a"/>
      </w:pPr>
      <w:r>
        <w:rPr>
          <w:rFonts w:hint="eastAsia"/>
        </w:rPr>
        <w:t>하지만 팀원들이 하나 둘 픽픽 쓰러지기 시작한다.</w:t>
      </w:r>
      <w:r>
        <w:t xml:space="preserve"> </w:t>
      </w:r>
      <w:r>
        <w:rPr>
          <w:rFonts w:hint="eastAsia"/>
        </w:rPr>
        <w:t>후반 마무리 단계라 일이 산더미같이 생기는데 전 직원이 다 모이는 날이 없다</w:t>
      </w:r>
    </w:p>
    <w:p w14:paraId="11EA6B00" w14:textId="6D67806D" w:rsidR="00246819" w:rsidRDefault="00246819" w:rsidP="00246819">
      <w:pPr>
        <w:pStyle w:val="a"/>
      </w:pPr>
      <w:r>
        <w:rPr>
          <w:rFonts w:hint="eastAsia"/>
        </w:rPr>
        <w:t>중간에 프로젝트 방향을 변경한 문제 때문에 투자금이 점점 바닥을 드러낸다.</w:t>
      </w:r>
      <w:r>
        <w:t xml:space="preserve"> </w:t>
      </w:r>
      <w:r>
        <w:rPr>
          <w:rFonts w:hint="eastAsia"/>
        </w:rPr>
        <w:t>급여도 밀리기 시작한다.</w:t>
      </w:r>
      <w:r w:rsidR="0016625F">
        <w:t xml:space="preserve"> </w:t>
      </w:r>
      <w:r>
        <w:rPr>
          <w:rFonts w:hint="eastAsia"/>
        </w:rPr>
        <w:t xml:space="preserve">조금만 참아 </w:t>
      </w:r>
      <w:proofErr w:type="spellStart"/>
      <w:r>
        <w:rPr>
          <w:rFonts w:hint="eastAsia"/>
        </w:rPr>
        <w:t>보자며</w:t>
      </w:r>
      <w:proofErr w:type="spellEnd"/>
      <w:r>
        <w:rPr>
          <w:rFonts w:hint="eastAsia"/>
        </w:rPr>
        <w:t xml:space="preserve"> 팀원을 달래</w:t>
      </w:r>
      <w:r>
        <w:t xml:space="preserve"> </w:t>
      </w:r>
      <w:r>
        <w:rPr>
          <w:rFonts w:hint="eastAsia"/>
        </w:rPr>
        <w:t>마무리를 진행한다</w:t>
      </w:r>
    </w:p>
    <w:p w14:paraId="1AF0A42A" w14:textId="164D2F45" w:rsidR="00246819" w:rsidRDefault="00246819" w:rsidP="00246819">
      <w:pPr>
        <w:pStyle w:val="a"/>
      </w:pPr>
      <w:r>
        <w:rPr>
          <w:rFonts w:hint="eastAsia"/>
        </w:rPr>
        <w:t>마른 하늘에 날벼락이다.</w:t>
      </w:r>
      <w:r>
        <w:t xml:space="preserve"> </w:t>
      </w:r>
      <w:r>
        <w:rPr>
          <w:rFonts w:hint="eastAsia"/>
        </w:rPr>
        <w:t>핵심 인력이 다른 회사로 이직한 단다.</w:t>
      </w:r>
      <w:r>
        <w:t xml:space="preserve"> </w:t>
      </w:r>
      <w:r>
        <w:rPr>
          <w:rFonts w:hint="eastAsia"/>
        </w:rPr>
        <w:t>서운하고 야속하지만 사실 붙잡을 명분은 없다.</w:t>
      </w:r>
      <w:r>
        <w:t xml:space="preserve"> </w:t>
      </w:r>
      <w:r>
        <w:rPr>
          <w:rFonts w:hint="eastAsia"/>
        </w:rPr>
        <w:t>가정이 있는 사람인데 급여도 밀리고 퇴근도 제대로 못하는 회사에 계속 다니기는 힘들 것이다.</w:t>
      </w:r>
    </w:p>
    <w:p w14:paraId="2A1B2C14" w14:textId="6F76D613" w:rsidR="0016625F" w:rsidRDefault="0016625F" w:rsidP="0016625F">
      <w:pPr>
        <w:pStyle w:val="a"/>
        <w:numPr>
          <w:ilvl w:val="0"/>
          <w:numId w:val="0"/>
        </w:numPr>
        <w:ind w:left="403" w:hanging="403"/>
      </w:pPr>
    </w:p>
    <w:p w14:paraId="3CFF9CCD" w14:textId="3D92201B" w:rsidR="0016625F" w:rsidRDefault="0016625F" w:rsidP="0016625F">
      <w:pPr>
        <w:pStyle w:val="2"/>
      </w:pPr>
      <w:r>
        <w:rPr>
          <w:rFonts w:hint="eastAsia"/>
        </w:rPr>
        <w:t>어떻게 해야 할까요?</w:t>
      </w:r>
    </w:p>
    <w:p w14:paraId="29E67384" w14:textId="7324F51D" w:rsidR="0016625F" w:rsidRDefault="0016625F" w:rsidP="0016625F">
      <w:pPr>
        <w:pStyle w:val="a"/>
      </w:pPr>
      <w:r>
        <w:rPr>
          <w:rFonts w:hint="eastAsia"/>
        </w:rPr>
        <w:t>가장 큰 문제는 무엇일까요?</w:t>
      </w:r>
    </w:p>
    <w:p w14:paraId="6BDC5145" w14:textId="7EEAA785" w:rsidR="0016625F" w:rsidRDefault="0016625F" w:rsidP="0016625F">
      <w:pPr>
        <w:pStyle w:val="7"/>
        <w:ind w:left="400"/>
      </w:pPr>
      <w:r>
        <w:rPr>
          <w:rFonts w:hint="eastAsia"/>
        </w:rPr>
        <w:t>자금,</w:t>
      </w:r>
      <w:r>
        <w:t xml:space="preserve"> </w:t>
      </w:r>
      <w:r>
        <w:rPr>
          <w:rFonts w:hint="eastAsia"/>
        </w:rPr>
        <w:t>시간,</w:t>
      </w:r>
      <w:r>
        <w:t xml:space="preserve"> </w:t>
      </w:r>
      <w:r>
        <w:rPr>
          <w:rFonts w:hint="eastAsia"/>
        </w:rPr>
        <w:t>실력에 맞는 계획을 세워놓아야 하지만,</w:t>
      </w:r>
      <w:r>
        <w:t xml:space="preserve"> </w:t>
      </w:r>
      <w:r>
        <w:rPr>
          <w:rFonts w:hint="eastAsia"/>
        </w:rPr>
        <w:t>그것이 누락된 순간 추가적인 비용이나 손해가 발생한다.</w:t>
      </w:r>
    </w:p>
    <w:p w14:paraId="50CD0F35" w14:textId="1AB3DFE0" w:rsidR="0016625F" w:rsidRDefault="0016625F" w:rsidP="0016625F">
      <w:pPr>
        <w:pStyle w:val="a"/>
      </w:pPr>
      <w:r>
        <w:rPr>
          <w:rFonts w:hint="eastAsia"/>
        </w:rPr>
        <w:t>어떤 문제부터,</w:t>
      </w:r>
      <w:r>
        <w:t xml:space="preserve"> </w:t>
      </w:r>
      <w:r>
        <w:rPr>
          <w:rFonts w:hint="eastAsia"/>
        </w:rPr>
        <w:t>어떻게 해결해야 할까요?</w:t>
      </w:r>
    </w:p>
    <w:p w14:paraId="5B0E10C8" w14:textId="3399DB82" w:rsidR="0016625F" w:rsidRDefault="0016625F" w:rsidP="0016625F">
      <w:pPr>
        <w:pStyle w:val="a"/>
      </w:pPr>
      <w:r>
        <w:rPr>
          <w:rFonts w:hint="eastAsia"/>
        </w:rPr>
        <w:t>나는 저런 실수는 저지르지 않을 거야</w:t>
      </w:r>
      <w:r>
        <w:t>…</w:t>
      </w:r>
      <w:r>
        <w:rPr>
          <w:rFonts w:hint="eastAsia"/>
        </w:rPr>
        <w:t xml:space="preserve">라는 건 </w:t>
      </w:r>
      <w:proofErr w:type="spellStart"/>
      <w:r>
        <w:rPr>
          <w:rFonts w:hint="eastAsia"/>
        </w:rPr>
        <w:t>여러분만의</w:t>
      </w:r>
      <w:proofErr w:type="spellEnd"/>
      <w:r>
        <w:rPr>
          <w:rFonts w:hint="eastAsia"/>
        </w:rPr>
        <w:t xml:space="preserve"> 착각</w:t>
      </w:r>
    </w:p>
    <w:p w14:paraId="382A0D65" w14:textId="77777777" w:rsidR="000B6AC5" w:rsidRDefault="0016625F" w:rsidP="000B6AC5">
      <w:pPr>
        <w:pStyle w:val="a"/>
      </w:pPr>
      <w:r>
        <w:rPr>
          <w:rFonts w:hint="eastAsia"/>
        </w:rPr>
        <w:t>크고 자금 넉넉한 회사의 개발팀은 문제가 없을까요?</w:t>
      </w:r>
    </w:p>
    <w:p w14:paraId="747626E2" w14:textId="77777777" w:rsidR="000B6AC5" w:rsidRDefault="000B6AC5" w:rsidP="000B6AC5">
      <w:pPr>
        <w:pStyle w:val="a"/>
        <w:numPr>
          <w:ilvl w:val="0"/>
          <w:numId w:val="0"/>
        </w:numPr>
        <w:ind w:left="403" w:hanging="403"/>
      </w:pPr>
    </w:p>
    <w:p w14:paraId="68ED9DD6" w14:textId="73BEAD80" w:rsidR="0016625F" w:rsidRDefault="0016625F" w:rsidP="000B6AC5">
      <w:pPr>
        <w:pStyle w:val="a"/>
        <w:numPr>
          <w:ilvl w:val="0"/>
          <w:numId w:val="0"/>
        </w:numPr>
        <w:ind w:left="403" w:hanging="403"/>
      </w:pPr>
    </w:p>
    <w:p w14:paraId="105DA238" w14:textId="0CE1B48E" w:rsidR="0016625F" w:rsidRDefault="00B35EBF" w:rsidP="00B35EBF">
      <w:pPr>
        <w:pStyle w:val="4"/>
      </w:pPr>
      <w:r>
        <w:t xml:space="preserve">“AAA </w:t>
      </w:r>
      <w:r>
        <w:rPr>
          <w:rFonts w:hint="eastAsia"/>
        </w:rPr>
        <w:t>게임 개발팀의 프로젝트 말아먹기</w:t>
      </w:r>
      <w:r>
        <w:t>”</w:t>
      </w:r>
    </w:p>
    <w:p w14:paraId="49D86761" w14:textId="0E02CC22" w:rsidR="00B35EBF" w:rsidRDefault="00B35EBF" w:rsidP="00B35EBF">
      <w:pPr>
        <w:pStyle w:val="a"/>
        <w:numPr>
          <w:ilvl w:val="0"/>
          <w:numId w:val="0"/>
        </w:numPr>
        <w:ind w:left="403" w:hanging="403"/>
      </w:pPr>
    </w:p>
    <w:p w14:paraId="1C5DEA4D" w14:textId="71A7BFE4" w:rsidR="00B35EBF" w:rsidRDefault="000B6AC5" w:rsidP="00B35EBF">
      <w:pPr>
        <w:pStyle w:val="2"/>
      </w:pPr>
      <w:r>
        <w:rPr>
          <w:rFonts w:hint="eastAsia"/>
        </w:rPr>
        <w:t>개발 목표 문제</w:t>
      </w:r>
    </w:p>
    <w:p w14:paraId="4B7972AE" w14:textId="74A46EA4" w:rsidR="000B6AC5" w:rsidRDefault="000B6AC5" w:rsidP="000B6AC5">
      <w:pPr>
        <w:pStyle w:val="a"/>
      </w:pPr>
      <w:r>
        <w:rPr>
          <w:rFonts w:hint="eastAsia"/>
        </w:rPr>
        <w:t>급여도 높고 복지 수준도 좋습니다.</w:t>
      </w:r>
      <w:r>
        <w:t xml:space="preserve"> </w:t>
      </w:r>
      <w:r>
        <w:rPr>
          <w:rFonts w:hint="eastAsia"/>
        </w:rPr>
        <w:t>이 부분이 문제가 될 것 같지는 않습니다.</w:t>
      </w:r>
    </w:p>
    <w:p w14:paraId="6335897B" w14:textId="5DE3B70D" w:rsidR="000B6AC5" w:rsidRDefault="000B6AC5" w:rsidP="000B6AC5">
      <w:pPr>
        <w:pStyle w:val="a"/>
      </w:pPr>
      <w:r>
        <w:rPr>
          <w:rFonts w:hint="eastAsia"/>
        </w:rPr>
        <w:t>경영진의 요구는 단 하나입니다.</w:t>
      </w:r>
      <w:r>
        <w:t xml:space="preserve"> </w:t>
      </w:r>
      <w:r>
        <w:rPr>
          <w:rFonts w:hint="eastAsia"/>
        </w:rPr>
        <w:t>해당 장르에서 시장을 지배할 수 있는 최고의 타이틀을 만드는 것</w:t>
      </w:r>
    </w:p>
    <w:p w14:paraId="03F255BA" w14:textId="1D30F261" w:rsidR="000B6AC5" w:rsidRDefault="000B6AC5" w:rsidP="000B6AC5">
      <w:pPr>
        <w:pStyle w:val="a"/>
      </w:pPr>
      <w:r>
        <w:rPr>
          <w:rFonts w:hint="eastAsia"/>
        </w:rPr>
        <w:t xml:space="preserve">프로젝트 제안 </w:t>
      </w:r>
      <w:r>
        <w:t xml:space="preserve">PT </w:t>
      </w:r>
      <w:r>
        <w:rPr>
          <w:rFonts w:hint="eastAsia"/>
        </w:rPr>
        <w:t>단계에서부터 계속 미끄러집니다.</w:t>
      </w:r>
      <w:r>
        <w:t xml:space="preserve"> </w:t>
      </w:r>
      <w:r>
        <w:rPr>
          <w:rFonts w:hint="eastAsia"/>
        </w:rPr>
        <w:t>대표,</w:t>
      </w:r>
      <w:r>
        <w:t xml:space="preserve"> </w:t>
      </w:r>
      <w:r>
        <w:rPr>
          <w:rFonts w:hint="eastAsia"/>
        </w:rPr>
        <w:t>개발이사,</w:t>
      </w:r>
      <w:r>
        <w:t xml:space="preserve"> </w:t>
      </w:r>
      <w:r>
        <w:rPr>
          <w:rFonts w:hint="eastAsia"/>
        </w:rPr>
        <w:t>마케팅팀,</w:t>
      </w:r>
      <w:r>
        <w:t xml:space="preserve"> </w:t>
      </w:r>
      <w:r>
        <w:rPr>
          <w:rFonts w:hint="eastAsia"/>
        </w:rPr>
        <w:t>해외사업팀장이 원하는 목표와 요구사항이 서로 계속 충돌합니다.</w:t>
      </w:r>
      <w:r>
        <w:t xml:space="preserve"> PT</w:t>
      </w:r>
      <w:r>
        <w:rPr>
          <w:rFonts w:hint="eastAsia"/>
        </w:rPr>
        <w:t>가 계속 미끄러지는 동안 프로젝트 팀원들은 계속 일이 없어 날마다 개인 스터디와 인터넷 서핑 등으로 시간을 때웁니다</w:t>
      </w:r>
    </w:p>
    <w:p w14:paraId="79CF273C" w14:textId="3B4B8E0B" w:rsidR="000B6AC5" w:rsidRDefault="000B6AC5" w:rsidP="000B6AC5">
      <w:pPr>
        <w:pStyle w:val="a"/>
      </w:pPr>
      <w:r>
        <w:rPr>
          <w:rFonts w:hint="eastAsia"/>
        </w:rPr>
        <w:t>여러 곳으로의 요구 사항을 모으다 보니 게임이 너무 중구난방입니다.</w:t>
      </w:r>
      <w:r>
        <w:t xml:space="preserve"> </w:t>
      </w:r>
      <w:r>
        <w:rPr>
          <w:rFonts w:hint="eastAsia"/>
        </w:rPr>
        <w:t>이대로 만들면 안될 것 같은데,</w:t>
      </w:r>
      <w:r>
        <w:t xml:space="preserve"> </w:t>
      </w:r>
      <w:r>
        <w:rPr>
          <w:rFonts w:hint="eastAsia"/>
        </w:rPr>
        <w:t xml:space="preserve">이 버전으로 </w:t>
      </w:r>
      <w:r>
        <w:t>PT</w:t>
      </w:r>
      <w:r>
        <w:rPr>
          <w:rFonts w:hint="eastAsia"/>
        </w:rPr>
        <w:t>가 통과됩니다.</w:t>
      </w:r>
    </w:p>
    <w:p w14:paraId="5C95007B" w14:textId="5B404945" w:rsidR="000B6AC5" w:rsidRDefault="000B6AC5" w:rsidP="000B6AC5">
      <w:pPr>
        <w:pStyle w:val="a"/>
        <w:numPr>
          <w:ilvl w:val="0"/>
          <w:numId w:val="0"/>
        </w:numPr>
        <w:ind w:left="403" w:hanging="403"/>
      </w:pPr>
    </w:p>
    <w:p w14:paraId="4C47CD0F" w14:textId="209AF99F" w:rsidR="000B6AC5" w:rsidRDefault="000B6AC5" w:rsidP="000B6AC5">
      <w:pPr>
        <w:pStyle w:val="2"/>
      </w:pPr>
      <w:r>
        <w:rPr>
          <w:rFonts w:hint="eastAsia"/>
        </w:rPr>
        <w:t>개발 방향성 문제</w:t>
      </w:r>
    </w:p>
    <w:p w14:paraId="7467181C" w14:textId="3245B170" w:rsidR="000B6AC5" w:rsidRDefault="000B6AC5" w:rsidP="000B6AC5">
      <w:pPr>
        <w:pStyle w:val="a"/>
      </w:pPr>
      <w:r>
        <w:rPr>
          <w:rFonts w:hint="eastAsia"/>
        </w:rPr>
        <w:t>경쟁사의 같은 장르 게임 출시가 발표되었습니다.</w:t>
      </w:r>
      <w:r>
        <w:t xml:space="preserve"> </w:t>
      </w:r>
      <w:r>
        <w:rPr>
          <w:rFonts w:hint="eastAsia"/>
        </w:rPr>
        <w:t xml:space="preserve">이에 </w:t>
      </w:r>
      <w:proofErr w:type="spellStart"/>
      <w:r>
        <w:rPr>
          <w:rFonts w:hint="eastAsia"/>
        </w:rPr>
        <w:t>자극받은</w:t>
      </w:r>
      <w:proofErr w:type="spellEnd"/>
      <w:r>
        <w:rPr>
          <w:rFonts w:hint="eastAsia"/>
        </w:rPr>
        <w:t xml:space="preserve"> 경영진은 지금 상태로는 </w:t>
      </w:r>
      <w:proofErr w:type="spellStart"/>
      <w:r>
        <w:rPr>
          <w:rFonts w:hint="eastAsia"/>
        </w:rPr>
        <w:t>경쟁작을</w:t>
      </w:r>
      <w:proofErr w:type="spellEnd"/>
      <w:r>
        <w:rPr>
          <w:rFonts w:hint="eastAsia"/>
        </w:rPr>
        <w:t xml:space="preserve"> 이길 수 없다며 프로젝트 전면 개편을 요구합니다.</w:t>
      </w:r>
      <w:r>
        <w:t xml:space="preserve"> </w:t>
      </w:r>
      <w:r>
        <w:rPr>
          <w:rFonts w:hint="eastAsia"/>
        </w:rPr>
        <w:t xml:space="preserve">게임 엔진도 교체하고 기획도 </w:t>
      </w:r>
      <w:proofErr w:type="spellStart"/>
      <w:r>
        <w:rPr>
          <w:rFonts w:hint="eastAsia"/>
        </w:rPr>
        <w:t>수정하랍니다</w:t>
      </w:r>
      <w:proofErr w:type="spellEnd"/>
      <w:r>
        <w:rPr>
          <w:rFonts w:hint="eastAsia"/>
        </w:rPr>
        <w:t>.</w:t>
      </w:r>
    </w:p>
    <w:p w14:paraId="36B4F33D" w14:textId="71C50CB6" w:rsidR="000B6AC5" w:rsidRDefault="000B6AC5" w:rsidP="000B6AC5">
      <w:pPr>
        <w:pStyle w:val="a"/>
      </w:pPr>
      <w:r>
        <w:rPr>
          <w:rFonts w:hint="eastAsia"/>
        </w:rPr>
        <w:t xml:space="preserve">프로젝트 </w:t>
      </w:r>
      <w:r>
        <w:t>1</w:t>
      </w:r>
      <w:r>
        <w:rPr>
          <w:rFonts w:hint="eastAsia"/>
        </w:rPr>
        <w:t xml:space="preserve">년째인데 </w:t>
      </w:r>
      <w:r>
        <w:t xml:space="preserve">PT, </w:t>
      </w:r>
      <w:r>
        <w:rPr>
          <w:rFonts w:hint="eastAsia"/>
        </w:rPr>
        <w:t>프로젝트 개편 등으로 실제 개발된 것은 거의 없습니다.</w:t>
      </w:r>
      <w:r>
        <w:t xml:space="preserve"> </w:t>
      </w:r>
      <w:r>
        <w:rPr>
          <w:rFonts w:hint="eastAsia"/>
        </w:rPr>
        <w:t>무언가 차근차근 완성되어 가는 모습이 보이지 않으니 팀원들은 점점 타성에 젖어갑니다.</w:t>
      </w:r>
      <w:r>
        <w:t xml:space="preserve"> ’</w:t>
      </w:r>
      <w:r>
        <w:rPr>
          <w:rFonts w:hint="eastAsia"/>
        </w:rPr>
        <w:t xml:space="preserve">어차피 열심히 해 봐야 또 </w:t>
      </w:r>
      <w:proofErr w:type="spellStart"/>
      <w:r>
        <w:rPr>
          <w:rFonts w:hint="eastAsia"/>
        </w:rPr>
        <w:t>드랍될</w:t>
      </w:r>
      <w:proofErr w:type="spellEnd"/>
      <w:r>
        <w:rPr>
          <w:rFonts w:hint="eastAsia"/>
        </w:rPr>
        <w:t xml:space="preserve"> 거,</w:t>
      </w:r>
      <w:r>
        <w:t xml:space="preserve"> </w:t>
      </w:r>
      <w:r>
        <w:rPr>
          <w:rFonts w:hint="eastAsia"/>
        </w:rPr>
        <w:t>적당히 하자.</w:t>
      </w:r>
      <w:r>
        <w:t>’ ‘</w:t>
      </w:r>
      <w:r>
        <w:rPr>
          <w:rFonts w:hint="eastAsia"/>
        </w:rPr>
        <w:t>적당히 할 일만 하고 때 되면 월급만 받자.</w:t>
      </w:r>
      <w:r>
        <w:t xml:space="preserve">’ </w:t>
      </w:r>
      <w:r>
        <w:rPr>
          <w:rFonts w:hint="eastAsia"/>
        </w:rPr>
        <w:t>라는 생각으로 회사에 나오는 팀원이 늘어납니다.</w:t>
      </w:r>
    </w:p>
    <w:p w14:paraId="2F858732" w14:textId="751BD30E" w:rsidR="00DC18A0" w:rsidRDefault="00DC18A0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436ACB6" w14:textId="2CE28782" w:rsidR="00DC18A0" w:rsidRDefault="00DC18A0" w:rsidP="00DC18A0">
      <w:pPr>
        <w:pStyle w:val="2"/>
      </w:pPr>
      <w:proofErr w:type="spellStart"/>
      <w:r>
        <w:rPr>
          <w:rFonts w:hint="eastAsia"/>
        </w:rPr>
        <w:lastRenderedPageBreak/>
        <w:t>팀웍</w:t>
      </w:r>
      <w:proofErr w:type="spellEnd"/>
      <w:r>
        <w:rPr>
          <w:rFonts w:hint="eastAsia"/>
        </w:rPr>
        <w:t xml:space="preserve"> 문제</w:t>
      </w:r>
    </w:p>
    <w:p w14:paraId="097553C8" w14:textId="7A5F3EAD" w:rsidR="00DC18A0" w:rsidRDefault="00DC18A0" w:rsidP="00DC18A0">
      <w:pPr>
        <w:pStyle w:val="a"/>
      </w:pPr>
      <w:r>
        <w:rPr>
          <w:rFonts w:hint="eastAsia"/>
        </w:rPr>
        <w:t>개발팀 규모도 크고 개발 기간도 길다 보니 매월 들어오고 나가는 팀원들이 생깁니다.</w:t>
      </w:r>
      <w:r>
        <w:t xml:space="preserve"> </w:t>
      </w:r>
      <w:r>
        <w:rPr>
          <w:rFonts w:hint="eastAsia"/>
        </w:rPr>
        <w:t>직원 간의 코딩,</w:t>
      </w:r>
      <w:r>
        <w:t xml:space="preserve"> </w:t>
      </w:r>
      <w:r>
        <w:rPr>
          <w:rFonts w:hint="eastAsia"/>
        </w:rPr>
        <w:t>문서작업 등 업무 스타일이 달라 항상 문제가 됩니다</w:t>
      </w:r>
    </w:p>
    <w:p w14:paraId="32F46ACF" w14:textId="66730406" w:rsidR="00DC18A0" w:rsidRDefault="00DC18A0" w:rsidP="00DC18A0">
      <w:pPr>
        <w:pStyle w:val="a"/>
      </w:pPr>
      <w:r>
        <w:rPr>
          <w:rFonts w:hint="eastAsia"/>
        </w:rPr>
        <w:t>1</w:t>
      </w:r>
      <w:r>
        <w:t xml:space="preserve">00% </w:t>
      </w:r>
      <w:r>
        <w:rPr>
          <w:rFonts w:hint="eastAsia"/>
        </w:rPr>
        <w:t xml:space="preserve">전력으로 팀을 운영하고 싶은데 항상 </w:t>
      </w:r>
      <w:r>
        <w:t>100%</w:t>
      </w:r>
      <w:r>
        <w:rPr>
          <w:rFonts w:hint="eastAsia"/>
        </w:rPr>
        <w:t>는 되지 않습니다.</w:t>
      </w:r>
      <w:r>
        <w:t xml:space="preserve"> </w:t>
      </w:r>
      <w:r>
        <w:rPr>
          <w:rFonts w:hint="eastAsia"/>
        </w:rPr>
        <w:t>서로 간에</w:t>
      </w:r>
      <w:r>
        <w:t xml:space="preserve"> </w:t>
      </w:r>
      <w:r>
        <w:rPr>
          <w:rFonts w:hint="eastAsia"/>
        </w:rPr>
        <w:t xml:space="preserve">끈끈한 </w:t>
      </w:r>
      <w:proofErr w:type="spellStart"/>
      <w:r>
        <w:rPr>
          <w:rFonts w:hint="eastAsia"/>
        </w:rPr>
        <w:t>팀웍</w:t>
      </w:r>
      <w:proofErr w:type="spellEnd"/>
      <w:r>
        <w:rPr>
          <w:rFonts w:hint="eastAsia"/>
        </w:rPr>
        <w:t xml:space="preserve"> 것도 없습니다.</w:t>
      </w:r>
    </w:p>
    <w:p w14:paraId="656E46E6" w14:textId="21E5452A" w:rsidR="00DC18A0" w:rsidRDefault="00DC18A0" w:rsidP="00DC18A0">
      <w:pPr>
        <w:pStyle w:val="a"/>
      </w:pPr>
      <w:r>
        <w:rPr>
          <w:rFonts w:hint="eastAsia"/>
        </w:rPr>
        <w:t>끼리끼리 뭉치기 시작합니다.</w:t>
      </w:r>
      <w:r>
        <w:t xml:space="preserve"> </w:t>
      </w:r>
      <w:r>
        <w:rPr>
          <w:rFonts w:hint="eastAsia"/>
        </w:rPr>
        <w:t>팀장도 모르는 사이에 어느 새 파벌이 만들어 집니다.</w:t>
      </w:r>
      <w:r>
        <w:t xml:space="preserve"> </w:t>
      </w:r>
      <w:r>
        <w:rPr>
          <w:rFonts w:hint="eastAsia"/>
        </w:rPr>
        <w:t>프로젝트에 문제가 생기면 서로를 신나게 물어뜯고 모함합니다.</w:t>
      </w:r>
      <w:r>
        <w:t xml:space="preserve"> </w:t>
      </w:r>
      <w:r>
        <w:rPr>
          <w:rFonts w:hint="eastAsia"/>
        </w:rPr>
        <w:t>이 때문에 집단으로 다른 프로젝트나 다른 회사로 옮기는 경우가 발생합니다.</w:t>
      </w:r>
    </w:p>
    <w:p w14:paraId="739B11D4" w14:textId="78B3B0F6" w:rsidR="00DC18A0" w:rsidRDefault="00DC18A0" w:rsidP="00DC18A0">
      <w:pPr>
        <w:pStyle w:val="a"/>
      </w:pPr>
      <w:r>
        <w:rPr>
          <w:rFonts w:hint="eastAsia"/>
        </w:rPr>
        <w:t>프로젝트 팀의 여러 문제들로 인해 팀장이 경질됩니다</w:t>
      </w:r>
      <w:r>
        <w:t xml:space="preserve">. </w:t>
      </w:r>
      <w:r>
        <w:rPr>
          <w:rFonts w:hint="eastAsia"/>
        </w:rPr>
        <w:t xml:space="preserve">팀장 교체로 인해 프로젝트 팀 분위기는 </w:t>
      </w:r>
      <w:proofErr w:type="spellStart"/>
      <w:r>
        <w:rPr>
          <w:rFonts w:hint="eastAsia"/>
        </w:rPr>
        <w:t>흉흉해집니다</w:t>
      </w:r>
      <w:proofErr w:type="spellEnd"/>
      <w:r>
        <w:rPr>
          <w:rFonts w:hint="eastAsia"/>
        </w:rPr>
        <w:t>.</w:t>
      </w:r>
    </w:p>
    <w:p w14:paraId="2098D331" w14:textId="21EAC22A" w:rsidR="008461A6" w:rsidRDefault="008461A6" w:rsidP="008461A6">
      <w:pPr>
        <w:pStyle w:val="a"/>
        <w:numPr>
          <w:ilvl w:val="0"/>
          <w:numId w:val="0"/>
        </w:numPr>
        <w:ind w:left="403" w:hanging="403"/>
      </w:pPr>
    </w:p>
    <w:p w14:paraId="4627840C" w14:textId="60069BFE" w:rsidR="008461A6" w:rsidRDefault="008461A6" w:rsidP="008461A6">
      <w:pPr>
        <w:pStyle w:val="2"/>
      </w:pPr>
      <w:r>
        <w:rPr>
          <w:rFonts w:hint="eastAsia"/>
        </w:rPr>
        <w:t>비용 문제</w:t>
      </w:r>
    </w:p>
    <w:p w14:paraId="789B5608" w14:textId="6FC5FF5C" w:rsidR="008461A6" w:rsidRDefault="008461A6" w:rsidP="008461A6">
      <w:pPr>
        <w:pStyle w:val="a"/>
      </w:pPr>
      <w:r>
        <w:rPr>
          <w:rFonts w:hint="eastAsia"/>
        </w:rPr>
        <w:t>자,</w:t>
      </w:r>
      <w:r>
        <w:t xml:space="preserve"> </w:t>
      </w:r>
      <w:r>
        <w:rPr>
          <w:rFonts w:hint="eastAsia"/>
        </w:rPr>
        <w:t>이제 이 프로젝트는 회사의 골칫거리가 되었습니다.</w:t>
      </w:r>
      <w:r>
        <w:t xml:space="preserve"> </w:t>
      </w:r>
      <w:r>
        <w:rPr>
          <w:rFonts w:hint="eastAsia"/>
        </w:rPr>
        <w:t>개발 기간은 한없이 늘어나고 팀장은 매년 교체됩니다.</w:t>
      </w:r>
      <w:r>
        <w:t xml:space="preserve"> </w:t>
      </w:r>
      <w:r>
        <w:rPr>
          <w:rFonts w:hint="eastAsia"/>
        </w:rPr>
        <w:t>개발비는 기하급수적으로 들어갑니다.</w:t>
      </w:r>
      <w:r>
        <w:t xml:space="preserve"> </w:t>
      </w:r>
      <w:r>
        <w:rPr>
          <w:rFonts w:hint="eastAsia"/>
        </w:rPr>
        <w:t>게임 내에는 구현되다 만 시스템들,</w:t>
      </w:r>
      <w:r>
        <w:t xml:space="preserve"> </w:t>
      </w:r>
      <w:r>
        <w:rPr>
          <w:rFonts w:hint="eastAsia"/>
        </w:rPr>
        <w:t>시나리오들,</w:t>
      </w:r>
      <w:r>
        <w:t xml:space="preserve"> </w:t>
      </w:r>
      <w:r>
        <w:rPr>
          <w:rFonts w:hint="eastAsia"/>
        </w:rPr>
        <w:t>지역들이 수북이 쌓여 있습니다</w:t>
      </w:r>
    </w:p>
    <w:p w14:paraId="19E250D4" w14:textId="23083BE5" w:rsidR="008461A6" w:rsidRDefault="008461A6" w:rsidP="008461A6">
      <w:pPr>
        <w:pStyle w:val="a"/>
      </w:pPr>
      <w:r>
        <w:rPr>
          <w:rFonts w:hint="eastAsia"/>
        </w:rPr>
        <w:t>결단성 있는 새</w:t>
      </w:r>
      <w:r>
        <w:t xml:space="preserve"> </w:t>
      </w:r>
      <w:r>
        <w:rPr>
          <w:rFonts w:hint="eastAsia"/>
        </w:rPr>
        <w:t>팀장이 고생 끝에 프로젝트를 수습합니다.</w:t>
      </w:r>
      <w:r>
        <w:t xml:space="preserve"> </w:t>
      </w:r>
      <w:r>
        <w:rPr>
          <w:rFonts w:hint="eastAsia"/>
        </w:rPr>
        <w:t>버릴 것은 과감하게 버리고 어찌어찌 출시를 하게 됩니다.</w:t>
      </w:r>
      <w:r>
        <w:t xml:space="preserve"> </w:t>
      </w:r>
      <w:r>
        <w:rPr>
          <w:rFonts w:hint="eastAsia"/>
        </w:rPr>
        <w:t>하지만 유저들의 반응은 차갑습니다.</w:t>
      </w:r>
      <w:r>
        <w:t xml:space="preserve"> “5</w:t>
      </w:r>
      <w:r>
        <w:rPr>
          <w:rFonts w:hint="eastAsia"/>
        </w:rPr>
        <w:t xml:space="preserve">년 동안 </w:t>
      </w:r>
      <w:r>
        <w:t>300</w:t>
      </w:r>
      <w:r>
        <w:rPr>
          <w:rFonts w:hint="eastAsia"/>
        </w:rPr>
        <w:t>억을 들여서 만든 게임이 고작 이거라고?</w:t>
      </w:r>
      <w:r>
        <w:t>”</w:t>
      </w:r>
    </w:p>
    <w:p w14:paraId="0DEE74DF" w14:textId="100636BA" w:rsidR="008461A6" w:rsidRDefault="008461A6" w:rsidP="008461A6">
      <w:pPr>
        <w:pStyle w:val="a"/>
        <w:numPr>
          <w:ilvl w:val="0"/>
          <w:numId w:val="0"/>
        </w:numPr>
        <w:ind w:left="403" w:hanging="403"/>
      </w:pPr>
    </w:p>
    <w:p w14:paraId="596E3B63" w14:textId="5EE6D6E1" w:rsidR="008461A6" w:rsidRDefault="00CB4E9E" w:rsidP="00CB4E9E">
      <w:pPr>
        <w:pStyle w:val="2"/>
      </w:pPr>
      <w:r>
        <w:rPr>
          <w:rFonts w:hint="eastAsia"/>
        </w:rPr>
        <w:t>이번엔 어떻게 해야 할까요?</w:t>
      </w:r>
    </w:p>
    <w:p w14:paraId="58CE6130" w14:textId="4C17CDED" w:rsidR="00CB4E9E" w:rsidRDefault="00CB4E9E" w:rsidP="00CB4E9E">
      <w:pPr>
        <w:pStyle w:val="a"/>
      </w:pPr>
      <w:r>
        <w:rPr>
          <w:rFonts w:hint="eastAsia"/>
        </w:rPr>
        <w:t>가장 큰 문제는 무엇일까요?</w:t>
      </w:r>
    </w:p>
    <w:p w14:paraId="4843CB66" w14:textId="06FCB95B" w:rsidR="00CB4E9E" w:rsidRDefault="00CB4E9E" w:rsidP="00CB4E9E">
      <w:pPr>
        <w:pStyle w:val="7"/>
        <w:ind w:left="400"/>
      </w:pPr>
      <w:r>
        <w:rPr>
          <w:rFonts w:hint="eastAsia"/>
        </w:rPr>
        <w:t xml:space="preserve">너무 많은 대상으로 일을 시작하여 </w:t>
      </w:r>
    </w:p>
    <w:p w14:paraId="06674806" w14:textId="60AA3DF1" w:rsidR="00CB4E9E" w:rsidRDefault="00CB4E9E" w:rsidP="00CB4E9E">
      <w:pPr>
        <w:pStyle w:val="a"/>
      </w:pPr>
      <w:r>
        <w:rPr>
          <w:rFonts w:hint="eastAsia"/>
        </w:rPr>
        <w:t>어떤 문제부터,</w:t>
      </w:r>
      <w:r>
        <w:t xml:space="preserve"> </w:t>
      </w:r>
      <w:r>
        <w:rPr>
          <w:rFonts w:hint="eastAsia"/>
        </w:rPr>
        <w:t>어떻게 해결해야 할까요?</w:t>
      </w:r>
    </w:p>
    <w:p w14:paraId="7CA40913" w14:textId="77777777" w:rsidR="009C1467" w:rsidRDefault="009C1467">
      <w:pPr>
        <w:widowControl/>
        <w:wordWrap/>
        <w:autoSpaceDE/>
        <w:autoSpaceDN/>
        <w:rPr>
          <w:rStyle w:val="a9"/>
        </w:rPr>
      </w:pPr>
      <w:r>
        <w:rPr>
          <w:rStyle w:val="a9"/>
          <w:b w:val="0"/>
          <w:bCs w:val="0"/>
        </w:rPr>
        <w:br w:type="page"/>
      </w:r>
    </w:p>
    <w:p w14:paraId="23C7F22F" w14:textId="07F928EF" w:rsidR="00A925B5" w:rsidRPr="00A925B5" w:rsidRDefault="00A925B5" w:rsidP="00A925B5">
      <w:pPr>
        <w:pStyle w:val="4"/>
        <w:rPr>
          <w:rStyle w:val="a9"/>
          <w:b/>
          <w:bCs/>
        </w:rPr>
      </w:pPr>
      <w:r w:rsidRPr="00A925B5">
        <w:rPr>
          <w:rStyle w:val="a9"/>
          <w:rFonts w:hint="eastAsia"/>
          <w:b/>
          <w:bCs/>
        </w:rPr>
        <w:lastRenderedPageBreak/>
        <w:t>2</w:t>
      </w:r>
      <w:r w:rsidRPr="00A925B5">
        <w:rPr>
          <w:rStyle w:val="a9"/>
          <w:b/>
          <w:bCs/>
        </w:rPr>
        <w:t>020. 05. 22.</w:t>
      </w:r>
    </w:p>
    <w:p w14:paraId="73E2554A" w14:textId="0BD335CD" w:rsidR="00A925B5" w:rsidRDefault="00A925B5" w:rsidP="00A925B5">
      <w:pPr>
        <w:pStyle w:val="4"/>
      </w:pPr>
      <w:r>
        <w:t>“</w:t>
      </w:r>
      <w:r>
        <w:rPr>
          <w:rFonts w:hint="eastAsia"/>
        </w:rPr>
        <w:t>어떻게 프로젝트를 관리하면 좋을까?</w:t>
      </w:r>
      <w:r>
        <w:t>”</w:t>
      </w:r>
    </w:p>
    <w:p w14:paraId="73EE5290" w14:textId="5915050B" w:rsidR="00A925B5" w:rsidRDefault="00A925B5" w:rsidP="00A925B5">
      <w:pPr>
        <w:pStyle w:val="2"/>
      </w:pPr>
      <w:r>
        <w:rPr>
          <w:rFonts w:hint="eastAsia"/>
        </w:rPr>
        <w:t xml:space="preserve">게임 프로젝트 관리는 </w:t>
      </w:r>
      <w:r w:rsidRPr="00A925B5">
        <w:rPr>
          <w:rFonts w:hint="eastAsia"/>
          <w:color w:val="FF0000"/>
        </w:rPr>
        <w:t>왜</w:t>
      </w:r>
      <w:r>
        <w:rPr>
          <w:rFonts w:hint="eastAsia"/>
        </w:rPr>
        <w:t xml:space="preserve"> 어려울까?</w:t>
      </w:r>
    </w:p>
    <w:p w14:paraId="166F5DA7" w14:textId="6B5802C2" w:rsidR="00A925B5" w:rsidRDefault="00A925B5" w:rsidP="00A925B5">
      <w:pPr>
        <w:pStyle w:val="a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 xml:space="preserve">년 동안 호떡만 만든 달인 </w:t>
      </w:r>
      <w:r>
        <w:t>vs 20</w:t>
      </w:r>
      <w:r>
        <w:rPr>
          <w:rFonts w:hint="eastAsia"/>
        </w:rPr>
        <w:t>년 동안 게임만 만든 달인</w:t>
      </w:r>
    </w:p>
    <w:p w14:paraId="2A6EBBE6" w14:textId="25132A21" w:rsidR="00A925B5" w:rsidRDefault="00A925B5" w:rsidP="00A925B5">
      <w:pPr>
        <w:pStyle w:val="7"/>
        <w:ind w:left="400"/>
      </w:pPr>
      <w:r>
        <w:rPr>
          <w:rFonts w:hint="eastAsia"/>
        </w:rPr>
        <w:t xml:space="preserve">호떡은 </w:t>
      </w:r>
      <w:r>
        <w:t>20</w:t>
      </w:r>
      <w:r>
        <w:rPr>
          <w:rFonts w:hint="eastAsia"/>
        </w:rPr>
        <w:t>년 동안 똑같아도 되지만</w:t>
      </w:r>
      <w:r>
        <w:t xml:space="preserve"> </w:t>
      </w:r>
      <w:r>
        <w:rPr>
          <w:rFonts w:hint="eastAsia"/>
        </w:rPr>
        <w:t xml:space="preserve">게임은 항상 </w:t>
      </w:r>
      <w:r w:rsidRPr="00A925B5">
        <w:rPr>
          <w:rFonts w:hint="eastAsia"/>
          <w:color w:val="FF0000"/>
        </w:rPr>
        <w:t>새로운 요소,</w:t>
      </w:r>
      <w:r w:rsidRPr="00A925B5">
        <w:rPr>
          <w:color w:val="FF0000"/>
        </w:rPr>
        <w:t xml:space="preserve"> </w:t>
      </w:r>
      <w:r w:rsidRPr="00A925B5">
        <w:rPr>
          <w:rFonts w:hint="eastAsia"/>
          <w:color w:val="FF0000"/>
        </w:rPr>
        <w:t>새로운 상황,</w:t>
      </w:r>
      <w:r w:rsidRPr="00A925B5">
        <w:rPr>
          <w:color w:val="FF0000"/>
        </w:rPr>
        <w:t xml:space="preserve"> </w:t>
      </w:r>
      <w:r w:rsidRPr="00A925B5">
        <w:rPr>
          <w:rFonts w:hint="eastAsia"/>
          <w:color w:val="FF0000"/>
        </w:rPr>
        <w:t>새로운 기술</w:t>
      </w:r>
      <w:r>
        <w:rPr>
          <w:rFonts w:hint="eastAsia"/>
        </w:rPr>
        <w:t>과 마주한다</w:t>
      </w:r>
    </w:p>
    <w:p w14:paraId="6B43ED75" w14:textId="32128866" w:rsidR="00A925B5" w:rsidRDefault="00A925B5" w:rsidP="00A925B5">
      <w:pPr>
        <w:pStyle w:val="7"/>
        <w:ind w:left="400"/>
      </w:pPr>
      <w:r>
        <w:rPr>
          <w:rFonts w:hint="eastAsia"/>
        </w:rPr>
        <w:t>새로운</w:t>
      </w:r>
      <w:r>
        <w:t>=</w:t>
      </w:r>
      <w:r>
        <w:rPr>
          <w:rFonts w:hint="eastAsia"/>
        </w:rPr>
        <w:t>경험해보지 않은,</w:t>
      </w:r>
      <w:r>
        <w:t xml:space="preserve"> </w:t>
      </w:r>
      <w:r>
        <w:rPr>
          <w:rFonts w:hint="eastAsia"/>
        </w:rPr>
        <w:t>노하우의 영역을 넘어선,</w:t>
      </w:r>
      <w:r>
        <w:t xml:space="preserve"> </w:t>
      </w:r>
      <w:r>
        <w:rPr>
          <w:rFonts w:hint="eastAsia"/>
        </w:rPr>
        <w:t>예측 불가능한</w:t>
      </w:r>
    </w:p>
    <w:p w14:paraId="0C0781E8" w14:textId="003382B3" w:rsidR="00A925B5" w:rsidRDefault="00A925B5" w:rsidP="00A925B5">
      <w:pPr>
        <w:pStyle w:val="a"/>
      </w:pPr>
      <w:r>
        <w:rPr>
          <w:rFonts w:hint="eastAsia"/>
        </w:rPr>
        <w:t xml:space="preserve">다른 프로젝트에 비해 </w:t>
      </w:r>
      <w:r w:rsidRPr="00A925B5">
        <w:rPr>
          <w:rFonts w:hint="eastAsia"/>
          <w:color w:val="FF0000"/>
        </w:rPr>
        <w:t>요구 사항</w:t>
      </w:r>
      <w:r>
        <w:rPr>
          <w:rFonts w:hint="eastAsia"/>
        </w:rPr>
        <w:t>이 매우 불명확함</w:t>
      </w:r>
    </w:p>
    <w:p w14:paraId="5329CBAB" w14:textId="175D06A0" w:rsidR="00A925B5" w:rsidRDefault="00A925B5" w:rsidP="00A925B5">
      <w:pPr>
        <w:pStyle w:val="a"/>
      </w:pPr>
      <w:r w:rsidRPr="00A925B5">
        <w:rPr>
          <w:rFonts w:hint="eastAsia"/>
          <w:color w:val="FF0000"/>
        </w:rPr>
        <w:t>장기간의 안정적인 판로</w:t>
      </w:r>
      <w:r>
        <w:rPr>
          <w:rFonts w:hint="eastAsia"/>
        </w:rPr>
        <w:t>라는 개념이 희박해 안정성,</w:t>
      </w:r>
      <w:r>
        <w:t xml:space="preserve"> </w:t>
      </w:r>
      <w:r>
        <w:rPr>
          <w:rFonts w:hint="eastAsia"/>
        </w:rPr>
        <w:t>충성도가 낮다</w:t>
      </w:r>
    </w:p>
    <w:p w14:paraId="66D3E531" w14:textId="5ABF9DDA" w:rsidR="00A925B5" w:rsidRDefault="00A925B5" w:rsidP="00A925B5">
      <w:pPr>
        <w:pStyle w:val="a"/>
      </w:pPr>
      <w:r w:rsidRPr="00A925B5">
        <w:rPr>
          <w:rFonts w:hint="eastAsia"/>
          <w:color w:val="FF0000"/>
        </w:rPr>
        <w:t>인력 집약적 산업</w:t>
      </w:r>
      <w:r>
        <w:rPr>
          <w:rFonts w:hint="eastAsia"/>
        </w:rPr>
        <w:t>이라 인력에 따라 퀄리티가 천차만별이 된다</w:t>
      </w:r>
      <w:r>
        <w:t xml:space="preserve">.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인력이 가장</w:t>
      </w:r>
      <w:r>
        <w:t xml:space="preserve"> </w:t>
      </w:r>
      <w:r>
        <w:rPr>
          <w:rFonts w:hint="eastAsia"/>
        </w:rPr>
        <w:t xml:space="preserve">중요하지만 </w:t>
      </w:r>
      <w:r w:rsidRPr="00A925B5">
        <w:rPr>
          <w:rFonts w:hint="eastAsia"/>
          <w:color w:val="FF0000"/>
        </w:rPr>
        <w:t>인력 관리</w:t>
      </w:r>
      <w:r>
        <w:rPr>
          <w:rFonts w:hint="eastAsia"/>
        </w:rPr>
        <w:t xml:space="preserve">가 가장 어려운 </w:t>
      </w:r>
      <w:proofErr w:type="spellStart"/>
      <w:r>
        <w:rPr>
          <w:rFonts w:hint="eastAsia"/>
        </w:rPr>
        <w:t>산업군</w:t>
      </w:r>
      <w:proofErr w:type="spellEnd"/>
      <w:r>
        <w:rPr>
          <w:rFonts w:hint="eastAsia"/>
        </w:rPr>
        <w:t xml:space="preserve"> 중 하나</w:t>
      </w:r>
    </w:p>
    <w:p w14:paraId="04178DD0" w14:textId="16A82155" w:rsidR="00A925B5" w:rsidRDefault="00A925B5" w:rsidP="00A925B5">
      <w:pPr>
        <w:pStyle w:val="a"/>
        <w:numPr>
          <w:ilvl w:val="0"/>
          <w:numId w:val="0"/>
        </w:numPr>
        <w:ind w:left="403" w:hanging="403"/>
      </w:pPr>
    </w:p>
    <w:p w14:paraId="4B137945" w14:textId="6437B63E" w:rsidR="00A925B5" w:rsidRDefault="00A51C97" w:rsidP="00A51C97">
      <w:pPr>
        <w:pStyle w:val="2"/>
      </w:pPr>
      <w:r>
        <w:rPr>
          <w:rFonts w:hint="eastAsia"/>
        </w:rPr>
        <w:t>좋은 프로젝트 관리 모델</w:t>
      </w:r>
    </w:p>
    <w:p w14:paraId="48574FA0" w14:textId="181A185A" w:rsidR="00A51C97" w:rsidRDefault="00A51C97" w:rsidP="00A51C97">
      <w:pPr>
        <w:pStyle w:val="a"/>
      </w:pPr>
      <w:proofErr w:type="spellStart"/>
      <w:r>
        <w:rPr>
          <w:rFonts w:hint="eastAsia"/>
        </w:rPr>
        <w:t>블라자드보다</w:t>
      </w:r>
      <w:proofErr w:type="spellEnd"/>
      <w:r>
        <w:rPr>
          <w:rFonts w:hint="eastAsia"/>
        </w:rPr>
        <w:t xml:space="preserve"> </w:t>
      </w:r>
      <w:r>
        <w:t>EA</w:t>
      </w:r>
    </w:p>
    <w:p w14:paraId="3C24FC7A" w14:textId="1AAF39ED" w:rsidR="00A51C97" w:rsidRDefault="00A51C97" w:rsidP="00A51C97">
      <w:pPr>
        <w:pStyle w:val="a"/>
      </w:pPr>
      <w:r>
        <w:rPr>
          <w:rFonts w:hint="eastAsia"/>
        </w:rPr>
        <w:t>매년</w:t>
      </w:r>
      <w:r>
        <w:t xml:space="preserve">, </w:t>
      </w:r>
      <w:r>
        <w:rPr>
          <w:rFonts w:hint="eastAsia"/>
        </w:rPr>
        <w:t>안정적으로,</w:t>
      </w:r>
      <w:r>
        <w:t xml:space="preserve"> AAA</w:t>
      </w:r>
      <w:r>
        <w:rPr>
          <w:rFonts w:hint="eastAsia"/>
        </w:rPr>
        <w:t>규모의 타이틀을,</w:t>
      </w:r>
      <w:r>
        <w:t xml:space="preserve"> </w:t>
      </w:r>
      <w:r>
        <w:rPr>
          <w:rFonts w:hint="eastAsia"/>
        </w:rPr>
        <w:t xml:space="preserve">매년 새로운 기술적 </w:t>
      </w:r>
      <w:r>
        <w:t xml:space="preserve">– </w:t>
      </w:r>
      <w:r>
        <w:rPr>
          <w:rFonts w:hint="eastAsia"/>
        </w:rPr>
        <w:t>시스템적 진보와 함께 출시해 내기 때문</w:t>
      </w:r>
    </w:p>
    <w:p w14:paraId="4F4DFFC1" w14:textId="78886F69" w:rsidR="00A51C97" w:rsidRDefault="00A51C97" w:rsidP="00A51C97">
      <w:pPr>
        <w:pStyle w:val="a"/>
      </w:pPr>
      <w:r>
        <w:rPr>
          <w:rFonts w:hint="eastAsia"/>
        </w:rPr>
        <w:t xml:space="preserve">게임은 블리자드가 더 재미있을 지라도 게임 프로젝트의 측면에서는 </w:t>
      </w:r>
      <w:r>
        <w:t>EA</w:t>
      </w:r>
      <w:r>
        <w:rPr>
          <w:rFonts w:hint="eastAsia"/>
        </w:rPr>
        <w:t>가 선두 업체</w:t>
      </w:r>
    </w:p>
    <w:p w14:paraId="2526F4F9" w14:textId="6290C89A" w:rsidR="00A51C97" w:rsidRDefault="00A51C97" w:rsidP="00A51C97">
      <w:pPr>
        <w:pStyle w:val="a"/>
        <w:numPr>
          <w:ilvl w:val="0"/>
          <w:numId w:val="0"/>
        </w:numPr>
        <w:ind w:left="403" w:hanging="403"/>
      </w:pPr>
    </w:p>
    <w:p w14:paraId="676C951C" w14:textId="3473DD7D" w:rsidR="00A51C97" w:rsidRDefault="0057108C" w:rsidP="0057108C">
      <w:pPr>
        <w:pStyle w:val="2"/>
      </w:pPr>
      <w:r>
        <w:rPr>
          <w:rFonts w:hint="eastAsia"/>
        </w:rPr>
        <w:t>E</w:t>
      </w:r>
      <w:r>
        <w:t>A</w:t>
      </w:r>
      <w:r>
        <w:rPr>
          <w:rFonts w:hint="eastAsia"/>
        </w:rPr>
        <w:t xml:space="preserve">의 프로덕션 </w:t>
      </w:r>
      <w:r>
        <w:t>3</w:t>
      </w:r>
      <w:r>
        <w:rPr>
          <w:rFonts w:hint="eastAsia"/>
        </w:rPr>
        <w:t>단계</w:t>
      </w:r>
    </w:p>
    <w:p w14:paraId="5C04D1A9" w14:textId="4C0BFB18" w:rsidR="0057108C" w:rsidRDefault="0057108C" w:rsidP="0057108C">
      <w:pPr>
        <w:pStyle w:val="a"/>
      </w:pPr>
      <w:r>
        <w:rPr>
          <w:rFonts w:hint="eastAsia"/>
        </w:rPr>
        <w:t>프리 프로덕션(</w:t>
      </w:r>
      <w:proofErr w:type="spellStart"/>
      <w:r>
        <w:t>Pre Production</w:t>
      </w:r>
      <w:proofErr w:type="spellEnd"/>
      <w:r>
        <w:t>)</w:t>
      </w:r>
    </w:p>
    <w:p w14:paraId="02ACA7EE" w14:textId="6CA5C774" w:rsidR="0057108C" w:rsidRDefault="0057108C" w:rsidP="0057108C">
      <w:pPr>
        <w:pStyle w:val="7"/>
        <w:ind w:left="400"/>
      </w:pPr>
      <w:r>
        <w:rPr>
          <w:rFonts w:hint="eastAsia"/>
        </w:rPr>
        <w:t xml:space="preserve">게임 제안 </w:t>
      </w:r>
      <w:r>
        <w:t xml:space="preserve">~ </w:t>
      </w:r>
      <w:r>
        <w:rPr>
          <w:rFonts w:hint="eastAsia"/>
        </w:rPr>
        <w:t>프로토타입 버전 제작까지 프로젝트의 초기 단계</w:t>
      </w:r>
    </w:p>
    <w:p w14:paraId="38F36FEA" w14:textId="6A44988C" w:rsidR="0057108C" w:rsidRDefault="0057108C" w:rsidP="0057108C">
      <w:pPr>
        <w:pStyle w:val="7"/>
        <w:ind w:left="400"/>
      </w:pPr>
      <w:r>
        <w:rPr>
          <w:rFonts w:hint="eastAsia"/>
        </w:rPr>
        <w:t>어떤 게임을 만들 것인가를 결정하는 단계</w:t>
      </w:r>
    </w:p>
    <w:p w14:paraId="649D19E2" w14:textId="06DE4820" w:rsidR="0057108C" w:rsidRDefault="0057108C" w:rsidP="0057108C">
      <w:pPr>
        <w:pStyle w:val="a"/>
      </w:pPr>
      <w:r>
        <w:rPr>
          <w:rFonts w:hint="eastAsia"/>
        </w:rPr>
        <w:t>프로덕션(</w:t>
      </w:r>
      <w:proofErr w:type="gramStart"/>
      <w:r>
        <w:t>Production /</w:t>
      </w:r>
      <w:proofErr w:type="gramEnd"/>
      <w:r>
        <w:t xml:space="preserve"> Full Production)</w:t>
      </w:r>
    </w:p>
    <w:p w14:paraId="1881B916" w14:textId="4244CFC3" w:rsidR="0057108C" w:rsidRDefault="0057108C" w:rsidP="00497FE6">
      <w:pPr>
        <w:pStyle w:val="7"/>
        <w:ind w:left="400"/>
      </w:pPr>
      <w:r>
        <w:rPr>
          <w:rFonts w:hint="eastAsia"/>
        </w:rPr>
        <w:t>실제 출시할 제품을 개발하는 단계</w:t>
      </w:r>
    </w:p>
    <w:p w14:paraId="64E3563C" w14:textId="47D90EB9" w:rsidR="0057108C" w:rsidRDefault="0057108C" w:rsidP="0057108C">
      <w:pPr>
        <w:pStyle w:val="a"/>
      </w:pPr>
      <w:r>
        <w:rPr>
          <w:rFonts w:hint="eastAsia"/>
        </w:rPr>
        <w:t>포스트 프로덕션(</w:t>
      </w:r>
      <w:r>
        <w:t>Post Production)</w:t>
      </w:r>
    </w:p>
    <w:p w14:paraId="6D16A9F1" w14:textId="505B1126" w:rsidR="0057108C" w:rsidRDefault="0057108C" w:rsidP="00010AD5">
      <w:pPr>
        <w:pStyle w:val="7"/>
        <w:ind w:left="400"/>
      </w:pPr>
      <w:r>
        <w:rPr>
          <w:rFonts w:hint="eastAsia"/>
        </w:rPr>
        <w:t>상용화(혹은 출시</w:t>
      </w:r>
      <w:r>
        <w:t>)</w:t>
      </w:r>
      <w:r>
        <w:rPr>
          <w:rFonts w:hint="eastAsia"/>
        </w:rPr>
        <w:t>를 준비하는 단계</w:t>
      </w:r>
    </w:p>
    <w:p w14:paraId="50ADC455" w14:textId="028857B4" w:rsidR="00497FE6" w:rsidRDefault="00497FE6" w:rsidP="00497FE6">
      <w:pPr>
        <w:pStyle w:val="a"/>
        <w:numPr>
          <w:ilvl w:val="0"/>
          <w:numId w:val="0"/>
        </w:numPr>
        <w:ind w:left="403" w:hanging="403"/>
      </w:pPr>
    </w:p>
    <w:p w14:paraId="439956DA" w14:textId="5493F8C6" w:rsidR="00C2492A" w:rsidRDefault="00C2492A" w:rsidP="00C2492A">
      <w:pPr>
        <w:pStyle w:val="2"/>
      </w:pPr>
      <w:r>
        <w:rPr>
          <w:rFonts w:hint="eastAsia"/>
        </w:rPr>
        <w:t>프리 프로덕션 단계의 주요 목표</w:t>
      </w:r>
    </w:p>
    <w:p w14:paraId="4BBB9DB2" w14:textId="04BFD180" w:rsidR="00C2492A" w:rsidRDefault="00C2492A" w:rsidP="00C2492A">
      <w:pPr>
        <w:pStyle w:val="a"/>
      </w:pPr>
      <w:r>
        <w:rPr>
          <w:rFonts w:hint="eastAsia"/>
        </w:rPr>
        <w:t>프로젝트 결정</w:t>
      </w:r>
    </w:p>
    <w:p w14:paraId="4DD4D006" w14:textId="22EEE8DB" w:rsidR="00C2492A" w:rsidRDefault="00C2492A" w:rsidP="00C2492A">
      <w:pPr>
        <w:pStyle w:val="a"/>
      </w:pPr>
      <w:r>
        <w:rPr>
          <w:rFonts w:hint="eastAsia"/>
        </w:rPr>
        <w:t>게임의 컨셉 확정</w:t>
      </w:r>
    </w:p>
    <w:p w14:paraId="4267EE3A" w14:textId="42D398E8" w:rsidR="00C2492A" w:rsidRDefault="00C2492A" w:rsidP="00C2492A">
      <w:pPr>
        <w:pStyle w:val="a"/>
      </w:pPr>
      <w:r>
        <w:rPr>
          <w:rFonts w:hint="eastAsia"/>
        </w:rPr>
        <w:t>프로토타입을 통한 컨셉의 검증</w:t>
      </w:r>
    </w:p>
    <w:p w14:paraId="0AE09781" w14:textId="047A52E6" w:rsidR="00D44480" w:rsidRDefault="00D44480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</w:p>
    <w:p w14:paraId="2BC074D4" w14:textId="3D726C34" w:rsidR="00C2492A" w:rsidRDefault="00D44480" w:rsidP="00D44480">
      <w:pPr>
        <w:pStyle w:val="2"/>
      </w:pPr>
      <w:r>
        <w:rPr>
          <w:rFonts w:hint="eastAsia"/>
        </w:rPr>
        <w:t>프리 프로덕션의 중요성</w:t>
      </w:r>
    </w:p>
    <w:p w14:paraId="69ADEC91" w14:textId="7A69BAC8" w:rsidR="00D44480" w:rsidRDefault="00D44480" w:rsidP="00D44480">
      <w:pPr>
        <w:pStyle w:val="a"/>
      </w:pPr>
      <w:r>
        <w:rPr>
          <w:rFonts w:hint="eastAsia"/>
        </w:rPr>
        <w:t>지도 없이 정글을 탈출하기는</w:t>
      </w:r>
      <w:r>
        <w:t xml:space="preserve"> </w:t>
      </w:r>
      <w:r>
        <w:rPr>
          <w:rFonts w:hint="eastAsia"/>
        </w:rPr>
        <w:t>매우 힘들다</w:t>
      </w:r>
    </w:p>
    <w:p w14:paraId="452F8996" w14:textId="6D239ABE" w:rsidR="00D44480" w:rsidRDefault="00D44480" w:rsidP="00D44480">
      <w:pPr>
        <w:pStyle w:val="a"/>
      </w:pPr>
      <w:r>
        <w:rPr>
          <w:rFonts w:hint="eastAsia"/>
        </w:rPr>
        <w:t xml:space="preserve">한 번 확보한 </w:t>
      </w:r>
      <w:r w:rsidRPr="00D44480">
        <w:rPr>
          <w:rFonts w:hint="eastAsia"/>
          <w:color w:val="FF0000"/>
        </w:rPr>
        <w:t>인적 자원</w:t>
      </w:r>
      <w:r>
        <w:rPr>
          <w:rFonts w:hint="eastAsia"/>
        </w:rPr>
        <w:t>은 되돌리기 어렵다</w:t>
      </w:r>
    </w:p>
    <w:p w14:paraId="09F46E27" w14:textId="57EA6756" w:rsidR="00D44480" w:rsidRDefault="00D44480" w:rsidP="00D44480">
      <w:pPr>
        <w:pStyle w:val="a"/>
      </w:pPr>
      <w:r>
        <w:rPr>
          <w:rFonts w:hint="eastAsia"/>
        </w:rPr>
        <w:t xml:space="preserve">한 번 낭비한 </w:t>
      </w:r>
      <w:r w:rsidRPr="00D44480">
        <w:rPr>
          <w:rFonts w:hint="eastAsia"/>
          <w:color w:val="FF0000"/>
        </w:rPr>
        <w:t>시간</w:t>
      </w:r>
      <w:r>
        <w:rPr>
          <w:rFonts w:hint="eastAsia"/>
        </w:rPr>
        <w:t>도 되돌리기 어렵다</w:t>
      </w:r>
    </w:p>
    <w:p w14:paraId="568B22E9" w14:textId="5260DF6F" w:rsidR="00D44480" w:rsidRDefault="00D44480" w:rsidP="00D44480">
      <w:pPr>
        <w:pStyle w:val="a"/>
      </w:pPr>
      <w:r>
        <w:rPr>
          <w:rFonts w:hint="eastAsia"/>
        </w:rPr>
        <w:t>이 게임은 어떤 게임인가?</w:t>
      </w:r>
      <w:r>
        <w:t xml:space="preserve"> </w:t>
      </w:r>
      <w:r>
        <w:rPr>
          <w:rFonts w:hint="eastAsia"/>
        </w:rPr>
        <w:t xml:space="preserve">에 대한 시각은 모두가 </w:t>
      </w:r>
      <w:proofErr w:type="spellStart"/>
      <w:r>
        <w:rPr>
          <w:rFonts w:hint="eastAsia"/>
        </w:rPr>
        <w:t>제각각이다</w:t>
      </w:r>
      <w:proofErr w:type="spellEnd"/>
    </w:p>
    <w:p w14:paraId="10FCC595" w14:textId="7B9EF6DE" w:rsidR="00D44480" w:rsidRDefault="00D44480" w:rsidP="00D44480">
      <w:pPr>
        <w:pStyle w:val="a"/>
      </w:pPr>
      <w:r>
        <w:rPr>
          <w:rFonts w:hint="eastAsia"/>
        </w:rPr>
        <w:t>처음 만들어 보는 게임이다(우리 팀이,</w:t>
      </w:r>
      <w:r>
        <w:t xml:space="preserve"> </w:t>
      </w:r>
      <w:r>
        <w:rPr>
          <w:rFonts w:hint="eastAsia"/>
        </w:rPr>
        <w:t>우리 회사에서,</w:t>
      </w:r>
      <w:r>
        <w:t xml:space="preserve"> </w:t>
      </w:r>
      <w:r>
        <w:rPr>
          <w:rFonts w:hint="eastAsia"/>
        </w:rPr>
        <w:t>우리 나라에서,</w:t>
      </w:r>
      <w:r>
        <w:t xml:space="preserve"> </w:t>
      </w:r>
      <w:r>
        <w:rPr>
          <w:rFonts w:hint="eastAsia"/>
        </w:rPr>
        <w:t>업계 전체에서</w:t>
      </w:r>
      <w:r>
        <w:t>)</w:t>
      </w:r>
    </w:p>
    <w:p w14:paraId="583EE6E5" w14:textId="0A705AAB" w:rsidR="007D6BCF" w:rsidRPr="007D6BCF" w:rsidRDefault="00D44480" w:rsidP="00DA0260">
      <w:pPr>
        <w:pStyle w:val="a"/>
        <w:widowControl/>
        <w:wordWrap/>
        <w:autoSpaceDE/>
        <w:autoSpaceDN/>
      </w:pPr>
      <w:r w:rsidRPr="007D6BCF">
        <w:rPr>
          <w:rFonts w:hint="eastAsia"/>
          <w:color w:val="FF0000"/>
        </w:rPr>
        <w:t>수백,</w:t>
      </w:r>
      <w:r w:rsidRPr="007D6BCF">
        <w:rPr>
          <w:color w:val="FF0000"/>
        </w:rPr>
        <w:t xml:space="preserve"> </w:t>
      </w:r>
      <w:r w:rsidRPr="007D6BCF">
        <w:rPr>
          <w:rFonts w:hint="eastAsia"/>
          <w:color w:val="FF0000"/>
        </w:rPr>
        <w:t>수천 페이지의 기획서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정독하면서</w:t>
      </w:r>
      <w:proofErr w:type="spellEnd"/>
      <w:r>
        <w:rPr>
          <w:rFonts w:hint="eastAsia"/>
        </w:rPr>
        <w:t xml:space="preserve"> 게임을 파악하는 개발자는 거의 없다(비유하자면 개발자를 위한 튜토리얼</w:t>
      </w:r>
      <w:r>
        <w:t>)</w:t>
      </w:r>
      <w:r w:rsidR="007D6BCF">
        <w:br w:type="page"/>
      </w:r>
    </w:p>
    <w:p w14:paraId="7E09EFD9" w14:textId="350A836C" w:rsidR="00D44480" w:rsidRDefault="00690A90" w:rsidP="00690A90">
      <w:pPr>
        <w:pStyle w:val="2"/>
      </w:pPr>
      <w:r>
        <w:rPr>
          <w:rFonts w:hint="eastAsia"/>
        </w:rPr>
        <w:lastRenderedPageBreak/>
        <w:t>프리 프로덕션을 생략해도 되나요?</w:t>
      </w:r>
    </w:p>
    <w:p w14:paraId="6F609AD3" w14:textId="366815EB" w:rsidR="00690A90" w:rsidRDefault="00690A90" w:rsidP="00690A90">
      <w:pPr>
        <w:pStyle w:val="a"/>
      </w:pPr>
      <w:r>
        <w:rPr>
          <w:rFonts w:hint="eastAsia"/>
        </w:rPr>
        <w:t>우리 나라는 예전엔 (그리고 아직도?</w:t>
      </w:r>
      <w:r>
        <w:t xml:space="preserve">) </w:t>
      </w:r>
      <w:r>
        <w:rPr>
          <w:rFonts w:hint="eastAsia"/>
        </w:rPr>
        <w:t>비중이 크지 않았음</w:t>
      </w:r>
    </w:p>
    <w:p w14:paraId="521D9C7B" w14:textId="11DD65AB" w:rsidR="00690A90" w:rsidRDefault="00690A90" w:rsidP="00690A90">
      <w:pPr>
        <w:pStyle w:val="a"/>
      </w:pPr>
      <w:r>
        <w:rPr>
          <w:rFonts w:hint="eastAsia"/>
        </w:rPr>
        <w:t>보통 다음의 경우 프리 프로덕션을 포기</w:t>
      </w:r>
    </w:p>
    <w:p w14:paraId="75920C9C" w14:textId="0DD85B1D" w:rsidR="00690A90" w:rsidRDefault="00690A90" w:rsidP="00690A90">
      <w:pPr>
        <w:pStyle w:val="7"/>
        <w:ind w:left="400"/>
      </w:pPr>
      <w:r>
        <w:rPr>
          <w:rFonts w:hint="eastAsia"/>
        </w:rPr>
        <w:t xml:space="preserve">기존 게임을 </w:t>
      </w:r>
      <w:r>
        <w:t xml:space="preserve">90% </w:t>
      </w:r>
      <w:r>
        <w:rPr>
          <w:rFonts w:hint="eastAsia"/>
        </w:rPr>
        <w:t>이상 카피할 경우</w:t>
      </w:r>
    </w:p>
    <w:p w14:paraId="402C129F" w14:textId="27911462" w:rsidR="00690A90" w:rsidRDefault="00690A90" w:rsidP="00690A90">
      <w:pPr>
        <w:pStyle w:val="7"/>
        <w:ind w:left="400"/>
      </w:pPr>
      <w:r>
        <w:rPr>
          <w:rFonts w:hint="eastAsia"/>
        </w:rPr>
        <w:t xml:space="preserve">시장 상황이 매우 </w:t>
      </w:r>
      <w:proofErr w:type="spellStart"/>
      <w:r>
        <w:rPr>
          <w:rFonts w:hint="eastAsia"/>
        </w:rPr>
        <w:t>매우</w:t>
      </w:r>
      <w:proofErr w:type="spellEnd"/>
      <w:r>
        <w:rPr>
          <w:rFonts w:hint="eastAsia"/>
        </w:rPr>
        <w:t xml:space="preserve"> 좋을 경우 </w:t>
      </w:r>
      <w:r>
        <w:t>(</w:t>
      </w:r>
      <w:r>
        <w:rPr>
          <w:rFonts w:hint="eastAsia"/>
        </w:rPr>
        <w:t>만들면 팔릴 때</w:t>
      </w:r>
      <w:r>
        <w:t>)</w:t>
      </w:r>
    </w:p>
    <w:p w14:paraId="03C7C294" w14:textId="7784FC8D" w:rsidR="00690A90" w:rsidRDefault="00690A90" w:rsidP="00690A90">
      <w:pPr>
        <w:pStyle w:val="7"/>
        <w:ind w:left="400"/>
      </w:pPr>
      <w:r>
        <w:rPr>
          <w:rFonts w:hint="eastAsia"/>
        </w:rPr>
        <w:t>외부적인 이유로 개발 기간,</w:t>
      </w:r>
      <w:r>
        <w:t xml:space="preserve"> </w:t>
      </w:r>
      <w:r>
        <w:rPr>
          <w:rFonts w:hint="eastAsia"/>
        </w:rPr>
        <w:t>예산이 제한된 경우</w:t>
      </w:r>
    </w:p>
    <w:p w14:paraId="43D9A3AF" w14:textId="02D42A37" w:rsidR="00690A90" w:rsidRDefault="00690A90" w:rsidP="00690A90">
      <w:pPr>
        <w:pStyle w:val="a"/>
      </w:pPr>
      <w:r>
        <w:rPr>
          <w:rFonts w:hint="eastAsia"/>
        </w:rPr>
        <w:t xml:space="preserve">하지만 그렇다 하더라도 매우 </w:t>
      </w:r>
      <w:r>
        <w:t>Risky</w:t>
      </w:r>
      <w:r>
        <w:rPr>
          <w:rFonts w:hint="eastAsia"/>
        </w:rPr>
        <w:t>한 선택!</w:t>
      </w:r>
    </w:p>
    <w:p w14:paraId="2064261F" w14:textId="4890FE6C" w:rsidR="00690A90" w:rsidRDefault="00690A90" w:rsidP="00690A90">
      <w:pPr>
        <w:pStyle w:val="a"/>
      </w:pPr>
      <w:r>
        <w:rPr>
          <w:rFonts w:hint="eastAsia"/>
        </w:rPr>
        <w:t>프리 프로덕션 없이 바로 만들면 돼!</w:t>
      </w:r>
    </w:p>
    <w:p w14:paraId="738367F3" w14:textId="0749980D" w:rsidR="00690A90" w:rsidRDefault="00690A90" w:rsidP="00690A90">
      <w:pPr>
        <w:pStyle w:val="7"/>
        <w:ind w:left="400"/>
      </w:pPr>
      <w:r>
        <w:rPr>
          <w:rFonts w:hint="eastAsia"/>
        </w:rPr>
        <w:t xml:space="preserve">듀크 </w:t>
      </w:r>
      <w:proofErr w:type="spellStart"/>
      <w:r>
        <w:rPr>
          <w:rFonts w:hint="eastAsia"/>
        </w:rPr>
        <w:t>뉴켐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포에버는</w:t>
      </w:r>
      <w:proofErr w:type="spellEnd"/>
      <w:r>
        <w:rPr>
          <w:rFonts w:hint="eastAsia"/>
        </w:rPr>
        <w:t xml:space="preserve"> 그러다가 </w:t>
      </w:r>
      <w:r w:rsidRPr="00690A90">
        <w:rPr>
          <w:color w:val="FF0000"/>
        </w:rPr>
        <w:t>14</w:t>
      </w:r>
      <w:r w:rsidRPr="00690A90">
        <w:rPr>
          <w:rFonts w:hint="eastAsia"/>
          <w:color w:val="FF0000"/>
        </w:rPr>
        <w:t>년 만에 출시</w:t>
      </w:r>
    </w:p>
    <w:p w14:paraId="2D5AD86E" w14:textId="112DC629" w:rsidR="00690A90" w:rsidRDefault="00690A90" w:rsidP="00690A90"/>
    <w:p w14:paraId="2417D056" w14:textId="303660FD" w:rsidR="00690A90" w:rsidRDefault="00C34833" w:rsidP="00C34833">
      <w:pPr>
        <w:pStyle w:val="2"/>
      </w:pPr>
      <w:r>
        <w:rPr>
          <w:rFonts w:hint="eastAsia"/>
        </w:rPr>
        <w:t>프리 프로덕션의 주요 기획 작업</w:t>
      </w:r>
    </w:p>
    <w:p w14:paraId="31339B49" w14:textId="09F6EA68" w:rsidR="00C34833" w:rsidRDefault="00C34833" w:rsidP="00C34833">
      <w:pPr>
        <w:pStyle w:val="a"/>
      </w:pPr>
      <w:r>
        <w:rPr>
          <w:rFonts w:hint="eastAsia"/>
        </w:rPr>
        <w:t>상황 분석 (고객,</w:t>
      </w:r>
      <w:r>
        <w:t xml:space="preserve"> </w:t>
      </w:r>
      <w:r>
        <w:rPr>
          <w:rFonts w:hint="eastAsia"/>
        </w:rPr>
        <w:t>경쟁사,</w:t>
      </w:r>
      <w:r>
        <w:t xml:space="preserve"> </w:t>
      </w:r>
      <w:r>
        <w:rPr>
          <w:rFonts w:hint="eastAsia"/>
        </w:rPr>
        <w:t>자사</w:t>
      </w:r>
      <w:r>
        <w:t>)</w:t>
      </w:r>
    </w:p>
    <w:p w14:paraId="608B59F1" w14:textId="349D076F" w:rsidR="00C34833" w:rsidRDefault="00C34833" w:rsidP="00C34833">
      <w:pPr>
        <w:pStyle w:val="a"/>
      </w:pPr>
      <w:r>
        <w:rPr>
          <w:rFonts w:hint="eastAsia"/>
        </w:rPr>
        <w:t>표적 시장 선택</w:t>
      </w:r>
    </w:p>
    <w:p w14:paraId="0732F855" w14:textId="21958FD1" w:rsidR="00C34833" w:rsidRDefault="00C34833" w:rsidP="00C34833">
      <w:pPr>
        <w:pStyle w:val="a"/>
      </w:pPr>
      <w:r>
        <w:rPr>
          <w:rFonts w:hint="eastAsia"/>
        </w:rPr>
        <w:t>G</w:t>
      </w:r>
      <w:r>
        <w:t xml:space="preserve">ame </w:t>
      </w:r>
      <w:proofErr w:type="gramStart"/>
      <w:r>
        <w:t>Design /</w:t>
      </w:r>
      <w:proofErr w:type="gramEnd"/>
      <w:r>
        <w:t xml:space="preserve"> </w:t>
      </w:r>
      <w:r>
        <w:rPr>
          <w:rFonts w:hint="eastAsia"/>
        </w:rPr>
        <w:t>시스템 컨셉 기획</w:t>
      </w:r>
    </w:p>
    <w:p w14:paraId="01BB0C1D" w14:textId="32D651F8" w:rsidR="00C34833" w:rsidRDefault="00C34833" w:rsidP="00C34833">
      <w:pPr>
        <w:pStyle w:val="a"/>
      </w:pPr>
      <w:r>
        <w:rPr>
          <w:rFonts w:hint="eastAsia"/>
        </w:rPr>
        <w:t>T</w:t>
      </w:r>
      <w:r>
        <w:t>ec</w:t>
      </w:r>
      <w:r w:rsidR="005136D6">
        <w:t xml:space="preserve">hnical </w:t>
      </w:r>
      <w:proofErr w:type="gramStart"/>
      <w:r w:rsidR="005136D6">
        <w:t>Design /</w:t>
      </w:r>
      <w:proofErr w:type="gramEnd"/>
      <w:r w:rsidR="005136D6">
        <w:t xml:space="preserve"> Technical Art Directing </w:t>
      </w:r>
      <w:r w:rsidR="005136D6">
        <w:rPr>
          <w:rFonts w:hint="eastAsia"/>
        </w:rPr>
        <w:t>방향 검토 및 결정</w:t>
      </w:r>
    </w:p>
    <w:p w14:paraId="631366BE" w14:textId="2F86B116" w:rsidR="005136D6" w:rsidRDefault="005136D6" w:rsidP="00C34833">
      <w:pPr>
        <w:pStyle w:val="a"/>
      </w:pPr>
      <w:r>
        <w:rPr>
          <w:rFonts w:hint="eastAsia"/>
        </w:rPr>
        <w:t>프로젝트 규모 (비용,</w:t>
      </w:r>
      <w:r>
        <w:t xml:space="preserve"> </w:t>
      </w:r>
      <w:r>
        <w:rPr>
          <w:rFonts w:hint="eastAsia"/>
        </w:rPr>
        <w:t>인력</w:t>
      </w:r>
      <w:r>
        <w:t xml:space="preserve">, </w:t>
      </w:r>
      <w:r>
        <w:rPr>
          <w:rFonts w:hint="eastAsia"/>
        </w:rPr>
        <w:t>기간</w:t>
      </w:r>
      <w:r>
        <w:t xml:space="preserve">) </w:t>
      </w:r>
      <w:r>
        <w:rPr>
          <w:rFonts w:hint="eastAsia"/>
        </w:rPr>
        <w:t>산출</w:t>
      </w:r>
    </w:p>
    <w:p w14:paraId="5D4474EE" w14:textId="0DE6189F" w:rsidR="005136D6" w:rsidRDefault="005136D6" w:rsidP="00C34833">
      <w:pPr>
        <w:pStyle w:val="a"/>
      </w:pPr>
      <w:r>
        <w:rPr>
          <w:rFonts w:hint="eastAsia"/>
        </w:rPr>
        <w:t>프로젝트 제안</w:t>
      </w:r>
    </w:p>
    <w:p w14:paraId="4F4B3443" w14:textId="0768FBE3" w:rsidR="005136D6" w:rsidRPr="00C34833" w:rsidRDefault="005136D6" w:rsidP="00C34833">
      <w:pPr>
        <w:pStyle w:val="a"/>
      </w:pPr>
      <w:r>
        <w:rPr>
          <w:rFonts w:hint="eastAsia"/>
        </w:rPr>
        <w:t>프로토타입 기획</w:t>
      </w:r>
    </w:p>
    <w:p w14:paraId="606973EC" w14:textId="2ECE9BB8" w:rsidR="00690A90" w:rsidRDefault="00690A90" w:rsidP="00690A90"/>
    <w:p w14:paraId="47389BB0" w14:textId="5077536F" w:rsidR="00515C40" w:rsidRDefault="00515C40" w:rsidP="00094DEF">
      <w:pPr>
        <w:pStyle w:val="2"/>
      </w:pPr>
      <w:r>
        <w:rPr>
          <w:rFonts w:hint="eastAsia"/>
        </w:rPr>
        <w:t>프리 프로덕션의 주요 개발 작업</w:t>
      </w:r>
    </w:p>
    <w:p w14:paraId="0CC8ACD5" w14:textId="4FA8F1A3" w:rsidR="00515C40" w:rsidRDefault="00515C40" w:rsidP="00094DEF">
      <w:pPr>
        <w:pStyle w:val="a"/>
      </w:pPr>
      <w:r>
        <w:rPr>
          <w:rFonts w:hint="eastAsia"/>
        </w:rPr>
        <w:t>개발 환경 결정</w:t>
      </w:r>
    </w:p>
    <w:p w14:paraId="1F4AE0F2" w14:textId="4B0B1E0E" w:rsidR="00515C40" w:rsidRDefault="00515C40" w:rsidP="00094DEF">
      <w:pPr>
        <w:pStyle w:val="a"/>
      </w:pPr>
      <w:r>
        <w:rPr>
          <w:rFonts w:hint="eastAsia"/>
        </w:rPr>
        <w:t>비주얼 컨셉 결정</w:t>
      </w:r>
    </w:p>
    <w:p w14:paraId="048CDAF4" w14:textId="4D7BB8A1" w:rsidR="00515C40" w:rsidRDefault="00515C40" w:rsidP="00094DEF">
      <w:pPr>
        <w:pStyle w:val="a"/>
      </w:pPr>
      <w:r>
        <w:rPr>
          <w:rFonts w:hint="eastAsia"/>
        </w:rPr>
        <w:t>퍼포먼스 테스트</w:t>
      </w:r>
    </w:p>
    <w:p w14:paraId="1E66E74F" w14:textId="692EC8B1" w:rsidR="00515C40" w:rsidRDefault="00515C40" w:rsidP="00094DEF">
      <w:pPr>
        <w:pStyle w:val="a"/>
      </w:pPr>
      <w:r>
        <w:rPr>
          <w:rFonts w:hint="eastAsia"/>
        </w:rPr>
        <w:t>프로토타입 개발</w:t>
      </w:r>
    </w:p>
    <w:p w14:paraId="42D6207E" w14:textId="2BA954B8" w:rsidR="00515C40" w:rsidRDefault="00515C40" w:rsidP="00690A90"/>
    <w:p w14:paraId="0632749B" w14:textId="75A43DD1" w:rsidR="00DE3594" w:rsidRDefault="00DE3594" w:rsidP="00DE3594">
      <w:pPr>
        <w:pStyle w:val="2"/>
      </w:pPr>
      <w:r>
        <w:rPr>
          <w:rFonts w:hint="eastAsia"/>
        </w:rPr>
        <w:t>프로덕션 단계의 주요 목표</w:t>
      </w:r>
    </w:p>
    <w:p w14:paraId="38E47ECD" w14:textId="741C4CA5" w:rsidR="00DE3594" w:rsidRDefault="00DE3594" w:rsidP="00DE3594">
      <w:pPr>
        <w:pStyle w:val="a"/>
      </w:pPr>
      <w:r>
        <w:rPr>
          <w:rFonts w:hint="eastAsia"/>
        </w:rPr>
        <w:t>주요 게임 기능과 컨텐츠 구현</w:t>
      </w:r>
    </w:p>
    <w:p w14:paraId="7CB541C3" w14:textId="7C9E6D35" w:rsidR="00DE3594" w:rsidRDefault="00DE3594" w:rsidP="00DE3594">
      <w:pPr>
        <w:pStyle w:val="a"/>
      </w:pPr>
      <w:r>
        <w:rPr>
          <w:rFonts w:hint="eastAsia"/>
        </w:rPr>
        <w:t xml:space="preserve">재미와 </w:t>
      </w:r>
      <w:r>
        <w:t xml:space="preserve">BM </w:t>
      </w:r>
      <w:r>
        <w:rPr>
          <w:rFonts w:hint="eastAsia"/>
        </w:rPr>
        <w:t>모델 개선</w:t>
      </w:r>
    </w:p>
    <w:p w14:paraId="64D0891B" w14:textId="142E879B" w:rsidR="00DE3594" w:rsidRDefault="00DE3594" w:rsidP="00DE3594">
      <w:pPr>
        <w:pStyle w:val="a"/>
      </w:pPr>
      <w:r>
        <w:rPr>
          <w:rFonts w:hint="eastAsia"/>
        </w:rPr>
        <w:t>버그</w:t>
      </w:r>
      <w:r>
        <w:t xml:space="preserve"> </w:t>
      </w:r>
      <w:r>
        <w:rPr>
          <w:rFonts w:hint="eastAsia"/>
        </w:rPr>
        <w:t xml:space="preserve">수정을 중심으로 플레이 </w:t>
      </w:r>
      <w:proofErr w:type="spellStart"/>
      <w:r>
        <w:rPr>
          <w:rFonts w:hint="eastAsia"/>
        </w:rPr>
        <w:t>쾌적성</w:t>
      </w:r>
      <w:proofErr w:type="spellEnd"/>
      <w:r>
        <w:rPr>
          <w:rFonts w:hint="eastAsia"/>
        </w:rPr>
        <w:t xml:space="preserve"> 개선</w:t>
      </w:r>
    </w:p>
    <w:p w14:paraId="581509F1" w14:textId="4112C2D6" w:rsidR="00DE3594" w:rsidRDefault="00DE3594" w:rsidP="00DE3594">
      <w:pPr>
        <w:pStyle w:val="a"/>
        <w:numPr>
          <w:ilvl w:val="0"/>
          <w:numId w:val="0"/>
        </w:numPr>
        <w:ind w:left="403" w:hanging="403"/>
      </w:pPr>
    </w:p>
    <w:p w14:paraId="07C95E8B" w14:textId="2F88684D" w:rsidR="00DA0260" w:rsidRDefault="00DA0260" w:rsidP="00DA0260">
      <w:pPr>
        <w:pStyle w:val="2"/>
      </w:pPr>
      <w:r>
        <w:rPr>
          <w:rFonts w:hint="eastAsia"/>
        </w:rPr>
        <w:t>프로덕션의 주요 기획 작업</w:t>
      </w:r>
    </w:p>
    <w:p w14:paraId="1F162465" w14:textId="0B9F1BF4" w:rsidR="00DA0260" w:rsidRDefault="00DA0260" w:rsidP="00DA0260">
      <w:pPr>
        <w:pStyle w:val="a"/>
      </w:pPr>
      <w:r>
        <w:rPr>
          <w:rFonts w:hint="eastAsia"/>
        </w:rPr>
        <w:t>세부 시스템 기획</w:t>
      </w:r>
    </w:p>
    <w:p w14:paraId="72000494" w14:textId="1136953B" w:rsidR="00DA0260" w:rsidRDefault="00DA0260" w:rsidP="00DA0260">
      <w:pPr>
        <w:pStyle w:val="a"/>
      </w:pPr>
      <w:r>
        <w:rPr>
          <w:rFonts w:hint="eastAsia"/>
        </w:rPr>
        <w:t>세부 컨텐츠 기획</w:t>
      </w:r>
    </w:p>
    <w:p w14:paraId="7607B041" w14:textId="34BD9C23" w:rsidR="00DA0260" w:rsidRDefault="00DA0260" w:rsidP="00DA0260">
      <w:pPr>
        <w:pStyle w:val="a"/>
      </w:pPr>
      <w:r>
        <w:rPr>
          <w:rFonts w:hint="eastAsia"/>
        </w:rPr>
        <w:t>세부 레벨 디자인</w:t>
      </w:r>
    </w:p>
    <w:p w14:paraId="691BAAA0" w14:textId="39C18C92" w:rsidR="00DA0260" w:rsidRPr="00DA0260" w:rsidRDefault="00DA0260" w:rsidP="00DA0260">
      <w:pPr>
        <w:pStyle w:val="a"/>
      </w:pPr>
      <w:r>
        <w:rPr>
          <w:rFonts w:hint="eastAsia"/>
        </w:rPr>
        <w:t>상용화,</w:t>
      </w:r>
      <w:r>
        <w:t xml:space="preserve"> </w:t>
      </w:r>
      <w:r>
        <w:rPr>
          <w:rFonts w:hint="eastAsia"/>
        </w:rPr>
        <w:t>서비스 기획</w:t>
      </w:r>
    </w:p>
    <w:p w14:paraId="29EC00A7" w14:textId="513A8C3D" w:rsidR="00DA0260" w:rsidRDefault="00DA0260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4E22D9C6" w14:textId="5B806A52" w:rsidR="00DE3594" w:rsidRDefault="00DA0260" w:rsidP="00DA0260">
      <w:pPr>
        <w:pStyle w:val="2"/>
      </w:pPr>
      <w:r>
        <w:rPr>
          <w:rFonts w:hint="eastAsia"/>
        </w:rPr>
        <w:lastRenderedPageBreak/>
        <w:t>프로덕션의 주요 개발 작업</w:t>
      </w:r>
    </w:p>
    <w:p w14:paraId="687BA9AC" w14:textId="11C38D3D" w:rsidR="00DA0260" w:rsidRDefault="00DA0260" w:rsidP="00DA0260">
      <w:pPr>
        <w:pStyle w:val="a"/>
      </w:pPr>
      <w:r>
        <w:rPr>
          <w:rFonts w:hint="eastAsia"/>
        </w:rPr>
        <w:t>게임 내 각종 시스템,</w:t>
      </w:r>
      <w:r>
        <w:t xml:space="preserve"> </w:t>
      </w:r>
      <w:r>
        <w:rPr>
          <w:rFonts w:hint="eastAsia"/>
        </w:rPr>
        <w:t>컨텐츠 구현 및 적용</w:t>
      </w:r>
    </w:p>
    <w:p w14:paraId="160E0639" w14:textId="5EDD6C58" w:rsidR="00DA0260" w:rsidRDefault="00DA0260" w:rsidP="00DA0260">
      <w:pPr>
        <w:pStyle w:val="a"/>
      </w:pPr>
      <w:r>
        <w:rPr>
          <w:rFonts w:hint="eastAsia"/>
        </w:rPr>
        <w:t>마일스톤 체크</w:t>
      </w:r>
    </w:p>
    <w:p w14:paraId="6F925A09" w14:textId="3E95DF0D" w:rsidR="00DA0260" w:rsidRDefault="00DA0260" w:rsidP="00DA0260">
      <w:pPr>
        <w:pStyle w:val="7"/>
        <w:ind w:left="400"/>
      </w:pPr>
      <w:r>
        <w:rPr>
          <w:rFonts w:hint="eastAsia"/>
        </w:rPr>
        <w:t>일정 내 현재 진행상황을 보여주는 장치</w:t>
      </w:r>
    </w:p>
    <w:p w14:paraId="1FAD03F1" w14:textId="01F4BCA7" w:rsidR="00DA0260" w:rsidRDefault="00DA0260" w:rsidP="00DA0260">
      <w:pPr>
        <w:pStyle w:val="a"/>
      </w:pPr>
      <w:r>
        <w:rPr>
          <w:rFonts w:hint="eastAsia"/>
        </w:rPr>
        <w:t xml:space="preserve">프로덕션 단계에서 진행되는 </w:t>
      </w:r>
      <w:r>
        <w:t xml:space="preserve">FGT, </w:t>
      </w:r>
      <w:r>
        <w:rPr>
          <w:rFonts w:hint="eastAsia"/>
        </w:rPr>
        <w:t>C</w:t>
      </w:r>
      <w:r>
        <w:t>BT</w:t>
      </w:r>
      <w:r>
        <w:rPr>
          <w:rFonts w:hint="eastAsia"/>
        </w:rPr>
        <w:t>도 마일스톤의 일부</w:t>
      </w:r>
    </w:p>
    <w:p w14:paraId="24F60193" w14:textId="169ABA36" w:rsidR="00DA0260" w:rsidRDefault="00DA0260" w:rsidP="00DA0260">
      <w:pPr>
        <w:pStyle w:val="a"/>
      </w:pPr>
      <w:r>
        <w:rPr>
          <w:rFonts w:hint="eastAsia"/>
        </w:rPr>
        <w:t xml:space="preserve">마일스톤 체크 단계에서 허들을 적용하는 업체도 있음(허들 검증 단계에서 프로젝트 방향이 수정되거나 </w:t>
      </w:r>
      <w:proofErr w:type="spellStart"/>
      <w:r>
        <w:rPr>
          <w:rFonts w:hint="eastAsia"/>
        </w:rPr>
        <w:t>드랍되기도</w:t>
      </w:r>
      <w:proofErr w:type="spellEnd"/>
      <w:r>
        <w:rPr>
          <w:rFonts w:hint="eastAsia"/>
        </w:rPr>
        <w:t xml:space="preserve"> 함</w:t>
      </w:r>
      <w:r>
        <w:t>)</w:t>
      </w:r>
    </w:p>
    <w:p w14:paraId="48E65DD8" w14:textId="48AAF219" w:rsidR="00DA0260" w:rsidRDefault="00DA0260" w:rsidP="00DA0260">
      <w:pPr>
        <w:pStyle w:val="a"/>
        <w:numPr>
          <w:ilvl w:val="0"/>
          <w:numId w:val="0"/>
        </w:numPr>
        <w:ind w:left="403" w:hanging="403"/>
      </w:pPr>
    </w:p>
    <w:p w14:paraId="61167F9F" w14:textId="0F504DA4" w:rsidR="00DA0260" w:rsidRDefault="00716546" w:rsidP="00716546">
      <w:pPr>
        <w:pStyle w:val="2"/>
      </w:pPr>
      <w:r>
        <w:rPr>
          <w:rFonts w:hint="eastAsia"/>
        </w:rPr>
        <w:t>포스트 프로덕션 단계의 주요 목표</w:t>
      </w:r>
    </w:p>
    <w:p w14:paraId="16BF4E85" w14:textId="2000FF5F" w:rsidR="00716546" w:rsidRDefault="00716546" w:rsidP="00716546">
      <w:pPr>
        <w:pStyle w:val="a"/>
      </w:pPr>
      <w:r>
        <w:rPr>
          <w:rFonts w:hint="eastAsia"/>
        </w:rPr>
        <w:t>유저(테스터</w:t>
      </w:r>
      <w:r>
        <w:t xml:space="preserve">) </w:t>
      </w:r>
      <w:r>
        <w:rPr>
          <w:rFonts w:hint="eastAsia"/>
        </w:rPr>
        <w:t>피드백에 따른 게임 수정</w:t>
      </w:r>
    </w:p>
    <w:p w14:paraId="6151B441" w14:textId="2F3D84B4" w:rsidR="00716546" w:rsidRDefault="00716546" w:rsidP="00716546">
      <w:pPr>
        <w:pStyle w:val="a"/>
      </w:pPr>
      <w:r>
        <w:rPr>
          <w:rFonts w:hint="eastAsia"/>
        </w:rPr>
        <w:t>버그 수정</w:t>
      </w:r>
    </w:p>
    <w:p w14:paraId="6618B180" w14:textId="307B38FF" w:rsidR="00716546" w:rsidRDefault="00716546" w:rsidP="00716546">
      <w:pPr>
        <w:pStyle w:val="a"/>
      </w:pPr>
      <w:r>
        <w:rPr>
          <w:rFonts w:hint="eastAsia"/>
        </w:rPr>
        <w:t>P</w:t>
      </w:r>
      <w:r>
        <w:t>olishing</w:t>
      </w:r>
    </w:p>
    <w:p w14:paraId="02464C02" w14:textId="2564BE69" w:rsidR="00716546" w:rsidRDefault="00716546" w:rsidP="00716546">
      <w:pPr>
        <w:pStyle w:val="a"/>
      </w:pPr>
      <w:r>
        <w:rPr>
          <w:rFonts w:hint="eastAsia"/>
        </w:rPr>
        <w:t>상용화 준비</w:t>
      </w:r>
    </w:p>
    <w:p w14:paraId="24E99518" w14:textId="3009701E" w:rsidR="00716546" w:rsidRDefault="00716546" w:rsidP="00716546">
      <w:pPr>
        <w:pStyle w:val="a"/>
        <w:numPr>
          <w:ilvl w:val="0"/>
          <w:numId w:val="0"/>
        </w:numPr>
        <w:ind w:left="403" w:hanging="403"/>
      </w:pPr>
    </w:p>
    <w:p w14:paraId="751F03CA" w14:textId="5300F4F2" w:rsidR="00716546" w:rsidRDefault="00716546" w:rsidP="00716546">
      <w:pPr>
        <w:pStyle w:val="2"/>
      </w:pPr>
      <w:r>
        <w:rPr>
          <w:rFonts w:hint="eastAsia"/>
        </w:rPr>
        <w:t>포스트 프로덕션의 중요성</w:t>
      </w:r>
    </w:p>
    <w:p w14:paraId="66C1D070" w14:textId="52B78F32" w:rsidR="00716546" w:rsidRDefault="00716546" w:rsidP="00716546">
      <w:pPr>
        <w:pStyle w:val="a"/>
      </w:pPr>
      <w:r>
        <w:rPr>
          <w:rFonts w:hint="eastAsia"/>
        </w:rPr>
        <w:t>버그,</w:t>
      </w:r>
      <w:r>
        <w:t xml:space="preserve"> </w:t>
      </w:r>
      <w:r>
        <w:rPr>
          <w:rFonts w:hint="eastAsia"/>
        </w:rPr>
        <w:t>밸런스,</w:t>
      </w:r>
      <w:r>
        <w:t xml:space="preserve"> </w:t>
      </w:r>
      <w:r>
        <w:rPr>
          <w:rFonts w:hint="eastAsia"/>
        </w:rPr>
        <w:t xml:space="preserve">플레이 </w:t>
      </w:r>
      <w:proofErr w:type="spellStart"/>
      <w:r>
        <w:rPr>
          <w:rFonts w:hint="eastAsia"/>
        </w:rPr>
        <w:t>쾌적성</w:t>
      </w:r>
      <w:proofErr w:type="spellEnd"/>
      <w:r>
        <w:rPr>
          <w:rFonts w:hint="eastAsia"/>
        </w:rPr>
        <w:t xml:space="preserve"> 등 게임플레이의 치명적인 요소에 영향을 미친다</w:t>
      </w:r>
    </w:p>
    <w:p w14:paraId="66FD5963" w14:textId="3B46BFBD" w:rsidR="00716546" w:rsidRDefault="00716546" w:rsidP="00716546">
      <w:pPr>
        <w:pStyle w:val="a"/>
      </w:pPr>
      <w:r>
        <w:rPr>
          <w:rFonts w:hint="eastAsia"/>
        </w:rPr>
        <w:t>어디까지 구현해야 하는가?</w:t>
      </w:r>
      <w:r w:rsidR="00DC76BB"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결정하지 못해 표류하는 프로젝트들이 많다</w:t>
      </w:r>
    </w:p>
    <w:p w14:paraId="16070DD3" w14:textId="2039E31F" w:rsidR="00716546" w:rsidRDefault="00716546" w:rsidP="00716546">
      <w:pPr>
        <w:pStyle w:val="a"/>
      </w:pPr>
      <w:r>
        <w:rPr>
          <w:rFonts w:hint="eastAsia"/>
        </w:rPr>
        <w:t xml:space="preserve">많은 요소보다 </w:t>
      </w:r>
      <w:r w:rsidRPr="00716546">
        <w:rPr>
          <w:rFonts w:hint="eastAsia"/>
          <w:color w:val="FF0000"/>
        </w:rPr>
        <w:t>완성도</w:t>
      </w:r>
      <w:r>
        <w:rPr>
          <w:rFonts w:hint="eastAsia"/>
        </w:rPr>
        <w:t xml:space="preserve"> 있는 요소를!</w:t>
      </w:r>
    </w:p>
    <w:p w14:paraId="67CADF9F" w14:textId="3381E972" w:rsidR="00716546" w:rsidRDefault="00716546" w:rsidP="00716546">
      <w:pPr>
        <w:pStyle w:val="a"/>
      </w:pPr>
      <w:r>
        <w:rPr>
          <w:rFonts w:hint="eastAsia"/>
        </w:rPr>
        <w:t xml:space="preserve">기능이 많은 </w:t>
      </w:r>
      <w:r>
        <w:t>90%</w:t>
      </w:r>
      <w:r>
        <w:rPr>
          <w:rFonts w:hint="eastAsia"/>
        </w:rPr>
        <w:t xml:space="preserve">의 완성도의 게임보다 기능이 적은 </w:t>
      </w:r>
      <w:r>
        <w:t>100%</w:t>
      </w:r>
      <w:r>
        <w:rPr>
          <w:rFonts w:hint="eastAsia"/>
        </w:rPr>
        <w:t xml:space="preserve"> 완성도의 게임이 훨씬 낫다</w:t>
      </w:r>
    </w:p>
    <w:p w14:paraId="19E59B26" w14:textId="256347EB" w:rsidR="00716546" w:rsidRDefault="00716546" w:rsidP="00716546">
      <w:pPr>
        <w:pStyle w:val="a"/>
      </w:pPr>
      <w:r>
        <w:rPr>
          <w:rFonts w:hint="eastAsia"/>
        </w:rPr>
        <w:t xml:space="preserve">구현의 우선 순위는 해당 기능이 </w:t>
      </w:r>
      <w:r w:rsidRPr="00716546">
        <w:rPr>
          <w:rFonts w:hint="eastAsia"/>
          <w:color w:val="FF0000"/>
        </w:rPr>
        <w:t xml:space="preserve">게임의 핵심 </w:t>
      </w:r>
      <w:r w:rsidRPr="00716546">
        <w:rPr>
          <w:color w:val="FF0000"/>
        </w:rPr>
        <w:t>Identity</w:t>
      </w:r>
      <w:r w:rsidRPr="00716546">
        <w:rPr>
          <w:rFonts w:hint="eastAsia"/>
          <w:color w:val="FF0000"/>
        </w:rPr>
        <w:t>를 결정하는가</w:t>
      </w:r>
      <w:r>
        <w:rPr>
          <w:rFonts w:hint="eastAsia"/>
        </w:rPr>
        <w:t xml:space="preserve"> 라는 원칙 하에서!</w:t>
      </w:r>
    </w:p>
    <w:p w14:paraId="6CCAC1AF" w14:textId="24368F0D" w:rsidR="00716546" w:rsidRDefault="00716546" w:rsidP="00716546">
      <w:pPr>
        <w:pStyle w:val="a"/>
      </w:pPr>
      <w:r>
        <w:rPr>
          <w:rFonts w:hint="eastAsia"/>
        </w:rPr>
        <w:t>추가적인 좋은 아이디어는 서비스 이후 업데이트 가능</w:t>
      </w:r>
    </w:p>
    <w:p w14:paraId="5C1AB3F2" w14:textId="07763D09" w:rsidR="00DC76BB" w:rsidRDefault="00DC76BB" w:rsidP="00DC76BB">
      <w:pPr>
        <w:pStyle w:val="a"/>
        <w:numPr>
          <w:ilvl w:val="0"/>
          <w:numId w:val="0"/>
        </w:numPr>
        <w:ind w:left="403" w:hanging="403"/>
      </w:pPr>
    </w:p>
    <w:p w14:paraId="5E1027E2" w14:textId="681F816D" w:rsidR="00DC76BB" w:rsidRDefault="00DC76BB" w:rsidP="00DC76BB">
      <w:pPr>
        <w:pStyle w:val="2"/>
      </w:pPr>
      <w:r>
        <w:rPr>
          <w:rFonts w:hint="eastAsia"/>
        </w:rPr>
        <w:t>포스트 프로덕션의 주요</w:t>
      </w:r>
      <w:r>
        <w:t xml:space="preserve"> </w:t>
      </w:r>
      <w:r>
        <w:rPr>
          <w:rFonts w:hint="eastAsia"/>
        </w:rPr>
        <w:t>기획 작업</w:t>
      </w:r>
    </w:p>
    <w:p w14:paraId="675EAABE" w14:textId="483F4F20" w:rsidR="00DC76BB" w:rsidRDefault="00DC76BB" w:rsidP="00DC76BB">
      <w:pPr>
        <w:pStyle w:val="a"/>
      </w:pPr>
      <w:r>
        <w:rPr>
          <w:rFonts w:hint="eastAsia"/>
        </w:rPr>
        <w:t xml:space="preserve">주요 목표에 해당하는 기획 </w:t>
      </w:r>
      <w:proofErr w:type="gramStart"/>
      <w:r>
        <w:rPr>
          <w:rFonts w:hint="eastAsia"/>
        </w:rPr>
        <w:t>수정,</w:t>
      </w:r>
      <w:r>
        <w:t>,</w:t>
      </w:r>
      <w:proofErr w:type="gramEnd"/>
      <w:r>
        <w:t xml:space="preserve"> </w:t>
      </w:r>
      <w:r>
        <w:rPr>
          <w:rFonts w:hint="eastAsia"/>
        </w:rPr>
        <w:t>주가 작업</w:t>
      </w:r>
    </w:p>
    <w:p w14:paraId="3FCB6700" w14:textId="5AA58E4A" w:rsidR="00DC76BB" w:rsidRDefault="00DC76BB" w:rsidP="00DC76BB">
      <w:pPr>
        <w:pStyle w:val="a"/>
      </w:pPr>
      <w:r>
        <w:rPr>
          <w:rFonts w:hint="eastAsia"/>
        </w:rPr>
        <w:t>유저,</w:t>
      </w:r>
      <w:r>
        <w:t xml:space="preserve"> </w:t>
      </w:r>
      <w:r>
        <w:rPr>
          <w:rFonts w:hint="eastAsia"/>
        </w:rPr>
        <w:t>마케터,</w:t>
      </w:r>
      <w:r>
        <w:t xml:space="preserve"> </w:t>
      </w:r>
      <w:r>
        <w:rPr>
          <w:rFonts w:hint="eastAsia"/>
        </w:rPr>
        <w:t>퍼블리셔 등 상용화 관련된 개발팀 외부 주체들의 피드백을 개발 가능한 수준의 작업으로 변환</w:t>
      </w:r>
    </w:p>
    <w:p w14:paraId="1C5095B6" w14:textId="76109C76" w:rsidR="00DC76BB" w:rsidRDefault="00DC76BB" w:rsidP="00DC76BB">
      <w:pPr>
        <w:pStyle w:val="a"/>
      </w:pPr>
      <w:r>
        <w:rPr>
          <w:rFonts w:hint="eastAsia"/>
        </w:rPr>
        <w:t>기타 각종 상용화 준비 작업</w:t>
      </w:r>
    </w:p>
    <w:p w14:paraId="764F4BC8" w14:textId="5B1B2DAB" w:rsidR="00DC76BB" w:rsidRDefault="00DC76BB" w:rsidP="00DC76BB">
      <w:pPr>
        <w:pStyle w:val="a"/>
        <w:numPr>
          <w:ilvl w:val="0"/>
          <w:numId w:val="0"/>
        </w:numPr>
        <w:ind w:left="403" w:hanging="403"/>
      </w:pPr>
    </w:p>
    <w:p w14:paraId="3CB3D642" w14:textId="3F395DBA" w:rsidR="00DC76BB" w:rsidRDefault="00AD529E" w:rsidP="00AD529E">
      <w:pPr>
        <w:pStyle w:val="2"/>
      </w:pPr>
      <w:r>
        <w:rPr>
          <w:rFonts w:hint="eastAsia"/>
        </w:rPr>
        <w:t xml:space="preserve">포스트 프로덕션의 주요 개발 </w:t>
      </w:r>
      <w:proofErr w:type="spellStart"/>
      <w:r>
        <w:rPr>
          <w:rFonts w:hint="eastAsia"/>
        </w:rPr>
        <w:t>작업ㅈ</w:t>
      </w:r>
      <w:proofErr w:type="spellEnd"/>
    </w:p>
    <w:p w14:paraId="27694024" w14:textId="14067FD4" w:rsidR="00AD529E" w:rsidRDefault="00AD529E" w:rsidP="00AD529E">
      <w:pPr>
        <w:pStyle w:val="a"/>
      </w:pPr>
      <w:r>
        <w:rPr>
          <w:rFonts w:hint="eastAsia"/>
        </w:rPr>
        <w:t>버그 수정</w:t>
      </w:r>
    </w:p>
    <w:p w14:paraId="586297F8" w14:textId="6C418EFE" w:rsidR="00AD529E" w:rsidRDefault="00AD529E" w:rsidP="00AD529E">
      <w:pPr>
        <w:pStyle w:val="a"/>
      </w:pPr>
      <w:r>
        <w:rPr>
          <w:rFonts w:hint="eastAsia"/>
        </w:rPr>
        <w:t>최적화</w:t>
      </w:r>
    </w:p>
    <w:p w14:paraId="2A179D09" w14:textId="70988B07" w:rsidR="00AD529E" w:rsidRDefault="00AD529E" w:rsidP="00AD529E">
      <w:pPr>
        <w:pStyle w:val="a"/>
      </w:pPr>
      <w:r>
        <w:rPr>
          <w:rFonts w:hint="eastAsia"/>
        </w:rPr>
        <w:t>마케팅 서포트</w:t>
      </w:r>
    </w:p>
    <w:p w14:paraId="7281A3C6" w14:textId="219CA940" w:rsidR="0091403A" w:rsidRDefault="00AD529E" w:rsidP="0091403A">
      <w:pPr>
        <w:pStyle w:val="a"/>
      </w:pPr>
      <w:r>
        <w:rPr>
          <w:rFonts w:hint="eastAsia"/>
        </w:rPr>
        <w:t>기타 각종 상용화 준비 작업</w:t>
      </w:r>
    </w:p>
    <w:p w14:paraId="1215CFCC" w14:textId="77777777" w:rsidR="0091403A" w:rsidRDefault="0091403A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0E07EDB" w14:textId="2716E11E" w:rsidR="00AD529E" w:rsidRDefault="0091403A" w:rsidP="0091403A">
      <w:pPr>
        <w:pStyle w:val="1"/>
        <w:ind w:left="200" w:right="200"/>
      </w:pPr>
      <w:r>
        <w:rPr>
          <w:rFonts w:hint="eastAsia"/>
        </w:rPr>
        <w:lastRenderedPageBreak/>
        <w:t>개발 방법론</w:t>
      </w:r>
    </w:p>
    <w:p w14:paraId="3EDFAA5D" w14:textId="77777777" w:rsidR="0091403A" w:rsidRDefault="0091403A" w:rsidP="0091403A">
      <w:pPr>
        <w:pStyle w:val="4"/>
      </w:pPr>
    </w:p>
    <w:p w14:paraId="33C71105" w14:textId="25978AA7" w:rsidR="0091403A" w:rsidRDefault="0091403A" w:rsidP="0091403A">
      <w:pPr>
        <w:pStyle w:val="4"/>
      </w:pPr>
      <w:r>
        <w:t>“</w:t>
      </w:r>
      <w:r>
        <w:rPr>
          <w:rFonts w:hint="eastAsia"/>
        </w:rPr>
        <w:t>일 좀 똑바로 하자!</w:t>
      </w:r>
      <w:r>
        <w:t>”</w:t>
      </w:r>
    </w:p>
    <w:p w14:paraId="4F1EBCFE" w14:textId="694538F5" w:rsidR="0091403A" w:rsidRDefault="0091403A" w:rsidP="004118C1">
      <w:pPr>
        <w:pStyle w:val="a"/>
        <w:numPr>
          <w:ilvl w:val="0"/>
          <w:numId w:val="0"/>
        </w:numPr>
      </w:pPr>
    </w:p>
    <w:p w14:paraId="1FA7034B" w14:textId="78ED20CE" w:rsidR="0091403A" w:rsidRDefault="0091403A" w:rsidP="0091403A">
      <w:pPr>
        <w:pStyle w:val="2"/>
      </w:pPr>
      <w:r>
        <w:rPr>
          <w:rFonts w:hint="eastAsia"/>
        </w:rPr>
        <w:t xml:space="preserve">개발 방법론의 </w:t>
      </w:r>
      <w:r w:rsidRPr="004118C1">
        <w:rPr>
          <w:rFonts w:hint="eastAsia"/>
          <w:color w:val="FF0000"/>
        </w:rPr>
        <w:t>궁극적 목표</w:t>
      </w:r>
    </w:p>
    <w:p w14:paraId="3C106EDB" w14:textId="48C690D4" w:rsidR="0091403A" w:rsidRDefault="0091403A" w:rsidP="0091403A">
      <w:pPr>
        <w:pStyle w:val="a"/>
      </w:pPr>
      <w:r w:rsidRPr="0091403A">
        <w:rPr>
          <w:rFonts w:hint="eastAsia"/>
          <w:color w:val="FF0000"/>
        </w:rPr>
        <w:t>스케줄</w:t>
      </w:r>
      <w:r>
        <w:rPr>
          <w:rFonts w:hint="eastAsia"/>
        </w:rPr>
        <w:t>을 지키면서</w:t>
      </w:r>
    </w:p>
    <w:p w14:paraId="04AEE69E" w14:textId="4B4C5EA2" w:rsidR="0091403A" w:rsidRDefault="0091403A" w:rsidP="0091403A">
      <w:pPr>
        <w:pStyle w:val="a"/>
      </w:pPr>
      <w:r>
        <w:rPr>
          <w:rFonts w:hint="eastAsia"/>
        </w:rPr>
        <w:t xml:space="preserve">적정한 </w:t>
      </w:r>
      <w:r w:rsidRPr="0091403A">
        <w:rPr>
          <w:rFonts w:hint="eastAsia"/>
          <w:color w:val="FF0000"/>
        </w:rPr>
        <w:t>예산 범위</w:t>
      </w:r>
      <w:r>
        <w:rPr>
          <w:rFonts w:hint="eastAsia"/>
        </w:rPr>
        <w:t>를 지키면서</w:t>
      </w:r>
    </w:p>
    <w:p w14:paraId="4BD73A07" w14:textId="7165B46C" w:rsidR="0091403A" w:rsidRDefault="0091403A" w:rsidP="0091403A">
      <w:pPr>
        <w:pStyle w:val="a"/>
      </w:pPr>
      <w:r>
        <w:rPr>
          <w:rFonts w:hint="eastAsia"/>
        </w:rPr>
        <w:t xml:space="preserve">사용자의 필요와 욕구를 만족시키는 </w:t>
      </w:r>
      <w:r w:rsidRPr="0091403A">
        <w:rPr>
          <w:rFonts w:hint="eastAsia"/>
          <w:color w:val="FF0000"/>
        </w:rPr>
        <w:t>결과물</w:t>
      </w:r>
      <w:r>
        <w:rPr>
          <w:rFonts w:hint="eastAsia"/>
        </w:rPr>
        <w:t>을 만드는 것</w:t>
      </w:r>
    </w:p>
    <w:p w14:paraId="65C7930F" w14:textId="3461A228" w:rsidR="0063609B" w:rsidRDefault="0063609B" w:rsidP="0063609B">
      <w:pPr>
        <w:pStyle w:val="a"/>
        <w:numPr>
          <w:ilvl w:val="0"/>
          <w:numId w:val="0"/>
        </w:numPr>
        <w:ind w:left="403" w:hanging="403"/>
      </w:pPr>
    </w:p>
    <w:p w14:paraId="2096AE1A" w14:textId="323F5006" w:rsidR="0063609B" w:rsidRDefault="0063609B" w:rsidP="0063609B">
      <w:pPr>
        <w:pStyle w:val="2"/>
      </w:pPr>
      <w:r>
        <w:rPr>
          <w:rFonts w:hint="eastAsia"/>
        </w:rPr>
        <w:t>폭포수 방법론</w:t>
      </w:r>
    </w:p>
    <w:p w14:paraId="41EDD2B7" w14:textId="127EA5D0" w:rsidR="0063609B" w:rsidRDefault="0063609B" w:rsidP="0063609B">
      <w:pPr>
        <w:pStyle w:val="a"/>
      </w:pPr>
      <w:r>
        <w:rPr>
          <w:rFonts w:hint="eastAsia"/>
        </w:rPr>
        <w:t>C</w:t>
      </w:r>
      <w:r>
        <w:t>ascade, Waterfall</w:t>
      </w:r>
    </w:p>
    <w:p w14:paraId="1FABD80F" w14:textId="3F0DC82B" w:rsidR="0063609B" w:rsidRDefault="0063609B" w:rsidP="0063609B">
      <w:pPr>
        <w:pStyle w:val="a"/>
      </w:pPr>
      <w:r>
        <w:rPr>
          <w:rFonts w:hint="eastAsia"/>
        </w:rPr>
        <w:t>건축 등의 프로젝트에서 선호되던 방법론을 소프트웨어 개발에 이식</w:t>
      </w:r>
    </w:p>
    <w:p w14:paraId="0EC4DEB5" w14:textId="0682FF38" w:rsidR="0063609B" w:rsidRDefault="0063609B" w:rsidP="00686C5D">
      <w:pPr>
        <w:pStyle w:val="a"/>
        <w:numPr>
          <w:ilvl w:val="0"/>
          <w:numId w:val="0"/>
        </w:numPr>
        <w:ind w:left="403" w:hanging="403"/>
        <w:jc w:val="center"/>
      </w:pPr>
      <w:r>
        <w:rPr>
          <w:noProof/>
        </w:rPr>
        <w:drawing>
          <wp:inline distT="0" distB="0" distL="0" distR="0" wp14:anchorId="6A85B665" wp14:editId="65F7DE7D">
            <wp:extent cx="6064868" cy="2625058"/>
            <wp:effectExtent l="0" t="0" r="0" b="444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2118"/>
                    <a:stretch/>
                  </pic:blipFill>
                  <pic:spPr bwMode="auto">
                    <a:xfrm>
                      <a:off x="0" y="0"/>
                      <a:ext cx="6272380" cy="271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E76F8" w14:textId="10E920F1" w:rsidR="0063609B" w:rsidRDefault="0063609B" w:rsidP="0063609B">
      <w:pPr>
        <w:pStyle w:val="a"/>
      </w:pPr>
      <w:proofErr w:type="gramStart"/>
      <w:r>
        <w:rPr>
          <w:rFonts w:hint="eastAsia"/>
        </w:rPr>
        <w:t xml:space="preserve">즉석질문 </w:t>
      </w:r>
      <w:r>
        <w:t>/</w:t>
      </w:r>
      <w:proofErr w:type="gramEnd"/>
      <w:r>
        <w:t xml:space="preserve"> </w:t>
      </w:r>
      <w:r>
        <w:rPr>
          <w:rFonts w:hint="eastAsia"/>
        </w:rPr>
        <w:t>건축 프로젝트와 소프트웨어 개발 프로젝트의 결정적 차이는?</w:t>
      </w:r>
    </w:p>
    <w:p w14:paraId="1C82B5CC" w14:textId="77BEC19E" w:rsidR="00936F59" w:rsidRDefault="00936F59" w:rsidP="00936F59">
      <w:pPr>
        <w:pStyle w:val="7"/>
        <w:ind w:left="400"/>
      </w:pPr>
      <w:proofErr w:type="gramStart"/>
      <w:r>
        <w:rPr>
          <w:rFonts w:hint="eastAsia"/>
        </w:rPr>
        <w:t xml:space="preserve">건축 </w:t>
      </w:r>
      <w:r>
        <w:t>:</w:t>
      </w:r>
      <w:proofErr w:type="gramEnd"/>
      <w:r>
        <w:t xml:space="preserve"> </w:t>
      </w:r>
      <w:r>
        <w:rPr>
          <w:rFonts w:hint="eastAsia"/>
        </w:rPr>
        <w:t>요구사항 분석 이후 설계까지의 과정이 명확하다</w:t>
      </w:r>
    </w:p>
    <w:p w14:paraId="6C7B552E" w14:textId="4C1FB710" w:rsidR="00936F59" w:rsidRDefault="00936F59" w:rsidP="00936F59">
      <w:pPr>
        <w:pStyle w:val="7"/>
        <w:ind w:left="400"/>
      </w:pPr>
      <w:proofErr w:type="gramStart"/>
      <w:r>
        <w:rPr>
          <w:rFonts w:hint="eastAsia"/>
        </w:rPr>
        <w:t xml:space="preserve">소프트웨어 </w:t>
      </w:r>
      <w:r>
        <w:t>:</w:t>
      </w:r>
      <w:proofErr w:type="gramEnd"/>
      <w:r>
        <w:t xml:space="preserve"> </w:t>
      </w:r>
      <w:r>
        <w:rPr>
          <w:rFonts w:hint="eastAsia"/>
        </w:rPr>
        <w:t>요구사항이 불명확하며 이후 설계도의 정확도가 떨어진다</w:t>
      </w:r>
    </w:p>
    <w:p w14:paraId="5617DA9C" w14:textId="7DB67401" w:rsidR="00936F59" w:rsidRDefault="00936F59" w:rsidP="00936F59">
      <w:pPr>
        <w:pStyle w:val="a"/>
        <w:numPr>
          <w:ilvl w:val="0"/>
          <w:numId w:val="0"/>
        </w:numPr>
        <w:ind w:left="403" w:hanging="403"/>
      </w:pPr>
    </w:p>
    <w:p w14:paraId="5B8D55CE" w14:textId="4E9219D9" w:rsidR="00936F59" w:rsidRDefault="00936F59" w:rsidP="00936F59">
      <w:pPr>
        <w:pStyle w:val="a"/>
      </w:pPr>
      <w:r>
        <w:rPr>
          <w:rFonts w:hint="eastAsia"/>
        </w:rPr>
        <w:t>차근차근 잘</w:t>
      </w:r>
      <w:r>
        <w:t xml:space="preserve">… </w:t>
      </w:r>
      <w:r>
        <w:rPr>
          <w:rFonts w:hint="eastAsia"/>
        </w:rPr>
        <w:t>만들었는데 다 만들고 보니 재미가 없다!</w:t>
      </w:r>
    </w:p>
    <w:p w14:paraId="55F673AC" w14:textId="171DD895" w:rsidR="00936F59" w:rsidRDefault="00936F59" w:rsidP="00936F59">
      <w:pPr>
        <w:pStyle w:val="a"/>
      </w:pPr>
      <w:r>
        <w:rPr>
          <w:rFonts w:hint="eastAsia"/>
        </w:rPr>
        <w:t xml:space="preserve">인간이 건축을 한 역사 </w:t>
      </w:r>
      <w:r>
        <w:t xml:space="preserve">vs </w:t>
      </w:r>
      <w:r>
        <w:rPr>
          <w:rFonts w:hint="eastAsia"/>
        </w:rPr>
        <w:t>인간이 게임을 개발한 역사</w:t>
      </w:r>
    </w:p>
    <w:p w14:paraId="6F0A8B37" w14:textId="1A5F3F8E" w:rsidR="00936F59" w:rsidRDefault="00936F59" w:rsidP="00936F59">
      <w:pPr>
        <w:pStyle w:val="a"/>
      </w:pPr>
      <w:proofErr w:type="gramStart"/>
      <w:r>
        <w:rPr>
          <w:rFonts w:hint="eastAsia"/>
        </w:rPr>
        <w:t xml:space="preserve">건축 </w:t>
      </w:r>
      <w:r>
        <w:t>:</w:t>
      </w:r>
      <w:proofErr w:type="gramEnd"/>
      <w:r>
        <w:t xml:space="preserve"> </w:t>
      </w:r>
      <w:r>
        <w:rPr>
          <w:rFonts w:hint="eastAsia"/>
        </w:rPr>
        <w:t>역사적으로 수많은 실패의 경험,</w:t>
      </w:r>
      <w:r>
        <w:t xml:space="preserve"> </w:t>
      </w:r>
      <w:r>
        <w:rPr>
          <w:rFonts w:hint="eastAsia"/>
        </w:rPr>
        <w:t>표준 공정,</w:t>
      </w:r>
      <w:r>
        <w:t xml:space="preserve"> </w:t>
      </w:r>
      <w:r>
        <w:rPr>
          <w:rFonts w:hint="eastAsia"/>
        </w:rPr>
        <w:t xml:space="preserve">프로젝트 기간과 비용을 단축시키는 기법 </w:t>
      </w:r>
      <w:r>
        <w:t xml:space="preserve">/ </w:t>
      </w:r>
      <w:r>
        <w:rPr>
          <w:rFonts w:hint="eastAsia"/>
        </w:rPr>
        <w:t>부품이 존재</w:t>
      </w:r>
    </w:p>
    <w:p w14:paraId="5315DDE9" w14:textId="77777777" w:rsidR="00686C5D" w:rsidRDefault="00686C5D" w:rsidP="00936F59">
      <w:pPr>
        <w:pStyle w:val="a"/>
      </w:pPr>
    </w:p>
    <w:p w14:paraId="570C2A62" w14:textId="77777777" w:rsidR="005314F3" w:rsidRDefault="005314F3" w:rsidP="005314F3">
      <w:pPr>
        <w:pStyle w:val="2"/>
      </w:pPr>
      <w:r>
        <w:rPr>
          <w:rFonts w:hint="eastAsia"/>
        </w:rPr>
        <w:t>폭포수 방법론의 장단점</w:t>
      </w:r>
    </w:p>
    <w:p w14:paraId="08C2C9A5" w14:textId="77777777" w:rsidR="005314F3" w:rsidRDefault="005314F3" w:rsidP="005314F3">
      <w:pPr>
        <w:pStyle w:val="a"/>
      </w:pPr>
      <w:r>
        <w:rPr>
          <w:rFonts w:hint="eastAsia"/>
        </w:rPr>
        <w:t>장점</w:t>
      </w:r>
    </w:p>
    <w:p w14:paraId="33BE82D4" w14:textId="77777777" w:rsidR="005314F3" w:rsidRDefault="005314F3" w:rsidP="005314F3">
      <w:pPr>
        <w:pStyle w:val="7"/>
        <w:ind w:left="400"/>
      </w:pPr>
      <w:r>
        <w:rPr>
          <w:rFonts w:hint="eastAsia"/>
        </w:rPr>
        <w:t>습득과 이해가 쉬움,</w:t>
      </w:r>
      <w:r>
        <w:t xml:space="preserve"> </w:t>
      </w:r>
      <w:r>
        <w:rPr>
          <w:rFonts w:hint="eastAsia"/>
        </w:rPr>
        <w:t>진행 상황에 대한 정확한 파악 및 관리,</w:t>
      </w:r>
      <w:r>
        <w:t xml:space="preserve"> </w:t>
      </w:r>
      <w:r>
        <w:rPr>
          <w:rFonts w:hint="eastAsia"/>
        </w:rPr>
        <w:t>막강한 효율성,</w:t>
      </w:r>
      <w:r>
        <w:t xml:space="preserve"> </w:t>
      </w:r>
      <w:r>
        <w:rPr>
          <w:rFonts w:hint="eastAsia"/>
        </w:rPr>
        <w:t>짧고 단순하고 명확한 요구사항을 가진 프로젝트에 유리</w:t>
      </w:r>
    </w:p>
    <w:p w14:paraId="2EADC839" w14:textId="77777777" w:rsidR="005314F3" w:rsidRDefault="005314F3" w:rsidP="005314F3">
      <w:pPr>
        <w:pStyle w:val="a"/>
      </w:pPr>
      <w:r>
        <w:rPr>
          <w:rFonts w:hint="eastAsia"/>
        </w:rPr>
        <w:t>단점</w:t>
      </w:r>
    </w:p>
    <w:p w14:paraId="7F6E285B" w14:textId="77777777" w:rsidR="00686C5D" w:rsidRPr="00686C5D" w:rsidRDefault="005314F3" w:rsidP="00560420">
      <w:pPr>
        <w:pStyle w:val="7"/>
        <w:widowControl/>
        <w:wordWrap/>
        <w:autoSpaceDE/>
        <w:autoSpaceDN/>
        <w:ind w:left="400"/>
        <w:rPr>
          <w:rFonts w:asciiTheme="majorHAnsi" w:eastAsiaTheme="majorEastAsia" w:hAnsiTheme="majorHAnsi" w:cstheme="majorBidi"/>
          <w:szCs w:val="24"/>
        </w:rPr>
      </w:pPr>
      <w:r>
        <w:rPr>
          <w:rFonts w:hint="eastAsia"/>
        </w:rPr>
        <w:t>부족한 유연성,</w:t>
      </w:r>
      <w:r>
        <w:t xml:space="preserve"> </w:t>
      </w:r>
      <w:r>
        <w:rPr>
          <w:rFonts w:hint="eastAsia"/>
        </w:rPr>
        <w:t>리스크와 상황 변동에 매우 취약,</w:t>
      </w:r>
      <w:r>
        <w:t xml:space="preserve"> </w:t>
      </w:r>
      <w:r>
        <w:rPr>
          <w:rFonts w:hint="eastAsia"/>
        </w:rPr>
        <w:t>특히 프로젝트 후반부에 근본적인 문제점 발생 시 대처가 매우 어려움</w:t>
      </w:r>
    </w:p>
    <w:p w14:paraId="7D959949" w14:textId="22A06C79" w:rsidR="00936F59" w:rsidRPr="008C35C2" w:rsidRDefault="00936F59" w:rsidP="00560420">
      <w:pPr>
        <w:pStyle w:val="7"/>
        <w:widowControl/>
        <w:wordWrap/>
        <w:autoSpaceDE/>
        <w:autoSpaceDN/>
        <w:ind w:left="400"/>
        <w:rPr>
          <w:rFonts w:asciiTheme="majorHAnsi" w:eastAsiaTheme="majorEastAsia" w:hAnsiTheme="majorHAnsi" w:cstheme="majorBidi"/>
          <w:szCs w:val="24"/>
        </w:rPr>
      </w:pPr>
      <w:r>
        <w:br w:type="page"/>
      </w:r>
    </w:p>
    <w:p w14:paraId="68F8C0EA" w14:textId="1EDC1DA3" w:rsidR="005314F3" w:rsidRDefault="005314F3" w:rsidP="005314F3">
      <w:pPr>
        <w:pStyle w:val="2"/>
      </w:pPr>
      <w:r>
        <w:rPr>
          <w:rFonts w:hint="eastAsia"/>
        </w:rPr>
        <w:lastRenderedPageBreak/>
        <w:t>나선형 모델</w:t>
      </w:r>
    </w:p>
    <w:p w14:paraId="7D69C15D" w14:textId="530FAC5E" w:rsidR="005314F3" w:rsidRDefault="005314F3" w:rsidP="005314F3">
      <w:pPr>
        <w:pStyle w:val="a"/>
      </w:pPr>
      <w:r>
        <w:rPr>
          <w:rFonts w:hint="eastAsia"/>
        </w:rPr>
        <w:t>변화에 취약하다는 폭포수 모델의 단점을 개선한 모델</w:t>
      </w:r>
    </w:p>
    <w:p w14:paraId="1B546CE4" w14:textId="66C5EE3A" w:rsidR="005314F3" w:rsidRDefault="005314F3" w:rsidP="005314F3">
      <w:pPr>
        <w:pStyle w:val="a"/>
      </w:pPr>
      <w:r>
        <w:rPr>
          <w:rFonts w:hint="eastAsia"/>
        </w:rPr>
        <w:t>시스템 개발 시 생기는 위험을 최소화하기 위한 모델</w:t>
      </w:r>
    </w:p>
    <w:p w14:paraId="52510781" w14:textId="0999B0F0" w:rsidR="005314F3" w:rsidRDefault="005314F3" w:rsidP="005314F3">
      <w:pPr>
        <w:pStyle w:val="a"/>
        <w:numPr>
          <w:ilvl w:val="0"/>
          <w:numId w:val="0"/>
        </w:numPr>
      </w:pPr>
    </w:p>
    <w:p w14:paraId="6825AF31" w14:textId="4977FFA3" w:rsidR="005314F3" w:rsidRDefault="005314F3" w:rsidP="005314F3">
      <w:pPr>
        <w:pStyle w:val="a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1B96E6D6" wp14:editId="711F3FD1">
                <wp:simplePos x="0" y="0"/>
                <wp:positionH relativeFrom="column">
                  <wp:posOffset>466725</wp:posOffset>
                </wp:positionH>
                <wp:positionV relativeFrom="paragraph">
                  <wp:posOffset>436880</wp:posOffset>
                </wp:positionV>
                <wp:extent cx="752475" cy="495300"/>
                <wp:effectExtent l="0" t="0" r="28575" b="1905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8E5E5" w14:textId="5A05E654" w:rsidR="001B08DF" w:rsidRDefault="001B08DF" w:rsidP="005314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의사소통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E6D6" id="_x0000_s1072" type="#_x0000_t202" style="position:absolute;left:0;text-align:left;margin-left:36.75pt;margin-top:34.4pt;width:59.25pt;height:39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">
                <v:textbox>
                  <w:txbxContent>
                    <w:p w14:paraId="3E68E5E5" w14:textId="5A05E654" w:rsidR="001B08DF" w:rsidRDefault="001B08DF" w:rsidP="005314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의사소통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4416020D" wp14:editId="56E03008">
                <wp:simplePos x="0" y="0"/>
                <wp:positionH relativeFrom="column">
                  <wp:posOffset>485774</wp:posOffset>
                </wp:positionH>
                <wp:positionV relativeFrom="paragraph">
                  <wp:posOffset>2122805</wp:posOffset>
                </wp:positionV>
                <wp:extent cx="790575" cy="314325"/>
                <wp:effectExtent l="0" t="0" r="28575" b="28575"/>
                <wp:wrapNone/>
                <wp:docPr id="24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0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28CC2" w14:textId="41D868FC" w:rsidR="001B08DF" w:rsidRDefault="001B08DF" w:rsidP="005314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평가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6020D" id="_x0000_s1073" type="#_x0000_t202" style="position:absolute;left:0;text-align:left;margin-left:38.25pt;margin-top:167.15pt;width:62.25pt;height:24.7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">
                <v:textbox>
                  <w:txbxContent>
                    <w:p w14:paraId="27B28CC2" w14:textId="41D868FC" w:rsidR="001B08DF" w:rsidRDefault="001B08DF" w:rsidP="005314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평가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74B3956" wp14:editId="719F8D87">
                <wp:simplePos x="0" y="0"/>
                <wp:positionH relativeFrom="column">
                  <wp:posOffset>2628900</wp:posOffset>
                </wp:positionH>
                <wp:positionV relativeFrom="paragraph">
                  <wp:posOffset>2399030</wp:posOffset>
                </wp:positionV>
                <wp:extent cx="495300" cy="314325"/>
                <wp:effectExtent l="0" t="0" r="19050" b="28575"/>
                <wp:wrapNone/>
                <wp:docPr id="20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EAA0C" w14:textId="45F1AB78" w:rsidR="001B08DF" w:rsidRDefault="001B08DF" w:rsidP="005314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개발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B3956" id="_x0000_s1074" type="#_x0000_t202" style="position:absolute;left:0;text-align:left;margin-left:207pt;margin-top:188.9pt;width:39pt;height:24.7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">
                <v:textbox>
                  <w:txbxContent>
                    <w:p w14:paraId="663EAA0C" w14:textId="45F1AB78" w:rsidR="001B08DF" w:rsidRDefault="001B08DF" w:rsidP="005314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개발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7EA6F15A" wp14:editId="11056018">
                <wp:simplePos x="0" y="0"/>
                <wp:positionH relativeFrom="column">
                  <wp:posOffset>1638300</wp:posOffset>
                </wp:positionH>
                <wp:positionV relativeFrom="paragraph">
                  <wp:posOffset>84455</wp:posOffset>
                </wp:positionV>
                <wp:extent cx="1066800" cy="314325"/>
                <wp:effectExtent l="0" t="0" r="19050" b="28575"/>
                <wp:wrapNone/>
                <wp:docPr id="6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450007" w14:textId="7BFA3FD2" w:rsidR="001B08DF" w:rsidRDefault="001B08DF" w:rsidP="005314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계획 수립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F15A" id="_x0000_s1075" type="#_x0000_t202" style="position:absolute;left:0;text-align:left;margin-left:129pt;margin-top:6.65pt;width:84pt;height:24.7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">
                <v:textbox>
                  <w:txbxContent>
                    <w:p w14:paraId="5E450007" w14:textId="7BFA3FD2" w:rsidR="001B08DF" w:rsidRDefault="001B08DF" w:rsidP="005314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계획 수립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6C1A5A" wp14:editId="16442980">
            <wp:extent cx="4257675" cy="2867414"/>
            <wp:effectExtent l="0" t="0" r="0" b="952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884" cy="287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DD465" w14:textId="57A48E7B" w:rsidR="005314F3" w:rsidRDefault="00D83B3C" w:rsidP="00D83B3C">
      <w:pPr>
        <w:pStyle w:val="2"/>
      </w:pPr>
      <w:r>
        <w:rPr>
          <w:rFonts w:hint="eastAsia"/>
        </w:rPr>
        <w:t>나선형 모델의 장단점</w:t>
      </w:r>
    </w:p>
    <w:p w14:paraId="5EFAF3CD" w14:textId="482A59B2" w:rsidR="00D83B3C" w:rsidRDefault="008C35C2" w:rsidP="00D83B3C">
      <w:pPr>
        <w:pStyle w:val="a"/>
      </w:pPr>
      <w:r>
        <w:rPr>
          <w:rFonts w:hint="eastAsia"/>
        </w:rPr>
        <w:t>장점</w:t>
      </w:r>
    </w:p>
    <w:p w14:paraId="1BBFE0E7" w14:textId="4CA0A103" w:rsidR="008C35C2" w:rsidRDefault="008C35C2" w:rsidP="008C35C2">
      <w:pPr>
        <w:pStyle w:val="7"/>
        <w:ind w:left="400"/>
      </w:pPr>
      <w:r>
        <w:rPr>
          <w:rFonts w:hint="eastAsia"/>
        </w:rPr>
        <w:t>정확한 요구사항 파악,</w:t>
      </w:r>
      <w:r>
        <w:t xml:space="preserve"> </w:t>
      </w:r>
      <w:r>
        <w:rPr>
          <w:rFonts w:hint="eastAsia"/>
        </w:rPr>
        <w:t>위험 부담 감소</w:t>
      </w:r>
      <w:r>
        <w:t xml:space="preserve">, </w:t>
      </w:r>
      <w:r>
        <w:rPr>
          <w:rFonts w:hint="eastAsia"/>
        </w:rPr>
        <w:t>개발 과정에서의 많은 문제점 해결(프로젝트의 근본적인 문제점도 놓치지 않고 손댈 수 있음</w:t>
      </w:r>
      <w:r>
        <w:t>)</w:t>
      </w:r>
    </w:p>
    <w:p w14:paraId="494DBD57" w14:textId="34E96DF8" w:rsidR="008C35C2" w:rsidRDefault="008C35C2" w:rsidP="00D83B3C">
      <w:pPr>
        <w:pStyle w:val="a"/>
      </w:pPr>
      <w:r>
        <w:rPr>
          <w:rFonts w:hint="eastAsia"/>
        </w:rPr>
        <w:t>단점</w:t>
      </w:r>
    </w:p>
    <w:p w14:paraId="7A2C8241" w14:textId="0523E8BA" w:rsidR="008C35C2" w:rsidRDefault="008C35C2" w:rsidP="008C35C2">
      <w:pPr>
        <w:pStyle w:val="7"/>
        <w:ind w:left="400"/>
      </w:pPr>
      <w:r>
        <w:rPr>
          <w:rFonts w:hint="eastAsia"/>
        </w:rPr>
        <w:t>매~</w:t>
      </w:r>
      <w:r>
        <w:t>~~~~</w:t>
      </w:r>
      <w:r>
        <w:rPr>
          <w:rFonts w:hint="eastAsia"/>
        </w:rPr>
        <w:t xml:space="preserve">우 많은 시간이 소요될 위험성(프로젝트가 </w:t>
      </w:r>
      <w:r>
        <w:t>10</w:t>
      </w:r>
      <w:r>
        <w:rPr>
          <w:rFonts w:hint="eastAsia"/>
        </w:rPr>
        <w:t>년째 끝이 안나!</w:t>
      </w:r>
      <w:r>
        <w:t>)</w:t>
      </w:r>
    </w:p>
    <w:p w14:paraId="4DA3CD7C" w14:textId="200EE471" w:rsidR="00686C5D" w:rsidRDefault="00686C5D" w:rsidP="00686C5D"/>
    <w:p w14:paraId="765E8715" w14:textId="78F9D43B" w:rsidR="00686C5D" w:rsidRDefault="00686C5D" w:rsidP="00686C5D">
      <w:pPr>
        <w:pStyle w:val="4"/>
      </w:pPr>
      <w:r>
        <w:rPr>
          <w:rFonts w:hint="eastAsia"/>
        </w:rPr>
        <w:t>게임 개발에서는 전체적인</w:t>
      </w:r>
      <w:r>
        <w:t xml:space="preserve"> </w:t>
      </w:r>
      <w:r>
        <w:rPr>
          <w:rFonts w:hint="eastAsia"/>
        </w:rPr>
        <w:t>모델은 나선형을 따르지만,</w:t>
      </w:r>
      <w:r>
        <w:t xml:space="preserve"> </w:t>
      </w:r>
      <w:r>
        <w:rPr>
          <w:rFonts w:hint="eastAsia"/>
        </w:rPr>
        <w:t>세부적인 일정은 폭포수</w:t>
      </w:r>
      <w:r>
        <w:t xml:space="preserve"> </w:t>
      </w:r>
      <w:r>
        <w:rPr>
          <w:rFonts w:hint="eastAsia"/>
        </w:rPr>
        <w:t>형식을 따른다</w:t>
      </w:r>
    </w:p>
    <w:p w14:paraId="37E78139" w14:textId="47553435" w:rsidR="00686C5D" w:rsidRDefault="00686C5D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42B18906" w14:textId="48A3D02B" w:rsidR="007D28F3" w:rsidRDefault="00686C5D" w:rsidP="00B9225C">
      <w:pPr>
        <w:pStyle w:val="1"/>
        <w:ind w:left="200" w:right="200"/>
      </w:pPr>
      <w:r>
        <w:rPr>
          <w:rFonts w:hint="eastAsia"/>
        </w:rPr>
        <w:lastRenderedPageBreak/>
        <w:t>A</w:t>
      </w:r>
      <w:r>
        <w:t xml:space="preserve">gile </w:t>
      </w:r>
      <w:r>
        <w:rPr>
          <w:rFonts w:hint="eastAsia"/>
        </w:rPr>
        <w:t>개발 방법론</w:t>
      </w:r>
    </w:p>
    <w:p w14:paraId="4CE44226" w14:textId="35C5A416" w:rsidR="00686C5D" w:rsidRDefault="007D28F3" w:rsidP="007D28F3">
      <w:pPr>
        <w:pStyle w:val="4"/>
      </w:pPr>
      <w:r>
        <w:t>“</w:t>
      </w:r>
      <w:r>
        <w:rPr>
          <w:rFonts w:hint="eastAsia"/>
        </w:rPr>
        <w:t>프로젝트를 쪼개자</w:t>
      </w:r>
      <w:r>
        <w:t>”</w:t>
      </w:r>
    </w:p>
    <w:p w14:paraId="7A349D6E" w14:textId="527FBC25" w:rsidR="007D28F3" w:rsidRDefault="007D28F3" w:rsidP="007D28F3">
      <w:pPr>
        <w:pStyle w:val="a"/>
        <w:numPr>
          <w:ilvl w:val="0"/>
          <w:numId w:val="0"/>
        </w:numPr>
        <w:ind w:left="403" w:hanging="403"/>
      </w:pPr>
    </w:p>
    <w:p w14:paraId="0961B195" w14:textId="17CDB97C" w:rsidR="00560420" w:rsidRPr="00560420" w:rsidRDefault="00560420" w:rsidP="00560420">
      <w:pPr>
        <w:pStyle w:val="2"/>
        <w:rPr>
          <w:rFonts w:ascii="Symbol" w:hAnsi="Symbol" w:hint="eastAsia"/>
        </w:rPr>
      </w:pPr>
      <w:proofErr w:type="spellStart"/>
      <w:r>
        <w:rPr>
          <w:rFonts w:hint="eastAsia"/>
        </w:rPr>
        <w:t>에자일</w:t>
      </w:r>
      <w:proofErr w:type="spellEnd"/>
      <w:r>
        <w:rPr>
          <w:rFonts w:hint="eastAsia"/>
        </w:rPr>
        <w:t>(</w:t>
      </w:r>
      <w:r>
        <w:t>A</w:t>
      </w:r>
      <w:r w:rsidR="007B5AD4">
        <w:t>gil</w:t>
      </w:r>
      <w:r w:rsidR="00EA41F7">
        <w:t>e</w:t>
      </w:r>
      <w:r>
        <w:t>)</w:t>
      </w:r>
    </w:p>
    <w:p w14:paraId="4318F1A0" w14:textId="0A025D9B" w:rsidR="007D28F3" w:rsidRDefault="00560420" w:rsidP="00222867">
      <w:pPr>
        <w:pStyle w:val="a"/>
      </w:pPr>
      <w:r>
        <w:rPr>
          <w:rFonts w:hint="eastAsia"/>
        </w:rPr>
        <w:t xml:space="preserve">애자일 </w:t>
      </w:r>
      <w:r>
        <w:t xml:space="preserve">(Agile) </w:t>
      </w:r>
      <w:r>
        <w:rPr>
          <w:rFonts w:hint="eastAsia"/>
        </w:rPr>
        <w:t>개발 주기를 통해 제품을 개발하는 방법</w:t>
      </w:r>
    </w:p>
    <w:p w14:paraId="5F72B4E1" w14:textId="4A023777" w:rsidR="00560420" w:rsidRDefault="00560420" w:rsidP="00222867">
      <w:pPr>
        <w:pStyle w:val="a"/>
      </w:pPr>
      <w:proofErr w:type="gramStart"/>
      <w:r w:rsidRPr="00560420">
        <w:rPr>
          <w:rFonts w:hint="eastAsia"/>
          <w:color w:val="FF0000"/>
        </w:rPr>
        <w:t>목표,</w:t>
      </w:r>
      <w:r w:rsidRPr="00560420">
        <w:rPr>
          <w:color w:val="FF0000"/>
        </w:rPr>
        <w:t>,</w:t>
      </w:r>
      <w:proofErr w:type="gramEnd"/>
      <w:r w:rsidRPr="00560420">
        <w:rPr>
          <w:color w:val="FF0000"/>
        </w:rPr>
        <w:t xml:space="preserve"> </w:t>
      </w:r>
      <w:r w:rsidRPr="00560420">
        <w:rPr>
          <w:rFonts w:hint="eastAsia"/>
          <w:color w:val="FF0000"/>
        </w:rPr>
        <w:t xml:space="preserve">요구사항 </w:t>
      </w:r>
      <w:r w:rsidRPr="00560420">
        <w:rPr>
          <w:color w:val="FF0000"/>
        </w:rPr>
        <w:t xml:space="preserve">, </w:t>
      </w:r>
      <w:r w:rsidRPr="00560420">
        <w:rPr>
          <w:rFonts w:hint="eastAsia"/>
          <w:color w:val="FF0000"/>
        </w:rPr>
        <w:t>개발 환경이 수시</w:t>
      </w:r>
      <w:r>
        <w:rPr>
          <w:rFonts w:hint="eastAsia"/>
        </w:rPr>
        <w:t xml:space="preserve">로 바뀌는 프로젝트를 위해 고안된 프로젝트 </w:t>
      </w:r>
      <w:r w:rsidR="007B5AD4">
        <w:rPr>
          <w:rFonts w:hint="eastAsia"/>
        </w:rPr>
        <w:t>관리</w:t>
      </w:r>
      <w:r>
        <w:rPr>
          <w:rFonts w:hint="eastAsia"/>
        </w:rPr>
        <w:t xml:space="preserve"> 방법</w:t>
      </w:r>
    </w:p>
    <w:p w14:paraId="287EAB82" w14:textId="3140B6A8" w:rsidR="00560420" w:rsidRDefault="00560420" w:rsidP="00222867">
      <w:pPr>
        <w:pStyle w:val="a"/>
      </w:pPr>
      <w:r>
        <w:rPr>
          <w:rFonts w:hint="eastAsia"/>
        </w:rPr>
        <w:t xml:space="preserve">국내 외 많은 게임 프로젝트애서 </w:t>
      </w:r>
      <w:proofErr w:type="spellStart"/>
      <w:r>
        <w:rPr>
          <w:rFonts w:hint="eastAsia"/>
        </w:rPr>
        <w:t>에자일</w:t>
      </w:r>
      <w:proofErr w:type="spellEnd"/>
      <w:r>
        <w:rPr>
          <w:rFonts w:hint="eastAsia"/>
        </w:rPr>
        <w:t xml:space="preserve"> 방법론을 도입하고 있음</w:t>
      </w:r>
    </w:p>
    <w:p w14:paraId="1AAC19DC" w14:textId="5768C3B1" w:rsidR="0018252A" w:rsidRDefault="0018252A" w:rsidP="0018252A">
      <w:pPr>
        <w:pStyle w:val="a"/>
        <w:numPr>
          <w:ilvl w:val="0"/>
          <w:numId w:val="0"/>
        </w:numPr>
        <w:ind w:left="403" w:hanging="403"/>
      </w:pPr>
    </w:p>
    <w:p w14:paraId="69285509" w14:textId="229F6D8C" w:rsidR="0018252A" w:rsidRDefault="0018252A" w:rsidP="0018252A">
      <w:pPr>
        <w:pStyle w:val="2"/>
      </w:pPr>
      <w:proofErr w:type="spellStart"/>
      <w:r>
        <w:rPr>
          <w:rFonts w:hint="eastAsia"/>
        </w:rPr>
        <w:t>에자일</w:t>
      </w:r>
      <w:proofErr w:type="spellEnd"/>
      <w:r>
        <w:rPr>
          <w:rFonts w:hint="eastAsia"/>
        </w:rPr>
        <w:t xml:space="preserve"> 방법론의 우선 순위</w:t>
      </w:r>
    </w:p>
    <w:p w14:paraId="593A5D83" w14:textId="2DC28718" w:rsidR="0018252A" w:rsidRDefault="0018252A" w:rsidP="0018252A">
      <w:pPr>
        <w:pStyle w:val="a"/>
      </w:pPr>
      <w:r>
        <w:rPr>
          <w:rFonts w:hint="eastAsia"/>
        </w:rPr>
        <w:t xml:space="preserve">공정과 도구 보다 </w:t>
      </w:r>
      <w:proofErr w:type="spellStart"/>
      <w:r w:rsidRPr="0018252A">
        <w:rPr>
          <w:rFonts w:hint="eastAsia"/>
          <w:color w:val="FF0000"/>
        </w:rPr>
        <w:t>개인과</w:t>
      </w:r>
      <w:proofErr w:type="spellEnd"/>
      <w:r w:rsidRPr="0018252A">
        <w:rPr>
          <w:rFonts w:hint="eastAsia"/>
          <w:color w:val="FF0000"/>
        </w:rPr>
        <w:t xml:space="preserve"> 상호작용</w:t>
      </w:r>
    </w:p>
    <w:p w14:paraId="1AC574A5" w14:textId="644779D1" w:rsidR="0018252A" w:rsidRDefault="0018252A" w:rsidP="0018252A">
      <w:pPr>
        <w:pStyle w:val="a"/>
      </w:pPr>
      <w:r>
        <w:rPr>
          <w:rFonts w:hint="eastAsia"/>
        </w:rPr>
        <w:t xml:space="preserve">포괄적인 문서 보다 </w:t>
      </w:r>
      <w:r w:rsidRPr="0018252A">
        <w:rPr>
          <w:rFonts w:hint="eastAsia"/>
          <w:color w:val="FF0000"/>
        </w:rPr>
        <w:t>작동하는 실제 소프트웨어</w:t>
      </w:r>
    </w:p>
    <w:p w14:paraId="25193632" w14:textId="0C825182" w:rsidR="0018252A" w:rsidRDefault="0018252A" w:rsidP="0018252A">
      <w:pPr>
        <w:pStyle w:val="a"/>
      </w:pPr>
      <w:r>
        <w:rPr>
          <w:rFonts w:hint="eastAsia"/>
        </w:rPr>
        <w:t xml:space="preserve">계약 협상 보다 </w:t>
      </w:r>
      <w:r w:rsidRPr="0018252A">
        <w:rPr>
          <w:rFonts w:hint="eastAsia"/>
          <w:color w:val="FF0000"/>
        </w:rPr>
        <w:t>고객과의 협력</w:t>
      </w:r>
    </w:p>
    <w:p w14:paraId="7E7DA105" w14:textId="3A462476" w:rsidR="0018252A" w:rsidRPr="007A4A85" w:rsidRDefault="0018252A" w:rsidP="0018252A">
      <w:pPr>
        <w:pStyle w:val="a"/>
      </w:pPr>
      <w:r>
        <w:rPr>
          <w:rFonts w:hint="eastAsia"/>
        </w:rPr>
        <w:t xml:space="preserve">계획을 </w:t>
      </w:r>
      <w:proofErr w:type="spellStart"/>
      <w:r>
        <w:rPr>
          <w:rFonts w:hint="eastAsia"/>
        </w:rPr>
        <w:t>따르기</w:t>
      </w:r>
      <w:proofErr w:type="spellEnd"/>
      <w:r>
        <w:rPr>
          <w:rFonts w:hint="eastAsia"/>
        </w:rPr>
        <w:t xml:space="preserve"> 보다 </w:t>
      </w:r>
      <w:r w:rsidRPr="0018252A">
        <w:rPr>
          <w:rFonts w:hint="eastAsia"/>
          <w:color w:val="FF0000"/>
        </w:rPr>
        <w:t>변화에 대응하기</w:t>
      </w:r>
    </w:p>
    <w:p w14:paraId="2FF19451" w14:textId="55015088" w:rsidR="007A4A85" w:rsidRDefault="007A4A85" w:rsidP="007A4A85">
      <w:pPr>
        <w:pStyle w:val="a"/>
        <w:numPr>
          <w:ilvl w:val="0"/>
          <w:numId w:val="0"/>
        </w:numPr>
        <w:ind w:left="403" w:hanging="403"/>
        <w:rPr>
          <w:color w:val="FF0000"/>
        </w:rPr>
      </w:pPr>
    </w:p>
    <w:p w14:paraId="2E7B51D7" w14:textId="70E7E66D" w:rsidR="007A4A85" w:rsidRDefault="00C85E65" w:rsidP="00C85E65">
      <w:pPr>
        <w:pStyle w:val="2"/>
      </w:pPr>
      <w:proofErr w:type="spellStart"/>
      <w:r>
        <w:rPr>
          <w:rFonts w:hint="eastAsia"/>
        </w:rPr>
        <w:t>에자일</w:t>
      </w:r>
      <w:proofErr w:type="spellEnd"/>
      <w:r>
        <w:rPr>
          <w:rFonts w:hint="eastAsia"/>
        </w:rPr>
        <w:t xml:space="preserve"> 방법론의 기본 프로세스</w:t>
      </w:r>
    </w:p>
    <w:p w14:paraId="0B7FC888" w14:textId="099E5CF7" w:rsidR="00C85E65" w:rsidRDefault="00C85E65" w:rsidP="00C85E65">
      <w:pPr>
        <w:pStyle w:val="a"/>
      </w:pPr>
      <w:r>
        <w:rPr>
          <w:rFonts w:hint="eastAsia"/>
        </w:rPr>
        <w:t>규모 추정</w:t>
      </w:r>
    </w:p>
    <w:p w14:paraId="1B61369D" w14:textId="3E17935C" w:rsidR="00C85E65" w:rsidRDefault="00C85E65" w:rsidP="00C85E65">
      <w:pPr>
        <w:pStyle w:val="a"/>
      </w:pPr>
      <w:r>
        <w:rPr>
          <w:rFonts w:hint="eastAsia"/>
        </w:rPr>
        <w:t>우선 순위 결정</w:t>
      </w:r>
    </w:p>
    <w:p w14:paraId="297CF821" w14:textId="296D5925" w:rsidR="00C85E65" w:rsidRDefault="00C85E65" w:rsidP="00C85E65">
      <w:pPr>
        <w:pStyle w:val="a"/>
      </w:pPr>
      <w:r>
        <w:rPr>
          <w:rFonts w:hint="eastAsia"/>
        </w:rPr>
        <w:t>일정 배치</w:t>
      </w:r>
    </w:p>
    <w:p w14:paraId="6301AC6B" w14:textId="524065C1" w:rsidR="00C85E65" w:rsidRDefault="00C85E65" w:rsidP="00C85E65">
      <w:pPr>
        <w:pStyle w:val="a"/>
        <w:numPr>
          <w:ilvl w:val="0"/>
          <w:numId w:val="0"/>
        </w:numPr>
        <w:ind w:left="403" w:hanging="403"/>
      </w:pPr>
    </w:p>
    <w:p w14:paraId="0B8C71A3" w14:textId="2430DB81" w:rsidR="00C85E65" w:rsidRDefault="000E792E" w:rsidP="000E792E">
      <w:pPr>
        <w:pStyle w:val="2"/>
      </w:pPr>
      <w:proofErr w:type="spellStart"/>
      <w:r>
        <w:rPr>
          <w:rFonts w:hint="eastAsia"/>
        </w:rPr>
        <w:t>에자일</w:t>
      </w:r>
      <w:proofErr w:type="spellEnd"/>
      <w:r>
        <w:rPr>
          <w:rFonts w:hint="eastAsia"/>
        </w:rPr>
        <w:t xml:space="preserve"> 개발 방법의 원칙</w:t>
      </w:r>
    </w:p>
    <w:p w14:paraId="016199F7" w14:textId="69A996EB" w:rsidR="000E792E" w:rsidRDefault="000E792E" w:rsidP="000E792E">
      <w:pPr>
        <w:pStyle w:val="a"/>
      </w:pPr>
      <w:proofErr w:type="spellStart"/>
      <w:r>
        <w:rPr>
          <w:rFonts w:hint="eastAsia"/>
        </w:rPr>
        <w:t>에자일</w:t>
      </w:r>
      <w:proofErr w:type="spellEnd"/>
      <w:r>
        <w:rPr>
          <w:rFonts w:hint="eastAsia"/>
        </w:rPr>
        <w:t xml:space="preserve"> 팀은 하나가 되어 </w:t>
      </w:r>
      <w:proofErr w:type="gramStart"/>
      <w:r>
        <w:rPr>
          <w:rFonts w:hint="eastAsia"/>
        </w:rPr>
        <w:t xml:space="preserve">일한다 </w:t>
      </w:r>
      <w:r>
        <w:t>/</w:t>
      </w:r>
      <w:proofErr w:type="gramEnd"/>
      <w:r>
        <w:t xml:space="preserve"> </w:t>
      </w:r>
      <w:r w:rsidRPr="000E792E">
        <w:rPr>
          <w:rFonts w:hint="eastAsia"/>
          <w:color w:val="FF0000"/>
        </w:rPr>
        <w:t>공동의 목표를 항상 공유</w:t>
      </w:r>
    </w:p>
    <w:p w14:paraId="2A0FA17F" w14:textId="13BB3CF9" w:rsidR="000E792E" w:rsidRDefault="000E792E" w:rsidP="000E792E">
      <w:pPr>
        <w:pStyle w:val="a"/>
      </w:pPr>
      <w:proofErr w:type="spellStart"/>
      <w:r>
        <w:rPr>
          <w:rFonts w:hint="eastAsia"/>
        </w:rPr>
        <w:t>에자일</w:t>
      </w:r>
      <w:proofErr w:type="spellEnd"/>
      <w:r>
        <w:rPr>
          <w:rFonts w:hint="eastAsia"/>
        </w:rPr>
        <w:t xml:space="preserve"> 팀은 최소 시간 단위로 </w:t>
      </w:r>
      <w:proofErr w:type="gramStart"/>
      <w:r>
        <w:rPr>
          <w:rFonts w:hint="eastAsia"/>
        </w:rPr>
        <w:t xml:space="preserve">작업한다 </w:t>
      </w:r>
      <w:r>
        <w:t>/</w:t>
      </w:r>
      <w:proofErr w:type="gramEnd"/>
      <w:r>
        <w:t xml:space="preserve"> 1</w:t>
      </w:r>
      <w:r>
        <w:rPr>
          <w:rFonts w:hint="eastAsia"/>
        </w:rPr>
        <w:t>주(혹은 하루!</w:t>
      </w:r>
      <w:r>
        <w:t>!!)</w:t>
      </w:r>
    </w:p>
    <w:p w14:paraId="111ED854" w14:textId="7A22E1F5" w:rsidR="000E792E" w:rsidRDefault="000E792E" w:rsidP="000E792E">
      <w:pPr>
        <w:pStyle w:val="a"/>
      </w:pPr>
      <w:proofErr w:type="spellStart"/>
      <w:r>
        <w:rPr>
          <w:rFonts w:hint="eastAsia"/>
        </w:rPr>
        <w:t>에자일</w:t>
      </w:r>
      <w:proofErr w:type="spellEnd"/>
      <w:r>
        <w:rPr>
          <w:rFonts w:hint="eastAsia"/>
        </w:rPr>
        <w:t xml:space="preserve"> 팀은 최소 시간 단위의 종료 시 </w:t>
      </w:r>
      <w:r w:rsidR="00D050F8" w:rsidRPr="00D050F8">
        <w:rPr>
          <w:color w:val="FF0000"/>
        </w:rPr>
        <w:t>(</w:t>
      </w:r>
      <w:r w:rsidR="00D050F8" w:rsidRPr="00D050F8">
        <w:rPr>
          <w:rFonts w:hint="eastAsia"/>
          <w:color w:val="FF0000"/>
        </w:rPr>
        <w:t>반드시</w:t>
      </w:r>
      <w:r w:rsidR="00D050F8" w:rsidRPr="00D050F8">
        <w:rPr>
          <w:color w:val="FF0000"/>
        </w:rPr>
        <w:t>)</w:t>
      </w:r>
      <w:r w:rsidRPr="000E792E">
        <w:rPr>
          <w:rFonts w:hint="eastAsia"/>
          <w:color w:val="FF0000"/>
        </w:rPr>
        <w:t>결과를 내어놓는다</w:t>
      </w:r>
    </w:p>
    <w:p w14:paraId="3AB04E43" w14:textId="18D0F001" w:rsidR="000E792E" w:rsidRDefault="000E792E" w:rsidP="000E792E">
      <w:pPr>
        <w:pStyle w:val="a"/>
      </w:pPr>
      <w:proofErr w:type="spellStart"/>
      <w:r>
        <w:rPr>
          <w:rFonts w:hint="eastAsia"/>
        </w:rPr>
        <w:t>에자일</w:t>
      </w:r>
      <w:proofErr w:type="spellEnd"/>
      <w:r>
        <w:rPr>
          <w:rFonts w:hint="eastAsia"/>
        </w:rPr>
        <w:t xml:space="preserve"> 팀은 수시로 프로젝트를 점검한다</w:t>
      </w:r>
    </w:p>
    <w:p w14:paraId="2294093E" w14:textId="1400067F" w:rsidR="000E792E" w:rsidRDefault="000E792E" w:rsidP="000E792E">
      <w:pPr>
        <w:pStyle w:val="a"/>
      </w:pPr>
      <w:proofErr w:type="spellStart"/>
      <w:r>
        <w:rPr>
          <w:rFonts w:hint="eastAsia"/>
        </w:rPr>
        <w:t>에자일</w:t>
      </w:r>
      <w:proofErr w:type="spellEnd"/>
      <w:r>
        <w:rPr>
          <w:rFonts w:hint="eastAsia"/>
        </w:rPr>
        <w:t xml:space="preserve"> 팀은 유저 중심의 설계 및 기능 구현을 한다 </w:t>
      </w:r>
      <w:r>
        <w:t>(</w:t>
      </w:r>
      <w:r>
        <w:rPr>
          <w:rFonts w:hint="eastAsia"/>
        </w:rPr>
        <w:t xml:space="preserve">문서 중심 </w:t>
      </w:r>
      <w:r>
        <w:t>X)</w:t>
      </w:r>
    </w:p>
    <w:p w14:paraId="6005E843" w14:textId="5DAC4009" w:rsidR="00D4633C" w:rsidRDefault="00D4633C" w:rsidP="00D4633C">
      <w:pPr>
        <w:pStyle w:val="a"/>
        <w:numPr>
          <w:ilvl w:val="0"/>
          <w:numId w:val="0"/>
        </w:numPr>
        <w:ind w:left="403" w:hanging="403"/>
      </w:pPr>
    </w:p>
    <w:p w14:paraId="3421701D" w14:textId="67F63FCA" w:rsidR="00D4633C" w:rsidRDefault="00D050F8" w:rsidP="00D050F8">
      <w:pPr>
        <w:pStyle w:val="2"/>
      </w:pPr>
      <w:r>
        <w:rPr>
          <w:rFonts w:hint="eastAsia"/>
        </w:rPr>
        <w:t xml:space="preserve">애자일 </w:t>
      </w:r>
      <w:proofErr w:type="gramStart"/>
      <w:r>
        <w:rPr>
          <w:rFonts w:hint="eastAsia"/>
        </w:rPr>
        <w:t xml:space="preserve">방법론 </w:t>
      </w:r>
      <w:r>
        <w:t>/</w:t>
      </w:r>
      <w:proofErr w:type="gramEnd"/>
      <w:r>
        <w:t xml:space="preserve"> </w:t>
      </w:r>
      <w:r>
        <w:rPr>
          <w:rFonts w:hint="eastAsia"/>
        </w:rPr>
        <w:t>스크럼,</w:t>
      </w:r>
      <w:r>
        <w:t xml:space="preserve"> </w:t>
      </w:r>
      <w:r>
        <w:rPr>
          <w:rFonts w:hint="eastAsia"/>
        </w:rPr>
        <w:t>스토리,</w:t>
      </w:r>
      <w:r>
        <w:t xml:space="preserve"> </w:t>
      </w:r>
      <w:r>
        <w:rPr>
          <w:rFonts w:hint="eastAsia"/>
        </w:rPr>
        <w:t>스프린트</w:t>
      </w:r>
    </w:p>
    <w:p w14:paraId="6CFA1E64" w14:textId="70DCE389" w:rsidR="00D050F8" w:rsidRDefault="00D050F8" w:rsidP="00D050F8">
      <w:pPr>
        <w:pStyle w:val="a"/>
      </w:pPr>
      <w:r>
        <w:rPr>
          <w:rFonts w:hint="eastAsia"/>
        </w:rPr>
        <w:t>스크럼</w:t>
      </w:r>
    </w:p>
    <w:p w14:paraId="6511EDD0" w14:textId="5A99941A" w:rsidR="00D050F8" w:rsidRDefault="00D050F8" w:rsidP="00D050F8">
      <w:pPr>
        <w:pStyle w:val="7"/>
        <w:ind w:left="400"/>
      </w:pPr>
      <w:r>
        <w:rPr>
          <w:rFonts w:hint="eastAsia"/>
        </w:rPr>
        <w:t>애자일 방법론 중 하나</w:t>
      </w:r>
      <w:r>
        <w:t xml:space="preserve">. </w:t>
      </w:r>
      <w:r>
        <w:rPr>
          <w:rFonts w:hint="eastAsia"/>
        </w:rPr>
        <w:t>반복적이고 점진적인 소규모 팀 중심의 개발 방법론으로 작은 목표를 주기적으로 개발하고 전달하는 방식</w:t>
      </w:r>
    </w:p>
    <w:p w14:paraId="50D37D37" w14:textId="761DEDFE" w:rsidR="00D050F8" w:rsidRDefault="00D050F8" w:rsidP="00D050F8">
      <w:pPr>
        <w:pStyle w:val="a"/>
      </w:pPr>
      <w:r>
        <w:rPr>
          <w:rFonts w:hint="eastAsia"/>
        </w:rPr>
        <w:t xml:space="preserve">스토리 (제품 </w:t>
      </w:r>
      <w:proofErr w:type="spellStart"/>
      <w:r>
        <w:rPr>
          <w:rFonts w:hint="eastAsia"/>
        </w:rPr>
        <w:t>백로그</w:t>
      </w:r>
      <w:proofErr w:type="spellEnd"/>
      <w:r>
        <w:rPr>
          <w:rFonts w:hint="eastAsia"/>
        </w:rPr>
        <w:t xml:space="preserve"> </w:t>
      </w:r>
      <w:r>
        <w:t>Product Backlog)</w:t>
      </w:r>
    </w:p>
    <w:p w14:paraId="75401A56" w14:textId="2FE4C121" w:rsidR="00D050F8" w:rsidRDefault="00D050F8" w:rsidP="00D050F8">
      <w:pPr>
        <w:pStyle w:val="7"/>
        <w:ind w:left="400"/>
      </w:pPr>
      <w:r>
        <w:rPr>
          <w:rFonts w:hint="eastAsia"/>
        </w:rPr>
        <w:t xml:space="preserve">사용자에게 보여지는 요구 사항들의 구현 목록 </w:t>
      </w:r>
      <w:r>
        <w:t xml:space="preserve">(Ex. </w:t>
      </w:r>
      <w:r>
        <w:rPr>
          <w:rFonts w:hint="eastAsia"/>
        </w:rPr>
        <w:t>캐릭터가 점프하게 해주세요</w:t>
      </w:r>
      <w:r>
        <w:t>)</w:t>
      </w:r>
    </w:p>
    <w:p w14:paraId="75D1E8D3" w14:textId="2874FD9C" w:rsidR="00D050F8" w:rsidRDefault="00D050F8" w:rsidP="00D050F8">
      <w:pPr>
        <w:pStyle w:val="a"/>
      </w:pPr>
      <w:r>
        <w:rPr>
          <w:rFonts w:hint="eastAsia"/>
        </w:rPr>
        <w:t>스프린트</w:t>
      </w:r>
    </w:p>
    <w:p w14:paraId="2B322002" w14:textId="47E3FA00" w:rsidR="00D050F8" w:rsidRDefault="00D050F8" w:rsidP="00D050F8">
      <w:pPr>
        <w:pStyle w:val="7"/>
        <w:ind w:left="400"/>
      </w:pPr>
      <w:r>
        <w:rPr>
          <w:rFonts w:hint="eastAsia"/>
        </w:rPr>
        <w:t>반복적인 개발 주기를 지칭</w:t>
      </w:r>
    </w:p>
    <w:p w14:paraId="75F2C0BD" w14:textId="77777777" w:rsidR="00B9225C" w:rsidRDefault="00D050F8" w:rsidP="00EA41F7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최소 단위의 완결된 개발 단위(</w:t>
      </w:r>
      <w:r>
        <w:t>3</w:t>
      </w:r>
      <w:r>
        <w:rPr>
          <w:rFonts w:hint="eastAsia"/>
        </w:rPr>
        <w:t>,</w:t>
      </w:r>
      <w:r>
        <w:t xml:space="preserve"> 4</w:t>
      </w:r>
      <w:r>
        <w:rPr>
          <w:rFonts w:hint="eastAsia"/>
        </w:rPr>
        <w:t>주가 가장 선호됨</w:t>
      </w:r>
      <w:r>
        <w:t>)</w:t>
      </w:r>
    </w:p>
    <w:p w14:paraId="63420740" w14:textId="4F75D17E" w:rsidR="00B9225C" w:rsidRPr="00B9225C" w:rsidRDefault="00B9225C" w:rsidP="00EA41F7">
      <w:pPr>
        <w:pStyle w:val="7"/>
        <w:widowControl/>
        <w:wordWrap/>
        <w:autoSpaceDE/>
        <w:autoSpaceDN/>
        <w:ind w:left="400"/>
      </w:pPr>
      <w:r>
        <w:br w:type="page"/>
      </w:r>
    </w:p>
    <w:p w14:paraId="23DD120C" w14:textId="7316D856" w:rsidR="00B9225C" w:rsidRDefault="00B9225C" w:rsidP="00B9225C">
      <w:pPr>
        <w:pStyle w:val="2"/>
      </w:pPr>
      <w:r>
        <w:rPr>
          <w:rFonts w:hint="eastAsia"/>
        </w:rPr>
        <w:lastRenderedPageBreak/>
        <w:t>스토리의 구성 항목</w:t>
      </w:r>
    </w:p>
    <w:p w14:paraId="4E764351" w14:textId="2D380E9A" w:rsidR="00B9225C" w:rsidRDefault="00B9225C" w:rsidP="00B9225C">
      <w:pPr>
        <w:pStyle w:val="a"/>
      </w:pPr>
      <w:proofErr w:type="gramStart"/>
      <w:r>
        <w:rPr>
          <w:rFonts w:hint="eastAsia"/>
        </w:rPr>
        <w:t>I</w:t>
      </w:r>
      <w:r>
        <w:t>D /</w:t>
      </w:r>
      <w:proofErr w:type="gramEnd"/>
      <w:r>
        <w:t xml:space="preserve"> </w:t>
      </w:r>
      <w:r>
        <w:rPr>
          <w:rFonts w:hint="eastAsia"/>
        </w:rPr>
        <w:t xml:space="preserve">스토리의 </w:t>
      </w:r>
      <w:proofErr w:type="spellStart"/>
      <w:r>
        <w:rPr>
          <w:rFonts w:hint="eastAsia"/>
        </w:rPr>
        <w:t>구분자</w:t>
      </w:r>
      <w:proofErr w:type="spellEnd"/>
      <w:r>
        <w:rPr>
          <w:rFonts w:hint="eastAsia"/>
        </w:rPr>
        <w:t>(항목을 구분하는 형식</w:t>
      </w:r>
      <w:r>
        <w:t>)</w:t>
      </w:r>
    </w:p>
    <w:p w14:paraId="3C874171" w14:textId="6080ABAC" w:rsidR="00B9225C" w:rsidRDefault="00B9225C" w:rsidP="00B9225C">
      <w:pPr>
        <w:pStyle w:val="a"/>
      </w:pPr>
      <w:proofErr w:type="gramStart"/>
      <w:r>
        <w:t>이름 /</w:t>
      </w:r>
      <w:proofErr w:type="gramEnd"/>
      <w:r>
        <w:t xml:space="preserve"> </w:t>
      </w:r>
      <w:r>
        <w:rPr>
          <w:rFonts w:hint="eastAsia"/>
        </w:rPr>
        <w:t>스토리의 짧은 정보</w:t>
      </w:r>
    </w:p>
    <w:p w14:paraId="4346C851" w14:textId="094A21AD" w:rsidR="00B9225C" w:rsidRDefault="00B9225C" w:rsidP="00B9225C">
      <w:pPr>
        <w:pStyle w:val="a"/>
      </w:pPr>
      <w:proofErr w:type="gramStart"/>
      <w:r>
        <w:rPr>
          <w:rFonts w:hint="eastAsia"/>
        </w:rPr>
        <w:t xml:space="preserve">중요도 </w:t>
      </w:r>
      <w:r>
        <w:t>/</w:t>
      </w:r>
      <w:proofErr w:type="gramEnd"/>
      <w:r>
        <w:t xml:space="preserve"> PM</w:t>
      </w:r>
      <w:r>
        <w:rPr>
          <w:rFonts w:hint="eastAsia"/>
        </w:rPr>
        <w:t xml:space="preserve">이 생각하는 스토리의 중요도 </w:t>
      </w:r>
      <w:r>
        <w:t>(</w:t>
      </w:r>
      <w:r>
        <w:rPr>
          <w:rFonts w:hint="eastAsia"/>
        </w:rPr>
        <w:t>클수록 중요함</w:t>
      </w:r>
      <w:r>
        <w:t>)</w:t>
      </w:r>
    </w:p>
    <w:p w14:paraId="7BFA95AD" w14:textId="62399F6E" w:rsidR="00B9225C" w:rsidRDefault="00B9225C" w:rsidP="00B9225C">
      <w:pPr>
        <w:pStyle w:val="a"/>
      </w:pPr>
      <w:proofErr w:type="gramStart"/>
      <w:r>
        <w:rPr>
          <w:rFonts w:hint="eastAsia"/>
        </w:rPr>
        <w:t xml:space="preserve">추정치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맨 </w:t>
      </w:r>
      <w:r>
        <w:t xml:space="preserve">– </w:t>
      </w:r>
      <w:r>
        <w:rPr>
          <w:rFonts w:hint="eastAsia"/>
        </w:rPr>
        <w:t>데이</w:t>
      </w:r>
      <w:r w:rsidR="00451D25">
        <w:rPr>
          <w:rFonts w:hint="eastAsia"/>
        </w:rPr>
        <w:t xml:space="preserve">(한 사람 </w:t>
      </w:r>
      <w:r w:rsidR="00451D25">
        <w:t xml:space="preserve">- </w:t>
      </w:r>
      <w:r w:rsidR="00451D25">
        <w:rPr>
          <w:rFonts w:hint="eastAsia"/>
        </w:rPr>
        <w:t>날짜</w:t>
      </w:r>
      <w:r w:rsidR="00451D25">
        <w:t>)</w:t>
      </w:r>
      <w:r>
        <w:rPr>
          <w:rFonts w:hint="eastAsia"/>
        </w:rPr>
        <w:t xml:space="preserve"> 기준으로 설정한 해당 작업의 업무량</w:t>
      </w:r>
    </w:p>
    <w:p w14:paraId="6305C131" w14:textId="2430FB61" w:rsidR="00B9225C" w:rsidRDefault="00B9225C" w:rsidP="00B9225C">
      <w:pPr>
        <w:pStyle w:val="a"/>
      </w:pPr>
      <w:r>
        <w:rPr>
          <w:rFonts w:hint="eastAsia"/>
        </w:rPr>
        <w:t xml:space="preserve">데모 </w:t>
      </w:r>
      <w:proofErr w:type="gramStart"/>
      <w:r>
        <w:rPr>
          <w:rFonts w:hint="eastAsia"/>
        </w:rPr>
        <w:t xml:space="preserve">방식 </w:t>
      </w:r>
      <w:r>
        <w:t>/</w:t>
      </w:r>
      <w:proofErr w:type="gramEnd"/>
      <w:r>
        <w:t xml:space="preserve"> </w:t>
      </w:r>
      <w:r>
        <w:rPr>
          <w:rFonts w:hint="eastAsia"/>
        </w:rPr>
        <w:t>해당 스토리가 제대로 구현되었음을 보여주는 방식</w:t>
      </w:r>
    </w:p>
    <w:p w14:paraId="062883D8" w14:textId="1D499246" w:rsidR="00B9225C" w:rsidRDefault="00B9225C" w:rsidP="00B9225C">
      <w:pPr>
        <w:pStyle w:val="a"/>
      </w:pPr>
      <w:proofErr w:type="gramStart"/>
      <w:r>
        <w:rPr>
          <w:rFonts w:hint="eastAsia"/>
        </w:rPr>
        <w:t xml:space="preserve">참고 </w:t>
      </w:r>
      <w:r>
        <w:t>/</w:t>
      </w:r>
      <w:proofErr w:type="gramEnd"/>
      <w:r>
        <w:t xml:space="preserve"> </w:t>
      </w:r>
      <w:r>
        <w:rPr>
          <w:rFonts w:hint="eastAsia"/>
        </w:rPr>
        <w:t>참고 사항에 대한 간단한 기록</w:t>
      </w:r>
    </w:p>
    <w:tbl>
      <w:tblPr>
        <w:tblStyle w:val="a8"/>
        <w:tblW w:w="0" w:type="auto"/>
        <w:tblInd w:w="403" w:type="dxa"/>
        <w:tblLook w:val="04A0" w:firstRow="1" w:lastRow="0" w:firstColumn="1" w:lastColumn="0" w:noHBand="0" w:noVBand="1"/>
      </w:tblPr>
      <w:tblGrid>
        <w:gridCol w:w="414"/>
        <w:gridCol w:w="1418"/>
        <w:gridCol w:w="992"/>
        <w:gridCol w:w="992"/>
        <w:gridCol w:w="3402"/>
        <w:gridCol w:w="2410"/>
      </w:tblGrid>
      <w:tr w:rsidR="00B9225C" w14:paraId="4DED3E7F" w14:textId="77777777" w:rsidTr="00B9225C">
        <w:tc>
          <w:tcPr>
            <w:tcW w:w="414" w:type="dxa"/>
          </w:tcPr>
          <w:p w14:paraId="26DA3A85" w14:textId="37A4289C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I</w:t>
            </w:r>
            <w:r w:rsidRPr="00B9225C">
              <w:rPr>
                <w:sz w:val="24"/>
                <w:szCs w:val="28"/>
              </w:rPr>
              <w:t>D</w:t>
            </w:r>
          </w:p>
        </w:tc>
        <w:tc>
          <w:tcPr>
            <w:tcW w:w="1418" w:type="dxa"/>
          </w:tcPr>
          <w:p w14:paraId="1D03BDC3" w14:textId="690155FF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이름</w:t>
            </w:r>
          </w:p>
        </w:tc>
        <w:tc>
          <w:tcPr>
            <w:tcW w:w="992" w:type="dxa"/>
          </w:tcPr>
          <w:p w14:paraId="33939338" w14:textId="7450DBF9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중요도</w:t>
            </w:r>
          </w:p>
        </w:tc>
        <w:tc>
          <w:tcPr>
            <w:tcW w:w="992" w:type="dxa"/>
          </w:tcPr>
          <w:p w14:paraId="3F8399B8" w14:textId="0DC8E4CF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추정치</w:t>
            </w:r>
          </w:p>
        </w:tc>
        <w:tc>
          <w:tcPr>
            <w:tcW w:w="3402" w:type="dxa"/>
          </w:tcPr>
          <w:p w14:paraId="36AD0189" w14:textId="6E62B367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데모 방식</w:t>
            </w:r>
          </w:p>
        </w:tc>
        <w:tc>
          <w:tcPr>
            <w:tcW w:w="2410" w:type="dxa"/>
          </w:tcPr>
          <w:p w14:paraId="2620A882" w14:textId="023C47E9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jc w:val="center"/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참고</w:t>
            </w:r>
          </w:p>
        </w:tc>
      </w:tr>
      <w:tr w:rsidR="00B9225C" w14:paraId="1EAB35EC" w14:textId="77777777" w:rsidTr="00B9225C">
        <w:tc>
          <w:tcPr>
            <w:tcW w:w="414" w:type="dxa"/>
          </w:tcPr>
          <w:p w14:paraId="21835B9D" w14:textId="5D9F5CAE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14:paraId="475E68D5" w14:textId="54742B2C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포털 구현</w:t>
            </w:r>
          </w:p>
        </w:tc>
        <w:tc>
          <w:tcPr>
            <w:tcW w:w="992" w:type="dxa"/>
          </w:tcPr>
          <w:p w14:paraId="0BE88235" w14:textId="5CAA9AF6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3</w:t>
            </w:r>
            <w:r w:rsidRPr="00B9225C">
              <w:rPr>
                <w:sz w:val="24"/>
                <w:szCs w:val="28"/>
              </w:rPr>
              <w:t>0</w:t>
            </w:r>
          </w:p>
        </w:tc>
        <w:tc>
          <w:tcPr>
            <w:tcW w:w="992" w:type="dxa"/>
          </w:tcPr>
          <w:p w14:paraId="71D7E206" w14:textId="4FF2A15E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1</w:t>
            </w:r>
            <w:r w:rsidRPr="00B9225C">
              <w:rPr>
                <w:sz w:val="24"/>
                <w:szCs w:val="28"/>
              </w:rPr>
              <w:t>(</w:t>
            </w:r>
            <w:r w:rsidRPr="00B9225C">
              <w:rPr>
                <w:rFonts w:hint="eastAsia"/>
                <w:sz w:val="24"/>
                <w:szCs w:val="28"/>
              </w:rPr>
              <w:t>하루</w:t>
            </w:r>
            <w:r w:rsidRPr="00B9225C">
              <w:rPr>
                <w:sz w:val="24"/>
                <w:szCs w:val="28"/>
              </w:rPr>
              <w:t>)</w:t>
            </w:r>
          </w:p>
        </w:tc>
        <w:tc>
          <w:tcPr>
            <w:tcW w:w="3402" w:type="dxa"/>
          </w:tcPr>
          <w:p w14:paraId="0206F7EB" w14:textId="18914B09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포털 스크롤을 사용하여 구현</w:t>
            </w:r>
          </w:p>
        </w:tc>
        <w:tc>
          <w:tcPr>
            <w:tcW w:w="2410" w:type="dxa"/>
          </w:tcPr>
          <w:p w14:paraId="6061B009" w14:textId="22412224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랜덤 위치 지원</w:t>
            </w:r>
          </w:p>
        </w:tc>
      </w:tr>
      <w:tr w:rsidR="00B9225C" w14:paraId="6A10ADD1" w14:textId="77777777" w:rsidTr="00B9225C">
        <w:tc>
          <w:tcPr>
            <w:tcW w:w="414" w:type="dxa"/>
          </w:tcPr>
          <w:p w14:paraId="29405163" w14:textId="45B37167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2</w:t>
            </w:r>
          </w:p>
        </w:tc>
        <w:tc>
          <w:tcPr>
            <w:tcW w:w="1418" w:type="dxa"/>
          </w:tcPr>
          <w:p w14:paraId="237F14B7" w14:textId="53B898E3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클래스 전직</w:t>
            </w:r>
          </w:p>
        </w:tc>
        <w:tc>
          <w:tcPr>
            <w:tcW w:w="992" w:type="dxa"/>
          </w:tcPr>
          <w:p w14:paraId="5D4A6A79" w14:textId="7D8DB2E6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1</w:t>
            </w:r>
            <w:r w:rsidRPr="00B9225C">
              <w:rPr>
                <w:sz w:val="24"/>
                <w:szCs w:val="28"/>
              </w:rPr>
              <w:t>5</w:t>
            </w:r>
          </w:p>
        </w:tc>
        <w:tc>
          <w:tcPr>
            <w:tcW w:w="992" w:type="dxa"/>
          </w:tcPr>
          <w:p w14:paraId="0AE3946E" w14:textId="3BC71C65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2</w:t>
            </w:r>
            <w:r w:rsidRPr="00B9225C">
              <w:rPr>
                <w:sz w:val="24"/>
                <w:szCs w:val="28"/>
              </w:rPr>
              <w:t>(</w:t>
            </w:r>
            <w:r w:rsidRPr="00B9225C">
              <w:rPr>
                <w:rFonts w:hint="eastAsia"/>
                <w:sz w:val="24"/>
                <w:szCs w:val="28"/>
              </w:rPr>
              <w:t>이틀</w:t>
            </w:r>
            <w:r w:rsidRPr="00B9225C">
              <w:rPr>
                <w:sz w:val="24"/>
                <w:szCs w:val="28"/>
              </w:rPr>
              <w:t>)</w:t>
            </w:r>
          </w:p>
        </w:tc>
        <w:tc>
          <w:tcPr>
            <w:tcW w:w="3402" w:type="dxa"/>
          </w:tcPr>
          <w:p w14:paraId="57C1E5B9" w14:textId="3852FD2E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전직 퀘스트를 통해 클래스 변환</w:t>
            </w:r>
          </w:p>
        </w:tc>
        <w:tc>
          <w:tcPr>
            <w:tcW w:w="2410" w:type="dxa"/>
          </w:tcPr>
          <w:p w14:paraId="4496D907" w14:textId="5A593B1A" w:rsidR="00B9225C" w:rsidRPr="00B9225C" w:rsidRDefault="00B9225C" w:rsidP="00B9225C">
            <w:pPr>
              <w:pStyle w:val="a"/>
              <w:numPr>
                <w:ilvl w:val="0"/>
                <w:numId w:val="0"/>
              </w:numPr>
              <w:rPr>
                <w:sz w:val="24"/>
                <w:szCs w:val="28"/>
              </w:rPr>
            </w:pPr>
            <w:r w:rsidRPr="00B9225C">
              <w:rPr>
                <w:rFonts w:hint="eastAsia"/>
                <w:sz w:val="24"/>
                <w:szCs w:val="28"/>
              </w:rPr>
              <w:t>클래스별 퀘스트 구현</w:t>
            </w:r>
          </w:p>
        </w:tc>
      </w:tr>
    </w:tbl>
    <w:p w14:paraId="2A7D4F83" w14:textId="6412434B" w:rsidR="00B9225C" w:rsidRDefault="00B9225C" w:rsidP="00B9225C">
      <w:pPr>
        <w:pStyle w:val="a"/>
        <w:numPr>
          <w:ilvl w:val="0"/>
          <w:numId w:val="0"/>
        </w:numPr>
        <w:ind w:left="403" w:hanging="403"/>
      </w:pPr>
    </w:p>
    <w:p w14:paraId="2BAC7A13" w14:textId="2E186811" w:rsidR="00B9225C" w:rsidRDefault="0060525B" w:rsidP="0060525B">
      <w:pPr>
        <w:pStyle w:val="2"/>
      </w:pPr>
      <w:r>
        <w:rPr>
          <w:rFonts w:hint="eastAsia"/>
        </w:rPr>
        <w:t>스프린트 계획</w:t>
      </w:r>
    </w:p>
    <w:p w14:paraId="795D2BC4" w14:textId="4BE74154" w:rsidR="0060525B" w:rsidRPr="0060525B" w:rsidRDefault="0060525B" w:rsidP="0060525B">
      <w:pPr>
        <w:pStyle w:val="a"/>
      </w:pPr>
      <w:r>
        <w:rPr>
          <w:rFonts w:hint="eastAsia"/>
        </w:rPr>
        <w:t xml:space="preserve">스프린트 길이 결정 </w:t>
      </w:r>
      <w:r>
        <w:rPr>
          <w:rFonts w:eastAsiaTheme="majorHAnsi"/>
        </w:rPr>
        <w:t>→</w:t>
      </w:r>
      <w:r>
        <w:t xml:space="preserve"> </w:t>
      </w:r>
      <w:r>
        <w:rPr>
          <w:rFonts w:hint="eastAsia"/>
        </w:rPr>
        <w:t xml:space="preserve">스프린트 목표 결정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스토리를 최소 작업 단위로 분해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>해당 스프린트에 구현할 스토리 고르기</w:t>
      </w:r>
    </w:p>
    <w:p w14:paraId="01C213A7" w14:textId="6FCB047B" w:rsidR="0060525B" w:rsidRPr="0060525B" w:rsidRDefault="0060525B" w:rsidP="0060525B">
      <w:pPr>
        <w:pStyle w:val="a"/>
      </w:pPr>
      <w:r>
        <w:rPr>
          <w:rFonts w:eastAsiaTheme="majorHAnsi" w:hint="eastAsia"/>
        </w:rPr>
        <w:t xml:space="preserve">작업 속도 결정 시 </w:t>
      </w:r>
      <w:r w:rsidRPr="0060525B">
        <w:rPr>
          <w:rFonts w:eastAsiaTheme="majorHAnsi" w:hint="eastAsia"/>
          <w:color w:val="FF0000"/>
        </w:rPr>
        <w:t>집중도</w:t>
      </w:r>
      <w:r>
        <w:rPr>
          <w:rFonts w:eastAsiaTheme="majorHAnsi" w:hint="eastAsia"/>
        </w:rPr>
        <w:t xml:space="preserve"> 요소 감안</w:t>
      </w:r>
    </w:p>
    <w:p w14:paraId="5A77C2D1" w14:textId="78938E12" w:rsidR="0060525B" w:rsidRPr="0060525B" w:rsidRDefault="0060525B" w:rsidP="0060525B">
      <w:pPr>
        <w:pStyle w:val="a"/>
      </w:pPr>
      <w:r>
        <w:rPr>
          <w:rFonts w:eastAsiaTheme="majorHAnsi" w:hint="eastAsia"/>
        </w:rPr>
        <w:t xml:space="preserve">스프린트 </w:t>
      </w:r>
      <w:proofErr w:type="gramStart"/>
      <w:r>
        <w:rPr>
          <w:rFonts w:eastAsiaTheme="majorHAnsi" w:hint="eastAsia"/>
        </w:rPr>
        <w:t xml:space="preserve">진행 </w:t>
      </w:r>
      <w:r>
        <w:rPr>
          <w:rFonts w:eastAsiaTheme="majorHAnsi"/>
        </w:rPr>
        <w:t>/</w:t>
      </w:r>
      <w:proofErr w:type="gramEnd"/>
      <w:r>
        <w:rPr>
          <w:rFonts w:eastAsiaTheme="majorHAnsi"/>
        </w:rPr>
        <w:t xml:space="preserve"> </w:t>
      </w:r>
      <w:r w:rsidRPr="0060525B">
        <w:rPr>
          <w:rFonts w:eastAsiaTheme="majorHAnsi" w:hint="eastAsia"/>
          <w:color w:val="FF0000"/>
        </w:rPr>
        <w:t>일일 스크럼 회의</w:t>
      </w:r>
      <w:r>
        <w:rPr>
          <w:rFonts w:eastAsiaTheme="majorHAnsi" w:hint="eastAsia"/>
        </w:rPr>
        <w:t>를 통해 일일의 업무를 체크하며 진행</w:t>
      </w:r>
    </w:p>
    <w:p w14:paraId="4FBE3EED" w14:textId="51858F96" w:rsidR="0060525B" w:rsidRPr="0060525B" w:rsidRDefault="0060525B" w:rsidP="0060525B">
      <w:pPr>
        <w:pStyle w:val="a"/>
      </w:pPr>
      <w:r>
        <w:rPr>
          <w:rFonts w:eastAsiaTheme="majorHAnsi" w:hint="eastAsia"/>
        </w:rPr>
        <w:t xml:space="preserve">스프린트 </w:t>
      </w:r>
      <w:proofErr w:type="gramStart"/>
      <w:r>
        <w:rPr>
          <w:rFonts w:eastAsiaTheme="majorHAnsi" w:hint="eastAsia"/>
        </w:rPr>
        <w:t xml:space="preserve">데모 </w:t>
      </w:r>
      <w:r>
        <w:rPr>
          <w:rFonts w:eastAsiaTheme="majorHAnsi"/>
        </w:rPr>
        <w:t>/</w:t>
      </w:r>
      <w:proofErr w:type="gramEnd"/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스프린트 목표의 완료를 보여주는 데모 진행</w:t>
      </w:r>
    </w:p>
    <w:p w14:paraId="0BE2575F" w14:textId="6BBAF58B" w:rsidR="0060525B" w:rsidRPr="0060525B" w:rsidRDefault="0060525B" w:rsidP="0060525B">
      <w:pPr>
        <w:pStyle w:val="a"/>
      </w:pPr>
      <w:r>
        <w:rPr>
          <w:rFonts w:eastAsiaTheme="majorHAnsi" w:hint="eastAsia"/>
        </w:rPr>
        <w:t xml:space="preserve">스프린트 </w:t>
      </w:r>
      <w:proofErr w:type="gramStart"/>
      <w:r>
        <w:rPr>
          <w:rFonts w:eastAsiaTheme="majorHAnsi" w:hint="eastAsia"/>
        </w:rPr>
        <w:t xml:space="preserve">회고 </w:t>
      </w:r>
      <w:r>
        <w:rPr>
          <w:rFonts w:eastAsiaTheme="majorHAnsi"/>
        </w:rPr>
        <w:t>/</w:t>
      </w:r>
      <w:proofErr w:type="gramEnd"/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스프린트 완료 후 있었던 일의 회고</w:t>
      </w:r>
    </w:p>
    <w:p w14:paraId="7E6AC06A" w14:textId="36CCBCBF" w:rsidR="0060525B" w:rsidRPr="0060525B" w:rsidRDefault="0060525B" w:rsidP="0060525B">
      <w:pPr>
        <w:pStyle w:val="7"/>
        <w:ind w:left="400"/>
        <w:rPr>
          <w:rFonts w:eastAsiaTheme="majorEastAsia"/>
        </w:rPr>
      </w:pPr>
      <w:r>
        <w:rPr>
          <w:rFonts w:hint="eastAsia"/>
        </w:rPr>
        <w:t>추정 속도와 실제 속도의 차이,</w:t>
      </w:r>
      <w:r>
        <w:t xml:space="preserve"> </w:t>
      </w:r>
      <w:r>
        <w:rPr>
          <w:rFonts w:hint="eastAsia"/>
        </w:rPr>
        <w:t>스토리 별 만족,</w:t>
      </w:r>
      <w:r>
        <w:t xml:space="preserve"> </w:t>
      </w:r>
      <w:r>
        <w:rPr>
          <w:rFonts w:hint="eastAsia"/>
        </w:rPr>
        <w:t>반성 개선 사항 정리</w:t>
      </w:r>
    </w:p>
    <w:p w14:paraId="6771C00E" w14:textId="6D0931B7" w:rsidR="0060525B" w:rsidRPr="0065580F" w:rsidRDefault="0060525B" w:rsidP="0060525B">
      <w:pPr>
        <w:pStyle w:val="a"/>
      </w:pPr>
      <w:r>
        <w:rPr>
          <w:rFonts w:eastAsiaTheme="majorHAnsi" w:hint="eastAsia"/>
        </w:rPr>
        <w:t xml:space="preserve">스프린트 간 </w:t>
      </w:r>
      <w:proofErr w:type="gramStart"/>
      <w:r>
        <w:rPr>
          <w:rFonts w:eastAsiaTheme="majorHAnsi" w:hint="eastAsia"/>
        </w:rPr>
        <w:t xml:space="preserve">휴식 </w:t>
      </w:r>
      <w:r>
        <w:rPr>
          <w:rFonts w:eastAsiaTheme="majorHAnsi"/>
        </w:rPr>
        <w:t>/</w:t>
      </w:r>
      <w:proofErr w:type="gramEnd"/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전력 질주 시 하지 못했던 작업 병행</w:t>
      </w:r>
    </w:p>
    <w:p w14:paraId="14C53770" w14:textId="6CEC8433" w:rsidR="0065580F" w:rsidRDefault="0065580F" w:rsidP="0065580F">
      <w:pPr>
        <w:pStyle w:val="a"/>
        <w:numPr>
          <w:ilvl w:val="0"/>
          <w:numId w:val="0"/>
        </w:numPr>
        <w:ind w:left="403" w:hanging="403"/>
        <w:rPr>
          <w:rFonts w:eastAsiaTheme="majorHAnsi"/>
        </w:rPr>
      </w:pPr>
    </w:p>
    <w:p w14:paraId="332F94F6" w14:textId="77777777" w:rsidR="0065580F" w:rsidRDefault="0065580F" w:rsidP="0065580F">
      <w:pPr>
        <w:pStyle w:val="2"/>
      </w:pPr>
      <w:r>
        <w:rPr>
          <w:rFonts w:hint="eastAsia"/>
        </w:rPr>
        <w:t>주의사항</w:t>
      </w:r>
    </w:p>
    <w:p w14:paraId="5E2CB45E" w14:textId="1A0D87AD" w:rsidR="0065580F" w:rsidRDefault="0065580F" w:rsidP="00DD1DCA">
      <w:pPr>
        <w:pStyle w:val="a"/>
      </w:pPr>
      <w:r>
        <w:rPr>
          <w:rFonts w:hint="eastAsia"/>
        </w:rPr>
        <w:t>모여서 의견 주고받고 결론에 도달하자는 게 일상적인 회의 모델</w:t>
      </w:r>
      <w:r w:rsidR="00DD1DCA">
        <w:rPr>
          <w:rFonts w:hint="eastAsia"/>
        </w:rPr>
        <w:t>이지만,</w:t>
      </w:r>
      <w:r w:rsidR="00DD1DCA">
        <w:t xml:space="preserve"> </w:t>
      </w:r>
      <w:r w:rsidR="00DD1DCA">
        <w:rPr>
          <w:rFonts w:hint="eastAsia"/>
        </w:rPr>
        <w:t>스프린트 회의에선 그럴 필요가 없다.</w:t>
      </w:r>
    </w:p>
    <w:p w14:paraId="2A0274EE" w14:textId="33621012" w:rsidR="0065580F" w:rsidRDefault="0065580F" w:rsidP="0065580F">
      <w:pPr>
        <w:pStyle w:val="a"/>
      </w:pPr>
      <w:r>
        <w:rPr>
          <w:rFonts w:hint="eastAsia"/>
        </w:rPr>
        <w:t>스프린트 회의</w:t>
      </w:r>
      <w:r w:rsidR="00DD1DCA">
        <w:rPr>
          <w:rFonts w:hint="eastAsia"/>
        </w:rPr>
        <w:t>에서</w:t>
      </w:r>
      <w:r>
        <w:rPr>
          <w:rFonts w:hint="eastAsia"/>
        </w:rPr>
        <w:t>는 서로 무슨 일을 하고 있는지 상기시</w:t>
      </w:r>
      <w:r w:rsidR="00DD1DCA">
        <w:rPr>
          <w:rFonts w:hint="eastAsia"/>
        </w:rPr>
        <w:t>켜야 한다</w:t>
      </w:r>
      <w:r w:rsidR="00BC6878">
        <w:rPr>
          <w:rFonts w:hint="eastAsia"/>
        </w:rPr>
        <w:t>.</w:t>
      </w:r>
      <w:r>
        <w:rPr>
          <w:rFonts w:hint="eastAsia"/>
        </w:rPr>
        <w:t xml:space="preserve"> 일 진행에 장애요소를 캐치하는 </w:t>
      </w:r>
      <w:r w:rsidR="00DD1DCA">
        <w:rPr>
          <w:rFonts w:hint="eastAsia"/>
        </w:rPr>
        <w:t>회의.</w:t>
      </w:r>
    </w:p>
    <w:p w14:paraId="4898816D" w14:textId="322C66B8" w:rsidR="0065580F" w:rsidRDefault="0065580F" w:rsidP="0065580F">
      <w:pPr>
        <w:pStyle w:val="a"/>
      </w:pPr>
      <w:r>
        <w:rPr>
          <w:rFonts w:hint="eastAsia"/>
        </w:rPr>
        <w:t>그 외 통상적인 회의들처럼</w:t>
      </w:r>
      <w:r w:rsidR="00DD1DCA">
        <w:rPr>
          <w:rFonts w:hint="eastAsia"/>
        </w:rPr>
        <w:t xml:space="preserve"> 수정요소를 주고받아</w:t>
      </w:r>
      <w:r>
        <w:rPr>
          <w:rFonts w:hint="eastAsia"/>
        </w:rPr>
        <w:t xml:space="preserve"> </w:t>
      </w:r>
      <w:r w:rsidR="00DD1DCA">
        <w:rPr>
          <w:rFonts w:hint="eastAsia"/>
        </w:rPr>
        <w:t xml:space="preserve">갈등을 만들 </w:t>
      </w:r>
      <w:r>
        <w:rPr>
          <w:rFonts w:hint="eastAsia"/>
        </w:rPr>
        <w:t>필요는 없다.</w:t>
      </w:r>
    </w:p>
    <w:p w14:paraId="0B674208" w14:textId="77777777" w:rsidR="004A1AC0" w:rsidRDefault="004A1AC0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1FDB0E67" w14:textId="1AC8C9CA" w:rsidR="004A1AC0" w:rsidRDefault="004A1AC0" w:rsidP="002129CE">
      <w:pPr>
        <w:pStyle w:val="2"/>
      </w:pPr>
      <w:r>
        <w:rPr>
          <w:rFonts w:hint="eastAsia"/>
        </w:rPr>
        <w:lastRenderedPageBreak/>
        <w:t>스크럼 목표</w:t>
      </w:r>
    </w:p>
    <w:p w14:paraId="65B3B358" w14:textId="636CCB7D" w:rsidR="004A1AC0" w:rsidRDefault="004A1AC0" w:rsidP="004A1AC0">
      <w:pPr>
        <w:pStyle w:val="4"/>
      </w:pPr>
      <w:r>
        <w:t>“</w:t>
      </w:r>
      <w:r>
        <w:rPr>
          <w:rFonts w:hint="eastAsia"/>
        </w:rPr>
        <w:t xml:space="preserve">업무를 잘 나눠 목표와 실제 </w:t>
      </w:r>
      <w:proofErr w:type="spellStart"/>
      <w:r>
        <w:rPr>
          <w:rFonts w:hint="eastAsia"/>
        </w:rPr>
        <w:t>작업간의</w:t>
      </w:r>
      <w:proofErr w:type="spellEnd"/>
      <w:r>
        <w:rPr>
          <w:rFonts w:hint="eastAsia"/>
        </w:rPr>
        <w:t xml:space="preserve"> 간극을 최소화</w:t>
      </w:r>
      <w:r>
        <w:t>”</w:t>
      </w:r>
    </w:p>
    <w:p w14:paraId="3120DF02" w14:textId="76B1B710" w:rsidR="004A1AC0" w:rsidRDefault="004A1AC0" w:rsidP="002129CE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0D440F28" wp14:editId="4FF8D07E">
            <wp:extent cx="6629400" cy="4146941"/>
            <wp:effectExtent l="0" t="0" r="0" b="635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188" cy="419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3AC06" w14:textId="03620AC4" w:rsidR="004A1AC0" w:rsidRDefault="004A1AC0" w:rsidP="004A1AC0">
      <w:pPr>
        <w:pStyle w:val="2"/>
      </w:pPr>
      <w:r>
        <w:rPr>
          <w:rFonts w:hint="eastAsia"/>
        </w:rPr>
        <w:t xml:space="preserve">스프린트 </w:t>
      </w:r>
      <w:proofErr w:type="spellStart"/>
      <w:r>
        <w:rPr>
          <w:rFonts w:hint="eastAsia"/>
        </w:rPr>
        <w:t>백로그</w:t>
      </w:r>
      <w:proofErr w:type="spellEnd"/>
    </w:p>
    <w:p w14:paraId="6343A58B" w14:textId="3FEE0F45" w:rsidR="004A1AC0" w:rsidRDefault="004A1AC0" w:rsidP="004A1AC0">
      <w:pPr>
        <w:pStyle w:val="a"/>
      </w:pPr>
      <w:r>
        <w:rPr>
          <w:rFonts w:hint="eastAsia"/>
        </w:rPr>
        <w:t xml:space="preserve">작업 진행을 관리하는 </w:t>
      </w:r>
      <w:proofErr w:type="spellStart"/>
      <w:r>
        <w:rPr>
          <w:rFonts w:hint="eastAsia"/>
        </w:rPr>
        <w:t>현황판</w:t>
      </w:r>
      <w:proofErr w:type="spellEnd"/>
    </w:p>
    <w:p w14:paraId="19FD387D" w14:textId="4482C412" w:rsidR="004A1AC0" w:rsidRDefault="004A1AC0" w:rsidP="004A1AC0">
      <w:pPr>
        <w:pStyle w:val="7"/>
        <w:ind w:left="400"/>
      </w:pPr>
      <w:r>
        <w:rPr>
          <w:rFonts w:hint="eastAsia"/>
        </w:rPr>
        <w:t xml:space="preserve">좌측과 같이 </w:t>
      </w:r>
      <w:r w:rsidRPr="004A1AC0">
        <w:rPr>
          <w:rFonts w:hint="eastAsia"/>
          <w:color w:val="FF0000"/>
        </w:rPr>
        <w:t>할 일,</w:t>
      </w:r>
      <w:r w:rsidRPr="004A1AC0">
        <w:rPr>
          <w:color w:val="FF0000"/>
        </w:rPr>
        <w:t xml:space="preserve"> </w:t>
      </w:r>
      <w:r w:rsidRPr="004A1AC0">
        <w:rPr>
          <w:rFonts w:hint="eastAsia"/>
          <w:color w:val="FF0000"/>
        </w:rPr>
        <w:t>진행중,</w:t>
      </w:r>
      <w:r w:rsidRPr="004A1AC0">
        <w:rPr>
          <w:color w:val="FF0000"/>
        </w:rPr>
        <w:t xml:space="preserve"> </w:t>
      </w:r>
      <w:r w:rsidRPr="004A1AC0">
        <w:rPr>
          <w:rFonts w:hint="eastAsia"/>
          <w:color w:val="FF0000"/>
        </w:rPr>
        <w:t>완료,</w:t>
      </w:r>
      <w:r w:rsidRPr="004A1AC0">
        <w:rPr>
          <w:color w:val="FF0000"/>
        </w:rPr>
        <w:t xml:space="preserve"> </w:t>
      </w:r>
      <w:r w:rsidRPr="004A1AC0">
        <w:rPr>
          <w:rFonts w:hint="eastAsia"/>
          <w:color w:val="FF0000"/>
        </w:rPr>
        <w:t>스프린트 목표,</w:t>
      </w:r>
      <w:r w:rsidRPr="004A1AC0">
        <w:rPr>
          <w:color w:val="FF0000"/>
        </w:rPr>
        <w:t xml:space="preserve"> </w:t>
      </w:r>
      <w:r w:rsidRPr="004A1AC0">
        <w:rPr>
          <w:rFonts w:hint="eastAsia"/>
          <w:color w:val="FF0000"/>
        </w:rPr>
        <w:t>소멸 차트</w:t>
      </w:r>
      <w:r>
        <w:rPr>
          <w:rFonts w:hint="eastAsia"/>
        </w:rPr>
        <w:t>로 구성</w:t>
      </w:r>
    </w:p>
    <w:p w14:paraId="5821DC96" w14:textId="119C660E" w:rsidR="002129CE" w:rsidRDefault="003C2AFC" w:rsidP="002129CE">
      <w:r>
        <w:rPr>
          <w:rFonts w:hint="eastAsia"/>
          <w:noProof/>
        </w:rPr>
        <w:drawing>
          <wp:inline distT="0" distB="0" distL="0" distR="0" wp14:anchorId="040E940A" wp14:editId="17634612">
            <wp:extent cx="4076700" cy="4039300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985" cy="412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9CE">
        <w:br w:type="page"/>
      </w:r>
    </w:p>
    <w:p w14:paraId="55DCA19E" w14:textId="0FB651DD" w:rsidR="002129CE" w:rsidRDefault="002129CE" w:rsidP="002129CE">
      <w:pPr>
        <w:pStyle w:val="2"/>
      </w:pPr>
      <w:r>
        <w:rPr>
          <w:rFonts w:hint="eastAsia"/>
        </w:rPr>
        <w:lastRenderedPageBreak/>
        <w:t>일일 스크럼 회의</w:t>
      </w:r>
    </w:p>
    <w:p w14:paraId="606F3FA9" w14:textId="79DF74D1" w:rsidR="002129CE" w:rsidRDefault="002129CE" w:rsidP="002129CE">
      <w:pPr>
        <w:pStyle w:val="a"/>
      </w:pPr>
      <w:r>
        <w:rPr>
          <w:rFonts w:hint="eastAsia"/>
        </w:rPr>
        <w:t>일일 스크럼 회의에서 할 일</w:t>
      </w:r>
    </w:p>
    <w:p w14:paraId="0C915EC1" w14:textId="6722DB53" w:rsidR="002129CE" w:rsidRDefault="002129CE" w:rsidP="002129CE">
      <w:pPr>
        <w:pStyle w:val="7"/>
        <w:ind w:left="400"/>
      </w:pPr>
      <w:r>
        <w:rPr>
          <w:rFonts w:hint="eastAsia"/>
        </w:rPr>
        <w:t xml:space="preserve">작업 </w:t>
      </w:r>
      <w:proofErr w:type="spellStart"/>
      <w:r>
        <w:rPr>
          <w:rFonts w:hint="eastAsia"/>
        </w:rPr>
        <w:t>현황판</w:t>
      </w:r>
      <w:proofErr w:type="spellEnd"/>
      <w:r>
        <w:rPr>
          <w:rFonts w:hint="eastAsia"/>
        </w:rPr>
        <w:t xml:space="preserve"> 업데이트,</w:t>
      </w:r>
      <w:r>
        <w:t xml:space="preserve"> </w:t>
      </w:r>
      <w:r>
        <w:rPr>
          <w:rFonts w:hint="eastAsia"/>
        </w:rPr>
        <w:t xml:space="preserve">오늘의 업무 체크 </w:t>
      </w:r>
      <w:r>
        <w:t>(</w:t>
      </w:r>
      <w:r>
        <w:rPr>
          <w:rFonts w:hint="eastAsia"/>
        </w:rPr>
        <w:t>한 일,</w:t>
      </w:r>
      <w:r>
        <w:t xml:space="preserve"> </w:t>
      </w:r>
      <w:r>
        <w:rPr>
          <w:rFonts w:hint="eastAsia"/>
        </w:rPr>
        <w:t>할 일,</w:t>
      </w:r>
      <w:r>
        <w:t xml:space="preserve"> </w:t>
      </w:r>
      <w:r>
        <w:rPr>
          <w:rFonts w:hint="eastAsia"/>
        </w:rPr>
        <w:t>문제점</w:t>
      </w:r>
      <w:r>
        <w:t>)</w:t>
      </w:r>
    </w:p>
    <w:p w14:paraId="4FD865B1" w14:textId="19868E0F" w:rsidR="002129CE" w:rsidRDefault="002129CE" w:rsidP="004A1AC0">
      <w:pPr>
        <w:pStyle w:val="a"/>
      </w:pPr>
      <w:r>
        <w:rPr>
          <w:rFonts w:hint="eastAsia"/>
        </w:rPr>
        <w:t xml:space="preserve">매일 일과 시작 전 </w:t>
      </w:r>
      <w:r>
        <w:t>15</w:t>
      </w:r>
      <w:r>
        <w:rPr>
          <w:rFonts w:hint="eastAsia"/>
        </w:rPr>
        <w:t>분 내의 짧은 미팅으로 진행</w:t>
      </w:r>
    </w:p>
    <w:p w14:paraId="0D9EA9FA" w14:textId="7AA6E209" w:rsidR="002129CE" w:rsidRDefault="002129CE" w:rsidP="004A1AC0"/>
    <w:p w14:paraId="6F3A6190" w14:textId="6A530852" w:rsidR="002129CE" w:rsidRDefault="002129CE" w:rsidP="002129CE">
      <w:pPr>
        <w:pStyle w:val="2"/>
      </w:pPr>
      <w:r>
        <w:rPr>
          <w:rFonts w:hint="eastAsia"/>
        </w:rPr>
        <w:t>주의점</w:t>
      </w:r>
    </w:p>
    <w:p w14:paraId="0E73318C" w14:textId="5269C8ED" w:rsidR="002129CE" w:rsidRDefault="002129CE" w:rsidP="002129CE">
      <w:pPr>
        <w:pStyle w:val="a"/>
      </w:pPr>
      <w:r>
        <w:rPr>
          <w:rFonts w:hint="eastAsia"/>
        </w:rPr>
        <w:t>돼지와 닭이 힘을 합쳐 레스토랑을 열려고 한다면?</w:t>
      </w:r>
    </w:p>
    <w:p w14:paraId="30EEED4F" w14:textId="3501CFAB" w:rsidR="002129CE" w:rsidRDefault="002129CE" w:rsidP="002129CE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4FC492CC" wp14:editId="5683E147">
            <wp:extent cx="6638925" cy="2514600"/>
            <wp:effectExtent l="0" t="0" r="9525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194CF" w14:textId="2188930A" w:rsidR="002129CE" w:rsidRDefault="002129CE" w:rsidP="002129CE">
      <w:pPr>
        <w:pStyle w:val="a"/>
      </w:pPr>
      <w:r>
        <w:rPr>
          <w:rFonts w:hint="eastAsia"/>
        </w:rPr>
        <w:t>스크럼에서 스크럼 팀,</w:t>
      </w:r>
      <w:r>
        <w:t xml:space="preserve"> </w:t>
      </w:r>
      <w:r>
        <w:rPr>
          <w:rFonts w:hint="eastAsia"/>
        </w:rPr>
        <w:t>프로젝트 책임자,</w:t>
      </w:r>
      <w:r>
        <w:t xml:space="preserve"> </w:t>
      </w:r>
      <w:r>
        <w:rPr>
          <w:rFonts w:hint="eastAsia"/>
        </w:rPr>
        <w:t>스크럼 마스터를 제외한 모든 인원은 닭이다</w:t>
      </w:r>
    </w:p>
    <w:p w14:paraId="0F7D97CA" w14:textId="378D04E0" w:rsidR="002129CE" w:rsidRDefault="0098200F" w:rsidP="002129CE">
      <w:pPr>
        <w:pStyle w:val="7"/>
        <w:ind w:left="400"/>
      </w:pPr>
      <w:r>
        <w:rPr>
          <w:rFonts w:hint="eastAsia"/>
        </w:rPr>
        <w:t xml:space="preserve">돼지 </w:t>
      </w:r>
      <w:r>
        <w:t xml:space="preserve">: </w:t>
      </w:r>
      <w:r>
        <w:rPr>
          <w:rFonts w:hint="eastAsia"/>
        </w:rPr>
        <w:t>살을 도려내는 일(초과 근무,</w:t>
      </w:r>
      <w:r>
        <w:t xml:space="preserve"> </w:t>
      </w:r>
      <w:r>
        <w:rPr>
          <w:rFonts w:hint="eastAsia"/>
        </w:rPr>
        <w:t>많은 근무</w:t>
      </w:r>
      <w:r>
        <w:t>)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닭 </w:t>
      </w:r>
      <w:r>
        <w:t xml:space="preserve">: </w:t>
      </w:r>
      <w:r>
        <w:rPr>
          <w:rFonts w:hint="eastAsia"/>
        </w:rPr>
        <w:t>알을 낚는 수고(단일적인 일,</w:t>
      </w:r>
      <w:r>
        <w:t xml:space="preserve"> </w:t>
      </w:r>
      <w:r>
        <w:rPr>
          <w:rFonts w:hint="eastAsia"/>
        </w:rPr>
        <w:t>집중할 수 있는 일</w:t>
      </w:r>
      <w:r>
        <w:t>)</w:t>
      </w:r>
    </w:p>
    <w:p w14:paraId="3800D3FA" w14:textId="12D0E60E" w:rsidR="0098200F" w:rsidRDefault="0098200F" w:rsidP="0098200F"/>
    <w:p w14:paraId="73165E75" w14:textId="76664361" w:rsidR="0098200F" w:rsidRDefault="0098200F" w:rsidP="0098200F">
      <w:pPr>
        <w:pStyle w:val="2"/>
      </w:pPr>
      <w:r>
        <w:rPr>
          <w:rFonts w:hint="eastAsia"/>
        </w:rPr>
        <w:t>스크럼의 단점</w:t>
      </w:r>
    </w:p>
    <w:p w14:paraId="4C33DDBE" w14:textId="52C92A46" w:rsidR="0098200F" w:rsidRDefault="0098200F" w:rsidP="0098200F">
      <w:pPr>
        <w:pStyle w:val="a"/>
      </w:pPr>
      <w:r>
        <w:rPr>
          <w:rFonts w:hint="eastAsia"/>
        </w:rPr>
        <w:t>여전히 추정 일정에 의한 오류가 발생한다</w:t>
      </w:r>
    </w:p>
    <w:p w14:paraId="231D3E3B" w14:textId="79C1172C" w:rsidR="0098200F" w:rsidRDefault="0098200F" w:rsidP="0098200F">
      <w:pPr>
        <w:pStyle w:val="7"/>
        <w:ind w:left="400"/>
      </w:pPr>
      <w:r>
        <w:rPr>
          <w:rFonts w:hint="eastAsia"/>
        </w:rPr>
        <w:t>게임 개발에는 정량적으로 판단할 수 없는 업무가 자주 발생</w:t>
      </w:r>
    </w:p>
    <w:p w14:paraId="7FA2EADE" w14:textId="6C98E6D5" w:rsidR="0098200F" w:rsidRDefault="0098200F" w:rsidP="0098200F">
      <w:pPr>
        <w:pStyle w:val="7"/>
        <w:ind w:left="400"/>
      </w:pPr>
      <w:r>
        <w:rPr>
          <w:rFonts w:hint="eastAsia"/>
        </w:rPr>
        <w:t>발생한 오류로 인한 초과 근무가 자주 발생(결국 야근!</w:t>
      </w:r>
      <w:r>
        <w:t>!)</w:t>
      </w:r>
    </w:p>
    <w:p w14:paraId="40DC6D85" w14:textId="3584DFF2" w:rsidR="0098200F" w:rsidRDefault="0098200F" w:rsidP="0098200F">
      <w:pPr>
        <w:pStyle w:val="a"/>
      </w:pPr>
      <w:r>
        <w:rPr>
          <w:rFonts w:hint="eastAsia"/>
        </w:rPr>
        <w:t>스프린트 관리의 어려움</w:t>
      </w:r>
    </w:p>
    <w:p w14:paraId="45900B06" w14:textId="02E4804A" w:rsidR="0098200F" w:rsidRDefault="0098200F" w:rsidP="0098200F">
      <w:pPr>
        <w:pStyle w:val="7"/>
        <w:ind w:left="400"/>
      </w:pPr>
      <w:r>
        <w:rPr>
          <w:rFonts w:hint="eastAsia"/>
        </w:rPr>
        <w:t>소규모 조직의 경우 스프린트 기간의 변동이 매우 크다</w:t>
      </w:r>
    </w:p>
    <w:p w14:paraId="00C0BE19" w14:textId="6FF3D9EC" w:rsidR="0098200F" w:rsidRDefault="0098200F" w:rsidP="0098200F">
      <w:pPr>
        <w:pStyle w:val="7"/>
        <w:ind w:left="400"/>
      </w:pPr>
      <w:r>
        <w:rPr>
          <w:rFonts w:hint="eastAsia"/>
        </w:rPr>
        <w:t>개발 우선 순위 변동의 변화가 심하여 스프린트 변경 작업이라는 업무 부담이 자주 발생</w:t>
      </w:r>
    </w:p>
    <w:p w14:paraId="78FC2AEB" w14:textId="7D0760B2" w:rsidR="008E2D4F" w:rsidRDefault="008E2D4F" w:rsidP="008E2D4F"/>
    <w:p w14:paraId="1F157916" w14:textId="2A194533" w:rsidR="008E2D4F" w:rsidRDefault="008E2D4F" w:rsidP="008E2D4F">
      <w:pPr>
        <w:pStyle w:val="2"/>
      </w:pPr>
      <w:proofErr w:type="spellStart"/>
      <w:r>
        <w:rPr>
          <w:rFonts w:hint="eastAsia"/>
        </w:rPr>
        <w:t>칸반</w:t>
      </w:r>
      <w:proofErr w:type="spellEnd"/>
      <w:r>
        <w:rPr>
          <w:rFonts w:hint="eastAsia"/>
        </w:rPr>
        <w:t>(간판의 일본식 발음</w:t>
      </w:r>
      <w:r>
        <w:t>)</w:t>
      </w:r>
      <w:r>
        <w:rPr>
          <w:rFonts w:hint="eastAsia"/>
        </w:rPr>
        <w:t>의 특징</w:t>
      </w:r>
    </w:p>
    <w:p w14:paraId="0B4B705B" w14:textId="4BF7FEE7" w:rsidR="008E2D4F" w:rsidRDefault="008E2D4F" w:rsidP="008E2D4F">
      <w:pPr>
        <w:pStyle w:val="a"/>
      </w:pPr>
      <w:r>
        <w:rPr>
          <w:rFonts w:hint="eastAsia"/>
        </w:rPr>
        <w:t xml:space="preserve">업무 </w:t>
      </w:r>
      <w:proofErr w:type="gramStart"/>
      <w:r>
        <w:rPr>
          <w:rFonts w:hint="eastAsia"/>
        </w:rPr>
        <w:t xml:space="preserve">중심 </w:t>
      </w:r>
      <w:r>
        <w:t>/</w:t>
      </w:r>
      <w:proofErr w:type="gramEnd"/>
      <w:r>
        <w:t xml:space="preserve"> </w:t>
      </w:r>
      <w:r>
        <w:rPr>
          <w:rFonts w:hint="eastAsia"/>
        </w:rPr>
        <w:t>시간 중심의 개발 관리가 아닌 업무 중심의 개발 관리</w:t>
      </w:r>
    </w:p>
    <w:p w14:paraId="03FAB093" w14:textId="096B7EB7" w:rsidR="008E2D4F" w:rsidRDefault="008E2D4F" w:rsidP="008E2D4F">
      <w:pPr>
        <w:pStyle w:val="a"/>
      </w:pPr>
      <w:r>
        <w:rPr>
          <w:rFonts w:hint="eastAsia"/>
        </w:rPr>
        <w:t xml:space="preserve">업무 </w:t>
      </w:r>
      <w:proofErr w:type="gramStart"/>
      <w:r>
        <w:rPr>
          <w:rFonts w:hint="eastAsia"/>
        </w:rPr>
        <w:t xml:space="preserve">시각화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업무의 흐름을 </w:t>
      </w:r>
      <w:proofErr w:type="spellStart"/>
      <w:r>
        <w:rPr>
          <w:rFonts w:hint="eastAsia"/>
        </w:rPr>
        <w:t>시각화하여</w:t>
      </w:r>
      <w:proofErr w:type="spellEnd"/>
      <w:r>
        <w:rPr>
          <w:rFonts w:hint="eastAsia"/>
        </w:rPr>
        <w:t xml:space="preserve"> 업무 흐름 공유</w:t>
      </w:r>
    </w:p>
    <w:p w14:paraId="7BE8F889" w14:textId="38FB088F" w:rsidR="008E2D4F" w:rsidRDefault="008E2D4F" w:rsidP="008E2D4F">
      <w:pPr>
        <w:pStyle w:val="a"/>
      </w:pPr>
      <w:r>
        <w:rPr>
          <w:rFonts w:hint="eastAsia"/>
        </w:rPr>
        <w:t xml:space="preserve">업무 </w:t>
      </w:r>
      <w:proofErr w:type="gramStart"/>
      <w:r>
        <w:rPr>
          <w:rFonts w:hint="eastAsia"/>
        </w:rPr>
        <w:t xml:space="preserve">제한 </w:t>
      </w:r>
      <w:r>
        <w:t>/</w:t>
      </w:r>
      <w:proofErr w:type="gramEnd"/>
      <w:r>
        <w:t xml:space="preserve"> </w:t>
      </w:r>
      <w:r>
        <w:rPr>
          <w:rFonts w:hint="eastAsia"/>
        </w:rPr>
        <w:t>업무의 각 단계마다 동시에 진행 가능한 업무 수를 제한</w:t>
      </w:r>
    </w:p>
    <w:p w14:paraId="118437CF" w14:textId="4E2462D6" w:rsidR="008E2D4F" w:rsidRPr="008E2D4F" w:rsidRDefault="008E2D4F" w:rsidP="008E2D4F">
      <w:pPr>
        <w:pStyle w:val="7"/>
        <w:ind w:left="400"/>
        <w:rPr>
          <w:rFonts w:eastAsiaTheme="majorEastAsia"/>
        </w:rPr>
      </w:pPr>
      <w:r>
        <w:rPr>
          <w:rFonts w:hint="eastAsia"/>
        </w:rPr>
        <w:t xml:space="preserve">너무 낮은 </w:t>
      </w:r>
      <w:r>
        <w:t xml:space="preserve">WIP → </w:t>
      </w:r>
      <w:r>
        <w:rPr>
          <w:rFonts w:hint="eastAsia"/>
        </w:rPr>
        <w:t xml:space="preserve">개발자 유휴 </w:t>
      </w:r>
      <w:r>
        <w:t xml:space="preserve">→ </w:t>
      </w:r>
      <w:r>
        <w:rPr>
          <w:rFonts w:hint="eastAsia"/>
        </w:rPr>
        <w:t>나쁜 생산성</w:t>
      </w:r>
    </w:p>
    <w:p w14:paraId="64F0947D" w14:textId="687E8C6F" w:rsidR="008E2D4F" w:rsidRPr="008E2D4F" w:rsidRDefault="008E2D4F" w:rsidP="008E2D4F">
      <w:pPr>
        <w:pStyle w:val="7"/>
        <w:ind w:left="400"/>
        <w:rPr>
          <w:rFonts w:eastAsiaTheme="majorEastAsia"/>
        </w:rPr>
      </w:pPr>
      <w:r>
        <w:rPr>
          <w:rFonts w:hint="eastAsia"/>
        </w:rPr>
        <w:t xml:space="preserve">너무 높은 </w:t>
      </w:r>
      <w:r>
        <w:t xml:space="preserve">WIP → </w:t>
      </w:r>
      <w:r>
        <w:rPr>
          <w:rFonts w:hint="eastAsia"/>
        </w:rPr>
        <w:t xml:space="preserve">태스크가 유휴 </w:t>
      </w:r>
      <w:r>
        <w:t xml:space="preserve">→ </w:t>
      </w:r>
      <w:r>
        <w:rPr>
          <w:rFonts w:hint="eastAsia"/>
        </w:rPr>
        <w:t>나쁜 리드타임</w:t>
      </w:r>
    </w:p>
    <w:p w14:paraId="59DE5DDB" w14:textId="7F308163" w:rsidR="008E2D4F" w:rsidRDefault="008E2D4F" w:rsidP="008E2D4F">
      <w:pPr>
        <w:pStyle w:val="a"/>
        <w:rPr>
          <w:rFonts w:eastAsiaTheme="majorHAnsi"/>
        </w:rPr>
      </w:pPr>
      <w:r>
        <w:rPr>
          <w:rFonts w:eastAsiaTheme="majorHAnsi" w:hint="eastAsia"/>
        </w:rPr>
        <w:t xml:space="preserve">흐름 </w:t>
      </w:r>
      <w:proofErr w:type="gramStart"/>
      <w:r>
        <w:rPr>
          <w:rFonts w:eastAsiaTheme="majorHAnsi" w:hint="eastAsia"/>
        </w:rPr>
        <w:t xml:space="preserve">관리 </w:t>
      </w:r>
      <w:r>
        <w:rPr>
          <w:rFonts w:eastAsiaTheme="majorHAnsi"/>
        </w:rPr>
        <w:t>/</w:t>
      </w:r>
      <w:proofErr w:type="gramEnd"/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측정을 통한 시스템 문제점 인식</w:t>
      </w:r>
    </w:p>
    <w:p w14:paraId="02E0B798" w14:textId="77777777" w:rsidR="008E2D4F" w:rsidRDefault="008E2D4F">
      <w:pPr>
        <w:widowControl/>
        <w:wordWrap/>
        <w:autoSpaceDE/>
        <w:autoSpaceDN/>
        <w:rPr>
          <w:rFonts w:asciiTheme="majorHAnsi" w:eastAsiaTheme="majorHAnsi" w:hAnsiTheme="majorHAnsi" w:cstheme="majorBidi"/>
          <w:spacing w:val="-20"/>
          <w:szCs w:val="24"/>
        </w:rPr>
      </w:pPr>
      <w:r>
        <w:rPr>
          <w:rFonts w:eastAsiaTheme="majorHAnsi"/>
        </w:rPr>
        <w:br w:type="page"/>
      </w:r>
    </w:p>
    <w:p w14:paraId="2B372FC6" w14:textId="030B84BE" w:rsidR="008E2D4F" w:rsidRDefault="008E2D4F" w:rsidP="008E2D4F">
      <w:pPr>
        <w:pStyle w:val="2"/>
      </w:pPr>
      <w:r>
        <w:rPr>
          <w:rFonts w:hint="eastAsia"/>
        </w:rPr>
        <w:lastRenderedPageBreak/>
        <w:t>협업 관리 도구</w:t>
      </w:r>
    </w:p>
    <w:p w14:paraId="6BF010C3" w14:textId="68E690F0" w:rsidR="008E2D4F" w:rsidRDefault="008E2D4F" w:rsidP="008E2D4F">
      <w:pPr>
        <w:pStyle w:val="a"/>
      </w:pPr>
      <w:proofErr w:type="spellStart"/>
      <w:proofErr w:type="gramStart"/>
      <w:r>
        <w:rPr>
          <w:rFonts w:hint="eastAsia"/>
        </w:rPr>
        <w:t>트렐로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칸반</w:t>
      </w:r>
      <w:proofErr w:type="spellEnd"/>
      <w:r>
        <w:rPr>
          <w:rFonts w:hint="eastAsia"/>
        </w:rPr>
        <w:t xml:space="preserve"> 기반의 협업 관리에 편리한 도구</w:t>
      </w:r>
    </w:p>
    <w:p w14:paraId="70532346" w14:textId="176C61B7" w:rsidR="008E2D4F" w:rsidRDefault="008E2D4F" w:rsidP="008E2D4F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B5537B" wp14:editId="1C66383D">
            <wp:extent cx="6638925" cy="3695700"/>
            <wp:effectExtent l="0" t="0" r="9525" b="0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6F51" w14:textId="6E91E31E" w:rsidR="008E2D4F" w:rsidRDefault="008E2D4F" w:rsidP="008E2D4F">
      <w:pPr>
        <w:pStyle w:val="a"/>
        <w:numPr>
          <w:ilvl w:val="0"/>
          <w:numId w:val="0"/>
        </w:numPr>
      </w:pPr>
    </w:p>
    <w:p w14:paraId="5ABA6A62" w14:textId="5407944B" w:rsidR="00E302CA" w:rsidRDefault="00E302CA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27B8FAD2" w14:textId="25E863DF" w:rsidR="00E302CA" w:rsidRDefault="00E302CA" w:rsidP="008E2D4F">
      <w:pPr>
        <w:pStyle w:val="a"/>
        <w:numPr>
          <w:ilvl w:val="0"/>
          <w:numId w:val="0"/>
        </w:numPr>
        <w:rPr>
          <w:rStyle w:val="a9"/>
        </w:rPr>
      </w:pPr>
      <w:r w:rsidRPr="00E302CA">
        <w:rPr>
          <w:rStyle w:val="a9"/>
          <w:rFonts w:hint="eastAsia"/>
        </w:rPr>
        <w:lastRenderedPageBreak/>
        <w:t>2</w:t>
      </w:r>
      <w:r w:rsidRPr="00E302CA">
        <w:rPr>
          <w:rStyle w:val="a9"/>
        </w:rPr>
        <w:t>020. 05. 25.</w:t>
      </w:r>
    </w:p>
    <w:p w14:paraId="5F4C30AF" w14:textId="2BEC64E6" w:rsidR="00E302CA" w:rsidRDefault="00E302CA" w:rsidP="00E302CA">
      <w:pPr>
        <w:pStyle w:val="1"/>
        <w:ind w:left="200" w:right="200"/>
        <w:rPr>
          <w:rStyle w:val="a9"/>
          <w:rFonts w:eastAsiaTheme="majorEastAsia"/>
          <w:b/>
          <w:bCs w:val="0"/>
          <w:smallCaps w:val="0"/>
          <w:color w:val="FFFFFF" w:themeColor="background1"/>
          <w:spacing w:val="20"/>
          <w:sz w:val="40"/>
        </w:rPr>
      </w:pPr>
      <w:r w:rsidRPr="00E302CA">
        <w:rPr>
          <w:rStyle w:val="a9"/>
          <w:rFonts w:eastAsiaTheme="majorEastAsia"/>
          <w:b/>
          <w:bCs w:val="0"/>
          <w:smallCaps w:val="0"/>
          <w:color w:val="FFFFFF" w:themeColor="background1"/>
          <w:spacing w:val="20"/>
          <w:sz w:val="40"/>
        </w:rPr>
        <w:t>프로젝트</w:t>
      </w:r>
      <w:r w:rsidRPr="00E302CA">
        <w:rPr>
          <w:rStyle w:val="a9"/>
          <w:rFonts w:eastAsiaTheme="majorEastAsia" w:hint="eastAsia"/>
          <w:b/>
          <w:bCs w:val="0"/>
          <w:smallCaps w:val="0"/>
          <w:color w:val="FFFFFF" w:themeColor="background1"/>
          <w:spacing w:val="20"/>
          <w:sz w:val="40"/>
        </w:rPr>
        <w:t xml:space="preserve"> </w:t>
      </w:r>
      <w:r w:rsidRPr="00E302CA">
        <w:rPr>
          <w:rStyle w:val="a9"/>
          <w:rFonts w:eastAsiaTheme="majorEastAsia"/>
          <w:b/>
          <w:bCs w:val="0"/>
          <w:smallCaps w:val="0"/>
          <w:color w:val="FFFFFF" w:themeColor="background1"/>
          <w:spacing w:val="20"/>
          <w:sz w:val="40"/>
        </w:rPr>
        <w:t>관리</w:t>
      </w:r>
      <w:r w:rsidRPr="00E302CA">
        <w:rPr>
          <w:rStyle w:val="a9"/>
          <w:rFonts w:eastAsiaTheme="majorEastAsia" w:hint="eastAsia"/>
          <w:b/>
          <w:bCs w:val="0"/>
          <w:smallCaps w:val="0"/>
          <w:color w:val="FFFFFF" w:themeColor="background1"/>
          <w:spacing w:val="20"/>
          <w:sz w:val="40"/>
        </w:rPr>
        <w:t xml:space="preserve"> </w:t>
      </w:r>
      <w:r w:rsidRPr="00E302CA">
        <w:rPr>
          <w:rStyle w:val="a9"/>
          <w:rFonts w:eastAsiaTheme="majorEastAsia"/>
          <w:b/>
          <w:bCs w:val="0"/>
          <w:smallCaps w:val="0"/>
          <w:color w:val="FFFFFF" w:themeColor="background1"/>
          <w:spacing w:val="20"/>
          <w:sz w:val="40"/>
        </w:rPr>
        <w:t>항목</w:t>
      </w:r>
    </w:p>
    <w:p w14:paraId="26E78B2C" w14:textId="5B05FBEF" w:rsidR="00E302CA" w:rsidRDefault="00D35E36" w:rsidP="00D35E36">
      <w:pPr>
        <w:pStyle w:val="4"/>
      </w:pPr>
      <w:r>
        <w:t>“</w:t>
      </w:r>
      <w:r>
        <w:rPr>
          <w:rFonts w:hint="eastAsia"/>
        </w:rPr>
        <w:t>일 잘하고 있나?</w:t>
      </w:r>
      <w:r>
        <w:t>”</w:t>
      </w:r>
    </w:p>
    <w:p w14:paraId="0F9EF23E" w14:textId="04C1529D" w:rsidR="00D35E36" w:rsidRDefault="00D35E36" w:rsidP="00D35E36">
      <w:pPr>
        <w:pStyle w:val="a"/>
        <w:numPr>
          <w:ilvl w:val="0"/>
          <w:numId w:val="0"/>
        </w:numPr>
        <w:ind w:left="403" w:hanging="403"/>
      </w:pPr>
    </w:p>
    <w:p w14:paraId="078B094F" w14:textId="6679F49F" w:rsidR="007160B6" w:rsidRDefault="007160B6" w:rsidP="007160B6">
      <w:pPr>
        <w:pStyle w:val="2"/>
      </w:pPr>
      <w:r>
        <w:rPr>
          <w:rFonts w:hint="eastAsia"/>
        </w:rPr>
        <w:t>프로젝트 관리 란?</w:t>
      </w:r>
    </w:p>
    <w:p w14:paraId="66C5604D" w14:textId="77777777" w:rsidR="00D35E36" w:rsidRDefault="00D35E36" w:rsidP="00D35E36">
      <w:pPr>
        <w:pStyle w:val="a"/>
      </w:pPr>
      <w:r>
        <w:rPr>
          <w:rFonts w:hint="eastAsia"/>
        </w:rPr>
        <w:t>프로젝트 관리의 핵심</w:t>
      </w:r>
    </w:p>
    <w:p w14:paraId="624DA17C" w14:textId="3D0C4982" w:rsidR="00D35E36" w:rsidRDefault="00D35E36" w:rsidP="00D35E36">
      <w:pPr>
        <w:pStyle w:val="7"/>
        <w:ind w:left="400"/>
      </w:pPr>
      <w:proofErr w:type="gramStart"/>
      <w:r>
        <w:rPr>
          <w:rFonts w:hint="eastAsia"/>
        </w:rPr>
        <w:t xml:space="preserve">제품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서비스 계획 </w:t>
      </w:r>
      <w:r>
        <w:t xml:space="preserve">→ </w:t>
      </w:r>
      <w:r>
        <w:rPr>
          <w:rFonts w:hint="eastAsia"/>
        </w:rPr>
        <w:t xml:space="preserve">계획에 의한 진행 </w:t>
      </w:r>
      <w:r>
        <w:t xml:space="preserve">→ </w:t>
      </w:r>
      <w:r>
        <w:rPr>
          <w:rFonts w:hint="eastAsia"/>
        </w:rPr>
        <w:t xml:space="preserve">진행에 따른 결과물을 검증 </w:t>
      </w:r>
      <w:r>
        <w:t xml:space="preserve">→ </w:t>
      </w:r>
      <w:r>
        <w:rPr>
          <w:rFonts w:hint="eastAsia"/>
        </w:rPr>
        <w:t>결과물의 보완</w:t>
      </w:r>
    </w:p>
    <w:p w14:paraId="4D8FEF5A" w14:textId="05458B39" w:rsidR="00D35E36" w:rsidRDefault="00C036DD" w:rsidP="00D35E36">
      <w:pPr>
        <w:pStyle w:val="a"/>
      </w:pPr>
      <w:r>
        <w:rPr>
          <w:rFonts w:hint="eastAsia"/>
        </w:rPr>
        <w:t>결과물의 도출 방법</w:t>
      </w:r>
    </w:p>
    <w:p w14:paraId="57FAB4DD" w14:textId="5B1383AC" w:rsidR="00C036DD" w:rsidRDefault="00C036DD" w:rsidP="00C036DD">
      <w:pPr>
        <w:pStyle w:val="7"/>
        <w:ind w:left="400"/>
      </w:pPr>
      <w:proofErr w:type="gramStart"/>
      <w:r>
        <w:rPr>
          <w:rFonts w:hint="eastAsia"/>
        </w:rPr>
        <w:t>일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일을 할 사람,</w:t>
      </w:r>
      <w:r>
        <w:t xml:space="preserve"> </w:t>
      </w:r>
      <w:r>
        <w:rPr>
          <w:rFonts w:hint="eastAsia"/>
        </w:rPr>
        <w:t>하는 과정,</w:t>
      </w:r>
      <w:r>
        <w:t xml:space="preserve"> </w:t>
      </w:r>
      <w:r>
        <w:rPr>
          <w:rFonts w:hint="eastAsia"/>
        </w:rPr>
        <w:t>하는 도구가 필요하다</w:t>
      </w:r>
    </w:p>
    <w:p w14:paraId="16AF35D4" w14:textId="18AD7554" w:rsidR="00C036DD" w:rsidRDefault="00C036DD" w:rsidP="00C036DD">
      <w:pPr>
        <w:pStyle w:val="7"/>
        <w:ind w:left="400"/>
      </w:pPr>
      <w:r>
        <w:rPr>
          <w:rFonts w:hint="eastAsia"/>
        </w:rPr>
        <w:t>모든 일에는 시간과 비용이 소모된다</w:t>
      </w:r>
    </w:p>
    <w:p w14:paraId="517AE032" w14:textId="71F7BF58" w:rsidR="00C036DD" w:rsidRDefault="00C036DD" w:rsidP="00C036DD"/>
    <w:p w14:paraId="4874835C" w14:textId="40ADCC1F" w:rsidR="00C036DD" w:rsidRDefault="00C036DD" w:rsidP="00C036DD">
      <w:pPr>
        <w:pStyle w:val="2"/>
      </w:pPr>
      <w:r>
        <w:rPr>
          <w:rFonts w:hint="eastAsia"/>
        </w:rPr>
        <w:t>스케줄링의 순서</w:t>
      </w:r>
    </w:p>
    <w:p w14:paraId="667CA7FD" w14:textId="4E5B500B" w:rsidR="00C036DD" w:rsidRDefault="00C036DD" w:rsidP="00C036DD">
      <w:pPr>
        <w:pStyle w:val="a"/>
      </w:pPr>
      <w:r>
        <w:rPr>
          <w:rFonts w:hint="eastAsia"/>
        </w:rPr>
        <w:t>업무 쪼개기</w:t>
      </w:r>
    </w:p>
    <w:p w14:paraId="201A85DF" w14:textId="0B95C3A0" w:rsidR="00C036DD" w:rsidRDefault="00C036DD" w:rsidP="00C036DD">
      <w:pPr>
        <w:pStyle w:val="a"/>
      </w:pPr>
      <w:r>
        <w:rPr>
          <w:rFonts w:hint="eastAsia"/>
        </w:rPr>
        <w:t>M</w:t>
      </w:r>
      <w:r>
        <w:t xml:space="preserve">an-month </w:t>
      </w:r>
      <w:r>
        <w:rPr>
          <w:rFonts w:hint="eastAsia"/>
        </w:rPr>
        <w:t>추가</w:t>
      </w:r>
    </w:p>
    <w:p w14:paraId="0B7E7565" w14:textId="721D6043" w:rsidR="007E045C" w:rsidRDefault="007E045C" w:rsidP="007E045C">
      <w:pPr>
        <w:pStyle w:val="7"/>
        <w:ind w:left="400"/>
      </w:pPr>
      <w:r>
        <w:t xml:space="preserve">한 </w:t>
      </w:r>
      <w:r>
        <w:rPr>
          <w:rFonts w:hint="eastAsia"/>
        </w:rPr>
        <w:t>사람이 한 달 동안 할 수 있는 일</w:t>
      </w:r>
    </w:p>
    <w:p w14:paraId="0F8EAD17" w14:textId="1CBEDC24" w:rsidR="00C036DD" w:rsidRDefault="00C036DD" w:rsidP="00C036DD">
      <w:pPr>
        <w:pStyle w:val="a"/>
      </w:pPr>
      <w:r>
        <w:rPr>
          <w:rFonts w:hint="eastAsia"/>
        </w:rPr>
        <w:t>배치</w:t>
      </w:r>
    </w:p>
    <w:p w14:paraId="61101629" w14:textId="34D39595" w:rsidR="00C036DD" w:rsidRDefault="00C036DD" w:rsidP="00C036DD">
      <w:pPr>
        <w:pStyle w:val="a"/>
      </w:pPr>
      <w:r>
        <w:rPr>
          <w:rFonts w:hint="eastAsia"/>
        </w:rPr>
        <w:t>필요 인력 및 기간 산출</w:t>
      </w:r>
    </w:p>
    <w:p w14:paraId="341E5377" w14:textId="0A74CA02" w:rsidR="007160B6" w:rsidRDefault="007160B6" w:rsidP="007160B6">
      <w:pPr>
        <w:pStyle w:val="a"/>
        <w:numPr>
          <w:ilvl w:val="0"/>
          <w:numId w:val="0"/>
        </w:numPr>
        <w:ind w:left="403" w:hanging="403"/>
      </w:pPr>
    </w:p>
    <w:p w14:paraId="31A54F7C" w14:textId="79489F4A" w:rsidR="006006D6" w:rsidRDefault="006006D6" w:rsidP="006006D6">
      <w:pPr>
        <w:pStyle w:val="2"/>
      </w:pPr>
      <w:r>
        <w:rPr>
          <w:rFonts w:hint="eastAsia"/>
        </w:rPr>
        <w:t>업무 쪼개기</w:t>
      </w:r>
    </w:p>
    <w:p w14:paraId="7213CF71" w14:textId="4D63FF2F" w:rsidR="006006D6" w:rsidRDefault="006006D6" w:rsidP="006006D6">
      <w:pPr>
        <w:pStyle w:val="a"/>
      </w:pPr>
      <w:r>
        <w:rPr>
          <w:rFonts w:hint="eastAsia"/>
        </w:rPr>
        <w:t>W</w:t>
      </w:r>
      <w:r>
        <w:t xml:space="preserve">BS / </w:t>
      </w:r>
      <w:r>
        <w:rPr>
          <w:rFonts w:hint="eastAsia"/>
        </w:rPr>
        <w:t>W</w:t>
      </w:r>
      <w:r>
        <w:t>ork Breakdown Structure</w:t>
      </w:r>
    </w:p>
    <w:p w14:paraId="10417B67" w14:textId="4DCF6E24" w:rsidR="006006D6" w:rsidRDefault="006006D6" w:rsidP="006006D6">
      <w:pPr>
        <w:pStyle w:val="7"/>
        <w:ind w:left="400"/>
      </w:pPr>
      <w:r>
        <w:rPr>
          <w:rFonts w:hint="eastAsia"/>
        </w:rPr>
        <w:t xml:space="preserve">프로젝트 전체를 작은 작업 단위로 구성한 </w:t>
      </w:r>
      <w:r w:rsidRPr="00B27ABC">
        <w:rPr>
          <w:rFonts w:hint="eastAsia"/>
          <w:color w:val="FF0000"/>
        </w:rPr>
        <w:t>작업분해도</w:t>
      </w:r>
    </w:p>
    <w:p w14:paraId="054A173E" w14:textId="7B3311B9" w:rsidR="006006D6" w:rsidRDefault="006006D6" w:rsidP="006006D6">
      <w:r>
        <w:rPr>
          <w:noProof/>
        </w:rPr>
        <w:drawing>
          <wp:inline distT="0" distB="0" distL="0" distR="0" wp14:anchorId="05FDDF79" wp14:editId="18882EAA">
            <wp:extent cx="4791075" cy="3593306"/>
            <wp:effectExtent l="0" t="0" r="0" b="762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996" cy="361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054A654" w14:textId="25AD320A" w:rsidR="006006D6" w:rsidRDefault="00B27ABC" w:rsidP="006006D6">
      <w:pPr>
        <w:pStyle w:val="2"/>
      </w:pPr>
      <w:r>
        <w:rPr>
          <w:rFonts w:hint="eastAsia"/>
        </w:rPr>
        <w:lastRenderedPageBreak/>
        <w:t>G</w:t>
      </w:r>
      <w:r>
        <w:t>antt Chart</w:t>
      </w:r>
    </w:p>
    <w:p w14:paraId="00657191" w14:textId="0D2D2E58" w:rsidR="00B27ABC" w:rsidRDefault="00B27ABC" w:rsidP="00B27ABC">
      <w:pPr>
        <w:pStyle w:val="a"/>
      </w:pPr>
      <w:r w:rsidRPr="00B27ABC">
        <w:rPr>
          <w:rFonts w:hint="eastAsia"/>
          <w:color w:val="FF0000"/>
        </w:rPr>
        <w:t>시간의 흐름</w:t>
      </w:r>
      <w:r>
        <w:rPr>
          <w:rFonts w:hint="eastAsia"/>
        </w:rPr>
        <w:t>에 따라 작업 내역을 직관적으로 판단할 수 있는 스케줄링 차트</w:t>
      </w:r>
    </w:p>
    <w:p w14:paraId="19579421" w14:textId="538F18B8" w:rsidR="00B27ABC" w:rsidRPr="006F1B3F" w:rsidRDefault="00B27ABC" w:rsidP="00B27ABC">
      <w:pPr>
        <w:pStyle w:val="a"/>
      </w:pPr>
      <w:proofErr w:type="gramStart"/>
      <w:r>
        <w:rPr>
          <w:rFonts w:hint="eastAsia"/>
        </w:rPr>
        <w:t xml:space="preserve">구성 </w:t>
      </w:r>
      <w:r>
        <w:t>/</w:t>
      </w:r>
      <w:proofErr w:type="gramEnd"/>
      <w:r>
        <w:t xml:space="preserve"> </w:t>
      </w:r>
      <w:r w:rsidRPr="00B27ABC">
        <w:rPr>
          <w:rFonts w:hint="eastAsia"/>
          <w:color w:val="FF0000"/>
        </w:rPr>
        <w:t>업무명,</w:t>
      </w:r>
      <w:r w:rsidRPr="00B27ABC">
        <w:rPr>
          <w:color w:val="FF0000"/>
        </w:rPr>
        <w:t xml:space="preserve"> </w:t>
      </w:r>
      <w:r w:rsidRPr="00B27ABC">
        <w:rPr>
          <w:rFonts w:hint="eastAsia"/>
          <w:color w:val="FF0000"/>
        </w:rPr>
        <w:t>기간,</w:t>
      </w:r>
      <w:r w:rsidRPr="00B27ABC">
        <w:rPr>
          <w:color w:val="FF0000"/>
        </w:rPr>
        <w:t xml:space="preserve"> </w:t>
      </w:r>
      <w:r w:rsidRPr="00B27ABC">
        <w:rPr>
          <w:rFonts w:hint="eastAsia"/>
          <w:color w:val="FF0000"/>
        </w:rPr>
        <w:t>작업자,</w:t>
      </w:r>
      <w:r w:rsidRPr="00B27ABC">
        <w:rPr>
          <w:color w:val="FF0000"/>
        </w:rPr>
        <w:t xml:space="preserve"> </w:t>
      </w:r>
      <w:r w:rsidRPr="00B27ABC">
        <w:rPr>
          <w:rFonts w:hint="eastAsia"/>
          <w:color w:val="FF0000"/>
        </w:rPr>
        <w:t>연관 작업</w:t>
      </w:r>
    </w:p>
    <w:p w14:paraId="33B422BC" w14:textId="760C4952" w:rsidR="006F1B3F" w:rsidRDefault="006F1B3F" w:rsidP="006F1B3F">
      <w:pPr>
        <w:pStyle w:val="a"/>
        <w:numPr>
          <w:ilvl w:val="0"/>
          <w:numId w:val="0"/>
        </w:numPr>
        <w:ind w:left="403" w:hanging="403"/>
      </w:pPr>
      <w:r>
        <w:rPr>
          <w:noProof/>
          <w:color w:val="FF0000"/>
        </w:rPr>
        <w:drawing>
          <wp:inline distT="0" distB="0" distL="0" distR="0" wp14:anchorId="7A32CAF9" wp14:editId="3B72F392">
            <wp:extent cx="4976476" cy="3676650"/>
            <wp:effectExtent l="0" t="0" r="0" b="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163" cy="371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D549" w14:textId="18933902" w:rsidR="006F1B3F" w:rsidRDefault="006F1B3F" w:rsidP="006F1B3F">
      <w:pPr>
        <w:pStyle w:val="a"/>
        <w:numPr>
          <w:ilvl w:val="0"/>
          <w:numId w:val="0"/>
        </w:numPr>
        <w:ind w:left="403" w:hanging="403"/>
      </w:pPr>
    </w:p>
    <w:p w14:paraId="62FEBD98" w14:textId="64FD3676" w:rsidR="006F1B3F" w:rsidRDefault="006F1B3F" w:rsidP="006F1B3F">
      <w:pPr>
        <w:pStyle w:val="2"/>
      </w:pPr>
      <w:r>
        <w:rPr>
          <w:rFonts w:hint="eastAsia"/>
        </w:rPr>
        <w:t>P</w:t>
      </w:r>
      <w:r>
        <w:t>ert Chart</w:t>
      </w:r>
    </w:p>
    <w:p w14:paraId="611F2A00" w14:textId="45F79A79" w:rsidR="006F1B3F" w:rsidRDefault="006F1B3F" w:rsidP="006F1B3F">
      <w:pPr>
        <w:pStyle w:val="a"/>
      </w:pPr>
      <w:r>
        <w:rPr>
          <w:rFonts w:hint="eastAsia"/>
        </w:rPr>
        <w:t>프로젝트 달성에 필요한 전 작업의 내용과 순서,</w:t>
      </w:r>
      <w:r>
        <w:t xml:space="preserve"> </w:t>
      </w:r>
      <w:r>
        <w:rPr>
          <w:rFonts w:hint="eastAsia"/>
        </w:rPr>
        <w:t>작업 간 연관을 구조적으로 파악할 수 있는 스케줄링 차트</w:t>
      </w:r>
    </w:p>
    <w:p w14:paraId="46EDEE18" w14:textId="261A376A" w:rsidR="006F1B3F" w:rsidRDefault="006F1B3F" w:rsidP="006F1B3F">
      <w:pPr>
        <w:pStyle w:val="a"/>
      </w:pPr>
      <w:proofErr w:type="gramStart"/>
      <w:r>
        <w:rPr>
          <w:rFonts w:hint="eastAsia"/>
        </w:rPr>
        <w:t xml:space="preserve">구성 </w:t>
      </w:r>
      <w:r>
        <w:t>/</w:t>
      </w:r>
      <w:proofErr w:type="gramEnd"/>
      <w:r>
        <w:t xml:space="preserve"> </w:t>
      </w:r>
      <w:r>
        <w:rPr>
          <w:rFonts w:hint="eastAsia"/>
        </w:rPr>
        <w:t>태스크명,</w:t>
      </w:r>
      <w:r>
        <w:t xml:space="preserve"> ES, EF, </w:t>
      </w:r>
      <w:r>
        <w:rPr>
          <w:rFonts w:hint="eastAsia"/>
        </w:rPr>
        <w:t>작업기간,</w:t>
      </w:r>
      <w:r>
        <w:t xml:space="preserve"> </w:t>
      </w:r>
      <w:r>
        <w:rPr>
          <w:rFonts w:hint="eastAsia"/>
        </w:rPr>
        <w:t>작업자,</w:t>
      </w:r>
      <w:r>
        <w:t xml:space="preserve"> </w:t>
      </w:r>
      <w:r>
        <w:rPr>
          <w:rFonts w:hint="eastAsia"/>
        </w:rPr>
        <w:t xml:space="preserve">연관 작업 </w:t>
      </w:r>
      <w:r>
        <w:t>(</w:t>
      </w:r>
      <w:r>
        <w:rPr>
          <w:rFonts w:hint="eastAsia"/>
        </w:rPr>
        <w:t xml:space="preserve">필요에 따라 </w:t>
      </w:r>
      <w:r>
        <w:t xml:space="preserve">LS, LF </w:t>
      </w:r>
      <w:r>
        <w:rPr>
          <w:rFonts w:hint="eastAsia"/>
        </w:rPr>
        <w:t>추가</w:t>
      </w:r>
      <w:r>
        <w:t>)</w:t>
      </w:r>
    </w:p>
    <w:p w14:paraId="6F5D011E" w14:textId="56CCB360" w:rsidR="006F1B3F" w:rsidRDefault="006F1B3F" w:rsidP="006F1B3F">
      <w:pPr>
        <w:pStyle w:val="a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895D01B" wp14:editId="43F6EA47">
                <wp:simplePos x="0" y="0"/>
                <wp:positionH relativeFrom="column">
                  <wp:posOffset>4953000</wp:posOffset>
                </wp:positionH>
                <wp:positionV relativeFrom="paragraph">
                  <wp:posOffset>12700</wp:posOffset>
                </wp:positionV>
                <wp:extent cx="1677670" cy="2114550"/>
                <wp:effectExtent l="0" t="0" r="17780" b="19050"/>
                <wp:wrapNone/>
                <wp:docPr id="2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670" cy="2114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AD7F1" w14:textId="5E0A9301" w:rsidR="001B08DF" w:rsidRDefault="001B08DF">
                            <w:r>
                              <w:rPr>
                                <w:rFonts w:hint="eastAsia"/>
                              </w:rPr>
                              <w:t>이상적 작업 시간 가이드</w:t>
                            </w:r>
                          </w:p>
                          <w:p w14:paraId="56B66866" w14:textId="3CFEE2DC" w:rsidR="001B08DF" w:rsidRDefault="001B08DF"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S</w:t>
                            </w:r>
                          </w:p>
                          <w:p w14:paraId="1951F20F" w14:textId="4CF1F2ED" w:rsidR="001B08DF" w:rsidRDefault="001B08DF"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F</w:t>
                            </w:r>
                          </w:p>
                          <w:p w14:paraId="79014204" w14:textId="03F5E542" w:rsidR="001B08DF" w:rsidRDefault="001B08DF">
                            <w:r>
                              <w:rPr>
                                <w:rFonts w:hint="eastAsia"/>
                              </w:rPr>
                              <w:t>마지노선 가이드</w:t>
                            </w:r>
                          </w:p>
                          <w:p w14:paraId="0B68B4F9" w14:textId="39EE5126" w:rsidR="001B08DF" w:rsidRDefault="001B08DF">
                            <w:r>
                              <w:rPr>
                                <w:rFonts w:hint="eastAsia"/>
                              </w:rPr>
                              <w:t>L</w:t>
                            </w:r>
                            <w:r>
                              <w:t>S</w:t>
                            </w:r>
                          </w:p>
                          <w:p w14:paraId="06ABE577" w14:textId="020D51F2" w:rsidR="001B08DF" w:rsidRDefault="001B08DF">
                            <w:r>
                              <w:rPr>
                                <w:rFonts w:hint="eastAsia"/>
                              </w:rPr>
                              <w:t>L</w:t>
                            </w:r>
                            <w: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5D01B" id="_x0000_s1076" type="#_x0000_t202" style="position:absolute;left:0;text-align:left;margin-left:390pt;margin-top:1pt;width:132.1pt;height:166.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">
                <v:textbox>
                  <w:txbxContent>
                    <w:p w14:paraId="616AD7F1" w14:textId="5E0A9301" w:rsidR="001B08DF" w:rsidRDefault="001B08DF">
                      <w:r>
                        <w:rPr>
                          <w:rFonts w:hint="eastAsia"/>
                        </w:rPr>
                        <w:t>이상적 작업 시간 가이드</w:t>
                      </w:r>
                    </w:p>
                    <w:p w14:paraId="56B66866" w14:textId="3CFEE2DC" w:rsidR="001B08DF" w:rsidRDefault="001B08DF">
                      <w:r>
                        <w:rPr>
                          <w:rFonts w:hint="eastAsia"/>
                        </w:rPr>
                        <w:t>E</w:t>
                      </w:r>
                      <w:r>
                        <w:t>S</w:t>
                      </w:r>
                    </w:p>
                    <w:p w14:paraId="1951F20F" w14:textId="4CF1F2ED" w:rsidR="001B08DF" w:rsidRDefault="001B08DF">
                      <w:r>
                        <w:rPr>
                          <w:rFonts w:hint="eastAsia"/>
                        </w:rPr>
                        <w:t>E</w:t>
                      </w:r>
                      <w:r>
                        <w:t>F</w:t>
                      </w:r>
                    </w:p>
                    <w:p w14:paraId="79014204" w14:textId="03F5E542" w:rsidR="001B08DF" w:rsidRDefault="001B08DF">
                      <w:r>
                        <w:rPr>
                          <w:rFonts w:hint="eastAsia"/>
                        </w:rPr>
                        <w:t>마지노선 가이드</w:t>
                      </w:r>
                    </w:p>
                    <w:p w14:paraId="0B68B4F9" w14:textId="39EE5126" w:rsidR="001B08DF" w:rsidRDefault="001B08DF">
                      <w:r>
                        <w:rPr>
                          <w:rFonts w:hint="eastAsia"/>
                        </w:rPr>
                        <w:t>L</w:t>
                      </w:r>
                      <w:r>
                        <w:t>S</w:t>
                      </w:r>
                    </w:p>
                    <w:p w14:paraId="06ABE577" w14:textId="020D51F2" w:rsidR="001B08DF" w:rsidRDefault="001B08DF">
                      <w:r>
                        <w:rPr>
                          <w:rFonts w:hint="eastAsia"/>
                        </w:rPr>
                        <w:t>L</w:t>
                      </w:r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04C9CCC" wp14:editId="72866F25">
            <wp:extent cx="4876800" cy="3657600"/>
            <wp:effectExtent l="0" t="0" r="0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A016D54" w14:textId="56DC1AF9" w:rsidR="006F1B3F" w:rsidRDefault="006F1B3F" w:rsidP="006F1B3F">
      <w:pPr>
        <w:pStyle w:val="2"/>
      </w:pPr>
      <w:r>
        <w:rPr>
          <w:rFonts w:hint="eastAsia"/>
        </w:rPr>
        <w:lastRenderedPageBreak/>
        <w:t xml:space="preserve">스케줄 관리 </w:t>
      </w:r>
      <w:r>
        <w:t>Tool</w:t>
      </w:r>
    </w:p>
    <w:p w14:paraId="5503AECD" w14:textId="52EDB695" w:rsidR="006F1B3F" w:rsidRDefault="006F1B3F" w:rsidP="006F1B3F">
      <w:pPr>
        <w:pStyle w:val="a"/>
      </w:pPr>
      <w:r>
        <w:rPr>
          <w:rFonts w:hint="eastAsia"/>
        </w:rPr>
        <w:t>M</w:t>
      </w:r>
      <w:r>
        <w:t xml:space="preserve">S </w:t>
      </w:r>
      <w:r>
        <w:rPr>
          <w:rFonts w:hint="eastAsia"/>
        </w:rPr>
        <w:t>P</w:t>
      </w:r>
      <w:r>
        <w:t>roject</w:t>
      </w:r>
    </w:p>
    <w:p w14:paraId="0482423B" w14:textId="01A2DCB7" w:rsidR="006F1B3F" w:rsidRDefault="006F1B3F" w:rsidP="006F1B3F">
      <w:pPr>
        <w:pStyle w:val="a"/>
      </w:pPr>
      <w:r>
        <w:rPr>
          <w:rFonts w:hint="eastAsia"/>
        </w:rPr>
        <w:t>G</w:t>
      </w:r>
      <w:r>
        <w:t>antt Project</w:t>
      </w:r>
      <w:r w:rsidR="00450256">
        <w:t xml:space="preserve">, </w:t>
      </w:r>
      <w:proofErr w:type="spellStart"/>
      <w:r w:rsidR="00450256">
        <w:t>OpenPorj</w:t>
      </w:r>
      <w:proofErr w:type="spellEnd"/>
      <w:r>
        <w:t xml:space="preserve">, WBS </w:t>
      </w:r>
      <w:r>
        <w:rPr>
          <w:rFonts w:hint="eastAsia"/>
        </w:rPr>
        <w:t>S</w:t>
      </w:r>
      <w:r>
        <w:t>chedule Pro</w:t>
      </w:r>
    </w:p>
    <w:p w14:paraId="02FE2078" w14:textId="6D26579B" w:rsidR="006F1B3F" w:rsidRDefault="006F1B3F" w:rsidP="006F1B3F">
      <w:pPr>
        <w:pStyle w:val="a"/>
      </w:pPr>
      <w:proofErr w:type="spellStart"/>
      <w:r>
        <w:rPr>
          <w:rFonts w:hint="eastAsia"/>
        </w:rPr>
        <w:t>레드마인</w:t>
      </w:r>
      <w:proofErr w:type="spellEnd"/>
      <w:r>
        <w:rPr>
          <w:rFonts w:hint="eastAsia"/>
        </w:rPr>
        <w:t xml:space="preserve"> (</w:t>
      </w:r>
      <w:r>
        <w:t>Redmine)</w:t>
      </w:r>
    </w:p>
    <w:p w14:paraId="72FBC27A" w14:textId="1CF934C5" w:rsidR="006F1B3F" w:rsidRDefault="006F1B3F" w:rsidP="006F1B3F">
      <w:pPr>
        <w:pStyle w:val="a"/>
      </w:pPr>
      <w:r>
        <w:rPr>
          <w:rFonts w:hint="eastAsia"/>
        </w:rPr>
        <w:t>구글 캘린더</w:t>
      </w:r>
    </w:p>
    <w:p w14:paraId="1F6A1939" w14:textId="59076B48" w:rsidR="006F1B3F" w:rsidRDefault="006F1B3F" w:rsidP="006F1B3F">
      <w:pPr>
        <w:pStyle w:val="a"/>
      </w:pPr>
      <w:r>
        <w:rPr>
          <w:rFonts w:hint="eastAsia"/>
        </w:rPr>
        <w:t>E</w:t>
      </w:r>
      <w:r>
        <w:t>xcel (</w:t>
      </w:r>
      <w:proofErr w:type="spellStart"/>
      <w:r>
        <w:rPr>
          <w:rFonts w:hint="eastAsia"/>
        </w:rPr>
        <w:t>X</w:t>
      </w:r>
      <w:r>
        <w:t>LGantt</w:t>
      </w:r>
      <w:proofErr w:type="spellEnd"/>
      <w:r>
        <w:t xml:space="preserve"> </w:t>
      </w:r>
      <w:r>
        <w:rPr>
          <w:rFonts w:hint="eastAsia"/>
        </w:rPr>
        <w:t>참</w:t>
      </w:r>
      <w:r w:rsidR="001670F1">
        <w:rPr>
          <w:rFonts w:hint="eastAsia"/>
        </w:rPr>
        <w:t>조</w:t>
      </w:r>
      <w:r>
        <w:t>)</w:t>
      </w:r>
    </w:p>
    <w:p w14:paraId="39D0293E" w14:textId="6F098699" w:rsidR="00450256" w:rsidRDefault="00450256" w:rsidP="00450256">
      <w:pPr>
        <w:pStyle w:val="a"/>
        <w:numPr>
          <w:ilvl w:val="0"/>
          <w:numId w:val="0"/>
        </w:numPr>
        <w:ind w:left="403" w:hanging="403"/>
      </w:pPr>
    </w:p>
    <w:p w14:paraId="5B7D7EC9" w14:textId="763EA30D" w:rsidR="00C262CC" w:rsidRDefault="00C262CC" w:rsidP="00C262CC">
      <w:pPr>
        <w:pStyle w:val="2"/>
      </w:pPr>
      <w:r>
        <w:rPr>
          <w:rFonts w:hint="eastAsia"/>
        </w:rPr>
        <w:t>스케줄 관리 시 주의점</w:t>
      </w:r>
    </w:p>
    <w:p w14:paraId="5C022CC5" w14:textId="31AC21E0" w:rsidR="00C262CC" w:rsidRDefault="00C262CC" w:rsidP="00C262CC">
      <w:pPr>
        <w:pStyle w:val="a"/>
      </w:pPr>
      <w:r>
        <w:rPr>
          <w:rFonts w:hint="eastAsia"/>
        </w:rPr>
        <w:t xml:space="preserve">근무시간 </w:t>
      </w:r>
      <w:r>
        <w:t xml:space="preserve">= </w:t>
      </w:r>
      <w:r>
        <w:rPr>
          <w:rFonts w:hint="eastAsia"/>
        </w:rPr>
        <w:t>실제 업무 시간은 아니다</w:t>
      </w:r>
    </w:p>
    <w:p w14:paraId="339C551C" w14:textId="3B6E9F40" w:rsidR="00C262CC" w:rsidRDefault="00C262CC" w:rsidP="00C262CC">
      <w:pPr>
        <w:pStyle w:val="a"/>
      </w:pPr>
      <w:proofErr w:type="spellStart"/>
      <w:r>
        <w:rPr>
          <w:rFonts w:hint="eastAsia"/>
        </w:rPr>
        <w:t>최하단</w:t>
      </w:r>
      <w:proofErr w:type="spellEnd"/>
      <w:r>
        <w:rPr>
          <w:rFonts w:hint="eastAsia"/>
        </w:rPr>
        <w:t xml:space="preserve"> 유닛 단위의 업무는 무조건 시간 단위로 환산되어야 한다.</w:t>
      </w:r>
    </w:p>
    <w:p w14:paraId="7A2299A4" w14:textId="3C498289" w:rsidR="00C262CC" w:rsidRDefault="00C262CC" w:rsidP="00C262CC">
      <w:pPr>
        <w:pStyle w:val="a"/>
      </w:pPr>
      <w:r>
        <w:rPr>
          <w:rFonts w:hint="eastAsia"/>
        </w:rPr>
        <w:t xml:space="preserve">일 단위의 스케줄은 무조건 지켜라 </w:t>
      </w:r>
      <w:r>
        <w:t>(</w:t>
      </w:r>
      <w:r>
        <w:rPr>
          <w:rFonts w:hint="eastAsia"/>
        </w:rPr>
        <w:t>오늘 일은 오늘 안에</w:t>
      </w:r>
      <w:r>
        <w:t>)</w:t>
      </w:r>
    </w:p>
    <w:p w14:paraId="6B21A712" w14:textId="18584044" w:rsidR="00C262CC" w:rsidRDefault="00C262CC" w:rsidP="00C262CC">
      <w:pPr>
        <w:pStyle w:val="a"/>
      </w:pPr>
      <w:r>
        <w:rPr>
          <w:rFonts w:hint="eastAsia"/>
        </w:rPr>
        <w:t>업무 시간 산정을 방해하는 요소를 최소화하라</w:t>
      </w:r>
    </w:p>
    <w:p w14:paraId="175B9ABC" w14:textId="101C185F" w:rsidR="00C262CC" w:rsidRDefault="00C262CC" w:rsidP="00C262CC">
      <w:pPr>
        <w:pStyle w:val="7"/>
        <w:ind w:left="400"/>
      </w:pPr>
      <w:r>
        <w:rPr>
          <w:rFonts w:hint="eastAsia"/>
        </w:rPr>
        <w:t>예고되지 않거나 업무 시간 중간에 위치한 회의</w:t>
      </w:r>
    </w:p>
    <w:p w14:paraId="20DFB015" w14:textId="0CA6303F" w:rsidR="00C262CC" w:rsidRDefault="00C262CC" w:rsidP="00C262CC">
      <w:pPr>
        <w:pStyle w:val="7"/>
        <w:ind w:left="400"/>
      </w:pPr>
      <w:r>
        <w:rPr>
          <w:rFonts w:hint="eastAsia"/>
        </w:rPr>
        <w:t xml:space="preserve">불쑥 </w:t>
      </w:r>
      <w:proofErr w:type="gramStart"/>
      <w:r>
        <w:rPr>
          <w:rFonts w:hint="eastAsia"/>
        </w:rPr>
        <w:t xml:space="preserve">나타나기 </w:t>
      </w:r>
      <w:r>
        <w:t>:</w:t>
      </w:r>
      <w:proofErr w:type="gramEnd"/>
      <w:r>
        <w:t xml:space="preserve"> </w:t>
      </w:r>
      <w:r>
        <w:rPr>
          <w:rFonts w:hint="eastAsia"/>
        </w:rPr>
        <w:t>내가 어제 게임을 해봤는데 말이지</w:t>
      </w:r>
      <w:r>
        <w:t>…</w:t>
      </w:r>
    </w:p>
    <w:p w14:paraId="5E95958F" w14:textId="2B978364" w:rsidR="00C262CC" w:rsidRDefault="00C262CC" w:rsidP="00C262CC"/>
    <w:p w14:paraId="6E985124" w14:textId="04638F09" w:rsidR="00C262CC" w:rsidRDefault="00C262CC" w:rsidP="00C262CC">
      <w:pPr>
        <w:pStyle w:val="4"/>
      </w:pPr>
      <w:r>
        <w:t>“</w:t>
      </w:r>
      <w:r>
        <w:rPr>
          <w:rFonts w:hint="eastAsia"/>
        </w:rPr>
        <w:t>프로젝트 관리 항목</w:t>
      </w:r>
      <w:r>
        <w:t>”</w:t>
      </w:r>
    </w:p>
    <w:p w14:paraId="7A72EF1C" w14:textId="264BF0C5" w:rsidR="00C262CC" w:rsidRDefault="00C262CC" w:rsidP="00C262CC">
      <w:pPr>
        <w:pStyle w:val="a"/>
        <w:numPr>
          <w:ilvl w:val="0"/>
          <w:numId w:val="0"/>
        </w:numPr>
        <w:ind w:left="403" w:hanging="403"/>
      </w:pPr>
    </w:p>
    <w:p w14:paraId="4A60891C" w14:textId="64320968" w:rsidR="00C262CC" w:rsidRDefault="000C33E8" w:rsidP="000C33E8">
      <w:pPr>
        <w:pStyle w:val="2"/>
      </w:pPr>
      <w:r>
        <w:rPr>
          <w:rFonts w:hint="eastAsia"/>
        </w:rPr>
        <w:t>체크포인트와 마일스톤</w:t>
      </w:r>
    </w:p>
    <w:p w14:paraId="6E9FD6EF" w14:textId="526B73C3" w:rsidR="000C33E8" w:rsidRDefault="000C33E8" w:rsidP="000C33E8">
      <w:pPr>
        <w:pStyle w:val="a"/>
      </w:pPr>
      <w:r>
        <w:rPr>
          <w:rFonts w:hint="eastAsia"/>
        </w:rPr>
        <w:t>체크 포인트</w:t>
      </w:r>
    </w:p>
    <w:p w14:paraId="7F44D03C" w14:textId="6B5108AB" w:rsidR="000C33E8" w:rsidRDefault="000C33E8" w:rsidP="000C33E8">
      <w:pPr>
        <w:pStyle w:val="7"/>
        <w:ind w:left="400"/>
      </w:pPr>
      <w:r>
        <w:rPr>
          <w:rFonts w:hint="eastAsia"/>
        </w:rPr>
        <w:t>개발 중간에 개발의 속도와 방향을 점검하는 단계</w:t>
      </w:r>
    </w:p>
    <w:p w14:paraId="1EC68B66" w14:textId="240163E1" w:rsidR="000C33E8" w:rsidRDefault="000C33E8" w:rsidP="000C33E8">
      <w:pPr>
        <w:pStyle w:val="7"/>
        <w:ind w:left="400"/>
      </w:pPr>
      <w:r>
        <w:rPr>
          <w:rFonts w:hint="eastAsia"/>
        </w:rPr>
        <w:t>프로토타입,</w:t>
      </w:r>
      <w:r>
        <w:t xml:space="preserve"> </w:t>
      </w:r>
      <w:r>
        <w:rPr>
          <w:rFonts w:hint="eastAsia"/>
        </w:rPr>
        <w:t>알파테스트,</w:t>
      </w:r>
      <w:r>
        <w:t xml:space="preserve"> </w:t>
      </w:r>
      <w:r>
        <w:rPr>
          <w:rFonts w:hint="eastAsia"/>
        </w:rPr>
        <w:t>베타테스트 등</w:t>
      </w:r>
    </w:p>
    <w:p w14:paraId="64617060" w14:textId="3E001BA8" w:rsidR="000C33E8" w:rsidRDefault="000C33E8" w:rsidP="000C33E8">
      <w:pPr>
        <w:pStyle w:val="a"/>
      </w:pPr>
      <w:r>
        <w:rPr>
          <w:rFonts w:hint="eastAsia"/>
        </w:rPr>
        <w:t>마일 스톤(중요 시점</w:t>
      </w:r>
      <w:r>
        <w:t>)</w:t>
      </w:r>
    </w:p>
    <w:p w14:paraId="2531C756" w14:textId="2F0D8514" w:rsidR="000C33E8" w:rsidRPr="000C33E8" w:rsidRDefault="000C33E8" w:rsidP="000C33E8">
      <w:pPr>
        <w:pStyle w:val="7"/>
        <w:ind w:left="400"/>
      </w:pPr>
      <w:r>
        <w:rPr>
          <w:rFonts w:hint="eastAsia"/>
        </w:rPr>
        <w:t xml:space="preserve">각 체크포인트의 완성도를 체크하는 </w:t>
      </w:r>
      <w:r w:rsidRPr="000C33E8">
        <w:rPr>
          <w:rFonts w:hint="eastAsia"/>
          <w:color w:val="FF0000"/>
        </w:rPr>
        <w:t>가이드라인</w:t>
      </w:r>
    </w:p>
    <w:p w14:paraId="1C5D50F1" w14:textId="42F6E825" w:rsidR="00C262CC" w:rsidRDefault="00C262CC" w:rsidP="00C262CC"/>
    <w:p w14:paraId="1534AEEF" w14:textId="3F18A028" w:rsidR="00C262CC" w:rsidRDefault="000C33E8" w:rsidP="000C33E8">
      <w:pPr>
        <w:pStyle w:val="2"/>
      </w:pPr>
      <w:r>
        <w:rPr>
          <w:rFonts w:hint="eastAsia"/>
        </w:rPr>
        <w:t>마일스톤이란?</w:t>
      </w:r>
    </w:p>
    <w:p w14:paraId="2EC4F407" w14:textId="50EC9EAD" w:rsidR="000C33E8" w:rsidRDefault="000C33E8" w:rsidP="000C33E8">
      <w:pPr>
        <w:pStyle w:val="a"/>
      </w:pPr>
      <w:r>
        <w:rPr>
          <w:rFonts w:hint="eastAsia"/>
        </w:rPr>
        <w:t>중요한 목표 또는 업무별로 완성해야 하는 시점을 의미</w:t>
      </w:r>
    </w:p>
    <w:p w14:paraId="20903E13" w14:textId="318C1131" w:rsidR="000C33E8" w:rsidRDefault="000C33E8" w:rsidP="000C33E8">
      <w:pPr>
        <w:pStyle w:val="a"/>
      </w:pPr>
      <w:r>
        <w:rPr>
          <w:rFonts w:hint="eastAsia"/>
        </w:rPr>
        <w:t>시점은 하나만 존재하는 것이 아님 (중요한 시점들을 모두 표기</w:t>
      </w:r>
      <w:r>
        <w:t>)</w:t>
      </w:r>
    </w:p>
    <w:p w14:paraId="657C5905" w14:textId="13F4D4B5" w:rsidR="000C33E8" w:rsidRDefault="000C33E8" w:rsidP="000C33E8">
      <w:pPr>
        <w:pStyle w:val="a"/>
      </w:pPr>
      <w:r>
        <w:rPr>
          <w:rFonts w:hint="eastAsia"/>
        </w:rPr>
        <w:t>프로젝트의 대한 전체적인 그림 또는 일정을 파악할 때 유용함</w:t>
      </w:r>
    </w:p>
    <w:p w14:paraId="3290CCE4" w14:textId="4FD44986" w:rsidR="000C33E8" w:rsidRPr="000C33E8" w:rsidRDefault="000C33E8" w:rsidP="000C33E8">
      <w:pPr>
        <w:pStyle w:val="a"/>
      </w:pPr>
      <w:r w:rsidRPr="004D3A47">
        <w:rPr>
          <w:rFonts w:hint="eastAsia"/>
          <w:color w:val="FF0000"/>
        </w:rPr>
        <w:t>하나의 마일스톤이 종료되면 해당 마일스톤을 검증해야 함</w:t>
      </w:r>
    </w:p>
    <w:p w14:paraId="7055F0CF" w14:textId="09A42D32" w:rsidR="000C33E8" w:rsidRDefault="000C33E8" w:rsidP="00C262CC"/>
    <w:p w14:paraId="31972EB2" w14:textId="330389D1" w:rsidR="00A60E4E" w:rsidRDefault="00A60E4E" w:rsidP="00A60E4E">
      <w:pPr>
        <w:pStyle w:val="2"/>
      </w:pPr>
      <w:r>
        <w:rPr>
          <w:rFonts w:hint="eastAsia"/>
        </w:rPr>
        <w:t>마일스톤의 검증</w:t>
      </w:r>
    </w:p>
    <w:p w14:paraId="29CAD6D7" w14:textId="2BD1287C" w:rsidR="00A60E4E" w:rsidRDefault="00A60E4E" w:rsidP="00A60E4E">
      <w:pPr>
        <w:pStyle w:val="a"/>
      </w:pPr>
      <w:r>
        <w:rPr>
          <w:rFonts w:hint="eastAsia"/>
        </w:rPr>
        <w:t>마일스톤은 최대한 정확한 검증이 가능하도록 작성되어야 한다</w:t>
      </w:r>
    </w:p>
    <w:p w14:paraId="120AE056" w14:textId="1388E435" w:rsidR="00A60E4E" w:rsidRDefault="00A60E4E" w:rsidP="00A60E4E">
      <w:pPr>
        <w:pStyle w:val="a"/>
      </w:pPr>
      <w:r>
        <w:rPr>
          <w:rFonts w:hint="eastAsia"/>
        </w:rPr>
        <w:t>검증은 테스트 케이스(</w:t>
      </w:r>
      <w:r>
        <w:t>TC)</w:t>
      </w:r>
      <w:r>
        <w:rPr>
          <w:rFonts w:hint="eastAsia"/>
        </w:rPr>
        <w:t>를 이용하여 진행하는 것이 좋음</w:t>
      </w:r>
    </w:p>
    <w:p w14:paraId="05A770A4" w14:textId="548E89C2" w:rsidR="00A60E4E" w:rsidRPr="00A60E4E" w:rsidRDefault="00A60E4E" w:rsidP="00A60E4E">
      <w:pPr>
        <w:pStyle w:val="7"/>
        <w:ind w:left="400"/>
        <w:rPr>
          <w:color w:val="000000" w:themeColor="text1"/>
        </w:rPr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회원 가입은 잘 되는가?</w:t>
      </w:r>
      <w:r>
        <w:t xml:space="preserve"> </w:t>
      </w:r>
      <w:r w:rsidRPr="00A60E4E">
        <w:rPr>
          <w:color w:val="FF0000"/>
        </w:rPr>
        <w:t>X</w:t>
      </w:r>
    </w:p>
    <w:p w14:paraId="7B47BC07" w14:textId="47BAC892" w:rsidR="00BE286D" w:rsidRDefault="00A60E4E" w:rsidP="00A60E4E">
      <w:pPr>
        <w:pStyle w:val="7"/>
        <w:ind w:left="400"/>
        <w:rPr>
          <w:color w:val="FF0000"/>
        </w:rPr>
      </w:pPr>
      <w:r>
        <w:rPr>
          <w:rFonts w:hint="eastAsia"/>
        </w:rPr>
        <w:t>E</w:t>
      </w:r>
      <w:r>
        <w:t>xplorer, Chrome, Firefox, Safari</w:t>
      </w:r>
      <w:r>
        <w:rPr>
          <w:rFonts w:hint="eastAsia"/>
        </w:rPr>
        <w:t>에서 회원가입 폼이 잘 표시되는가?</w:t>
      </w:r>
      <w:r>
        <w:t xml:space="preserve"> </w:t>
      </w:r>
      <w:proofErr w:type="gramStart"/>
      <w:r>
        <w:t xml:space="preserve">/ </w:t>
      </w:r>
      <w:r>
        <w:rPr>
          <w:rFonts w:hint="eastAsia"/>
        </w:rPr>
        <w:t>사용</w:t>
      </w:r>
      <w:proofErr w:type="gramEnd"/>
      <w:r>
        <w:rPr>
          <w:rFonts w:hint="eastAsia"/>
        </w:rPr>
        <w:t xml:space="preserve"> 가능한 아이디 찾기가 정확히 작동되는가?</w:t>
      </w:r>
      <w:r>
        <w:t xml:space="preserve"> </w:t>
      </w:r>
      <w:proofErr w:type="gramStart"/>
      <w:r>
        <w:t xml:space="preserve">/ </w:t>
      </w:r>
      <w:r>
        <w:rPr>
          <w:rFonts w:hint="eastAsia"/>
        </w:rPr>
        <w:t>가입자의</w:t>
      </w:r>
      <w:proofErr w:type="gramEnd"/>
      <w:r>
        <w:rPr>
          <w:rFonts w:hint="eastAsia"/>
        </w:rPr>
        <w:t xml:space="preserve"> 휴대폰으로 인증번호가 </w:t>
      </w:r>
      <w:r>
        <w:t>5</w:t>
      </w:r>
      <w:r>
        <w:rPr>
          <w:rFonts w:hint="eastAsia"/>
        </w:rPr>
        <w:t>초 안에 전달되는가?</w:t>
      </w:r>
      <w:r>
        <w:t xml:space="preserve"> … </w:t>
      </w:r>
      <w:r w:rsidRPr="00A60E4E">
        <w:rPr>
          <w:rFonts w:hint="eastAsia"/>
          <w:color w:val="FF0000"/>
        </w:rPr>
        <w:t>O</w:t>
      </w:r>
    </w:p>
    <w:p w14:paraId="63AD736F" w14:textId="77777777" w:rsidR="00BE286D" w:rsidRDefault="00BE286D">
      <w:pPr>
        <w:widowControl/>
        <w:wordWrap/>
        <w:autoSpaceDE/>
        <w:autoSpaceDN/>
        <w:rPr>
          <w:color w:val="FF0000"/>
          <w:spacing w:val="-20"/>
          <w:sz w:val="18"/>
        </w:rPr>
      </w:pPr>
      <w:r>
        <w:rPr>
          <w:color w:val="FF0000"/>
        </w:rPr>
        <w:br w:type="page"/>
      </w:r>
    </w:p>
    <w:p w14:paraId="30F87C06" w14:textId="0DADE52F" w:rsidR="00A60E4E" w:rsidRDefault="00BE286D" w:rsidP="00BE286D">
      <w:pPr>
        <w:pStyle w:val="2"/>
      </w:pPr>
      <w:r>
        <w:rPr>
          <w:rFonts w:hint="eastAsia"/>
        </w:rPr>
        <w:lastRenderedPageBreak/>
        <w:t>변경 통제</w:t>
      </w:r>
    </w:p>
    <w:p w14:paraId="633E0773" w14:textId="024B1C5D" w:rsidR="00BE286D" w:rsidRDefault="00BE286D" w:rsidP="00BE286D">
      <w:pPr>
        <w:pStyle w:val="a"/>
      </w:pPr>
      <w:r>
        <w:rPr>
          <w:rFonts w:hint="eastAsia"/>
        </w:rPr>
        <w:t xml:space="preserve">원래 계획에서 </w:t>
      </w:r>
      <w:r w:rsidRPr="00BE286D">
        <w:rPr>
          <w:rFonts w:hint="eastAsia"/>
          <w:color w:val="FF0000"/>
        </w:rPr>
        <w:t>추가</w:t>
      </w:r>
      <w:r w:rsidRPr="00BE286D">
        <w:rPr>
          <w:color w:val="FF0000"/>
        </w:rPr>
        <w:t xml:space="preserve">, </w:t>
      </w:r>
      <w:r w:rsidRPr="00BE286D">
        <w:rPr>
          <w:rFonts w:hint="eastAsia"/>
          <w:color w:val="FF0000"/>
        </w:rPr>
        <w:t>삭제,</w:t>
      </w:r>
      <w:r w:rsidRPr="00BE286D">
        <w:rPr>
          <w:color w:val="FF0000"/>
        </w:rPr>
        <w:t xml:space="preserve"> </w:t>
      </w:r>
      <w:r w:rsidRPr="00BE286D">
        <w:rPr>
          <w:rFonts w:hint="eastAsia"/>
          <w:color w:val="FF0000"/>
        </w:rPr>
        <w:t>수정</w:t>
      </w:r>
      <w:r>
        <w:rPr>
          <w:rFonts w:hint="eastAsia"/>
        </w:rPr>
        <w:t>해야 하는 사항의 관리</w:t>
      </w:r>
    </w:p>
    <w:p w14:paraId="4CC7F6BD" w14:textId="5F80A64F" w:rsidR="00BE286D" w:rsidRDefault="00BE286D" w:rsidP="00BE286D">
      <w:pPr>
        <w:pStyle w:val="a"/>
      </w:pPr>
      <w:r>
        <w:rPr>
          <w:rFonts w:hint="eastAsia"/>
        </w:rPr>
        <w:t>타 프로젝트보다 게임 프로젝트는 외부,</w:t>
      </w:r>
      <w:r>
        <w:t xml:space="preserve"> </w:t>
      </w:r>
      <w:r>
        <w:rPr>
          <w:rFonts w:hint="eastAsia"/>
        </w:rPr>
        <w:t>내부 환경의 변화에 따라 프로젝트 변경이 불가피한 경우가 많다</w:t>
      </w:r>
    </w:p>
    <w:p w14:paraId="6579008F" w14:textId="168BBA35" w:rsidR="00BE286D" w:rsidRDefault="00BE286D" w:rsidP="00BE286D">
      <w:pPr>
        <w:pStyle w:val="a"/>
      </w:pPr>
      <w:r>
        <w:rPr>
          <w:rFonts w:hint="eastAsia"/>
        </w:rPr>
        <w:t xml:space="preserve">프로젝트 변경의 영향을 받는 </w:t>
      </w:r>
      <w:r w:rsidRPr="00BE286D">
        <w:rPr>
          <w:rFonts w:hint="eastAsia"/>
          <w:color w:val="FF0000"/>
        </w:rPr>
        <w:t>당사자</w:t>
      </w:r>
      <w:r>
        <w:rPr>
          <w:rFonts w:hint="eastAsia"/>
        </w:rPr>
        <w:t>가 의사 결정에 참여해야 함</w:t>
      </w:r>
    </w:p>
    <w:p w14:paraId="76742B0D" w14:textId="7DF16E5A" w:rsidR="00BE286D" w:rsidRDefault="00BE286D" w:rsidP="00BE286D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 xml:space="preserve">우리 마케팅 회의에서 하드코어 모드 넣기로 </w:t>
      </w:r>
      <w:proofErr w:type="spellStart"/>
      <w:r>
        <w:rPr>
          <w:rFonts w:hint="eastAsia"/>
        </w:rPr>
        <w:t>했어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 주까지 작업해!</w:t>
      </w:r>
    </w:p>
    <w:p w14:paraId="3223743F" w14:textId="41DD8DE8" w:rsidR="00BE286D" w:rsidRDefault="00BE286D" w:rsidP="00BE286D">
      <w:pPr>
        <w:pStyle w:val="a"/>
      </w:pPr>
      <w:r>
        <w:rPr>
          <w:rFonts w:hint="eastAsia"/>
        </w:rPr>
        <w:t xml:space="preserve">프로젝트 변경은 </w:t>
      </w:r>
      <w:r w:rsidRPr="00BE286D">
        <w:rPr>
          <w:rFonts w:hint="eastAsia"/>
          <w:color w:val="FF0000"/>
        </w:rPr>
        <w:t>정해진 기간</w:t>
      </w:r>
      <w:r>
        <w:rPr>
          <w:rFonts w:hint="eastAsia"/>
        </w:rPr>
        <w:t xml:space="preserve">에 </w:t>
      </w:r>
      <w:r w:rsidRPr="00BE286D">
        <w:rPr>
          <w:rFonts w:hint="eastAsia"/>
          <w:color w:val="FF0000"/>
        </w:rPr>
        <w:t>공식적 절차</w:t>
      </w:r>
      <w:r>
        <w:rPr>
          <w:rFonts w:hint="eastAsia"/>
        </w:rPr>
        <w:t>에 의해 진행되어야 함</w:t>
      </w:r>
    </w:p>
    <w:p w14:paraId="6B99D193" w14:textId="03B65348" w:rsidR="00BE286D" w:rsidRPr="00BE286D" w:rsidRDefault="00BE286D" w:rsidP="00BE286D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사장님이 시도 때도 없이 개발실에 들어와 이런 저런 훈수를 두고 나간다</w:t>
      </w:r>
    </w:p>
    <w:p w14:paraId="1C69C189" w14:textId="4AEFB4C3" w:rsidR="00A60E4E" w:rsidRDefault="00A60E4E" w:rsidP="00A60E4E"/>
    <w:p w14:paraId="68F68A4F" w14:textId="1A809AE4" w:rsidR="00C818EC" w:rsidRDefault="00C818EC" w:rsidP="00C818EC">
      <w:pPr>
        <w:pStyle w:val="2"/>
      </w:pPr>
      <w:r>
        <w:rPr>
          <w:rFonts w:hint="eastAsia"/>
        </w:rPr>
        <w:t>리스크 관리</w:t>
      </w:r>
    </w:p>
    <w:p w14:paraId="52C2E9DB" w14:textId="684F7FE8" w:rsidR="00C818EC" w:rsidRDefault="00C818EC" w:rsidP="00C818EC">
      <w:pPr>
        <w:pStyle w:val="a"/>
      </w:pPr>
      <w:proofErr w:type="spellStart"/>
      <w:r>
        <w:rPr>
          <w:rFonts w:hint="eastAsia"/>
        </w:rPr>
        <w:t>리스크란</w:t>
      </w:r>
      <w:proofErr w:type="spellEnd"/>
    </w:p>
    <w:p w14:paraId="4CEAD400" w14:textId="3BE7BF2E" w:rsidR="00C818EC" w:rsidRDefault="00C818EC" w:rsidP="000771B1">
      <w:pPr>
        <w:pStyle w:val="7"/>
        <w:ind w:left="400"/>
      </w:pPr>
      <w:r>
        <w:rPr>
          <w:rFonts w:hint="eastAsia"/>
        </w:rPr>
        <w:t>프로젝트 목표에 긍정적이거나(</w:t>
      </w:r>
      <w:r>
        <w:t xml:space="preserve">Positive), </w:t>
      </w:r>
      <w:r>
        <w:rPr>
          <w:rFonts w:hint="eastAsia"/>
        </w:rPr>
        <w:t>부정적인(</w:t>
      </w:r>
      <w:r>
        <w:t xml:space="preserve">Negative) </w:t>
      </w:r>
      <w:r>
        <w:rPr>
          <w:rFonts w:hint="eastAsia"/>
        </w:rPr>
        <w:t>영향을 미치는 사건</w:t>
      </w:r>
    </w:p>
    <w:p w14:paraId="449E2166" w14:textId="59606AB6" w:rsidR="00C818EC" w:rsidRDefault="00C818EC" w:rsidP="000771B1">
      <w:pPr>
        <w:pStyle w:val="7"/>
        <w:ind w:left="400"/>
      </w:pPr>
      <w:r>
        <w:rPr>
          <w:rFonts w:hint="eastAsia"/>
        </w:rPr>
        <w:t xml:space="preserve">리스크 </w:t>
      </w:r>
      <w:r>
        <w:t xml:space="preserve">= </w:t>
      </w:r>
      <w:r>
        <w:rPr>
          <w:rFonts w:hint="eastAsia"/>
        </w:rPr>
        <w:t xml:space="preserve">기회 </w:t>
      </w:r>
      <w:r>
        <w:t xml:space="preserve">+ </w:t>
      </w:r>
      <w:r>
        <w:rPr>
          <w:rFonts w:hint="eastAsia"/>
        </w:rPr>
        <w:t>위협</w:t>
      </w:r>
    </w:p>
    <w:p w14:paraId="62EA9D29" w14:textId="5D1FB754" w:rsidR="00C818EC" w:rsidRDefault="00C818EC" w:rsidP="000771B1">
      <w:pPr>
        <w:pStyle w:val="7"/>
        <w:ind w:left="400"/>
      </w:pPr>
      <w:r>
        <w:rPr>
          <w:rFonts w:hint="eastAsia"/>
        </w:rPr>
        <w:t>리스트를 바라볼 때 기회와 위협을 모두 고려</w:t>
      </w:r>
    </w:p>
    <w:p w14:paraId="24C90907" w14:textId="22A44D3F" w:rsidR="000771B1" w:rsidRPr="00C818EC" w:rsidRDefault="000771B1" w:rsidP="00C818EC">
      <w:pPr>
        <w:pStyle w:val="a"/>
      </w:pPr>
      <w:r>
        <w:rPr>
          <w:rFonts w:hint="eastAsia"/>
        </w:rPr>
        <w:t>예상되는 리스크를 미리 체크하여 컨트롤 및 대안을 마련하는 것</w:t>
      </w:r>
    </w:p>
    <w:p w14:paraId="02D890D9" w14:textId="422EC72B" w:rsidR="00C818EC" w:rsidRDefault="00C818EC" w:rsidP="00A60E4E"/>
    <w:p w14:paraId="179B86CE" w14:textId="1AEDCC33" w:rsidR="000771B1" w:rsidRDefault="000771B1" w:rsidP="000771B1">
      <w:pPr>
        <w:pStyle w:val="2"/>
      </w:pPr>
      <w:r>
        <w:rPr>
          <w:rFonts w:hint="eastAsia"/>
        </w:rPr>
        <w:t xml:space="preserve">리스크 </w:t>
      </w:r>
      <w:proofErr w:type="gramStart"/>
      <w:r>
        <w:rPr>
          <w:rFonts w:hint="eastAsia"/>
        </w:rPr>
        <w:t xml:space="preserve">체크리스트 </w:t>
      </w:r>
      <w:r>
        <w:t>/</w:t>
      </w:r>
      <w:proofErr w:type="gramEnd"/>
      <w:r>
        <w:t xml:space="preserve"> </w:t>
      </w:r>
      <w:r>
        <w:rPr>
          <w:rFonts w:hint="eastAsia"/>
        </w:rPr>
        <w:t>인력</w:t>
      </w:r>
    </w:p>
    <w:p w14:paraId="2FBF8B02" w14:textId="396E64BE" w:rsidR="000771B1" w:rsidRDefault="000771B1" w:rsidP="000771B1">
      <w:pPr>
        <w:pStyle w:val="a"/>
      </w:pPr>
      <w:r>
        <w:rPr>
          <w:rFonts w:hint="eastAsia"/>
        </w:rPr>
        <w:t>인력 수급 및 변동 전반</w:t>
      </w:r>
    </w:p>
    <w:p w14:paraId="5B1B9A93" w14:textId="2747D3A2" w:rsidR="000771B1" w:rsidRDefault="000771B1" w:rsidP="000771B1">
      <w:pPr>
        <w:pStyle w:val="a"/>
      </w:pPr>
      <w:r>
        <w:rPr>
          <w:rFonts w:hint="eastAsia"/>
        </w:rPr>
        <w:t>인력 충원</w:t>
      </w:r>
    </w:p>
    <w:p w14:paraId="098EBF9A" w14:textId="62DC8A16" w:rsidR="000771B1" w:rsidRDefault="000771B1" w:rsidP="000771B1">
      <w:pPr>
        <w:pStyle w:val="a"/>
      </w:pPr>
      <w:r>
        <w:rPr>
          <w:rFonts w:hint="eastAsia"/>
        </w:rPr>
        <w:t>인력 퇴사</w:t>
      </w:r>
    </w:p>
    <w:p w14:paraId="41AA4D73" w14:textId="075A29E5" w:rsidR="000771B1" w:rsidRPr="000771B1" w:rsidRDefault="000771B1" w:rsidP="000771B1">
      <w:pPr>
        <w:pStyle w:val="a"/>
      </w:pPr>
      <w:r>
        <w:rPr>
          <w:rFonts w:hint="eastAsia"/>
        </w:rPr>
        <w:t>기타 사고,</w:t>
      </w:r>
      <w:r>
        <w:t xml:space="preserve"> </w:t>
      </w:r>
      <w:r>
        <w:rPr>
          <w:rFonts w:hint="eastAsia"/>
        </w:rPr>
        <w:t>소속 변경 등</w:t>
      </w:r>
    </w:p>
    <w:p w14:paraId="45A05A60" w14:textId="77777777" w:rsidR="000771B1" w:rsidRDefault="000771B1" w:rsidP="00A60E4E"/>
    <w:p w14:paraId="40A79F6F" w14:textId="40BB7975" w:rsidR="00C818EC" w:rsidRDefault="000771B1" w:rsidP="000771B1">
      <w:pPr>
        <w:pStyle w:val="2"/>
      </w:pPr>
      <w:r>
        <w:rPr>
          <w:rFonts w:hint="eastAsia"/>
        </w:rPr>
        <w:t xml:space="preserve">리스트 </w:t>
      </w:r>
      <w:proofErr w:type="gramStart"/>
      <w:r>
        <w:rPr>
          <w:rFonts w:hint="eastAsia"/>
        </w:rPr>
        <w:t xml:space="preserve">체크리스트 </w:t>
      </w:r>
      <w:r>
        <w:t>/</w:t>
      </w:r>
      <w:proofErr w:type="gramEnd"/>
      <w:r>
        <w:t xml:space="preserve"> </w:t>
      </w:r>
      <w:r>
        <w:rPr>
          <w:rFonts w:hint="eastAsia"/>
        </w:rPr>
        <w:t>요구 사항 변동</w:t>
      </w:r>
    </w:p>
    <w:p w14:paraId="732F4488" w14:textId="42FBC4D5" w:rsidR="000771B1" w:rsidRDefault="000771B1" w:rsidP="000771B1">
      <w:pPr>
        <w:pStyle w:val="a"/>
      </w:pPr>
      <w:r>
        <w:rPr>
          <w:rFonts w:hint="eastAsia"/>
        </w:rPr>
        <w:t>사용자(유저,</w:t>
      </w:r>
      <w:r>
        <w:t xml:space="preserve"> </w:t>
      </w:r>
      <w:r>
        <w:rPr>
          <w:rFonts w:hint="eastAsia"/>
        </w:rPr>
        <w:t>경영진,</w:t>
      </w:r>
      <w:r>
        <w:t xml:space="preserve"> </w:t>
      </w:r>
      <w:r>
        <w:rPr>
          <w:rFonts w:hint="eastAsia"/>
        </w:rPr>
        <w:t>퍼블리셔,</w:t>
      </w:r>
      <w:r>
        <w:t xml:space="preserve"> </w:t>
      </w:r>
      <w:r>
        <w:rPr>
          <w:rFonts w:hint="eastAsia"/>
        </w:rPr>
        <w:t>투자자 등</w:t>
      </w:r>
      <w:r>
        <w:t>)</w:t>
      </w:r>
      <w:r>
        <w:rPr>
          <w:rFonts w:hint="eastAsia"/>
        </w:rPr>
        <w:t>의 다양한 추가적 요구</w:t>
      </w:r>
    </w:p>
    <w:p w14:paraId="4FBAEBBB" w14:textId="02A89D78" w:rsidR="000771B1" w:rsidRPr="000771B1" w:rsidRDefault="000771B1" w:rsidP="000771B1">
      <w:pPr>
        <w:pStyle w:val="a"/>
      </w:pPr>
      <w:r>
        <w:rPr>
          <w:rFonts w:hint="eastAsia"/>
        </w:rPr>
        <w:t>사용자의 변덕</w:t>
      </w:r>
    </w:p>
    <w:p w14:paraId="6ED01B4D" w14:textId="76344A9F" w:rsidR="000771B1" w:rsidRDefault="000771B1" w:rsidP="00A60E4E"/>
    <w:p w14:paraId="4F1FA554" w14:textId="07F597DB" w:rsidR="00723038" w:rsidRDefault="00723038" w:rsidP="00723038">
      <w:pPr>
        <w:pStyle w:val="2"/>
      </w:pPr>
      <w:r>
        <w:rPr>
          <w:rFonts w:hint="eastAsia"/>
        </w:rPr>
        <w:t xml:space="preserve">리스트 </w:t>
      </w:r>
      <w:proofErr w:type="gramStart"/>
      <w:r>
        <w:rPr>
          <w:rFonts w:hint="eastAsia"/>
        </w:rPr>
        <w:t xml:space="preserve">체크리스트 </w:t>
      </w:r>
      <w:r>
        <w:t>/</w:t>
      </w:r>
      <w:proofErr w:type="gramEnd"/>
      <w:r>
        <w:t xml:space="preserve"> </w:t>
      </w:r>
      <w:r>
        <w:rPr>
          <w:rFonts w:hint="eastAsia"/>
        </w:rPr>
        <w:t>주변 환경</w:t>
      </w:r>
    </w:p>
    <w:p w14:paraId="73CF5611" w14:textId="0C172106" w:rsidR="00723038" w:rsidRDefault="00723038" w:rsidP="00723038">
      <w:pPr>
        <w:pStyle w:val="a"/>
      </w:pPr>
      <w:r>
        <w:rPr>
          <w:rFonts w:hint="eastAsia"/>
        </w:rPr>
        <w:t>개발 툴 엔진의 버전 업</w:t>
      </w:r>
    </w:p>
    <w:p w14:paraId="6E5AA590" w14:textId="674CA171" w:rsidR="00723038" w:rsidRDefault="00723038" w:rsidP="00723038">
      <w:pPr>
        <w:pStyle w:val="a"/>
      </w:pPr>
      <w:proofErr w:type="spellStart"/>
      <w:r>
        <w:rPr>
          <w:rFonts w:hint="eastAsia"/>
        </w:rPr>
        <w:t>경쟁작</w:t>
      </w:r>
      <w:proofErr w:type="spellEnd"/>
      <w:r>
        <w:rPr>
          <w:rFonts w:hint="eastAsia"/>
        </w:rPr>
        <w:t xml:space="preserve"> 출시</w:t>
      </w:r>
    </w:p>
    <w:p w14:paraId="01DA6883" w14:textId="32006185" w:rsidR="00723038" w:rsidRDefault="00723038" w:rsidP="00723038">
      <w:pPr>
        <w:pStyle w:val="a"/>
      </w:pPr>
      <w:r>
        <w:rPr>
          <w:rFonts w:hint="eastAsia"/>
        </w:rPr>
        <w:t>오픈마켓 정책 변경</w:t>
      </w:r>
    </w:p>
    <w:p w14:paraId="53AA060E" w14:textId="10DE9348" w:rsidR="00723038" w:rsidRDefault="00723038" w:rsidP="00723038">
      <w:pPr>
        <w:pStyle w:val="a"/>
      </w:pPr>
      <w:r>
        <w:rPr>
          <w:rFonts w:hint="eastAsia"/>
        </w:rPr>
        <w:t>외주사의 개발 난항</w:t>
      </w:r>
    </w:p>
    <w:p w14:paraId="45C4DCC4" w14:textId="34DD5D7A" w:rsidR="00723038" w:rsidRDefault="00723038" w:rsidP="00723038">
      <w:pPr>
        <w:pStyle w:val="a"/>
        <w:numPr>
          <w:ilvl w:val="0"/>
          <w:numId w:val="0"/>
        </w:numPr>
        <w:ind w:left="403" w:hanging="403"/>
      </w:pPr>
    </w:p>
    <w:p w14:paraId="2B57CF4A" w14:textId="204950F2" w:rsidR="00723038" w:rsidRDefault="00723038" w:rsidP="00723038">
      <w:pPr>
        <w:pStyle w:val="2"/>
      </w:pPr>
      <w:r>
        <w:rPr>
          <w:rFonts w:hint="eastAsia"/>
        </w:rPr>
        <w:t xml:space="preserve">리스크 </w:t>
      </w:r>
      <w:proofErr w:type="gramStart"/>
      <w:r>
        <w:rPr>
          <w:rFonts w:hint="eastAsia"/>
        </w:rPr>
        <w:t xml:space="preserve">체크리스트 </w:t>
      </w:r>
      <w:r>
        <w:t>/</w:t>
      </w:r>
      <w:proofErr w:type="gramEnd"/>
      <w:r>
        <w:t xml:space="preserve"> </w:t>
      </w:r>
      <w:r>
        <w:rPr>
          <w:rFonts w:hint="eastAsia"/>
        </w:rPr>
        <w:t>비효율 업무 환경</w:t>
      </w:r>
    </w:p>
    <w:p w14:paraId="6642775B" w14:textId="1C67260C" w:rsidR="00723038" w:rsidRDefault="00723038" w:rsidP="00723038">
      <w:pPr>
        <w:pStyle w:val="a"/>
      </w:pPr>
      <w:r>
        <w:rPr>
          <w:rFonts w:hint="eastAsia"/>
        </w:rPr>
        <w:t>장비의 노후</w:t>
      </w:r>
    </w:p>
    <w:p w14:paraId="3C2B56D4" w14:textId="4B005596" w:rsidR="00723038" w:rsidRDefault="00723038" w:rsidP="00723038">
      <w:pPr>
        <w:pStyle w:val="a"/>
      </w:pPr>
      <w:r>
        <w:rPr>
          <w:rFonts w:hint="eastAsia"/>
        </w:rPr>
        <w:t>외부 간섭</w:t>
      </w:r>
    </w:p>
    <w:p w14:paraId="2F0874FF" w14:textId="08558455" w:rsidR="00723038" w:rsidRPr="00723038" w:rsidRDefault="00723038" w:rsidP="00723038">
      <w:pPr>
        <w:pStyle w:val="a"/>
        <w:widowControl/>
        <w:wordWrap/>
        <w:autoSpaceDE/>
        <w:autoSpaceDN/>
      </w:pPr>
      <w:r>
        <w:rPr>
          <w:rFonts w:hint="eastAsia"/>
        </w:rPr>
        <w:t>개발 외 업무 부하</w:t>
      </w:r>
      <w:r>
        <w:br w:type="page"/>
      </w:r>
    </w:p>
    <w:p w14:paraId="6047CAE0" w14:textId="498F8F6A" w:rsidR="00723038" w:rsidRPr="00723038" w:rsidRDefault="009876BD" w:rsidP="00723038">
      <w:pPr>
        <w:pStyle w:val="2"/>
      </w:pPr>
      <w:r>
        <w:rPr>
          <w:rFonts w:hint="eastAsia"/>
        </w:rPr>
        <w:lastRenderedPageBreak/>
        <w:t xml:space="preserve">리스크 </w:t>
      </w:r>
      <w:proofErr w:type="gramStart"/>
      <w:r>
        <w:rPr>
          <w:rFonts w:hint="eastAsia"/>
        </w:rPr>
        <w:t xml:space="preserve">체크리스트 </w:t>
      </w:r>
      <w:r>
        <w:t>/</w:t>
      </w:r>
      <w:proofErr w:type="gramEnd"/>
      <w:r>
        <w:t xml:space="preserve"> </w:t>
      </w:r>
      <w:r>
        <w:rPr>
          <w:rFonts w:hint="eastAsia"/>
        </w:rPr>
        <w:t>기타</w:t>
      </w:r>
    </w:p>
    <w:p w14:paraId="5EC8A7F5" w14:textId="24F05034" w:rsidR="000771B1" w:rsidRDefault="009876BD" w:rsidP="009876BD">
      <w:pPr>
        <w:pStyle w:val="a"/>
      </w:pPr>
      <w:r>
        <w:rPr>
          <w:rFonts w:hint="eastAsia"/>
        </w:rPr>
        <w:t>상위 단계 마일스톤을 위한 하위 마일스톤 항목의 변화</w:t>
      </w:r>
    </w:p>
    <w:p w14:paraId="3241B33B" w14:textId="43D653AC" w:rsidR="009876BD" w:rsidRDefault="009876BD" w:rsidP="009876BD">
      <w:pPr>
        <w:pStyle w:val="a"/>
      </w:pPr>
      <w:r>
        <w:rPr>
          <w:rFonts w:hint="eastAsia"/>
        </w:rPr>
        <w:t>자금 상황</w:t>
      </w:r>
    </w:p>
    <w:p w14:paraId="1054D56A" w14:textId="677E8AE6" w:rsidR="009876BD" w:rsidRDefault="009876BD" w:rsidP="009876BD">
      <w:pPr>
        <w:pStyle w:val="a"/>
      </w:pPr>
      <w:r>
        <w:rPr>
          <w:rFonts w:hint="eastAsia"/>
        </w:rPr>
        <w:t>비현실적 일정</w:t>
      </w:r>
    </w:p>
    <w:p w14:paraId="7CA39269" w14:textId="1D4D3293" w:rsidR="009876BD" w:rsidRDefault="009876BD" w:rsidP="009876BD">
      <w:pPr>
        <w:pStyle w:val="a"/>
      </w:pPr>
      <w:r>
        <w:rPr>
          <w:rFonts w:hint="eastAsia"/>
        </w:rPr>
        <w:t>팀 내 불화</w:t>
      </w:r>
    </w:p>
    <w:p w14:paraId="27F3588C" w14:textId="3417F732" w:rsidR="009876BD" w:rsidRDefault="009876BD" w:rsidP="00A60E4E"/>
    <w:p w14:paraId="1672FCD4" w14:textId="185ACCE4" w:rsidR="004D59EF" w:rsidRDefault="004D59EF" w:rsidP="004D59EF">
      <w:pPr>
        <w:pStyle w:val="2"/>
      </w:pPr>
      <w:r>
        <w:rPr>
          <w:rFonts w:hint="eastAsia"/>
        </w:rPr>
        <w:t>인력 관리</w:t>
      </w:r>
    </w:p>
    <w:p w14:paraId="6E730E02" w14:textId="391223B2" w:rsidR="004D59EF" w:rsidRDefault="004D59EF" w:rsidP="004D59EF">
      <w:pPr>
        <w:pStyle w:val="a"/>
      </w:pPr>
      <w:r>
        <w:rPr>
          <w:rFonts w:hint="eastAsia"/>
        </w:rPr>
        <w:t xml:space="preserve">게임 프로젝트는 대표적인 </w:t>
      </w:r>
      <w:r w:rsidRPr="00D06BFD">
        <w:rPr>
          <w:rFonts w:hint="eastAsia"/>
          <w:color w:val="FF0000"/>
        </w:rPr>
        <w:t>노동 집약적</w:t>
      </w:r>
      <w:r>
        <w:rPr>
          <w:rFonts w:hint="eastAsia"/>
        </w:rPr>
        <w:t xml:space="preserve"> 프로젝트</w:t>
      </w:r>
    </w:p>
    <w:p w14:paraId="07F04154" w14:textId="173211BA" w:rsidR="004D59EF" w:rsidRPr="00D06BFD" w:rsidRDefault="004D59EF" w:rsidP="004D59EF">
      <w:pPr>
        <w:pStyle w:val="a"/>
      </w:pPr>
      <w:r>
        <w:rPr>
          <w:rFonts w:hint="eastAsia"/>
        </w:rPr>
        <w:t xml:space="preserve">게임 프로젝트에서 사람은 도구가 아니라 </w:t>
      </w:r>
      <w:r w:rsidRPr="00D06BFD">
        <w:rPr>
          <w:rFonts w:hint="eastAsia"/>
          <w:color w:val="FF0000"/>
        </w:rPr>
        <w:t>주체</w:t>
      </w:r>
    </w:p>
    <w:p w14:paraId="76DED6D2" w14:textId="5DE436B7" w:rsidR="00D06BFD" w:rsidRDefault="00D06BFD" w:rsidP="00D06BFD">
      <w:pPr>
        <w:pStyle w:val="a"/>
        <w:numPr>
          <w:ilvl w:val="0"/>
          <w:numId w:val="0"/>
        </w:numPr>
        <w:ind w:left="403" w:hanging="403"/>
        <w:rPr>
          <w:color w:val="FF0000"/>
        </w:rPr>
      </w:pPr>
    </w:p>
    <w:p w14:paraId="1713F136" w14:textId="73DAA4DF" w:rsidR="00D06BFD" w:rsidRDefault="00D06BFD" w:rsidP="00D06BFD">
      <w:pPr>
        <w:pStyle w:val="2"/>
      </w:pPr>
      <w:r>
        <w:rPr>
          <w:rFonts w:hint="eastAsia"/>
        </w:rPr>
        <w:t>인력 관리에서 체크해야 하는 항목</w:t>
      </w:r>
    </w:p>
    <w:p w14:paraId="25F3F806" w14:textId="1489FE00" w:rsidR="00D06BFD" w:rsidRDefault="00D06BFD" w:rsidP="00D06BFD">
      <w:pPr>
        <w:pStyle w:val="a"/>
      </w:pPr>
      <w:r>
        <w:rPr>
          <w:rFonts w:hint="eastAsia"/>
        </w:rPr>
        <w:t>멤버들의 능력 향상 및 행복한 개발 환경 조성</w:t>
      </w:r>
    </w:p>
    <w:p w14:paraId="0CE211E8" w14:textId="36DE6465" w:rsidR="00D06BFD" w:rsidRDefault="00D06BFD" w:rsidP="00D06BFD">
      <w:pPr>
        <w:pStyle w:val="a"/>
      </w:pPr>
      <w:r>
        <w:rPr>
          <w:rFonts w:hint="eastAsia"/>
        </w:rPr>
        <w:t>인력 투입의 적정성</w:t>
      </w:r>
    </w:p>
    <w:p w14:paraId="0CBE5900" w14:textId="08EDF8FF" w:rsidR="00D06BFD" w:rsidRDefault="00D06BFD" w:rsidP="00D06BFD">
      <w:pPr>
        <w:pStyle w:val="a"/>
      </w:pPr>
      <w:r>
        <w:rPr>
          <w:rFonts w:hint="eastAsia"/>
        </w:rPr>
        <w:t>문제 팀원 및 문제 상황에 대한 컨트롤</w:t>
      </w:r>
    </w:p>
    <w:p w14:paraId="2C761452" w14:textId="30A984F8" w:rsidR="00D06BFD" w:rsidRPr="00D06BFD" w:rsidRDefault="00D06BFD" w:rsidP="00D06BFD">
      <w:pPr>
        <w:pStyle w:val="a"/>
      </w:pPr>
      <w:r w:rsidRPr="00EC0527">
        <w:rPr>
          <w:rFonts w:hint="eastAsia"/>
          <w:color w:val="FF0000"/>
        </w:rPr>
        <w:t>T</w:t>
      </w:r>
      <w:r w:rsidRPr="00EC0527">
        <w:rPr>
          <w:color w:val="FF0000"/>
        </w:rPr>
        <w:t>ask-</w:t>
      </w:r>
      <w:r w:rsidRPr="00EC0527">
        <w:rPr>
          <w:rFonts w:hint="eastAsia"/>
          <w:color w:val="FF0000"/>
        </w:rPr>
        <w:t>인력 간 지시 체계 및 책임 관리</w:t>
      </w:r>
    </w:p>
    <w:p w14:paraId="52861BB6" w14:textId="7DE1E583" w:rsidR="00D06BFD" w:rsidRDefault="00D06BFD" w:rsidP="00A60E4E"/>
    <w:p w14:paraId="3D637444" w14:textId="5414018D" w:rsidR="00916744" w:rsidRDefault="008825B9" w:rsidP="008825B9">
      <w:pPr>
        <w:pStyle w:val="2"/>
      </w:pPr>
      <w:r>
        <w:rPr>
          <w:rFonts w:hint="eastAsia"/>
        </w:rPr>
        <w:t>요구 사항의 관리 및 품질 보증</w:t>
      </w:r>
    </w:p>
    <w:p w14:paraId="1E8C54D8" w14:textId="03484AF3" w:rsidR="008825B9" w:rsidRDefault="008825B9" w:rsidP="008825B9">
      <w:pPr>
        <w:pStyle w:val="a"/>
      </w:pPr>
      <w:r>
        <w:rPr>
          <w:rFonts w:hint="eastAsia"/>
        </w:rPr>
        <w:t>테스트,</w:t>
      </w:r>
      <w:r>
        <w:t xml:space="preserve"> </w:t>
      </w:r>
      <w:r>
        <w:rPr>
          <w:rFonts w:hint="eastAsia"/>
        </w:rPr>
        <w:t xml:space="preserve">버그 관리를 포함한 전반적인 </w:t>
      </w:r>
      <w:r>
        <w:t xml:space="preserve">QA </w:t>
      </w:r>
      <w:r>
        <w:rPr>
          <w:rFonts w:hint="eastAsia"/>
        </w:rPr>
        <w:t>과정</w:t>
      </w:r>
    </w:p>
    <w:p w14:paraId="07700A9F" w14:textId="648EA987" w:rsidR="008825B9" w:rsidRPr="008825B9" w:rsidRDefault="008825B9" w:rsidP="008825B9">
      <w:pPr>
        <w:pStyle w:val="a"/>
      </w:pPr>
      <w:r>
        <w:rPr>
          <w:rFonts w:hint="eastAsia"/>
        </w:rPr>
        <w:t>QA는 별도 강의를 통해 학습</w:t>
      </w:r>
    </w:p>
    <w:p w14:paraId="3AE73CCB" w14:textId="6D47DBA0" w:rsidR="008825B9" w:rsidRDefault="008825B9" w:rsidP="00A60E4E"/>
    <w:p w14:paraId="78C1691B" w14:textId="57A0F00A" w:rsidR="00230011" w:rsidRDefault="00230011" w:rsidP="00230011">
      <w:pPr>
        <w:pStyle w:val="2"/>
      </w:pPr>
      <w:r>
        <w:rPr>
          <w:rFonts w:hint="eastAsia"/>
        </w:rPr>
        <w:t>프로젝트 이력 관리</w:t>
      </w:r>
    </w:p>
    <w:p w14:paraId="542593BC" w14:textId="2F30F016" w:rsidR="00230011" w:rsidRDefault="00230011" w:rsidP="00230011">
      <w:pPr>
        <w:pStyle w:val="a"/>
      </w:pPr>
      <w:r>
        <w:rPr>
          <w:rFonts w:hint="eastAsia"/>
        </w:rPr>
        <w:t>마일스톤 혹은 프로젝트 완료 후 기간,</w:t>
      </w:r>
      <w:r>
        <w:t xml:space="preserve"> </w:t>
      </w:r>
      <w:r>
        <w:rPr>
          <w:rFonts w:hint="eastAsia"/>
        </w:rPr>
        <w:t>사건 등 해당 프로젝트에 대한 이력을 기록</w:t>
      </w:r>
    </w:p>
    <w:p w14:paraId="03774A12" w14:textId="7802B179" w:rsidR="00230011" w:rsidRDefault="00230011" w:rsidP="00230011">
      <w:pPr>
        <w:pStyle w:val="a"/>
      </w:pPr>
      <w:r>
        <w:rPr>
          <w:rFonts w:hint="eastAsia"/>
        </w:rPr>
        <w:t>다음 프로젝트 혹은 타 팀을 위한 참고 자료로 사용.</w:t>
      </w:r>
      <w:r>
        <w:t xml:space="preserve"> </w:t>
      </w:r>
      <w:r>
        <w:rPr>
          <w:rFonts w:hint="eastAsia"/>
        </w:rPr>
        <w:t>이력 관리에는 다음 항목을 포함한다</w:t>
      </w:r>
    </w:p>
    <w:p w14:paraId="1A5F76F4" w14:textId="22BB6E7C" w:rsidR="00230011" w:rsidRDefault="00230011" w:rsidP="00230011">
      <w:pPr>
        <w:pStyle w:val="a"/>
      </w:pPr>
      <w:r>
        <w:rPr>
          <w:rFonts w:hint="eastAsia"/>
        </w:rPr>
        <w:t>프로젝트 개요</w:t>
      </w:r>
    </w:p>
    <w:p w14:paraId="0B8A3E74" w14:textId="7FFC6F90" w:rsidR="00230011" w:rsidRDefault="00230011" w:rsidP="00230011">
      <w:pPr>
        <w:pStyle w:val="7"/>
        <w:ind w:left="400"/>
      </w:pPr>
      <w:r>
        <w:rPr>
          <w:rFonts w:hint="eastAsia"/>
        </w:rPr>
        <w:t>프로젝트 명,</w:t>
      </w:r>
      <w:r>
        <w:t xml:space="preserve"> </w:t>
      </w:r>
      <w:r>
        <w:rPr>
          <w:rFonts w:hint="eastAsia"/>
        </w:rPr>
        <w:t>일정,</w:t>
      </w:r>
      <w:r>
        <w:t xml:space="preserve"> </w:t>
      </w:r>
      <w:r>
        <w:rPr>
          <w:rFonts w:hint="eastAsia"/>
        </w:rPr>
        <w:t>참여 인원 등 기본 정보</w:t>
      </w:r>
    </w:p>
    <w:p w14:paraId="1250E80B" w14:textId="0604BE77" w:rsidR="00230011" w:rsidRDefault="00230011" w:rsidP="00230011">
      <w:pPr>
        <w:pStyle w:val="a"/>
      </w:pPr>
      <w:r>
        <w:rPr>
          <w:rFonts w:hint="eastAsia"/>
        </w:rPr>
        <w:t>프로젝트 데이터</w:t>
      </w:r>
    </w:p>
    <w:p w14:paraId="7F0B8EA1" w14:textId="27B06492" w:rsidR="00230011" w:rsidRDefault="00230011" w:rsidP="00230011">
      <w:pPr>
        <w:pStyle w:val="7"/>
        <w:ind w:left="400"/>
      </w:pPr>
      <w:r>
        <w:rPr>
          <w:rFonts w:hint="eastAsia"/>
        </w:rPr>
        <w:t>원래 스케줄과 실제 개발 일정을 비교,</w:t>
      </w:r>
      <w:r>
        <w:t xml:space="preserve"> </w:t>
      </w:r>
      <w:r>
        <w:rPr>
          <w:rFonts w:hint="eastAsia"/>
        </w:rPr>
        <w:t>참여 인력 및 상세 업무 기록,</w:t>
      </w:r>
      <w:r>
        <w:t xml:space="preserve"> </w:t>
      </w:r>
      <w:r>
        <w:rPr>
          <w:rFonts w:hint="eastAsia"/>
        </w:rPr>
        <w:t>예산 기록</w:t>
      </w:r>
    </w:p>
    <w:p w14:paraId="1B7A357F" w14:textId="5CC03413" w:rsidR="007B3F40" w:rsidRDefault="00230011" w:rsidP="007B3F40">
      <w:pPr>
        <w:pStyle w:val="a"/>
      </w:pPr>
      <w:r>
        <w:rPr>
          <w:rFonts w:hint="eastAsia"/>
        </w:rPr>
        <w:t>프로젝트 리뷰,</w:t>
      </w:r>
      <w:r>
        <w:t xml:space="preserve"> </w:t>
      </w:r>
      <w:r>
        <w:rPr>
          <w:rFonts w:hint="eastAsia"/>
        </w:rPr>
        <w:t>평가 및 반성</w:t>
      </w:r>
    </w:p>
    <w:p w14:paraId="549A9877" w14:textId="77777777" w:rsidR="007B3F40" w:rsidRDefault="007B3F40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9E762A6" w14:textId="1CC1EB58" w:rsidR="00BE3088" w:rsidRDefault="007B3F40" w:rsidP="007B3F40">
      <w:pPr>
        <w:pStyle w:val="2"/>
      </w:pPr>
      <w:r>
        <w:rPr>
          <w:rFonts w:hint="eastAsia"/>
        </w:rPr>
        <w:lastRenderedPageBreak/>
        <w:t>프로젝트 목표</w:t>
      </w:r>
    </w:p>
    <w:p w14:paraId="566E4E82" w14:textId="5A9E8049" w:rsidR="007B3F40" w:rsidRDefault="007B3F40" w:rsidP="007B3F40">
      <w:pPr>
        <w:pStyle w:val="4"/>
      </w:pPr>
      <w:r>
        <w:t>“</w:t>
      </w:r>
      <w:r>
        <w:rPr>
          <w:rFonts w:hint="eastAsia"/>
        </w:rPr>
        <w:t>실제 게임 개발 과정을 간접적으로 체험한다!</w:t>
      </w:r>
      <w:r>
        <w:t>”</w:t>
      </w:r>
    </w:p>
    <w:p w14:paraId="0DAC4DA9" w14:textId="6DC5C149" w:rsidR="007B3F40" w:rsidRDefault="007B3F40" w:rsidP="007B3F40">
      <w:pPr>
        <w:pStyle w:val="a"/>
      </w:pPr>
      <w:r>
        <w:rPr>
          <w:rFonts w:hint="eastAsia"/>
        </w:rPr>
        <w:t>툴 학습보다 개발 과정을 체험하는데 중점</w:t>
      </w:r>
    </w:p>
    <w:p w14:paraId="5694F4B2" w14:textId="0426ACD0" w:rsidR="007B3F40" w:rsidRDefault="007B3F40" w:rsidP="007B3F40">
      <w:pPr>
        <w:pStyle w:val="a"/>
      </w:pPr>
      <w:r>
        <w:rPr>
          <w:rFonts w:hint="eastAsia"/>
        </w:rPr>
        <w:t>기획,</w:t>
      </w:r>
      <w:r>
        <w:t xml:space="preserve"> PD, PM, QA </w:t>
      </w:r>
      <w:proofErr w:type="spellStart"/>
      <w:r>
        <w:rPr>
          <w:rFonts w:hint="eastAsia"/>
        </w:rPr>
        <w:t>직군의</w:t>
      </w:r>
      <w:proofErr w:type="spellEnd"/>
      <w:r>
        <w:rPr>
          <w:rFonts w:hint="eastAsia"/>
        </w:rPr>
        <w:t xml:space="preserve"> 역할을 체험하고 협업 방식을 체득</w:t>
      </w:r>
    </w:p>
    <w:p w14:paraId="5AC05471" w14:textId="68B351E2" w:rsidR="007B3F40" w:rsidRDefault="007B3F40" w:rsidP="007B3F40">
      <w:pPr>
        <w:pStyle w:val="a"/>
      </w:pPr>
      <w:r>
        <w:rPr>
          <w:rFonts w:hint="eastAsia"/>
        </w:rPr>
        <w:t>프로그래밍,</w:t>
      </w:r>
      <w:r>
        <w:t xml:space="preserve"> </w:t>
      </w:r>
      <w:r>
        <w:rPr>
          <w:rFonts w:hint="eastAsia"/>
        </w:rPr>
        <w:t xml:space="preserve">그래픽 등 타 </w:t>
      </w:r>
      <w:proofErr w:type="spellStart"/>
      <w:r>
        <w:rPr>
          <w:rFonts w:hint="eastAsia"/>
        </w:rPr>
        <w:t>직군의</w:t>
      </w:r>
      <w:proofErr w:type="spellEnd"/>
      <w:r>
        <w:rPr>
          <w:rFonts w:hint="eastAsia"/>
        </w:rPr>
        <w:t xml:space="preserve"> 입장에서 개발 과정 체험</w:t>
      </w:r>
    </w:p>
    <w:p w14:paraId="4259393F" w14:textId="2DB25408" w:rsidR="007B3F40" w:rsidRDefault="007B3F40" w:rsidP="007B3F40">
      <w:pPr>
        <w:pStyle w:val="a"/>
      </w:pPr>
      <w:r>
        <w:rPr>
          <w:rFonts w:hint="eastAsia"/>
        </w:rPr>
        <w:t>수업을 통해 배운 기획,</w:t>
      </w:r>
      <w:r>
        <w:t xml:space="preserve"> </w:t>
      </w:r>
      <w:r>
        <w:rPr>
          <w:rFonts w:hint="eastAsia"/>
        </w:rPr>
        <w:t>프로젝트 관리 등을 실습</w:t>
      </w:r>
    </w:p>
    <w:p w14:paraId="2D4E6FDA" w14:textId="3525D9D5" w:rsidR="007B3F40" w:rsidRDefault="007B3F40" w:rsidP="007B3F40">
      <w:pPr>
        <w:pStyle w:val="a"/>
        <w:numPr>
          <w:ilvl w:val="0"/>
          <w:numId w:val="0"/>
        </w:numPr>
        <w:ind w:left="403" w:hanging="403"/>
      </w:pPr>
    </w:p>
    <w:p w14:paraId="08229FD7" w14:textId="20A8E6EF" w:rsidR="007B3F40" w:rsidRDefault="007B3F40" w:rsidP="007B3F40">
      <w:pPr>
        <w:pStyle w:val="2"/>
      </w:pPr>
      <w:r>
        <w:rPr>
          <w:rFonts w:hint="eastAsia"/>
        </w:rPr>
        <w:t>개발 스펙 및 주의사항</w:t>
      </w:r>
    </w:p>
    <w:p w14:paraId="0AB01839" w14:textId="625B7AC4" w:rsidR="007B3F40" w:rsidRDefault="007B3F40" w:rsidP="007B3F40">
      <w:pPr>
        <w:pStyle w:val="a"/>
      </w:pPr>
      <w:r>
        <w:rPr>
          <w:rFonts w:hint="eastAsia"/>
        </w:rPr>
        <w:t xml:space="preserve">플레이 </w:t>
      </w:r>
      <w:proofErr w:type="gramStart"/>
      <w:r>
        <w:rPr>
          <w:rFonts w:hint="eastAsia"/>
        </w:rPr>
        <w:t xml:space="preserve">타임 </w:t>
      </w:r>
      <w:r>
        <w:t>/</w:t>
      </w:r>
      <w:proofErr w:type="gramEnd"/>
      <w:r>
        <w:t xml:space="preserve"> 3</w:t>
      </w:r>
      <w:r>
        <w:rPr>
          <w:rFonts w:hint="eastAsia"/>
        </w:rPr>
        <w:t xml:space="preserve">시간 이상 </w:t>
      </w:r>
      <w:r>
        <w:t>(4</w:t>
      </w:r>
      <w:r>
        <w:rPr>
          <w:rFonts w:hint="eastAsia"/>
        </w:rPr>
        <w:t>시간 이내에 전체 컨텐츠 개방</w:t>
      </w:r>
      <w:r>
        <w:t>)</w:t>
      </w:r>
    </w:p>
    <w:p w14:paraId="6A81AEA1" w14:textId="0CE9F702" w:rsidR="007B3F40" w:rsidRDefault="007B3F40" w:rsidP="007B3F40">
      <w:pPr>
        <w:pStyle w:val="a"/>
      </w:pPr>
      <w:r>
        <w:rPr>
          <w:rFonts w:hint="eastAsia"/>
        </w:rPr>
        <w:t xml:space="preserve">리소스 </w:t>
      </w:r>
      <w:proofErr w:type="gramStart"/>
      <w:r>
        <w:rPr>
          <w:rFonts w:hint="eastAsia"/>
        </w:rPr>
        <w:t xml:space="preserve">규모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캐릭터 </w:t>
      </w:r>
      <w:r>
        <w:t xml:space="preserve">/ </w:t>
      </w:r>
      <w:r>
        <w:rPr>
          <w:rFonts w:hint="eastAsia"/>
        </w:rPr>
        <w:t xml:space="preserve">몬스터 </w:t>
      </w:r>
      <w:r>
        <w:t>40</w:t>
      </w:r>
      <w:r>
        <w:rPr>
          <w:rFonts w:hint="eastAsia"/>
        </w:rPr>
        <w:t>개 이상,</w:t>
      </w:r>
      <w:r>
        <w:t xml:space="preserve"> </w:t>
      </w:r>
      <w:r>
        <w:rPr>
          <w:rFonts w:hint="eastAsia"/>
        </w:rPr>
        <w:t>마을 및</w:t>
      </w:r>
      <w:r>
        <w:t xml:space="preserve"> </w:t>
      </w:r>
      <w:r>
        <w:rPr>
          <w:rFonts w:hint="eastAsia"/>
        </w:rPr>
        <w:t xml:space="preserve">던전 </w:t>
      </w:r>
      <w:r>
        <w:t>10</w:t>
      </w:r>
      <w:r>
        <w:rPr>
          <w:rFonts w:hint="eastAsia"/>
        </w:rPr>
        <w:t>개 이상</w:t>
      </w:r>
    </w:p>
    <w:p w14:paraId="06B5D056" w14:textId="3AEC946E" w:rsidR="007B3F40" w:rsidRDefault="007B3F40" w:rsidP="007B3F40">
      <w:pPr>
        <w:pStyle w:val="a"/>
      </w:pPr>
      <w:r>
        <w:rPr>
          <w:rFonts w:hint="eastAsia"/>
        </w:rPr>
        <w:t xml:space="preserve">컨텐츠 </w:t>
      </w:r>
      <w:proofErr w:type="gramStart"/>
      <w:r>
        <w:rPr>
          <w:rFonts w:hint="eastAsia"/>
        </w:rPr>
        <w:t xml:space="preserve">구조 </w:t>
      </w:r>
      <w:r>
        <w:t>/</w:t>
      </w:r>
      <w:proofErr w:type="gramEnd"/>
      <w:r>
        <w:t xml:space="preserve"> 5</w:t>
      </w:r>
      <w:r>
        <w:rPr>
          <w:rFonts w:hint="eastAsia"/>
        </w:rPr>
        <w:t>종 이상의 컨텐츠 구조</w:t>
      </w:r>
    </w:p>
    <w:p w14:paraId="21070C77" w14:textId="530CCCB0" w:rsidR="007B3F40" w:rsidRDefault="007B3F40" w:rsidP="007B3F40">
      <w:pPr>
        <w:pStyle w:val="a"/>
      </w:pPr>
      <w:r>
        <w:rPr>
          <w:rFonts w:hint="eastAsia"/>
        </w:rPr>
        <w:t xml:space="preserve">유료화 </w:t>
      </w:r>
      <w:proofErr w:type="gramStart"/>
      <w:r>
        <w:rPr>
          <w:rFonts w:hint="eastAsia"/>
        </w:rPr>
        <w:t xml:space="preserve">아이템 </w:t>
      </w:r>
      <w:r>
        <w:t>/</w:t>
      </w:r>
      <w:proofErr w:type="gramEnd"/>
      <w:r>
        <w:t xml:space="preserve"> 4</w:t>
      </w:r>
      <w:r>
        <w:rPr>
          <w:rFonts w:hint="eastAsia"/>
        </w:rPr>
        <w:t>종 이상의 유료화 아이템 설계</w:t>
      </w:r>
    </w:p>
    <w:p w14:paraId="2D154C43" w14:textId="09F1A381" w:rsidR="007B3F40" w:rsidRDefault="007B3F40" w:rsidP="007B3F40">
      <w:pPr>
        <w:pStyle w:val="a"/>
      </w:pPr>
      <w:r>
        <w:rPr>
          <w:rFonts w:hint="eastAsia"/>
        </w:rPr>
        <w:t xml:space="preserve">분기별 </w:t>
      </w:r>
      <w:r>
        <w:t xml:space="preserve">QA </w:t>
      </w:r>
      <w:proofErr w:type="gramStart"/>
      <w:r>
        <w:rPr>
          <w:rFonts w:hint="eastAsia"/>
        </w:rPr>
        <w:t xml:space="preserve">진행 </w:t>
      </w:r>
      <w:r>
        <w:t>/</w:t>
      </w:r>
      <w:proofErr w:type="gramEnd"/>
      <w:r>
        <w:t xml:space="preserve"> </w:t>
      </w:r>
      <w:r>
        <w:rPr>
          <w:rFonts w:hint="eastAsia"/>
        </w:rPr>
        <w:t>버그 리포트 작성 및 개선 작업 진행</w:t>
      </w:r>
    </w:p>
    <w:p w14:paraId="161A542C" w14:textId="25ADBAEB" w:rsidR="007B3F40" w:rsidRDefault="007B3F40" w:rsidP="007B3F40">
      <w:pPr>
        <w:pStyle w:val="a"/>
      </w:pPr>
      <w:r>
        <w:rPr>
          <w:rFonts w:hint="eastAsia"/>
        </w:rPr>
        <w:t xml:space="preserve">협업 툴 </w:t>
      </w:r>
      <w:proofErr w:type="gramStart"/>
      <w:r>
        <w:rPr>
          <w:rFonts w:hint="eastAsia"/>
        </w:rPr>
        <w:t xml:space="preserve">사용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레드마인</w:t>
      </w:r>
      <w:proofErr w:type="spellEnd"/>
      <w:r>
        <w:rPr>
          <w:rFonts w:hint="eastAsia"/>
        </w:rPr>
        <w:t>(h</w:t>
      </w:r>
      <w:r>
        <w:t>ttp:</w:t>
      </w:r>
      <w:r>
        <w:rPr>
          <w:rFonts w:hint="eastAsia"/>
        </w:rPr>
        <w:t>b</w:t>
      </w:r>
      <w:r>
        <w:t>lazeplan.iptime.org/</w:t>
      </w:r>
      <w:r>
        <w:rPr>
          <w:rFonts w:hint="eastAsia"/>
        </w:rPr>
        <w:t>r</w:t>
      </w:r>
      <w:r>
        <w:t>edmine)</w:t>
      </w:r>
      <w:r>
        <w:rPr>
          <w:rFonts w:hint="eastAsia"/>
        </w:rPr>
        <w:t>사용</w:t>
      </w:r>
    </w:p>
    <w:p w14:paraId="338483AC" w14:textId="3ED23E2A" w:rsidR="007B3F40" w:rsidRDefault="007B3F40" w:rsidP="007B3F40">
      <w:pPr>
        <w:pStyle w:val="a"/>
      </w:pPr>
      <w:r>
        <w:rPr>
          <w:rFonts w:hint="eastAsia"/>
        </w:rPr>
        <w:t>학생 간 협업 중요,</w:t>
      </w:r>
      <w:r>
        <w:t xml:space="preserve"> </w:t>
      </w:r>
      <w:r>
        <w:rPr>
          <w:rFonts w:hint="eastAsia"/>
        </w:rPr>
        <w:t>학생 간 충돌 발생 시 무조건 보고</w:t>
      </w:r>
    </w:p>
    <w:p w14:paraId="22A7942C" w14:textId="460000E3" w:rsidR="007B3F40" w:rsidRDefault="007B3F40" w:rsidP="007B3F40">
      <w:pPr>
        <w:pStyle w:val="a"/>
      </w:pPr>
      <w:proofErr w:type="gramStart"/>
      <w:r w:rsidRPr="007B3F40">
        <w:rPr>
          <w:rFonts w:hint="eastAsia"/>
          <w:color w:val="FF0000"/>
        </w:rPr>
        <w:t>주의사항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툴의 고급 기능을 배우는 게 목적이 아님!</w:t>
      </w:r>
      <w:r>
        <w:t>!!</w:t>
      </w:r>
    </w:p>
    <w:p w14:paraId="092EEC2B" w14:textId="6826F015" w:rsidR="007B3F40" w:rsidRDefault="007B3F40" w:rsidP="007B3F40">
      <w:pPr>
        <w:pStyle w:val="a"/>
        <w:numPr>
          <w:ilvl w:val="0"/>
          <w:numId w:val="0"/>
        </w:numPr>
        <w:ind w:left="403" w:hanging="403"/>
      </w:pPr>
    </w:p>
    <w:p w14:paraId="38D533E4" w14:textId="6A60C065" w:rsidR="007B3F40" w:rsidRDefault="007B3F40" w:rsidP="007B3F40">
      <w:pPr>
        <w:pStyle w:val="2"/>
      </w:pPr>
      <w:r>
        <w:rPr>
          <w:rFonts w:hint="eastAsia"/>
        </w:rPr>
        <w:t>개발 일정</w:t>
      </w:r>
    </w:p>
    <w:p w14:paraId="1CC1DD0D" w14:textId="2A9229AA" w:rsidR="007B3F40" w:rsidRDefault="007B3F40" w:rsidP="007B3F40">
      <w:pPr>
        <w:pStyle w:val="a"/>
      </w:pPr>
      <w:r>
        <w:rPr>
          <w:rFonts w:hint="eastAsia"/>
        </w:rPr>
        <w:t>개발 시작(킥오프</w:t>
      </w:r>
      <w:proofErr w:type="gramStart"/>
      <w:r>
        <w:t>) /</w:t>
      </w:r>
      <w:proofErr w:type="gramEnd"/>
      <w:r>
        <w:t xml:space="preserve"> 20. 06. 04</w:t>
      </w:r>
      <w:r w:rsidR="004425CD">
        <w:t>.</w:t>
      </w:r>
    </w:p>
    <w:p w14:paraId="6CB7FD9A" w14:textId="01BD32E1" w:rsidR="007B3F40" w:rsidRDefault="007B3F40" w:rsidP="00FA1DD0">
      <w:pPr>
        <w:pStyle w:val="7"/>
        <w:ind w:left="400"/>
      </w:pPr>
      <w:r>
        <w:rPr>
          <w:rFonts w:hint="eastAsia"/>
        </w:rPr>
        <w:t>컨셉 기획 완료</w:t>
      </w:r>
    </w:p>
    <w:p w14:paraId="52558029" w14:textId="54E67671" w:rsidR="007B3F40" w:rsidRDefault="007B3F40" w:rsidP="00FA1DD0">
      <w:pPr>
        <w:pStyle w:val="7"/>
        <w:ind w:left="400"/>
      </w:pPr>
      <w:r>
        <w:rPr>
          <w:rFonts w:hint="eastAsia"/>
        </w:rPr>
        <w:t>개발 인력,</w:t>
      </w:r>
      <w:r>
        <w:t xml:space="preserve"> </w:t>
      </w:r>
      <w:r>
        <w:rPr>
          <w:rFonts w:hint="eastAsia"/>
        </w:rPr>
        <w:t>전체 일정,</w:t>
      </w:r>
      <w:r>
        <w:t xml:space="preserve"> </w:t>
      </w:r>
      <w:r>
        <w:rPr>
          <w:rFonts w:hint="eastAsia"/>
        </w:rPr>
        <w:t>프로토타입 스펙 및 일정</w:t>
      </w:r>
    </w:p>
    <w:p w14:paraId="285ABECB" w14:textId="27E8D723" w:rsidR="007B3F40" w:rsidRDefault="007B3F40" w:rsidP="007B3F40">
      <w:pPr>
        <w:pStyle w:val="a"/>
      </w:pPr>
      <w:r>
        <w:rPr>
          <w:rFonts w:hint="eastAsia"/>
        </w:rPr>
        <w:t xml:space="preserve">프로토 타입 </w:t>
      </w:r>
      <w:proofErr w:type="gramStart"/>
      <w:r>
        <w:rPr>
          <w:rFonts w:hint="eastAsia"/>
        </w:rPr>
        <w:t xml:space="preserve">완료 </w:t>
      </w:r>
      <w:r>
        <w:t>/</w:t>
      </w:r>
      <w:proofErr w:type="gramEnd"/>
      <w:r>
        <w:t xml:space="preserve"> 20. 06. 10</w:t>
      </w:r>
      <w:r w:rsidR="004425CD">
        <w:t>.</w:t>
      </w:r>
    </w:p>
    <w:p w14:paraId="36038ED2" w14:textId="75C99CD7" w:rsidR="007B3F40" w:rsidRDefault="007B3F40" w:rsidP="00FA1DD0">
      <w:pPr>
        <w:pStyle w:val="7"/>
        <w:ind w:left="400"/>
      </w:pPr>
      <w:r>
        <w:rPr>
          <w:rFonts w:hint="eastAsia"/>
        </w:rPr>
        <w:t xml:space="preserve">자체 프로토 타입 </w:t>
      </w:r>
      <w:r>
        <w:t xml:space="preserve">QA </w:t>
      </w:r>
      <w:r>
        <w:rPr>
          <w:rFonts w:hint="eastAsia"/>
        </w:rPr>
        <w:t>진행</w:t>
      </w:r>
    </w:p>
    <w:p w14:paraId="5292DD44" w14:textId="533B6043" w:rsidR="007B3F40" w:rsidRDefault="007B3F40" w:rsidP="007B3F40">
      <w:pPr>
        <w:pStyle w:val="a"/>
      </w:pPr>
      <w:r>
        <w:t xml:space="preserve">CBT </w:t>
      </w:r>
      <w:proofErr w:type="gramStart"/>
      <w:r>
        <w:rPr>
          <w:rFonts w:hint="eastAsia"/>
        </w:rPr>
        <w:t xml:space="preserve">완료 </w:t>
      </w:r>
      <w:r>
        <w:t>/</w:t>
      </w:r>
      <w:proofErr w:type="gramEnd"/>
      <w:r>
        <w:t xml:space="preserve"> 20. 06. 15</w:t>
      </w:r>
      <w:r w:rsidR="004425CD">
        <w:t>.</w:t>
      </w:r>
    </w:p>
    <w:p w14:paraId="1D464084" w14:textId="0D78EB72" w:rsidR="007B3F40" w:rsidRDefault="00FA1DD0" w:rsidP="00FA1DD0">
      <w:pPr>
        <w:pStyle w:val="7"/>
        <w:ind w:left="400"/>
      </w:pPr>
      <w:r>
        <w:rPr>
          <w:rFonts w:hint="eastAsia"/>
        </w:rPr>
        <w:t xml:space="preserve">외부 </w:t>
      </w:r>
      <w:r>
        <w:t>Q</w:t>
      </w:r>
      <w:r>
        <w:rPr>
          <w:rFonts w:hint="eastAsia"/>
        </w:rPr>
        <w:t>A</w:t>
      </w:r>
      <w:r>
        <w:t>(</w:t>
      </w:r>
      <w:r>
        <w:rPr>
          <w:rFonts w:hint="eastAsia"/>
        </w:rPr>
        <w:t>각 팀이 상호 다른 팀의 게임 플레이 후 피드백</w:t>
      </w:r>
      <w:r>
        <w:t>)</w:t>
      </w:r>
    </w:p>
    <w:p w14:paraId="72ED2411" w14:textId="50CC934A" w:rsidR="00FA1DD0" w:rsidRDefault="00FA1DD0" w:rsidP="007B3F40">
      <w:pPr>
        <w:pStyle w:val="a"/>
      </w:pPr>
      <w:r>
        <w:t xml:space="preserve">OBT </w:t>
      </w:r>
      <w:proofErr w:type="gramStart"/>
      <w:r>
        <w:rPr>
          <w:rFonts w:hint="eastAsia"/>
        </w:rPr>
        <w:t xml:space="preserve">완료 </w:t>
      </w:r>
      <w:r>
        <w:t>/</w:t>
      </w:r>
      <w:proofErr w:type="gramEnd"/>
      <w:r>
        <w:t xml:space="preserve"> 20. 06. 17</w:t>
      </w:r>
      <w:r w:rsidR="004425CD">
        <w:t>.</w:t>
      </w:r>
    </w:p>
    <w:p w14:paraId="25155286" w14:textId="63AB23D3" w:rsidR="00FA1DD0" w:rsidRDefault="00FA1DD0" w:rsidP="00FA1DD0">
      <w:pPr>
        <w:pStyle w:val="7"/>
        <w:ind w:left="400"/>
      </w:pPr>
      <w:r>
        <w:rPr>
          <w:rFonts w:hint="eastAsia"/>
        </w:rPr>
        <w:t xml:space="preserve">외부 </w:t>
      </w:r>
      <w:r>
        <w:t>QA (</w:t>
      </w:r>
      <w:r>
        <w:rPr>
          <w:rFonts w:hint="eastAsia"/>
        </w:rPr>
        <w:t>각 팀이 상호 다른 팀의 게임 플레이 후 피드백</w:t>
      </w:r>
      <w:r>
        <w:t>)</w:t>
      </w:r>
    </w:p>
    <w:p w14:paraId="378A4359" w14:textId="1D0AB1DA" w:rsidR="00FA1DD0" w:rsidRDefault="00FA1DD0" w:rsidP="00FA1DD0">
      <w:pPr>
        <w:pStyle w:val="7"/>
        <w:ind w:left="400"/>
      </w:pPr>
      <w:r>
        <w:rPr>
          <w:rFonts w:hint="eastAsia"/>
        </w:rPr>
        <w:t xml:space="preserve">각 팀당 </w:t>
      </w:r>
      <w:r>
        <w:t xml:space="preserve">PD, GM </w:t>
      </w:r>
      <w:r>
        <w:rPr>
          <w:rFonts w:hint="eastAsia"/>
        </w:rPr>
        <w:t>라이브 대응 대기</w:t>
      </w:r>
    </w:p>
    <w:p w14:paraId="3E55AA9F" w14:textId="44553154" w:rsidR="004425CD" w:rsidRDefault="004425CD" w:rsidP="004425CD">
      <w:pPr>
        <w:pStyle w:val="a"/>
      </w:pPr>
      <w:r>
        <w:rPr>
          <w:rFonts w:hint="eastAsia"/>
        </w:rPr>
        <w:t xml:space="preserve">릴리즈 </w:t>
      </w:r>
      <w:proofErr w:type="gramStart"/>
      <w:r>
        <w:rPr>
          <w:rFonts w:hint="eastAsia"/>
        </w:rPr>
        <w:t xml:space="preserve">완료 </w:t>
      </w:r>
      <w:r>
        <w:t>/</w:t>
      </w:r>
      <w:proofErr w:type="gramEnd"/>
      <w:r>
        <w:t xml:space="preserve"> 20. 06. 19.</w:t>
      </w:r>
    </w:p>
    <w:p w14:paraId="135243CD" w14:textId="2FD85B49" w:rsidR="004425CD" w:rsidRDefault="004425CD" w:rsidP="004425CD">
      <w:pPr>
        <w:pStyle w:val="7"/>
        <w:ind w:left="400"/>
      </w:pPr>
      <w:r>
        <w:rPr>
          <w:rFonts w:hint="eastAsia"/>
        </w:rPr>
        <w:t>최종 빌드</w:t>
      </w:r>
    </w:p>
    <w:p w14:paraId="1A32B938" w14:textId="6405E331" w:rsidR="004425CD" w:rsidRDefault="004425CD" w:rsidP="004425CD">
      <w:pPr>
        <w:pStyle w:val="7"/>
        <w:ind w:left="400"/>
      </w:pPr>
      <w:r>
        <w:rPr>
          <w:rFonts w:hint="eastAsia"/>
        </w:rPr>
        <w:t>일반 유저를 대상으로 한 팀별 라이브 대응</w:t>
      </w:r>
    </w:p>
    <w:p w14:paraId="50E9AE7C" w14:textId="3051B8ED" w:rsidR="004425CD" w:rsidRDefault="004425CD" w:rsidP="004425CD">
      <w:pPr>
        <w:pStyle w:val="7"/>
        <w:ind w:left="400"/>
      </w:pPr>
      <w:r>
        <w:rPr>
          <w:rFonts w:hint="eastAsia"/>
        </w:rPr>
        <w:t>게임 프로모션 진행</w:t>
      </w:r>
    </w:p>
    <w:p w14:paraId="4A301F9C" w14:textId="1E0DC9F8" w:rsidR="004425CD" w:rsidRDefault="004425CD" w:rsidP="004425CD">
      <w:pPr>
        <w:pStyle w:val="a"/>
      </w:pPr>
      <w:r>
        <w:rPr>
          <w:rFonts w:hint="eastAsia"/>
        </w:rPr>
        <w:t xml:space="preserve">업데이트 배포 및 완료 </w:t>
      </w:r>
      <w:proofErr w:type="gramStart"/>
      <w:r>
        <w:rPr>
          <w:rFonts w:hint="eastAsia"/>
        </w:rPr>
        <w:t xml:space="preserve">보고 </w:t>
      </w:r>
      <w:r>
        <w:t>/</w:t>
      </w:r>
      <w:proofErr w:type="gramEnd"/>
      <w:r>
        <w:t xml:space="preserve"> 20. 06. 22.</w:t>
      </w:r>
    </w:p>
    <w:p w14:paraId="1209FAD9" w14:textId="25E35F20" w:rsidR="004425CD" w:rsidRDefault="004425CD" w:rsidP="004425CD">
      <w:pPr>
        <w:pStyle w:val="7"/>
        <w:ind w:left="400"/>
      </w:pPr>
      <w:r>
        <w:rPr>
          <w:rFonts w:hint="eastAsia"/>
        </w:rPr>
        <w:t xml:space="preserve">팀별 발표회 </w:t>
      </w:r>
      <w:r>
        <w:t>(</w:t>
      </w:r>
      <w:r>
        <w:rPr>
          <w:rFonts w:hint="eastAsia"/>
        </w:rPr>
        <w:t>최종 게임 소개 및 프로젝트 진행 결과</w:t>
      </w:r>
      <w:r>
        <w:t>)</w:t>
      </w:r>
    </w:p>
    <w:p w14:paraId="1EC50C4B" w14:textId="08755F88" w:rsidR="00DC6B85" w:rsidRDefault="00DC6B85">
      <w:pPr>
        <w:widowControl/>
        <w:wordWrap/>
        <w:autoSpaceDE/>
        <w:autoSpaceDN/>
      </w:pPr>
      <w:r>
        <w:br w:type="page"/>
      </w:r>
    </w:p>
    <w:p w14:paraId="153DF271" w14:textId="50292901" w:rsidR="00DC6B85" w:rsidRDefault="00DC6B85" w:rsidP="00DC6B85">
      <w:pPr>
        <w:pStyle w:val="2"/>
      </w:pPr>
      <w:r>
        <w:rPr>
          <w:rFonts w:hint="eastAsia"/>
        </w:rPr>
        <w:lastRenderedPageBreak/>
        <w:t>결과물</w:t>
      </w:r>
    </w:p>
    <w:p w14:paraId="1A290A03" w14:textId="43B2A8A0" w:rsidR="00DC6B85" w:rsidRDefault="00DC6B85" w:rsidP="00DC6B85">
      <w:pPr>
        <w:pStyle w:val="a"/>
      </w:pPr>
      <w:r>
        <w:rPr>
          <w:rFonts w:hint="eastAsia"/>
        </w:rPr>
        <w:t xml:space="preserve">게임 </w:t>
      </w:r>
      <w:proofErr w:type="gramStart"/>
      <w:r>
        <w:rPr>
          <w:rFonts w:hint="eastAsia"/>
        </w:rPr>
        <w:t xml:space="preserve">기획서 </w:t>
      </w:r>
      <w:r>
        <w:t>/</w:t>
      </w:r>
      <w:proofErr w:type="gramEnd"/>
      <w:r>
        <w:t xml:space="preserve"> </w:t>
      </w:r>
      <w:r>
        <w:rPr>
          <w:rFonts w:hint="eastAsia"/>
        </w:rPr>
        <w:t>게임 전체 기획서</w:t>
      </w:r>
    </w:p>
    <w:p w14:paraId="37FBD37F" w14:textId="24F39AF3" w:rsidR="00DC6B85" w:rsidRDefault="00DC6B85" w:rsidP="00DC6B85">
      <w:pPr>
        <w:pStyle w:val="a"/>
      </w:pPr>
      <w:r>
        <w:rPr>
          <w:rFonts w:hint="eastAsia"/>
        </w:rPr>
        <w:t xml:space="preserve">일정 </w:t>
      </w:r>
      <w:proofErr w:type="gramStart"/>
      <w:r>
        <w:rPr>
          <w:rFonts w:hint="eastAsia"/>
        </w:rPr>
        <w:t xml:space="preserve">문서 </w:t>
      </w:r>
      <w:r>
        <w:t>/</w:t>
      </w:r>
      <w:proofErr w:type="gramEnd"/>
      <w:r>
        <w:t xml:space="preserve"> </w:t>
      </w:r>
      <w:r>
        <w:rPr>
          <w:rFonts w:hint="eastAsia"/>
        </w:rPr>
        <w:t>전체 및 분기별 일정 리스트 및 분기별 보고서</w:t>
      </w:r>
    </w:p>
    <w:p w14:paraId="308C2376" w14:textId="507C4BA4" w:rsidR="00DC6B85" w:rsidRDefault="00DC6B85" w:rsidP="00DC6B85">
      <w:pPr>
        <w:pStyle w:val="a"/>
      </w:pPr>
      <w:r>
        <w:rPr>
          <w:rFonts w:hint="eastAsia"/>
        </w:rPr>
        <w:t>D</w:t>
      </w:r>
      <w:r>
        <w:t xml:space="preserve">B </w:t>
      </w:r>
      <w:proofErr w:type="gramStart"/>
      <w:r>
        <w:rPr>
          <w:rFonts w:hint="eastAsia"/>
        </w:rPr>
        <w:t xml:space="preserve">문서 </w:t>
      </w:r>
      <w:r>
        <w:t>/</w:t>
      </w:r>
      <w:proofErr w:type="gramEnd"/>
      <w:r>
        <w:t xml:space="preserve"> </w:t>
      </w:r>
      <w:r>
        <w:rPr>
          <w:rFonts w:hint="eastAsia"/>
        </w:rPr>
        <w:t>게임 내 사용된 데이터 상세 내역서</w:t>
      </w:r>
    </w:p>
    <w:p w14:paraId="4B6EB15D" w14:textId="185665C8" w:rsidR="00DC6B85" w:rsidRDefault="00DC6B85" w:rsidP="00DC6B85">
      <w:pPr>
        <w:pStyle w:val="a"/>
      </w:pPr>
      <w:r>
        <w:rPr>
          <w:rFonts w:hint="eastAsia"/>
        </w:rPr>
        <w:t xml:space="preserve">리소스 관리 </w:t>
      </w:r>
      <w:proofErr w:type="gramStart"/>
      <w:r>
        <w:rPr>
          <w:rFonts w:hint="eastAsia"/>
        </w:rPr>
        <w:t xml:space="preserve">문서 </w:t>
      </w:r>
      <w:r>
        <w:t>/</w:t>
      </w:r>
      <w:proofErr w:type="gramEnd"/>
      <w:r>
        <w:t xml:space="preserve"> </w:t>
      </w:r>
      <w:r>
        <w:rPr>
          <w:rFonts w:hint="eastAsia"/>
        </w:rPr>
        <w:t>프로젝트에 사용되는 모든 리소스 관리 문서</w:t>
      </w:r>
    </w:p>
    <w:p w14:paraId="458B666C" w14:textId="085BB1D7" w:rsidR="00DC6B85" w:rsidRDefault="00DC6B85" w:rsidP="00DC6B85">
      <w:pPr>
        <w:pStyle w:val="a"/>
      </w:pPr>
      <w:r>
        <w:rPr>
          <w:rFonts w:hint="eastAsia"/>
        </w:rPr>
        <w:t>Q</w:t>
      </w:r>
      <w:r>
        <w:t xml:space="preserve">A </w:t>
      </w:r>
      <w:proofErr w:type="gramStart"/>
      <w:r>
        <w:rPr>
          <w:rFonts w:hint="eastAsia"/>
        </w:rPr>
        <w:t xml:space="preserve">체크리스트 </w:t>
      </w:r>
      <w:r>
        <w:t>/</w:t>
      </w:r>
      <w:proofErr w:type="gramEnd"/>
      <w:r>
        <w:t xml:space="preserve"> </w:t>
      </w:r>
      <w:r>
        <w:rPr>
          <w:rFonts w:hint="eastAsia"/>
        </w:rPr>
        <w:t>분기별 대내외 체크리스트 문서</w:t>
      </w:r>
    </w:p>
    <w:p w14:paraId="40C241F3" w14:textId="0366D275" w:rsidR="00DC6B85" w:rsidRDefault="00DC6B85" w:rsidP="00DC6B85">
      <w:pPr>
        <w:pStyle w:val="a"/>
      </w:pPr>
      <w:r>
        <w:rPr>
          <w:rFonts w:hint="eastAsia"/>
        </w:rPr>
        <w:t xml:space="preserve">실행 </w:t>
      </w:r>
      <w:proofErr w:type="gramStart"/>
      <w:r>
        <w:rPr>
          <w:rFonts w:hint="eastAsia"/>
        </w:rPr>
        <w:t xml:space="preserve">파일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네코랜드</w:t>
      </w:r>
      <w:proofErr w:type="spellEnd"/>
      <w:r>
        <w:rPr>
          <w:rFonts w:hint="eastAsia"/>
        </w:rPr>
        <w:t xml:space="preserve"> 런칭 결과물</w:t>
      </w:r>
    </w:p>
    <w:p w14:paraId="1AA47499" w14:textId="0DA331B0" w:rsidR="00DC6B85" w:rsidRDefault="00DC6B85" w:rsidP="00DC6B85">
      <w:pPr>
        <w:pStyle w:val="a"/>
      </w:pPr>
      <w:r>
        <w:rPr>
          <w:rFonts w:hint="eastAsia"/>
        </w:rPr>
        <w:t xml:space="preserve">발표 </w:t>
      </w:r>
      <w:proofErr w:type="gramStart"/>
      <w:r>
        <w:t>PPT /</w:t>
      </w:r>
      <w:proofErr w:type="gramEnd"/>
      <w:r>
        <w:t xml:space="preserve"> </w:t>
      </w:r>
      <w:r>
        <w:rPr>
          <w:rFonts w:hint="eastAsia"/>
        </w:rPr>
        <w:t xml:space="preserve">완료 보고 용 </w:t>
      </w:r>
      <w:r>
        <w:t>PPT</w:t>
      </w:r>
    </w:p>
    <w:p w14:paraId="48B5E61C" w14:textId="144CCC4D" w:rsidR="00DC6B85" w:rsidRDefault="00DC6B85" w:rsidP="00946A6B">
      <w:pPr>
        <w:pStyle w:val="a"/>
        <w:numPr>
          <w:ilvl w:val="0"/>
          <w:numId w:val="0"/>
        </w:numPr>
        <w:ind w:left="403" w:hanging="403"/>
      </w:pPr>
    </w:p>
    <w:p w14:paraId="614653AD" w14:textId="7DD3CF84" w:rsidR="00946A6B" w:rsidRDefault="00D35608" w:rsidP="00D35608">
      <w:pPr>
        <w:pStyle w:val="2"/>
      </w:pPr>
      <w:r>
        <w:rPr>
          <w:rFonts w:hint="eastAsia"/>
        </w:rPr>
        <w:t>일일 진행 방식</w:t>
      </w:r>
    </w:p>
    <w:p w14:paraId="41CCEF2B" w14:textId="0E42FD35" w:rsidR="00D35608" w:rsidRDefault="00D35608" w:rsidP="00D35608">
      <w:pPr>
        <w:pStyle w:val="a"/>
      </w:pPr>
      <w:r>
        <w:rPr>
          <w:rFonts w:hint="eastAsia"/>
        </w:rPr>
        <w:t xml:space="preserve">진행 </w:t>
      </w:r>
      <w:proofErr w:type="gramStart"/>
      <w:r>
        <w:rPr>
          <w:rFonts w:hint="eastAsia"/>
        </w:rPr>
        <w:t xml:space="preserve">회의 </w:t>
      </w:r>
      <w:r>
        <w:t>/</w:t>
      </w:r>
      <w:proofErr w:type="gramEnd"/>
      <w:r>
        <w:t xml:space="preserve"> 08:40 ~ 09:00 </w:t>
      </w:r>
      <w:r>
        <w:rPr>
          <w:rFonts w:hint="eastAsia"/>
        </w:rPr>
        <w:t>각 팀 별 전일 업무 보고 및 금일 업무 진행 체크</w:t>
      </w:r>
    </w:p>
    <w:p w14:paraId="3AF8A063" w14:textId="08A4BBF0" w:rsidR="00D35608" w:rsidRDefault="00D35608" w:rsidP="00D35608">
      <w:pPr>
        <w:pStyle w:val="a"/>
      </w:pPr>
      <w:r>
        <w:rPr>
          <w:rFonts w:hint="eastAsia"/>
        </w:rPr>
        <w:t xml:space="preserve">실습 </w:t>
      </w:r>
      <w:proofErr w:type="gramStart"/>
      <w:r>
        <w:rPr>
          <w:rFonts w:hint="eastAsia"/>
        </w:rPr>
        <w:t xml:space="preserve">진행 </w:t>
      </w:r>
      <w:r>
        <w:t>/</w:t>
      </w:r>
      <w:proofErr w:type="gramEnd"/>
      <w:r>
        <w:t xml:space="preserve"> 09:00 ~ 17:40 </w:t>
      </w:r>
      <w:r>
        <w:rPr>
          <w:rFonts w:hint="eastAsia"/>
        </w:rPr>
        <w:t>각 팀 별 업무 진행</w:t>
      </w:r>
    </w:p>
    <w:p w14:paraId="32CA9F36" w14:textId="56E27307" w:rsidR="00D35608" w:rsidRDefault="00D35608" w:rsidP="00D35608">
      <w:pPr>
        <w:pStyle w:val="a"/>
      </w:pPr>
      <w:r>
        <w:rPr>
          <w:rFonts w:hint="eastAsia"/>
        </w:rPr>
        <w:t xml:space="preserve">진행 </w:t>
      </w:r>
      <w:proofErr w:type="gramStart"/>
      <w:r>
        <w:rPr>
          <w:rFonts w:hint="eastAsia"/>
        </w:rPr>
        <w:t xml:space="preserve">보고 </w:t>
      </w:r>
      <w:r>
        <w:t>/</w:t>
      </w:r>
      <w:proofErr w:type="gramEnd"/>
      <w:r>
        <w:t xml:space="preserve"> 17:40 ~ 18:00 </w:t>
      </w:r>
      <w:r>
        <w:rPr>
          <w:rFonts w:hint="eastAsia"/>
        </w:rPr>
        <w:t xml:space="preserve">각 팀 별 </w:t>
      </w:r>
      <w:r>
        <w:t xml:space="preserve">PD </w:t>
      </w:r>
      <w:r>
        <w:rPr>
          <w:rFonts w:hint="eastAsia"/>
        </w:rPr>
        <w:t xml:space="preserve">진행 사항 보고 </w:t>
      </w:r>
      <w:r>
        <w:t>(PM</w:t>
      </w:r>
      <w:r>
        <w:rPr>
          <w:rFonts w:hint="eastAsia"/>
        </w:rPr>
        <w:t>은 기록</w:t>
      </w:r>
      <w:r>
        <w:t>)</w:t>
      </w:r>
    </w:p>
    <w:p w14:paraId="4863BE65" w14:textId="358BF3EC" w:rsidR="00D35608" w:rsidRDefault="00D35608" w:rsidP="00D35608">
      <w:pPr>
        <w:pStyle w:val="a"/>
        <w:numPr>
          <w:ilvl w:val="0"/>
          <w:numId w:val="0"/>
        </w:numPr>
        <w:ind w:left="403" w:hanging="403"/>
      </w:pPr>
    </w:p>
    <w:p w14:paraId="5519664C" w14:textId="418939F7" w:rsidR="00D35608" w:rsidRDefault="00B03F81" w:rsidP="00B03F81">
      <w:pPr>
        <w:pStyle w:val="4"/>
      </w:pPr>
      <w:r>
        <w:t>“</w:t>
      </w:r>
      <w:r>
        <w:rPr>
          <w:rFonts w:hint="eastAsia"/>
        </w:rPr>
        <w:t>재미있는 게임 만들어 주세요</w:t>
      </w:r>
      <w:r>
        <w:t>”</w:t>
      </w:r>
    </w:p>
    <w:p w14:paraId="488197AA" w14:textId="5BD2BA4D" w:rsidR="00304E19" w:rsidRDefault="00304E19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4CFF4D86" w14:textId="051FA259" w:rsidR="00304E19" w:rsidRPr="00304E19" w:rsidRDefault="00304E19" w:rsidP="00304E19">
      <w:pPr>
        <w:rPr>
          <w:rStyle w:val="a9"/>
        </w:rPr>
      </w:pPr>
      <w:r w:rsidRPr="00304E19">
        <w:rPr>
          <w:rStyle w:val="a9"/>
          <w:rFonts w:hint="eastAsia"/>
        </w:rPr>
        <w:lastRenderedPageBreak/>
        <w:t>2</w:t>
      </w:r>
      <w:r w:rsidRPr="00304E19">
        <w:rPr>
          <w:rStyle w:val="a9"/>
        </w:rPr>
        <w:t>020. 05. 26.</w:t>
      </w:r>
    </w:p>
    <w:p w14:paraId="07E9AB6A" w14:textId="0018A85B" w:rsidR="00304E19" w:rsidRDefault="00304E19" w:rsidP="00304E19">
      <w:pPr>
        <w:pStyle w:val="1"/>
        <w:ind w:left="200" w:right="200"/>
      </w:pPr>
      <w:r>
        <w:rPr>
          <w:rFonts w:hint="eastAsia"/>
        </w:rPr>
        <w:t>리소스와 문서 관리</w:t>
      </w:r>
    </w:p>
    <w:p w14:paraId="2F8A66D5" w14:textId="77777777" w:rsidR="00304E19" w:rsidRDefault="00304E19" w:rsidP="00304E19">
      <w:pPr>
        <w:pStyle w:val="4"/>
      </w:pPr>
    </w:p>
    <w:p w14:paraId="2A61AC38" w14:textId="50F3AEEC" w:rsidR="00304E19" w:rsidRPr="00C262CC" w:rsidRDefault="00304E19" w:rsidP="00304E19">
      <w:pPr>
        <w:pStyle w:val="4"/>
      </w:pPr>
      <w:r>
        <w:t>“</w:t>
      </w:r>
      <w:r>
        <w:rPr>
          <w:rFonts w:hint="eastAsia"/>
        </w:rPr>
        <w:t>그 자료를 어디에 뒀더라?</w:t>
      </w:r>
      <w:r>
        <w:t>”</w:t>
      </w:r>
    </w:p>
    <w:p w14:paraId="3E421342" w14:textId="00B992E2" w:rsidR="008D6323" w:rsidRDefault="008D6323" w:rsidP="008D6323">
      <w:pPr>
        <w:pStyle w:val="a"/>
        <w:numPr>
          <w:ilvl w:val="0"/>
          <w:numId w:val="0"/>
        </w:numPr>
        <w:ind w:left="403" w:hanging="403"/>
      </w:pPr>
    </w:p>
    <w:p w14:paraId="6A4499AA" w14:textId="3A04E91D" w:rsidR="0067024C" w:rsidRDefault="0067024C" w:rsidP="0067024C">
      <w:pPr>
        <w:pStyle w:val="2"/>
      </w:pPr>
      <w:r>
        <w:rPr>
          <w:rFonts w:hint="eastAsia"/>
        </w:rPr>
        <w:t>사례를 통한 예시</w:t>
      </w:r>
    </w:p>
    <w:p w14:paraId="7E00A33D" w14:textId="6471B997" w:rsidR="005F6AD0" w:rsidRDefault="005F6AD0" w:rsidP="008D6323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A사</w:t>
      </w:r>
    </w:p>
    <w:p w14:paraId="6721F81C" w14:textId="520E4CE7" w:rsidR="005F6AD0" w:rsidRDefault="005F6AD0" w:rsidP="008D6323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중국이</w:t>
      </w:r>
      <w:r>
        <w:t xml:space="preserve"> </w:t>
      </w:r>
      <w:r>
        <w:rPr>
          <w:rFonts w:hint="eastAsia"/>
        </w:rPr>
        <w:t>리소스 제작을 제작,</w:t>
      </w:r>
      <w:r>
        <w:t xml:space="preserve"> </w:t>
      </w:r>
      <w:r>
        <w:rPr>
          <w:rFonts w:hint="eastAsia"/>
        </w:rPr>
        <w:t>보관하고, 동유럽 국가가 프로그램 개발 역량이 높다.</w:t>
      </w:r>
    </w:p>
    <w:p w14:paraId="70DE9545" w14:textId="65FD4C79" w:rsidR="005F6AD0" w:rsidRDefault="005F6AD0" w:rsidP="008D6323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팀 간 물리적인 거리가 존재하여</w:t>
      </w:r>
      <w:r>
        <w:t xml:space="preserve"> </w:t>
      </w:r>
      <w:r>
        <w:rPr>
          <w:rFonts w:hint="eastAsia"/>
        </w:rPr>
        <w:t>문서</w:t>
      </w:r>
      <w:r>
        <w:t xml:space="preserve"> </w:t>
      </w:r>
      <w:r>
        <w:rPr>
          <w:rFonts w:hint="eastAsia"/>
        </w:rPr>
        <w:t>작업으로 진행하는 경우 서로 간의 커뮤니케이션 문제가 발생할 수 있다.</w:t>
      </w:r>
    </w:p>
    <w:p w14:paraId="03ECE719" w14:textId="79E9AFB1" w:rsidR="005F6AD0" w:rsidRDefault="005F6AD0" w:rsidP="008D6323">
      <w:pPr>
        <w:pStyle w:val="a"/>
        <w:numPr>
          <w:ilvl w:val="0"/>
          <w:numId w:val="0"/>
        </w:numPr>
        <w:ind w:left="403" w:hanging="403"/>
      </w:pPr>
    </w:p>
    <w:p w14:paraId="15061157" w14:textId="629843E1" w:rsidR="005F6AD0" w:rsidRDefault="005F6AD0" w:rsidP="008D6323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B사</w:t>
      </w:r>
    </w:p>
    <w:p w14:paraId="1BE2C0D4" w14:textId="43ADF22D" w:rsidR="005F6AD0" w:rsidRDefault="005F6AD0" w:rsidP="008D6323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 xml:space="preserve">일본 기업 문화가 매뉴얼에 민감한 조직이기 때문에 </w:t>
      </w:r>
      <w:r w:rsidR="0067024C">
        <w:rPr>
          <w:rFonts w:hint="eastAsia"/>
        </w:rPr>
        <w:t>개방적인 한국과 커뮤니케이션 문제가 발생할 수 있다.</w:t>
      </w:r>
    </w:p>
    <w:p w14:paraId="0670FFCF" w14:textId="03308D21" w:rsidR="005F6AD0" w:rsidRDefault="005F6AD0" w:rsidP="008D6323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일본인들의 정서 상 한국인들에게 호의적이지 않다.</w:t>
      </w:r>
      <w:r>
        <w:t xml:space="preserve"> </w:t>
      </w:r>
    </w:p>
    <w:p w14:paraId="78A2EA3A" w14:textId="52D2A205" w:rsidR="0067024C" w:rsidRDefault="0067024C" w:rsidP="008D6323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 xml:space="preserve">내부 기획 문서와 </w:t>
      </w:r>
      <w:proofErr w:type="spellStart"/>
      <w:r>
        <w:rPr>
          <w:rFonts w:hint="eastAsia"/>
        </w:rPr>
        <w:t>컨펌</w:t>
      </w:r>
      <w:proofErr w:type="spellEnd"/>
      <w:r>
        <w:rPr>
          <w:rFonts w:hint="eastAsia"/>
        </w:rPr>
        <w:t xml:space="preserve"> 문서의 내용이 다르다면?</w:t>
      </w:r>
      <w:r>
        <w:t xml:space="preserve"> </w:t>
      </w:r>
      <w:r>
        <w:rPr>
          <w:rFonts w:hint="eastAsia"/>
        </w:rPr>
        <w:t xml:space="preserve">내부 기획안과 외부 </w:t>
      </w:r>
      <w:proofErr w:type="spellStart"/>
      <w:r>
        <w:rPr>
          <w:rFonts w:hint="eastAsia"/>
        </w:rPr>
        <w:t>컨펌</w:t>
      </w:r>
      <w:proofErr w:type="spellEnd"/>
      <w:r>
        <w:rPr>
          <w:rFonts w:hint="eastAsia"/>
        </w:rPr>
        <w:t xml:space="preserve"> 안이 달라져 제작 공정이 추가된다.</w:t>
      </w:r>
    </w:p>
    <w:p w14:paraId="759E857C" w14:textId="4AE34428" w:rsidR="0067024C" w:rsidRDefault="0067024C" w:rsidP="008D6323">
      <w:pPr>
        <w:pStyle w:val="a"/>
        <w:numPr>
          <w:ilvl w:val="0"/>
          <w:numId w:val="0"/>
        </w:numPr>
        <w:ind w:left="403" w:hanging="403"/>
      </w:pPr>
    </w:p>
    <w:p w14:paraId="0BBA80FC" w14:textId="6153C61D" w:rsidR="0067024C" w:rsidRDefault="0067024C" w:rsidP="008D6323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C사</w:t>
      </w:r>
    </w:p>
    <w:p w14:paraId="65E42013" w14:textId="2C5CD73A" w:rsidR="0067024C" w:rsidRDefault="0067024C" w:rsidP="008D6323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다양한 팀과의 협업을 요구하기 때문에 제작의 혼선이 올 수도 있다.</w:t>
      </w:r>
    </w:p>
    <w:p w14:paraId="70BC79D1" w14:textId="696FDAE5" w:rsidR="005F6AD0" w:rsidRDefault="005F6AD0" w:rsidP="008D6323">
      <w:pPr>
        <w:pStyle w:val="a"/>
        <w:numPr>
          <w:ilvl w:val="0"/>
          <w:numId w:val="0"/>
        </w:numPr>
        <w:ind w:left="403" w:hanging="403"/>
      </w:pPr>
    </w:p>
    <w:p w14:paraId="032D6979" w14:textId="0988EF46" w:rsidR="0067024C" w:rsidRDefault="0067024C" w:rsidP="0067024C">
      <w:pPr>
        <w:pStyle w:val="2"/>
      </w:pPr>
      <w:r>
        <w:rPr>
          <w:rFonts w:hint="eastAsia"/>
        </w:rPr>
        <w:t>데이터와 리소스 관리가 중요한 이유</w:t>
      </w:r>
    </w:p>
    <w:p w14:paraId="655014FD" w14:textId="5FC728DF" w:rsidR="0067024C" w:rsidRDefault="0067024C" w:rsidP="0067024C">
      <w:pPr>
        <w:pStyle w:val="a"/>
      </w:pPr>
      <w:r>
        <w:rPr>
          <w:rFonts w:hint="eastAsia"/>
        </w:rPr>
        <w:t>외주,</w:t>
      </w:r>
      <w:r>
        <w:t xml:space="preserve"> </w:t>
      </w:r>
      <w:r>
        <w:rPr>
          <w:rFonts w:hint="eastAsia"/>
        </w:rPr>
        <w:t>재택,</w:t>
      </w:r>
      <w:r>
        <w:t xml:space="preserve"> </w:t>
      </w:r>
      <w:r>
        <w:rPr>
          <w:rFonts w:hint="eastAsia"/>
        </w:rPr>
        <w:t>원거리 근무 등 개발비 절감을 위한 다양한 근무 형태</w:t>
      </w:r>
    </w:p>
    <w:p w14:paraId="7677DCA8" w14:textId="12FCAE1B" w:rsidR="0067024C" w:rsidRDefault="0067024C" w:rsidP="0067024C">
      <w:pPr>
        <w:pStyle w:val="a"/>
      </w:pPr>
      <w:r>
        <w:rPr>
          <w:rFonts w:hint="eastAsia"/>
        </w:rPr>
        <w:t>대규모,</w:t>
      </w:r>
      <w:r>
        <w:t xml:space="preserve"> </w:t>
      </w:r>
      <w:r>
        <w:rPr>
          <w:rFonts w:hint="eastAsia"/>
        </w:rPr>
        <w:t>장기 프로젝트 팀</w:t>
      </w:r>
    </w:p>
    <w:p w14:paraId="02AFF849" w14:textId="0A0FAF6D" w:rsidR="0067024C" w:rsidRDefault="0067024C" w:rsidP="0067024C">
      <w:pPr>
        <w:pStyle w:val="a"/>
      </w:pPr>
      <w:r>
        <w:rPr>
          <w:rFonts w:hint="eastAsia"/>
        </w:rPr>
        <w:t>멀티 플랫폼 개발</w:t>
      </w:r>
    </w:p>
    <w:p w14:paraId="16C9A272" w14:textId="31ADD89B" w:rsidR="0067024C" w:rsidRDefault="0067024C" w:rsidP="0067024C">
      <w:pPr>
        <w:pStyle w:val="a"/>
      </w:pPr>
      <w:proofErr w:type="spellStart"/>
      <w:r>
        <w:rPr>
          <w:rFonts w:hint="eastAsia"/>
        </w:rPr>
        <w:t>다국가</w:t>
      </w:r>
      <w:proofErr w:type="spellEnd"/>
      <w:r>
        <w:rPr>
          <w:rFonts w:hint="eastAsia"/>
        </w:rPr>
        <w:t xml:space="preserve"> 서비스</w:t>
      </w:r>
    </w:p>
    <w:p w14:paraId="755B8FBE" w14:textId="6BB6AB92" w:rsidR="0067024C" w:rsidRPr="0067024C" w:rsidRDefault="0067024C" w:rsidP="009E7552">
      <w:pPr>
        <w:pStyle w:val="7"/>
        <w:ind w:left="400"/>
      </w:pPr>
      <w:r>
        <w:rPr>
          <w:rFonts w:hint="eastAsia"/>
        </w:rPr>
        <w:t>즉석 질문 하나 더,</w:t>
      </w:r>
      <w:r>
        <w:t xml:space="preserve"> </w:t>
      </w:r>
      <w:r>
        <w:rPr>
          <w:rFonts w:hint="eastAsia"/>
        </w:rPr>
        <w:t>내 작업,</w:t>
      </w:r>
      <w:r>
        <w:t xml:space="preserve"> </w:t>
      </w:r>
      <w:r>
        <w:rPr>
          <w:rFonts w:hint="eastAsia"/>
        </w:rPr>
        <w:t>회의 결과,</w:t>
      </w:r>
      <w:r>
        <w:t xml:space="preserve"> </w:t>
      </w:r>
      <w:r>
        <w:rPr>
          <w:rFonts w:hint="eastAsia"/>
        </w:rPr>
        <w:t>사장님의 훈수,</w:t>
      </w:r>
      <w:r>
        <w:t xml:space="preserve"> </w:t>
      </w:r>
      <w:r w:rsidRPr="00FE749F">
        <w:rPr>
          <w:rFonts w:hint="eastAsia"/>
          <w:color w:val="FF0000"/>
        </w:rPr>
        <w:t>팀장님의 지시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이사님의 개인면담,</w:t>
      </w:r>
      <w:r>
        <w:t xml:space="preserve"> </w:t>
      </w:r>
      <w:r>
        <w:rPr>
          <w:rFonts w:hint="eastAsia"/>
        </w:rPr>
        <w:t>실무작업자의 클레임 중 최신</w:t>
      </w:r>
      <w:r>
        <w:t>&amp;</w:t>
      </w:r>
      <w:proofErr w:type="spellStart"/>
      <w:r>
        <w:rPr>
          <w:rFonts w:hint="eastAsia"/>
        </w:rPr>
        <w:t>컨펌</w:t>
      </w:r>
      <w:r w:rsidR="009E7552">
        <w:rPr>
          <w:rFonts w:hint="eastAsia"/>
        </w:rPr>
        <w:t>된</w:t>
      </w:r>
      <w:proofErr w:type="spellEnd"/>
      <w:r>
        <w:rPr>
          <w:rFonts w:hint="eastAsia"/>
        </w:rPr>
        <w:t xml:space="preserve"> 기획은?</w:t>
      </w:r>
    </w:p>
    <w:p w14:paraId="64C22A01" w14:textId="41F4E7FA" w:rsidR="0067024C" w:rsidRDefault="0067024C" w:rsidP="00FE749F">
      <w:pPr>
        <w:pStyle w:val="a"/>
        <w:numPr>
          <w:ilvl w:val="0"/>
          <w:numId w:val="0"/>
        </w:numPr>
      </w:pPr>
    </w:p>
    <w:p w14:paraId="6B744912" w14:textId="7840AC94" w:rsidR="00FE749F" w:rsidRDefault="00FE749F" w:rsidP="00FE749F">
      <w:pPr>
        <w:pStyle w:val="2"/>
      </w:pPr>
      <w:r>
        <w:rPr>
          <w:rFonts w:hint="eastAsia"/>
        </w:rPr>
        <w:t>기본적인 리소스 관리의 포인트</w:t>
      </w:r>
    </w:p>
    <w:p w14:paraId="6429AFF6" w14:textId="0FFA3BEF" w:rsidR="00FE749F" w:rsidRDefault="00FE749F" w:rsidP="00FE749F">
      <w:pPr>
        <w:pStyle w:val="a"/>
      </w:pPr>
      <w:r>
        <w:rPr>
          <w:rFonts w:hint="eastAsia"/>
        </w:rPr>
        <w:t>사용하는 소프트웨어,</w:t>
      </w:r>
      <w:r>
        <w:t xml:space="preserve"> </w:t>
      </w:r>
      <w:r>
        <w:rPr>
          <w:rFonts w:hint="eastAsia"/>
        </w:rPr>
        <w:t>버전의 통일</w:t>
      </w:r>
    </w:p>
    <w:p w14:paraId="0DDA0955" w14:textId="0423C1C0" w:rsidR="00FE749F" w:rsidRDefault="00FE749F" w:rsidP="00FE749F">
      <w:pPr>
        <w:pStyle w:val="a"/>
      </w:pPr>
      <w:r>
        <w:rPr>
          <w:rFonts w:hint="eastAsia"/>
        </w:rPr>
        <w:t xml:space="preserve">파일 관리 규약 </w:t>
      </w:r>
      <w:proofErr w:type="gramStart"/>
      <w:r>
        <w:rPr>
          <w:rFonts w:hint="eastAsia"/>
        </w:rPr>
        <w:t>설정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파일 생성,</w:t>
      </w:r>
      <w:r>
        <w:t xml:space="preserve"> </w:t>
      </w:r>
      <w:r>
        <w:rPr>
          <w:rFonts w:hint="eastAsia"/>
        </w:rPr>
        <w:t>수정,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백업</w:t>
      </w:r>
    </w:p>
    <w:p w14:paraId="6ACC97B9" w14:textId="16E071A6" w:rsidR="00FE749F" w:rsidRDefault="00FE749F" w:rsidP="00FE749F">
      <w:pPr>
        <w:pStyle w:val="a"/>
      </w:pPr>
      <w:proofErr w:type="spellStart"/>
      <w:r>
        <w:rPr>
          <w:rFonts w:hint="eastAsia"/>
        </w:rPr>
        <w:t>문서명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파일명 관리</w:t>
      </w:r>
    </w:p>
    <w:p w14:paraId="3B74ACEB" w14:textId="65C84019" w:rsidR="00FE749F" w:rsidRDefault="00FE749F" w:rsidP="00FE749F">
      <w:pPr>
        <w:pStyle w:val="a"/>
      </w:pPr>
      <w:r>
        <w:rPr>
          <w:rFonts w:hint="eastAsia"/>
        </w:rPr>
        <w:t>문서 규약,</w:t>
      </w:r>
      <w:r>
        <w:t xml:space="preserve"> </w:t>
      </w:r>
      <w:r>
        <w:rPr>
          <w:rFonts w:hint="eastAsia"/>
        </w:rPr>
        <w:t>소스 코드 규약 설정</w:t>
      </w:r>
    </w:p>
    <w:p w14:paraId="4E4FF64B" w14:textId="0B1FBD39" w:rsidR="00FE749F" w:rsidRDefault="00FE749F" w:rsidP="00FE749F">
      <w:pPr>
        <w:pStyle w:val="a"/>
      </w:pPr>
      <w:r>
        <w:rPr>
          <w:rFonts w:hint="eastAsia"/>
        </w:rPr>
        <w:t>빌드 버전 관리</w:t>
      </w:r>
    </w:p>
    <w:p w14:paraId="5BAADE91" w14:textId="7DA55C14" w:rsidR="00FE749F" w:rsidRPr="00FE749F" w:rsidRDefault="00FE749F" w:rsidP="00FE749F">
      <w:pPr>
        <w:pStyle w:val="a"/>
      </w:pPr>
      <w:r>
        <w:rPr>
          <w:rFonts w:hint="eastAsia"/>
        </w:rPr>
        <w:t>데이터의 경우 이름이</w:t>
      </w:r>
      <w:r>
        <w:t xml:space="preserve"> </w:t>
      </w:r>
      <w:r>
        <w:rPr>
          <w:rFonts w:hint="eastAsia"/>
        </w:rPr>
        <w:t xml:space="preserve">반드시 </w:t>
      </w:r>
      <w:proofErr w:type="spellStart"/>
      <w:r>
        <w:rPr>
          <w:rFonts w:hint="eastAsia"/>
        </w:rPr>
        <w:t>구분자</w:t>
      </w:r>
      <w:proofErr w:type="spellEnd"/>
      <w:r>
        <w:rPr>
          <w:rFonts w:hint="eastAsia"/>
        </w:rPr>
        <w:t>(</w:t>
      </w:r>
      <w:r>
        <w:t xml:space="preserve">ID) </w:t>
      </w:r>
      <w:r>
        <w:rPr>
          <w:rFonts w:hint="eastAsia"/>
        </w:rPr>
        <w:t>위주로 관리</w:t>
      </w:r>
    </w:p>
    <w:p w14:paraId="6F763411" w14:textId="529DFC72" w:rsidR="009C49B1" w:rsidRDefault="009C49B1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1EA8872" w14:textId="2A0B3C94" w:rsidR="00FE749F" w:rsidRDefault="009C49B1" w:rsidP="009C49B1">
      <w:pPr>
        <w:pStyle w:val="2"/>
      </w:pPr>
      <w:r>
        <w:rPr>
          <w:rFonts w:hint="eastAsia"/>
        </w:rPr>
        <w:lastRenderedPageBreak/>
        <w:t>파일 관리 규약</w:t>
      </w:r>
    </w:p>
    <w:p w14:paraId="0C1FC6DF" w14:textId="1DD1B197" w:rsidR="009C49B1" w:rsidRDefault="009C49B1" w:rsidP="009C49B1">
      <w:pPr>
        <w:pStyle w:val="a"/>
      </w:pPr>
      <w:r>
        <w:rPr>
          <w:rFonts w:hint="eastAsia"/>
        </w:rPr>
        <w:t xml:space="preserve">아무나 파일을 </w:t>
      </w:r>
      <w:r w:rsidRPr="00153DF8">
        <w:rPr>
          <w:rFonts w:hint="eastAsia"/>
          <w:color w:val="FF0000"/>
        </w:rPr>
        <w:t>생성</w:t>
      </w:r>
      <w:r w:rsidRPr="00153DF8">
        <w:rPr>
          <w:color w:val="FF0000"/>
        </w:rPr>
        <w:t xml:space="preserve">, </w:t>
      </w:r>
      <w:r w:rsidRPr="00153DF8">
        <w:rPr>
          <w:rFonts w:hint="eastAsia"/>
          <w:color w:val="FF0000"/>
        </w:rPr>
        <w:t>수정,</w:t>
      </w:r>
      <w:r w:rsidRPr="00153DF8">
        <w:rPr>
          <w:color w:val="FF0000"/>
        </w:rPr>
        <w:t xml:space="preserve"> </w:t>
      </w:r>
      <w:r w:rsidRPr="00153DF8">
        <w:rPr>
          <w:rFonts w:hint="eastAsia"/>
          <w:color w:val="FF0000"/>
        </w:rPr>
        <w:t>삭제</w:t>
      </w:r>
      <w:r>
        <w:rPr>
          <w:rFonts w:hint="eastAsia"/>
        </w:rPr>
        <w:t>해서는 안된다</w:t>
      </w:r>
    </w:p>
    <w:p w14:paraId="69E04E5B" w14:textId="41C340DD" w:rsidR="009C49B1" w:rsidRDefault="009C49B1" w:rsidP="009C49B1">
      <w:pPr>
        <w:pStyle w:val="7"/>
        <w:ind w:left="400"/>
      </w:pPr>
      <w:r>
        <w:rPr>
          <w:rFonts w:hint="eastAsia"/>
        </w:rPr>
        <w:t>기획 폴더에 새로운 기획서가 올라왔던데 이대로 만들면 되는 거야</w:t>
      </w:r>
      <w:r>
        <w:t>?</w:t>
      </w:r>
    </w:p>
    <w:p w14:paraId="7A9C2610" w14:textId="1CCDC31F" w:rsidR="009C49B1" w:rsidRDefault="009C49B1" w:rsidP="009C49B1">
      <w:pPr>
        <w:pStyle w:val="7"/>
        <w:ind w:left="400"/>
      </w:pPr>
      <w:r>
        <w:rPr>
          <w:rFonts w:hint="eastAsia"/>
        </w:rPr>
        <w:t>그래픽 폴더에 원래 있던 파일 누가 편집했던데?</w:t>
      </w:r>
    </w:p>
    <w:p w14:paraId="1CC338CE" w14:textId="79F8F3FB" w:rsidR="009C49B1" w:rsidRDefault="009C49B1" w:rsidP="009C49B1">
      <w:pPr>
        <w:pStyle w:val="a"/>
      </w:pPr>
      <w:r>
        <w:rPr>
          <w:rFonts w:hint="eastAsia"/>
        </w:rPr>
        <w:t xml:space="preserve">기복적으로 각 파트의 </w:t>
      </w:r>
      <w:r w:rsidRPr="00153DF8">
        <w:rPr>
          <w:rFonts w:hint="eastAsia"/>
          <w:color w:val="FF0000"/>
        </w:rPr>
        <w:t>팀장</w:t>
      </w:r>
      <w:r>
        <w:rPr>
          <w:rFonts w:hint="eastAsia"/>
        </w:rPr>
        <w:t>이 파일 관리의 권한을 가진다.</w:t>
      </w:r>
    </w:p>
    <w:p w14:paraId="5EB4EB94" w14:textId="6FCE1995" w:rsidR="009C49B1" w:rsidRDefault="009C49B1" w:rsidP="009C49B1">
      <w:pPr>
        <w:pStyle w:val="7"/>
        <w:ind w:left="400"/>
      </w:pPr>
      <w:r>
        <w:rPr>
          <w:rFonts w:hint="eastAsia"/>
        </w:rPr>
        <w:t xml:space="preserve">기획 폴더에 캐릭터 기획서 기획팀장 </w:t>
      </w:r>
      <w:proofErr w:type="spellStart"/>
      <w:r>
        <w:rPr>
          <w:rFonts w:hint="eastAsia"/>
        </w:rPr>
        <w:t>컨펌까지</w:t>
      </w:r>
      <w:proofErr w:type="spellEnd"/>
      <w:r>
        <w:rPr>
          <w:rFonts w:hint="eastAsia"/>
        </w:rPr>
        <w:t xml:space="preserve"> 받고 올려</w:t>
      </w:r>
    </w:p>
    <w:p w14:paraId="50B858C6" w14:textId="35609932" w:rsidR="009C49B1" w:rsidRDefault="009C49B1" w:rsidP="009C49B1">
      <w:pPr>
        <w:pStyle w:val="a"/>
      </w:pPr>
      <w:r>
        <w:rPr>
          <w:rFonts w:hint="eastAsia"/>
        </w:rPr>
        <w:t xml:space="preserve">사용하는 소프트웨어나 버전은 </w:t>
      </w:r>
      <w:r w:rsidRPr="00153DF8">
        <w:rPr>
          <w:rFonts w:hint="eastAsia"/>
          <w:color w:val="FF0000"/>
        </w:rPr>
        <w:t>반드시</w:t>
      </w:r>
      <w:r>
        <w:rPr>
          <w:rFonts w:hint="eastAsia"/>
        </w:rPr>
        <w:t xml:space="preserve"> 통일한다</w:t>
      </w:r>
    </w:p>
    <w:p w14:paraId="55E1E8BB" w14:textId="05707FD8" w:rsidR="009C49B1" w:rsidRDefault="009C49B1" w:rsidP="009C49B1">
      <w:pPr>
        <w:pStyle w:val="7"/>
        <w:ind w:left="400"/>
      </w:pPr>
      <w:r>
        <w:rPr>
          <w:rFonts w:hint="eastAsia"/>
        </w:rPr>
        <w:t>팀장님 파일 여니까 에러 뜨는데요?</w:t>
      </w:r>
      <w:r>
        <w:t xml:space="preserve"> </w:t>
      </w:r>
      <w:r>
        <w:rPr>
          <w:rFonts w:hint="eastAsia"/>
        </w:rPr>
        <w:t xml:space="preserve">파일 열었더니 안에 있던 데이터 다 </w:t>
      </w:r>
      <w:proofErr w:type="spellStart"/>
      <w:r>
        <w:rPr>
          <w:rFonts w:hint="eastAsia"/>
        </w:rPr>
        <w:t>날아갔어</w:t>
      </w:r>
      <w:proofErr w:type="spellEnd"/>
      <w:r>
        <w:rPr>
          <w:rFonts w:hint="eastAsia"/>
        </w:rPr>
        <w:t>!</w:t>
      </w:r>
    </w:p>
    <w:p w14:paraId="4C8DC2A0" w14:textId="16AAB7CE" w:rsidR="009C49B1" w:rsidRDefault="009C49B1" w:rsidP="009C49B1">
      <w:pPr>
        <w:pStyle w:val="a"/>
      </w:pPr>
      <w:r>
        <w:rPr>
          <w:rFonts w:hint="eastAsia"/>
        </w:rPr>
        <w:t xml:space="preserve">작업중인 파일의 </w:t>
      </w:r>
      <w:r w:rsidRPr="00153DF8">
        <w:rPr>
          <w:rFonts w:hint="eastAsia"/>
          <w:color w:val="FF0000"/>
        </w:rPr>
        <w:t>저장은 수시로</w:t>
      </w:r>
      <w:r>
        <w:rPr>
          <w:rFonts w:hint="eastAsia"/>
        </w:rPr>
        <w:t xml:space="preserve"> 한다</w:t>
      </w:r>
    </w:p>
    <w:p w14:paraId="2E5A097E" w14:textId="51CC6810" w:rsidR="009C49B1" w:rsidRDefault="009C49B1" w:rsidP="009C49B1">
      <w:pPr>
        <w:pStyle w:val="a"/>
      </w:pPr>
      <w:r>
        <w:rPr>
          <w:rFonts w:hint="eastAsia"/>
        </w:rPr>
        <w:t>B</w:t>
      </w:r>
      <w:r>
        <w:t xml:space="preserve">ranch </w:t>
      </w:r>
      <w:r>
        <w:rPr>
          <w:rFonts w:hint="eastAsia"/>
        </w:rPr>
        <w:t>버전의 파일은 항상 별도 파일로 따로 저장한다</w:t>
      </w:r>
    </w:p>
    <w:p w14:paraId="29C11C55" w14:textId="7068BFA5" w:rsidR="00B12046" w:rsidRDefault="00B12046" w:rsidP="00B12046">
      <w:pPr>
        <w:pStyle w:val="a"/>
        <w:numPr>
          <w:ilvl w:val="0"/>
          <w:numId w:val="0"/>
        </w:numPr>
        <w:ind w:left="403" w:hanging="403"/>
      </w:pPr>
    </w:p>
    <w:p w14:paraId="7D8D03D1" w14:textId="28ABC765" w:rsidR="00B12046" w:rsidRDefault="00B12046" w:rsidP="00B12046">
      <w:pPr>
        <w:pStyle w:val="2"/>
      </w:pPr>
      <w:r>
        <w:rPr>
          <w:rFonts w:hint="eastAsia"/>
        </w:rPr>
        <w:t>파일명 관리</w:t>
      </w:r>
    </w:p>
    <w:p w14:paraId="66A4C554" w14:textId="20ECB2F3" w:rsidR="00B12046" w:rsidRDefault="00B12046" w:rsidP="00B12046">
      <w:pPr>
        <w:pStyle w:val="a"/>
      </w:pPr>
      <w:r>
        <w:rPr>
          <w:rFonts w:hint="eastAsia"/>
        </w:rPr>
        <w:t>게임의 리소스로 사용되는 파일명에서 사용되는 문자는 다음과 같다</w:t>
      </w:r>
    </w:p>
    <w:p w14:paraId="3399C97A" w14:textId="25C116F2" w:rsidR="00B12046" w:rsidRDefault="00B12046" w:rsidP="00B12046">
      <w:pPr>
        <w:pStyle w:val="7"/>
        <w:ind w:left="400"/>
      </w:pPr>
      <w:r>
        <w:rPr>
          <w:rFonts w:hint="eastAsia"/>
        </w:rPr>
        <w:t>영문과 숫자</w:t>
      </w:r>
    </w:p>
    <w:p w14:paraId="7B99F5B0" w14:textId="7377CF44" w:rsidR="00B12046" w:rsidRDefault="00B12046" w:rsidP="00B12046">
      <w:pPr>
        <w:pStyle w:val="7"/>
        <w:ind w:left="400"/>
      </w:pPr>
      <w:r>
        <w:rPr>
          <w:rFonts w:hint="eastAsia"/>
        </w:rPr>
        <w:t xml:space="preserve">특수문자는 </w:t>
      </w:r>
      <w:r>
        <w:t>_</w:t>
      </w:r>
      <w:r w:rsidR="00DB78A8">
        <w:t xml:space="preserve"> {} </w:t>
      </w:r>
      <w:r>
        <w:t>[]</w:t>
      </w:r>
      <w:r w:rsidR="00DB78A8">
        <w:t xml:space="preserve"> </w:t>
      </w:r>
      <w:r>
        <w:t>()</w:t>
      </w:r>
      <w:r w:rsidR="00DB78A8">
        <w:t xml:space="preserve"> </w:t>
      </w:r>
      <w:r>
        <w:rPr>
          <w:rFonts w:hint="eastAsia"/>
        </w:rPr>
        <w:t>만 사용</w:t>
      </w:r>
      <w:r>
        <w:t xml:space="preserve"> (</w:t>
      </w:r>
      <w:r>
        <w:rPr>
          <w:rFonts w:hint="eastAsia"/>
        </w:rPr>
        <w:t xml:space="preserve">나머지 특수문자 사용시 </w:t>
      </w:r>
      <w:r>
        <w:t xml:space="preserve">DB </w:t>
      </w:r>
      <w:r>
        <w:rPr>
          <w:rFonts w:hint="eastAsia"/>
        </w:rPr>
        <w:t>규약에 따라 꼬이거나 치명적인</w:t>
      </w:r>
      <w:r>
        <w:t xml:space="preserve"> </w:t>
      </w:r>
      <w:r>
        <w:rPr>
          <w:rFonts w:hint="eastAsia"/>
        </w:rPr>
        <w:t>에러가 발생할 수 있음)</w:t>
      </w:r>
    </w:p>
    <w:p w14:paraId="531ADADA" w14:textId="5657524C" w:rsidR="00B12046" w:rsidRDefault="00B12046" w:rsidP="00B12046">
      <w:pPr>
        <w:pStyle w:val="7"/>
        <w:ind w:left="400"/>
      </w:pPr>
      <w:r>
        <w:rPr>
          <w:rFonts w:hint="eastAsia"/>
        </w:rPr>
        <w:t>공백문자(</w:t>
      </w:r>
      <w:proofErr w:type="spellStart"/>
      <w:r>
        <w:rPr>
          <w:rFonts w:hint="eastAsia"/>
        </w:rPr>
        <w:t>띄어주기나</w:t>
      </w:r>
      <w:proofErr w:type="spellEnd"/>
      <w:r>
        <w:rPr>
          <w:rFonts w:hint="eastAsia"/>
        </w:rPr>
        <w:t xml:space="preserve"> 탭</w:t>
      </w:r>
      <w:r>
        <w:t>)</w:t>
      </w:r>
      <w:r>
        <w:rPr>
          <w:rFonts w:hint="eastAsia"/>
        </w:rPr>
        <w:t>을 쓰지 않는다</w:t>
      </w:r>
    </w:p>
    <w:p w14:paraId="6EFD0B58" w14:textId="2830FD80" w:rsidR="00DB78A8" w:rsidRDefault="00DB78A8" w:rsidP="00DB78A8">
      <w:pPr>
        <w:pStyle w:val="a"/>
      </w:pPr>
      <w:r>
        <w:rPr>
          <w:rFonts w:hint="eastAsia"/>
        </w:rPr>
        <w:t>서버,</w:t>
      </w:r>
      <w:r>
        <w:t xml:space="preserve"> </w:t>
      </w:r>
      <w:r>
        <w:rPr>
          <w:rFonts w:hint="eastAsia"/>
        </w:rPr>
        <w:t xml:space="preserve">클라이언트 전반의 데이터 관리의 용이성을 위해 </w:t>
      </w:r>
      <w:r w:rsidRPr="00DB78A8">
        <w:rPr>
          <w:rFonts w:hint="eastAsia"/>
          <w:color w:val="FF0000"/>
        </w:rPr>
        <w:t xml:space="preserve">숫자로 된 </w:t>
      </w:r>
      <w:r w:rsidRPr="00DB78A8">
        <w:rPr>
          <w:color w:val="FF0000"/>
        </w:rPr>
        <w:t>ID</w:t>
      </w:r>
      <w:r>
        <w:rPr>
          <w:rFonts w:hint="eastAsia"/>
        </w:rPr>
        <w:t>를 부여해 파일명으로 사용하거나 파일명 맨 앞에 붙이기도 한다</w:t>
      </w:r>
    </w:p>
    <w:p w14:paraId="7A79EF17" w14:textId="7D0A4439" w:rsidR="00DB78A8" w:rsidRDefault="00DB78A8" w:rsidP="00DB78A8">
      <w:pPr>
        <w:pStyle w:val="a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는 실제 데이터I</w:t>
      </w:r>
      <w:r>
        <w:t>D</w:t>
      </w:r>
      <w:r>
        <w:rPr>
          <w:rFonts w:hint="eastAsia"/>
        </w:rPr>
        <w:t>와 직접적으로 연관이 있도록 한다</w:t>
      </w:r>
    </w:p>
    <w:p w14:paraId="0DE83087" w14:textId="5E328F5D" w:rsidR="00DB78A8" w:rsidRDefault="00DB78A8" w:rsidP="00DB78A8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proofErr w:type="spellStart"/>
      <w:r>
        <w:rPr>
          <w:rFonts w:hint="eastAsia"/>
        </w:rPr>
        <w:t>고블린의</w:t>
      </w:r>
      <w:proofErr w:type="spellEnd"/>
      <w:r>
        <w:rPr>
          <w:rFonts w:hint="eastAsia"/>
        </w:rPr>
        <w:t xml:space="preserve"> 데이터 </w:t>
      </w:r>
      <w:r>
        <w:t>ID</w:t>
      </w:r>
      <w:r>
        <w:rPr>
          <w:rFonts w:hint="eastAsia"/>
        </w:rPr>
        <w:t xml:space="preserve">가 </w:t>
      </w:r>
      <w:r>
        <w:t xml:space="preserve">10103이면 </w:t>
      </w:r>
      <w:proofErr w:type="spellStart"/>
      <w:r>
        <w:rPr>
          <w:rFonts w:hint="eastAsia"/>
        </w:rPr>
        <w:t>고블린</w:t>
      </w:r>
      <w:proofErr w:type="spellEnd"/>
      <w:r>
        <w:rPr>
          <w:rFonts w:hint="eastAsia"/>
        </w:rPr>
        <w:t xml:space="preserve"> 아이콘의 파일명은 </w:t>
      </w:r>
      <w:r w:rsidRPr="00DB78A8">
        <w:rPr>
          <w:spacing w:val="20"/>
        </w:rPr>
        <w:t>10103</w:t>
      </w:r>
      <w:r w:rsidRPr="00DB78A8">
        <w:rPr>
          <w:rFonts w:hint="eastAsia"/>
          <w:spacing w:val="20"/>
        </w:rPr>
        <w:t>g</w:t>
      </w:r>
      <w:r w:rsidRPr="00DB78A8">
        <w:rPr>
          <w:spacing w:val="20"/>
        </w:rPr>
        <w:t>oblin_icon.png</w:t>
      </w:r>
      <w:r>
        <w:t xml:space="preserve"> </w:t>
      </w:r>
      <w:r>
        <w:rPr>
          <w:rFonts w:hint="eastAsia"/>
        </w:rPr>
        <w:t>정도로 붙임</w:t>
      </w:r>
    </w:p>
    <w:p w14:paraId="54B2DDF7" w14:textId="6E2CB437" w:rsidR="00DB78A8" w:rsidRDefault="00DB78A8" w:rsidP="00DB78A8">
      <w:pPr>
        <w:pStyle w:val="a"/>
      </w:pPr>
      <w:r>
        <w:rPr>
          <w:rFonts w:hint="eastAsia"/>
        </w:rPr>
        <w:t>연관되는 파일은 최대한 파일명을 일관되게 붙인다</w:t>
      </w:r>
    </w:p>
    <w:p w14:paraId="440A9CA3" w14:textId="33CB2424" w:rsidR="00DB78A8" w:rsidRPr="00DB78A8" w:rsidRDefault="00DB78A8" w:rsidP="00DB78A8">
      <w:pPr>
        <w:pStyle w:val="7"/>
        <w:ind w:left="400"/>
        <w:rPr>
          <w:spacing w:val="20"/>
        </w:rPr>
      </w:pPr>
      <w:r w:rsidRPr="00DB78A8">
        <w:rPr>
          <w:rFonts w:hint="eastAsia"/>
          <w:spacing w:val="20"/>
        </w:rPr>
        <w:t>B</w:t>
      </w:r>
      <w:r w:rsidRPr="00DB78A8">
        <w:rPr>
          <w:spacing w:val="20"/>
        </w:rPr>
        <w:t>igicon_goblin.png, iconsmall_goblin.png, goblinani.ani, [goblin]</w:t>
      </w:r>
      <w:proofErr w:type="spellStart"/>
      <w:r w:rsidRPr="00DB78A8">
        <w:rPr>
          <w:spacing w:val="20"/>
        </w:rPr>
        <w:t>texture.tif</w:t>
      </w:r>
      <w:proofErr w:type="spellEnd"/>
    </w:p>
    <w:p w14:paraId="13364356" w14:textId="30693CE9" w:rsidR="00DB78A8" w:rsidRPr="00DB78A8" w:rsidRDefault="00605DC8" w:rsidP="00DB78A8">
      <w:pPr>
        <w:pStyle w:val="7"/>
        <w:ind w:left="400"/>
        <w:rPr>
          <w:spacing w:val="20"/>
        </w:rPr>
      </w:pPr>
      <w:r>
        <w:rPr>
          <w:rFonts w:hint="eastAsia"/>
          <w:spacing w:val="20"/>
        </w:rPr>
        <w:t>g</w:t>
      </w:r>
      <w:r w:rsidR="00DB78A8" w:rsidRPr="00DB78A8">
        <w:rPr>
          <w:spacing w:val="20"/>
        </w:rPr>
        <w:t xml:space="preserve">oblin_iconb.png, goblin_icons.png, </w:t>
      </w:r>
      <w:r>
        <w:rPr>
          <w:spacing w:val="20"/>
        </w:rPr>
        <w:t>g</w:t>
      </w:r>
      <w:r w:rsidR="00DB78A8" w:rsidRPr="00DB78A8">
        <w:rPr>
          <w:spacing w:val="20"/>
        </w:rPr>
        <w:t xml:space="preserve">oblin_ani.ani, </w:t>
      </w:r>
      <w:proofErr w:type="spellStart"/>
      <w:r>
        <w:rPr>
          <w:spacing w:val="20"/>
        </w:rPr>
        <w:t>g</w:t>
      </w:r>
      <w:r w:rsidR="00DB78A8" w:rsidRPr="00DB78A8">
        <w:rPr>
          <w:spacing w:val="20"/>
        </w:rPr>
        <w:t>oblin_testure.tif</w:t>
      </w:r>
      <w:proofErr w:type="spellEnd"/>
    </w:p>
    <w:p w14:paraId="0872FB9F" w14:textId="3E2BB2CB" w:rsidR="00DB78A8" w:rsidRDefault="00DB78A8" w:rsidP="00DB78A8">
      <w:pPr>
        <w:pStyle w:val="a"/>
        <w:numPr>
          <w:ilvl w:val="0"/>
          <w:numId w:val="0"/>
        </w:numPr>
        <w:ind w:left="403" w:hanging="403"/>
      </w:pPr>
    </w:p>
    <w:p w14:paraId="2D76D9C8" w14:textId="3FC4E5D7" w:rsidR="00DB78A8" w:rsidRDefault="00DB78A8" w:rsidP="00DB78A8">
      <w:pPr>
        <w:pStyle w:val="2"/>
      </w:pPr>
      <w:r>
        <w:rPr>
          <w:rFonts w:hint="eastAsia"/>
        </w:rPr>
        <w:t>데이터명 관리</w:t>
      </w:r>
    </w:p>
    <w:p w14:paraId="7FB22E09" w14:textId="3CB05D36" w:rsidR="00DB78A8" w:rsidRDefault="00DB78A8" w:rsidP="00DB78A8">
      <w:pPr>
        <w:pStyle w:val="a"/>
      </w:pPr>
      <w:r>
        <w:rPr>
          <w:rFonts w:hint="eastAsia"/>
        </w:rPr>
        <w:t xml:space="preserve">데이터의 구분은 큰 예외 사항이 없는 한 무조건 다른 문자나 특수문자 없이 </w:t>
      </w:r>
      <w:r w:rsidRPr="00DB78A8">
        <w:rPr>
          <w:rFonts w:hint="eastAsia"/>
          <w:color w:val="FF0000"/>
        </w:rPr>
        <w:t xml:space="preserve">숫자로 된 </w:t>
      </w:r>
      <w:r w:rsidRPr="00DB78A8">
        <w:rPr>
          <w:color w:val="FF0000"/>
        </w:rPr>
        <w:t>ID</w:t>
      </w:r>
      <w:r>
        <w:rPr>
          <w:rFonts w:hint="eastAsia"/>
        </w:rPr>
        <w:t>를 사용한다</w:t>
      </w:r>
    </w:p>
    <w:p w14:paraId="54F4C159" w14:textId="587EB790" w:rsidR="00DB78A8" w:rsidRDefault="00DB78A8" w:rsidP="00DB78A8">
      <w:pPr>
        <w:pStyle w:val="7"/>
        <w:ind w:left="40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는 사람과의 이해를 위해 사용한다</w:t>
      </w:r>
    </w:p>
    <w:p w14:paraId="0D397616" w14:textId="72FF06AF" w:rsidR="00DB78A8" w:rsidRPr="00DB78A8" w:rsidRDefault="00DB78A8" w:rsidP="00DB78A8">
      <w:pPr>
        <w:pStyle w:val="a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는 </w:t>
      </w:r>
      <w:r w:rsidRPr="00DB78A8">
        <w:rPr>
          <w:rFonts w:hint="eastAsia"/>
          <w:color w:val="FF0000"/>
        </w:rPr>
        <w:t>데이터의 종류,</w:t>
      </w:r>
      <w:r w:rsidRPr="00DB78A8">
        <w:rPr>
          <w:color w:val="FF0000"/>
        </w:rPr>
        <w:t xml:space="preserve"> </w:t>
      </w:r>
      <w:r w:rsidRPr="00DB78A8">
        <w:rPr>
          <w:rFonts w:hint="eastAsia"/>
          <w:color w:val="FF0000"/>
        </w:rPr>
        <w:t>데이터 간의 연관,</w:t>
      </w:r>
      <w:r w:rsidRPr="00DB78A8">
        <w:rPr>
          <w:color w:val="FF0000"/>
        </w:rPr>
        <w:t xml:space="preserve"> </w:t>
      </w:r>
      <w:r w:rsidRPr="00DB78A8">
        <w:rPr>
          <w:rFonts w:hint="eastAsia"/>
          <w:color w:val="FF0000"/>
        </w:rPr>
        <w:t>총 데이터의 개수,</w:t>
      </w:r>
      <w:r w:rsidRPr="00DB78A8">
        <w:rPr>
          <w:color w:val="FF0000"/>
        </w:rPr>
        <w:t xml:space="preserve"> </w:t>
      </w:r>
      <w:r w:rsidRPr="00DB78A8">
        <w:rPr>
          <w:rFonts w:hint="eastAsia"/>
          <w:color w:val="FF0000"/>
        </w:rPr>
        <w:t>데이터의 성격</w:t>
      </w:r>
      <w:r>
        <w:rPr>
          <w:rFonts w:hint="eastAsia"/>
        </w:rPr>
        <w:t xml:space="preserve"> 등에 따라 배정한다</w:t>
      </w:r>
    </w:p>
    <w:p w14:paraId="2BF80977" w14:textId="658FEE86" w:rsidR="00DB78A8" w:rsidRDefault="00DB78A8" w:rsidP="00DB78A8">
      <w:pPr>
        <w:pStyle w:val="a"/>
        <w:numPr>
          <w:ilvl w:val="0"/>
          <w:numId w:val="0"/>
        </w:numPr>
        <w:ind w:left="403" w:hanging="403"/>
      </w:pPr>
    </w:p>
    <w:p w14:paraId="5DBE71C8" w14:textId="40A600C2" w:rsidR="00DB78A8" w:rsidRDefault="004D2BED" w:rsidP="004D2BED">
      <w:pPr>
        <w:pStyle w:val="2"/>
      </w:pP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배정 예시</w:t>
      </w:r>
    </w:p>
    <w:p w14:paraId="3B77DD08" w14:textId="4C36B1BE" w:rsidR="004D2BED" w:rsidRDefault="004D2BED" w:rsidP="004D2BED">
      <w:pPr>
        <w:pStyle w:val="a"/>
      </w:pPr>
      <w:r>
        <w:rPr>
          <w:rFonts w:hint="eastAsia"/>
        </w:rPr>
        <w:t>클래스(직업</w:t>
      </w:r>
      <w:r>
        <w:t>)</w:t>
      </w:r>
      <w:r>
        <w:rPr>
          <w:rFonts w:hint="eastAsia"/>
        </w:rPr>
        <w:t xml:space="preserve">는 </w:t>
      </w:r>
      <w:r>
        <w:t>100</w:t>
      </w:r>
      <w:r>
        <w:rPr>
          <w:rFonts w:hint="eastAsia"/>
        </w:rPr>
        <w:t>번 대,</w:t>
      </w:r>
      <w:r>
        <w:t xml:space="preserve"> 10</w:t>
      </w:r>
      <w:r>
        <w:rPr>
          <w:rFonts w:hint="eastAsia"/>
        </w:rPr>
        <w:t>의 자리는 기본 클래스,</w:t>
      </w:r>
      <w:r>
        <w:t xml:space="preserve"> 1</w:t>
      </w:r>
      <w:r>
        <w:rPr>
          <w:rFonts w:hint="eastAsia"/>
        </w:rPr>
        <w:t>의 자리는 전직 클래스</w:t>
      </w:r>
    </w:p>
    <w:p w14:paraId="694D9DC3" w14:textId="7F291023" w:rsidR="004D2BED" w:rsidRPr="004D2BED" w:rsidRDefault="004D2BED" w:rsidP="004D2BED">
      <w:pPr>
        <w:pStyle w:val="7"/>
        <w:ind w:left="400"/>
        <w:rPr>
          <w:rFonts w:eastAsiaTheme="majorEastAsia"/>
        </w:rPr>
      </w:pPr>
      <w:r>
        <w:rPr>
          <w:rFonts w:hint="eastAsia"/>
        </w:rPr>
        <w:t>예)</w:t>
      </w:r>
      <w:r>
        <w:t xml:space="preserve"> 110 → </w:t>
      </w:r>
      <w:r>
        <w:rPr>
          <w:rFonts w:hint="eastAsia"/>
        </w:rPr>
        <w:t>전사,</w:t>
      </w:r>
      <w:r>
        <w:t xml:space="preserve"> 111 → </w:t>
      </w:r>
      <w:proofErr w:type="spellStart"/>
      <w:r>
        <w:rPr>
          <w:rFonts w:hint="eastAsia"/>
        </w:rPr>
        <w:t>광전사</w:t>
      </w:r>
      <w:proofErr w:type="spellEnd"/>
      <w:r>
        <w:rPr>
          <w:rFonts w:hint="eastAsia"/>
        </w:rPr>
        <w:t>,</w:t>
      </w:r>
      <w:r>
        <w:t xml:space="preserve"> 122 →</w:t>
      </w:r>
      <w:r>
        <w:rPr>
          <w:rFonts w:hint="eastAsia"/>
        </w:rPr>
        <w:t xml:space="preserve"> 화염 마법사 등</w:t>
      </w:r>
    </w:p>
    <w:p w14:paraId="655D1390" w14:textId="2A6956B1" w:rsidR="004D2BED" w:rsidRPr="004D2BED" w:rsidRDefault="004D2BED" w:rsidP="004D2BED">
      <w:pPr>
        <w:pStyle w:val="a"/>
      </w:pPr>
      <w:proofErr w:type="spellStart"/>
      <w:r>
        <w:rPr>
          <w:rFonts w:eastAsiaTheme="majorHAnsi" w:hint="eastAsia"/>
        </w:rPr>
        <w:t>맵은</w:t>
      </w:r>
      <w:proofErr w:type="spellEnd"/>
      <w:r>
        <w:rPr>
          <w:rFonts w:eastAsiaTheme="majorHAnsi" w:hint="eastAsia"/>
        </w:rPr>
        <w:t xml:space="preserve"> </w:t>
      </w:r>
      <w:r>
        <w:rPr>
          <w:rFonts w:eastAsiaTheme="majorHAnsi"/>
        </w:rPr>
        <w:t>1000</w:t>
      </w:r>
      <w:r>
        <w:rPr>
          <w:rFonts w:eastAsiaTheme="majorHAnsi" w:hint="eastAsia"/>
        </w:rPr>
        <w:t>번 대,</w:t>
      </w:r>
      <w:r>
        <w:rPr>
          <w:rFonts w:eastAsiaTheme="majorHAnsi"/>
        </w:rPr>
        <w:t xml:space="preserve"> 100</w:t>
      </w:r>
      <w:r>
        <w:rPr>
          <w:rFonts w:eastAsiaTheme="majorHAnsi" w:hint="eastAsia"/>
        </w:rPr>
        <w:t xml:space="preserve">의 자리 숫자 </w:t>
      </w:r>
      <w:r>
        <w:rPr>
          <w:rFonts w:eastAsiaTheme="majorHAnsi"/>
        </w:rPr>
        <w:t>1=</w:t>
      </w:r>
      <w:r>
        <w:rPr>
          <w:rFonts w:eastAsiaTheme="majorHAnsi" w:hint="eastAsia"/>
        </w:rPr>
        <w:t>도시,</w:t>
      </w:r>
      <w:r>
        <w:rPr>
          <w:rFonts w:eastAsiaTheme="majorHAnsi"/>
        </w:rPr>
        <w:t xml:space="preserve"> 2=</w:t>
      </w:r>
      <w:r>
        <w:rPr>
          <w:rFonts w:eastAsiaTheme="majorHAnsi" w:hint="eastAsia"/>
        </w:rPr>
        <w:t>필드</w:t>
      </w:r>
      <w:r>
        <w:rPr>
          <w:rFonts w:eastAsiaTheme="majorHAnsi"/>
        </w:rPr>
        <w:t>, 3=</w:t>
      </w:r>
      <w:r>
        <w:rPr>
          <w:rFonts w:eastAsiaTheme="majorHAnsi" w:hint="eastAsia"/>
        </w:rPr>
        <w:t>던전</w:t>
      </w:r>
    </w:p>
    <w:p w14:paraId="262F98AC" w14:textId="744A0A7E" w:rsidR="004D2BED" w:rsidRPr="004D2BED" w:rsidRDefault="004D2BED" w:rsidP="004D2BED">
      <w:pPr>
        <w:pStyle w:val="7"/>
        <w:ind w:left="400"/>
        <w:rPr>
          <w:rFonts w:eastAsiaTheme="majorEastAsia"/>
        </w:rPr>
      </w:pPr>
      <w:r>
        <w:rPr>
          <w:rFonts w:hint="eastAsia"/>
        </w:rPr>
        <w:t>예)</w:t>
      </w:r>
      <w:r>
        <w:t xml:space="preserve"> 1114 → </w:t>
      </w:r>
      <w:r>
        <w:rPr>
          <w:rFonts w:hint="eastAsia"/>
        </w:rPr>
        <w:t>춘천,</w:t>
      </w:r>
      <w:r>
        <w:t xml:space="preserve"> 1372 → </w:t>
      </w:r>
      <w:proofErr w:type="spellStart"/>
      <w:r>
        <w:rPr>
          <w:rFonts w:hint="eastAsia"/>
        </w:rPr>
        <w:t>천호역</w:t>
      </w:r>
      <w:proofErr w:type="spellEnd"/>
      <w:r>
        <w:rPr>
          <w:rFonts w:hint="eastAsia"/>
        </w:rPr>
        <w:t xml:space="preserve"> 지하상가</w:t>
      </w:r>
    </w:p>
    <w:p w14:paraId="57817A4F" w14:textId="11DE82F7" w:rsidR="004D2BED" w:rsidRPr="004D2BED" w:rsidRDefault="004D2BED" w:rsidP="004D2BED">
      <w:pPr>
        <w:pStyle w:val="a"/>
      </w:pPr>
      <w:r>
        <w:rPr>
          <w:rFonts w:eastAsiaTheme="majorHAnsi" w:hint="eastAsia"/>
        </w:rPr>
        <w:t>I</w:t>
      </w:r>
      <w:r>
        <w:rPr>
          <w:rFonts w:eastAsiaTheme="majorHAnsi"/>
        </w:rPr>
        <w:t>D</w:t>
      </w:r>
      <w:r>
        <w:rPr>
          <w:rFonts w:eastAsiaTheme="majorHAnsi" w:hint="eastAsia"/>
        </w:rPr>
        <w:t>는 향후 업데이트까지 고려한 컨텐츠의 수량을 충분히 고려하여 배정한다</w:t>
      </w:r>
    </w:p>
    <w:p w14:paraId="2052FA80" w14:textId="7CE3E668" w:rsidR="004D2BED" w:rsidRPr="004D2BED" w:rsidRDefault="004D2BED" w:rsidP="004D2BED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L</w:t>
      </w:r>
      <w:r>
        <w:t>OL</w:t>
      </w:r>
      <w:r>
        <w:rPr>
          <w:rFonts w:hint="eastAsia"/>
        </w:rPr>
        <w:t xml:space="preserve">이 챔피언 </w:t>
      </w:r>
      <w:r>
        <w:t>ID</w:t>
      </w:r>
      <w:r>
        <w:rPr>
          <w:rFonts w:hint="eastAsia"/>
        </w:rPr>
        <w:t>를 초기에 두 자리의 숫자로 정했다면?</w:t>
      </w:r>
    </w:p>
    <w:p w14:paraId="1D19E4BE" w14:textId="6C614FE2" w:rsidR="004D2BED" w:rsidRDefault="004D2BED" w:rsidP="004D2BED">
      <w:pPr>
        <w:pStyle w:val="a"/>
      </w:pPr>
      <w:r>
        <w:rPr>
          <w:rFonts w:hint="eastAsia"/>
        </w:rPr>
        <w:t>항목을 나눈다면 숫자를 중복하여 사용하여도 괜찮다.</w:t>
      </w:r>
      <w:r>
        <w:t xml:space="preserve"> (</w:t>
      </w:r>
      <w:r>
        <w:rPr>
          <w:rFonts w:hint="eastAsia"/>
        </w:rPr>
        <w:t>하나로 통일할 필요가 없음</w:t>
      </w:r>
      <w:r>
        <w:t>)</w:t>
      </w:r>
    </w:p>
    <w:p w14:paraId="385BFF42" w14:textId="77777777" w:rsidR="004D2BED" w:rsidRDefault="004D2BED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3AC0FD86" w14:textId="414E80D8" w:rsidR="004D2BED" w:rsidRDefault="004D2BED" w:rsidP="004D2BED">
      <w:pPr>
        <w:pStyle w:val="2"/>
      </w:pPr>
      <w:r>
        <w:rPr>
          <w:rFonts w:hint="eastAsia"/>
        </w:rPr>
        <w:lastRenderedPageBreak/>
        <w:t>문서 제작의 기본</w:t>
      </w:r>
    </w:p>
    <w:p w14:paraId="7BB1AEDD" w14:textId="7F04CD92" w:rsidR="004D2BED" w:rsidRDefault="004D2BED" w:rsidP="004D2BED">
      <w:pPr>
        <w:pStyle w:val="a"/>
      </w:pPr>
      <w:r>
        <w:rPr>
          <w:rFonts w:hint="eastAsia"/>
        </w:rPr>
        <w:t>비주얼 요소가 많고 페이지 단위로 내용이 나뉠 수 있으면 파워포인트</w:t>
      </w:r>
    </w:p>
    <w:p w14:paraId="764F46D5" w14:textId="301A09CF" w:rsidR="004D2BED" w:rsidRDefault="004D2BED" w:rsidP="004D2BED">
      <w:pPr>
        <w:pStyle w:val="a"/>
      </w:pPr>
      <w:r>
        <w:rPr>
          <w:rFonts w:hint="eastAsia"/>
        </w:rPr>
        <w:t xml:space="preserve">데이터로 정리해야 할 부분이 많고 </w:t>
      </w:r>
      <w:r>
        <w:t xml:space="preserve">xml, csv, json </w:t>
      </w:r>
      <w:r>
        <w:rPr>
          <w:rFonts w:hint="eastAsia"/>
        </w:rPr>
        <w:t xml:space="preserve">등 다른 형태의 </w:t>
      </w:r>
      <w:r>
        <w:t>유</w:t>
      </w:r>
      <w:r>
        <w:rPr>
          <w:rFonts w:hint="eastAsia"/>
        </w:rPr>
        <w:t>용 파일로 변환되어야 한다면 엑셀</w:t>
      </w:r>
    </w:p>
    <w:p w14:paraId="71F70A69" w14:textId="557A5F2B" w:rsidR="004D2BED" w:rsidRDefault="004D2BED" w:rsidP="004D2BED">
      <w:pPr>
        <w:pStyle w:val="a"/>
      </w:pPr>
      <w:r>
        <w:rPr>
          <w:rFonts w:hint="eastAsia"/>
        </w:rPr>
        <w:t>출력,</w:t>
      </w:r>
      <w:r>
        <w:t xml:space="preserve"> </w:t>
      </w:r>
      <w:r>
        <w:rPr>
          <w:rFonts w:hint="eastAsia"/>
        </w:rPr>
        <w:t>제본 형태로 사용되고 텍스트 요소가 많으면 워드</w:t>
      </w:r>
    </w:p>
    <w:p w14:paraId="52A1D341" w14:textId="25324E44" w:rsidR="00052515" w:rsidRDefault="00052515" w:rsidP="00052515">
      <w:pPr>
        <w:pStyle w:val="a"/>
        <w:numPr>
          <w:ilvl w:val="0"/>
          <w:numId w:val="0"/>
        </w:numPr>
        <w:ind w:left="403" w:hanging="403"/>
      </w:pPr>
    </w:p>
    <w:p w14:paraId="15F13E87" w14:textId="053EA700" w:rsidR="00052515" w:rsidRDefault="00052515" w:rsidP="00052515">
      <w:pPr>
        <w:pStyle w:val="2"/>
      </w:pPr>
      <w:r>
        <w:rPr>
          <w:rFonts w:hint="eastAsia"/>
        </w:rPr>
        <w:t>기획 문서 폴더 관리</w:t>
      </w:r>
    </w:p>
    <w:p w14:paraId="4F9966A4" w14:textId="2A43B9FD" w:rsidR="00052515" w:rsidRDefault="00052515" w:rsidP="00052515">
      <w:pPr>
        <w:pStyle w:val="a"/>
      </w:pPr>
      <w:r>
        <w:rPr>
          <w:rFonts w:hint="eastAsia"/>
        </w:rPr>
        <w:t>최상위 폴더의 구성</w:t>
      </w:r>
    </w:p>
    <w:p w14:paraId="0342EE57" w14:textId="0D81DFE7" w:rsidR="00052515" w:rsidRDefault="00052515" w:rsidP="00052515">
      <w:pPr>
        <w:pStyle w:val="7"/>
        <w:ind w:left="400"/>
      </w:pPr>
      <w:r>
        <w:rPr>
          <w:rFonts w:hint="eastAsia"/>
        </w:rPr>
        <w:t>각종 컨셉 기획 문서</w:t>
      </w:r>
    </w:p>
    <w:p w14:paraId="4A776AA6" w14:textId="2257FBB6" w:rsidR="00052515" w:rsidRDefault="00052515" w:rsidP="00052515">
      <w:pPr>
        <w:pStyle w:val="7"/>
        <w:ind w:left="400"/>
      </w:pPr>
      <w:r>
        <w:rPr>
          <w:rFonts w:hint="eastAsia"/>
        </w:rPr>
        <w:t>프리 프로덕션 관련 기획 문서</w:t>
      </w:r>
    </w:p>
    <w:p w14:paraId="246032C9" w14:textId="10E6CA5F" w:rsidR="00052515" w:rsidRDefault="00052515" w:rsidP="00052515">
      <w:pPr>
        <w:pStyle w:val="7"/>
        <w:ind w:left="400"/>
      </w:pPr>
      <w:r>
        <w:rPr>
          <w:rFonts w:hint="eastAsia"/>
        </w:rPr>
        <w:t>각종 규약 문서 (용어집,</w:t>
      </w:r>
      <w:r>
        <w:t xml:space="preserve"> </w:t>
      </w:r>
      <w:r>
        <w:rPr>
          <w:rFonts w:hint="eastAsia"/>
        </w:rPr>
        <w:t>전체 기획서 구조,</w:t>
      </w:r>
      <w:r>
        <w:t xml:space="preserve"> </w:t>
      </w:r>
      <w:r>
        <w:rPr>
          <w:rFonts w:hint="eastAsia"/>
        </w:rPr>
        <w:t>서식 문서,</w:t>
      </w:r>
      <w:r>
        <w:t xml:space="preserve"> </w:t>
      </w:r>
      <w:r>
        <w:rPr>
          <w:rFonts w:hint="eastAsia"/>
        </w:rPr>
        <w:t>작업 규칙 등</w:t>
      </w:r>
      <w:r>
        <w:t>)</w:t>
      </w:r>
    </w:p>
    <w:p w14:paraId="00EE634D" w14:textId="65774C2B" w:rsidR="00052515" w:rsidRDefault="00052515" w:rsidP="00052515">
      <w:pPr>
        <w:pStyle w:val="a"/>
      </w:pPr>
      <w:r>
        <w:rPr>
          <w:rFonts w:hint="eastAsia"/>
        </w:rPr>
        <w:t>하위 폴더의 구성</w:t>
      </w:r>
    </w:p>
    <w:p w14:paraId="2CB1F0AE" w14:textId="49703EF9" w:rsidR="00052515" w:rsidRDefault="00052515" w:rsidP="00052515">
      <w:pPr>
        <w:pStyle w:val="7"/>
        <w:ind w:left="400"/>
      </w:pPr>
      <w:r>
        <w:rPr>
          <w:rFonts w:hint="eastAsia"/>
        </w:rPr>
        <w:t>마일스톤 버전</w:t>
      </w:r>
    </w:p>
    <w:p w14:paraId="722CACD9" w14:textId="7DBA25F5" w:rsidR="00052515" w:rsidRDefault="00052515" w:rsidP="00052515">
      <w:pPr>
        <w:pStyle w:val="7"/>
        <w:ind w:left="400"/>
      </w:pPr>
      <w:r>
        <w:rPr>
          <w:rFonts w:hint="eastAsia"/>
        </w:rPr>
        <w:t>항목 별로 폴더를 만들어 해당 문서를 넣는다</w:t>
      </w:r>
    </w:p>
    <w:p w14:paraId="694F2701" w14:textId="1C984D13" w:rsidR="00277EB7" w:rsidRDefault="00277EB7" w:rsidP="00277EB7"/>
    <w:p w14:paraId="19D1811C" w14:textId="79F71F99" w:rsidR="00277EB7" w:rsidRDefault="00277EB7" w:rsidP="00277EB7">
      <w:pPr>
        <w:pStyle w:val="2"/>
      </w:pPr>
      <w:r>
        <w:rPr>
          <w:rFonts w:hint="eastAsia"/>
        </w:rPr>
        <w:t>기획 문서 파일명 관리</w:t>
      </w:r>
    </w:p>
    <w:p w14:paraId="188427CC" w14:textId="3B214826" w:rsidR="00277EB7" w:rsidRDefault="00277EB7" w:rsidP="00277EB7">
      <w:pPr>
        <w:pStyle w:val="a"/>
      </w:pPr>
      <w:r>
        <w:rPr>
          <w:rFonts w:hint="eastAsia"/>
        </w:rPr>
        <w:t xml:space="preserve">기본적으로 문서의 파일명은 </w:t>
      </w:r>
      <w:r w:rsidRPr="00277EB7">
        <w:rPr>
          <w:rFonts w:hint="eastAsia"/>
          <w:color w:val="FF0000"/>
        </w:rPr>
        <w:t xml:space="preserve">문서 </w:t>
      </w:r>
      <w:r w:rsidRPr="00277EB7">
        <w:rPr>
          <w:color w:val="FF0000"/>
        </w:rPr>
        <w:t>ID</w:t>
      </w:r>
      <w:r>
        <w:t>(</w:t>
      </w:r>
      <w:r>
        <w:rPr>
          <w:rFonts w:hint="eastAsia"/>
        </w:rPr>
        <w:t>없을 경우 생략</w:t>
      </w:r>
      <w:r>
        <w:t xml:space="preserve">), </w:t>
      </w:r>
      <w:r w:rsidRPr="00277EB7">
        <w:rPr>
          <w:rFonts w:hint="eastAsia"/>
          <w:color w:val="FF0000"/>
        </w:rPr>
        <w:t>카테고리</w:t>
      </w:r>
      <w:r>
        <w:rPr>
          <w:rFonts w:hint="eastAsia"/>
        </w:rPr>
        <w:t>(혹은 소속</w:t>
      </w:r>
      <w:r>
        <w:t xml:space="preserve">), </w:t>
      </w:r>
      <w:r w:rsidRPr="00277EB7">
        <w:rPr>
          <w:rFonts w:hint="eastAsia"/>
          <w:color w:val="FF0000"/>
        </w:rPr>
        <w:t>문서제목</w:t>
      </w:r>
      <w:r>
        <w:rPr>
          <w:rFonts w:hint="eastAsia"/>
        </w:rPr>
        <w:t>,</w:t>
      </w:r>
      <w:r>
        <w:t xml:space="preserve"> </w:t>
      </w:r>
      <w:r w:rsidRPr="00277EB7">
        <w:rPr>
          <w:rFonts w:hint="eastAsia"/>
          <w:color w:val="FF0000"/>
        </w:rPr>
        <w:t>작업일시</w:t>
      </w:r>
      <w:r>
        <w:rPr>
          <w:rFonts w:hint="eastAsia"/>
        </w:rPr>
        <w:t>,</w:t>
      </w:r>
      <w:r>
        <w:t xml:space="preserve"> </w:t>
      </w:r>
      <w:r w:rsidRPr="00277EB7">
        <w:rPr>
          <w:rFonts w:hint="eastAsia"/>
          <w:color w:val="FF0000"/>
        </w:rPr>
        <w:t>작업자</w:t>
      </w:r>
      <w:r>
        <w:rPr>
          <w:rFonts w:hint="eastAsia"/>
        </w:rPr>
        <w:t>,</w:t>
      </w:r>
      <w:r>
        <w:t xml:space="preserve"> </w:t>
      </w:r>
      <w:r w:rsidRPr="00277EB7">
        <w:rPr>
          <w:rFonts w:hint="eastAsia"/>
          <w:color w:val="FF0000"/>
        </w:rPr>
        <w:t>문서버전</w:t>
      </w:r>
      <w:r>
        <w:rPr>
          <w:rFonts w:hint="eastAsia"/>
        </w:rPr>
        <w:t>으로 구성한다</w:t>
      </w:r>
    </w:p>
    <w:p w14:paraId="7B69B25A" w14:textId="22024FC6" w:rsidR="00277EB7" w:rsidRPr="00277EB7" w:rsidRDefault="00277EB7" w:rsidP="00277EB7">
      <w:pPr>
        <w:pStyle w:val="7"/>
        <w:ind w:left="400"/>
        <w:rPr>
          <w:spacing w:val="20"/>
        </w:rPr>
      </w:pPr>
      <w:r w:rsidRPr="00277EB7">
        <w:rPr>
          <w:rFonts w:hint="eastAsia"/>
          <w:spacing w:val="20"/>
        </w:rPr>
        <w:t>예)</w:t>
      </w:r>
      <w:r w:rsidRPr="00277EB7">
        <w:rPr>
          <w:spacing w:val="20"/>
        </w:rPr>
        <w:t xml:space="preserve"> [</w:t>
      </w:r>
      <w:proofErr w:type="spellStart"/>
      <w:r w:rsidRPr="00277EB7">
        <w:rPr>
          <w:rFonts w:hint="eastAsia"/>
          <w:spacing w:val="20"/>
        </w:rPr>
        <w:t>컨텐츠팀</w:t>
      </w:r>
      <w:proofErr w:type="spellEnd"/>
      <w:r w:rsidRPr="00277EB7">
        <w:rPr>
          <w:spacing w:val="20"/>
        </w:rPr>
        <w:t>]</w:t>
      </w:r>
      <w:proofErr w:type="spellStart"/>
      <w:r w:rsidRPr="00277EB7">
        <w:rPr>
          <w:rFonts w:hint="eastAsia"/>
          <w:spacing w:val="20"/>
        </w:rPr>
        <w:t>헤이아치동작리스트</w:t>
      </w:r>
      <w:proofErr w:type="spellEnd"/>
      <w:r w:rsidRPr="00277EB7">
        <w:rPr>
          <w:rFonts w:hint="eastAsia"/>
          <w:spacing w:val="20"/>
        </w:rPr>
        <w:t>_</w:t>
      </w:r>
      <w:r w:rsidRPr="00277EB7">
        <w:rPr>
          <w:spacing w:val="20"/>
        </w:rPr>
        <w:t>140415</w:t>
      </w:r>
      <w:r w:rsidRPr="00277EB7">
        <w:rPr>
          <w:rFonts w:hint="eastAsia"/>
          <w:spacing w:val="20"/>
        </w:rPr>
        <w:t>홍길동v</w:t>
      </w:r>
      <w:r w:rsidRPr="00277EB7">
        <w:rPr>
          <w:spacing w:val="20"/>
        </w:rPr>
        <w:t>0.3.</w:t>
      </w:r>
      <w:r w:rsidRPr="00277EB7">
        <w:rPr>
          <w:rFonts w:hint="eastAsia"/>
          <w:spacing w:val="20"/>
        </w:rPr>
        <w:t>p</w:t>
      </w:r>
      <w:r w:rsidRPr="00277EB7">
        <w:rPr>
          <w:spacing w:val="20"/>
        </w:rPr>
        <w:t>ptx</w:t>
      </w:r>
    </w:p>
    <w:p w14:paraId="4DBB2822" w14:textId="5AC3A78C" w:rsidR="00277EB7" w:rsidRDefault="00277EB7" w:rsidP="00277EB7">
      <w:pPr>
        <w:pStyle w:val="a"/>
      </w:pPr>
      <w:r>
        <w:rPr>
          <w:rFonts w:hint="eastAsia"/>
        </w:rPr>
        <w:t xml:space="preserve">상급자의 </w:t>
      </w:r>
      <w:proofErr w:type="spellStart"/>
      <w:r>
        <w:rPr>
          <w:rFonts w:hint="eastAsia"/>
        </w:rPr>
        <w:t>컨펌을</w:t>
      </w:r>
      <w:proofErr w:type="spellEnd"/>
      <w:r>
        <w:rPr>
          <w:rFonts w:hint="eastAsia"/>
        </w:rPr>
        <w:t xml:space="preserve"> 받지 않은 작업중인 문서는 </w:t>
      </w:r>
      <w:proofErr w:type="spellStart"/>
      <w:r>
        <w:rPr>
          <w:rFonts w:hint="eastAsia"/>
        </w:rPr>
        <w:t>문서명</w:t>
      </w:r>
      <w:proofErr w:type="spellEnd"/>
      <w:r>
        <w:rPr>
          <w:rFonts w:hint="eastAsia"/>
        </w:rPr>
        <w:t xml:space="preserve"> 앞이나 뒤에 </w:t>
      </w:r>
      <w:r w:rsidRPr="00277EB7">
        <w:rPr>
          <w:color w:val="FF0000"/>
        </w:rPr>
        <w:t xml:space="preserve">temp, </w:t>
      </w:r>
      <w:r w:rsidRPr="00277EB7">
        <w:rPr>
          <w:rFonts w:hint="eastAsia"/>
          <w:color w:val="FF0000"/>
        </w:rPr>
        <w:t>작업중,</w:t>
      </w:r>
      <w:r w:rsidRPr="00277EB7">
        <w:rPr>
          <w:color w:val="FF0000"/>
        </w:rPr>
        <w:t xml:space="preserve"> </w:t>
      </w:r>
      <w:proofErr w:type="spellStart"/>
      <w:r w:rsidRPr="00277EB7">
        <w:rPr>
          <w:rFonts w:hint="eastAsia"/>
          <w:color w:val="FF0000"/>
        </w:rPr>
        <w:t>컨펌</w:t>
      </w:r>
      <w:proofErr w:type="spellEnd"/>
      <w:r w:rsidRPr="00277EB7">
        <w:rPr>
          <w:rFonts w:hint="eastAsia"/>
          <w:color w:val="FF0000"/>
        </w:rPr>
        <w:t xml:space="preserve"> 대기중</w:t>
      </w:r>
      <w:r>
        <w:rPr>
          <w:rFonts w:hint="eastAsia"/>
        </w:rPr>
        <w:t xml:space="preserve"> 등의 문구를 넣어 구분한다</w:t>
      </w:r>
    </w:p>
    <w:p w14:paraId="1EFF8133" w14:textId="4EF18C79" w:rsidR="00277EB7" w:rsidRDefault="00277EB7" w:rsidP="00277EB7">
      <w:pPr>
        <w:pStyle w:val="a"/>
      </w:pPr>
      <w:r>
        <w:rPr>
          <w:rFonts w:hint="eastAsia"/>
        </w:rPr>
        <w:t xml:space="preserve">되도록 </w:t>
      </w:r>
      <w:r>
        <w:t>2</w:t>
      </w:r>
      <w:r>
        <w:rPr>
          <w:rFonts w:hint="eastAsia"/>
        </w:rPr>
        <w:t>인 이상의 작업자가 한 개의 문서를 작업하는 경우를 최소화한다</w:t>
      </w:r>
    </w:p>
    <w:p w14:paraId="49AF665F" w14:textId="60A32FB1" w:rsidR="00277EB7" w:rsidRPr="00277EB7" w:rsidRDefault="00277EB7" w:rsidP="00277EB7">
      <w:pPr>
        <w:pStyle w:val="a"/>
      </w:pPr>
      <w:r>
        <w:rPr>
          <w:rFonts w:hint="eastAsia"/>
        </w:rPr>
        <w:t xml:space="preserve">공백 문자의 사용 여부는 </w:t>
      </w:r>
      <w:r w:rsidRPr="00277EB7">
        <w:rPr>
          <w:rFonts w:hint="eastAsia"/>
          <w:color w:val="FF0000"/>
        </w:rPr>
        <w:t>업체별로 규약의 차이</w:t>
      </w:r>
      <w:r>
        <w:rPr>
          <w:rFonts w:hint="eastAsia"/>
        </w:rPr>
        <w:t>가 있으니 입사할 업체에 맞추어 사용하면 됨</w:t>
      </w:r>
    </w:p>
    <w:p w14:paraId="0D4B826D" w14:textId="77777777" w:rsidR="00277EB7" w:rsidRDefault="00277EB7">
      <w:pPr>
        <w:widowControl/>
        <w:wordWrap/>
        <w:autoSpaceDE/>
        <w:autoSpaceDN/>
      </w:pPr>
    </w:p>
    <w:p w14:paraId="7A4BC89A" w14:textId="54C067B0" w:rsidR="00277EB7" w:rsidRDefault="00277EB7" w:rsidP="00277EB7">
      <w:pPr>
        <w:pStyle w:val="2"/>
      </w:pPr>
      <w:r>
        <w:rPr>
          <w:rFonts w:hint="eastAsia"/>
        </w:rPr>
        <w:t>회의 문서의 관리</w:t>
      </w:r>
    </w:p>
    <w:p w14:paraId="7456A2FA" w14:textId="619F676E" w:rsidR="00277EB7" w:rsidRDefault="00277EB7" w:rsidP="00277EB7">
      <w:pPr>
        <w:pStyle w:val="a"/>
      </w:pPr>
      <w:r>
        <w:rPr>
          <w:rFonts w:hint="eastAsia"/>
        </w:rPr>
        <w:t>회의 내용은</w:t>
      </w:r>
      <w:r w:rsidRPr="00274297">
        <w:rPr>
          <w:rFonts w:hint="eastAsia"/>
          <w:color w:val="FF0000"/>
        </w:rPr>
        <w:t xml:space="preserve"> 반드시</w:t>
      </w:r>
      <w:r>
        <w:rPr>
          <w:rFonts w:hint="eastAsia"/>
        </w:rPr>
        <w:t xml:space="preserve"> 회의록을 정리해 놓아야 한다.</w:t>
      </w:r>
      <w:r>
        <w:t xml:space="preserve"> (</w:t>
      </w:r>
      <w:r>
        <w:rPr>
          <w:rFonts w:hint="eastAsia"/>
        </w:rPr>
        <w:t xml:space="preserve">프로젝트 팀의 규모가 크고 개발 기간이 </w:t>
      </w:r>
      <w:proofErr w:type="gramStart"/>
      <w:r>
        <w:rPr>
          <w:rFonts w:hint="eastAsia"/>
        </w:rPr>
        <w:t>장기화 될수록</w:t>
      </w:r>
      <w:proofErr w:type="gramEnd"/>
      <w:r>
        <w:rPr>
          <w:rFonts w:hint="eastAsia"/>
        </w:rPr>
        <w:t xml:space="preserve"> 중요</w:t>
      </w:r>
      <w:r>
        <w:t>)</w:t>
      </w:r>
    </w:p>
    <w:p w14:paraId="3B4FCED0" w14:textId="45F15DF9" w:rsidR="00277EB7" w:rsidRDefault="00277EB7" w:rsidP="00277EB7">
      <w:pPr>
        <w:pStyle w:val="a"/>
      </w:pPr>
      <w:r>
        <w:rPr>
          <w:rFonts w:hint="eastAsia"/>
        </w:rPr>
        <w:t xml:space="preserve">문서를 정리할 시간이 없으면 회의 내용을 </w:t>
      </w:r>
      <w:r w:rsidRPr="00274297">
        <w:rPr>
          <w:rFonts w:hint="eastAsia"/>
          <w:color w:val="FF0000"/>
        </w:rPr>
        <w:t>사진</w:t>
      </w:r>
      <w:r>
        <w:rPr>
          <w:rFonts w:hint="eastAsia"/>
        </w:rPr>
        <w:t>으로 라도 반드시 남겨 놓아야 함</w:t>
      </w:r>
    </w:p>
    <w:p w14:paraId="7E4ED732" w14:textId="2383AB02" w:rsidR="00277EB7" w:rsidRDefault="00277EB7" w:rsidP="00277EB7">
      <w:pPr>
        <w:pStyle w:val="a"/>
      </w:pPr>
      <w:r>
        <w:rPr>
          <w:rFonts w:hint="eastAsia"/>
        </w:rPr>
        <w:t xml:space="preserve">회의록의 파일명 혹은 문서의 맨 앞에 </w:t>
      </w:r>
      <w:r w:rsidRPr="00274297">
        <w:rPr>
          <w:rFonts w:hint="eastAsia"/>
          <w:color w:val="FF0000"/>
        </w:rPr>
        <w:t>회의 목적,</w:t>
      </w:r>
      <w:r w:rsidRPr="00274297">
        <w:rPr>
          <w:color w:val="FF0000"/>
        </w:rPr>
        <w:t xml:space="preserve"> </w:t>
      </w:r>
      <w:r w:rsidRPr="00274297">
        <w:rPr>
          <w:rFonts w:hint="eastAsia"/>
          <w:color w:val="FF0000"/>
        </w:rPr>
        <w:t>회의 일자,</w:t>
      </w:r>
      <w:r w:rsidRPr="00274297">
        <w:rPr>
          <w:color w:val="FF0000"/>
        </w:rPr>
        <w:t xml:space="preserve"> </w:t>
      </w:r>
      <w:r w:rsidRPr="00274297">
        <w:rPr>
          <w:rFonts w:hint="eastAsia"/>
          <w:color w:val="FF0000"/>
        </w:rPr>
        <w:t>참석자를</w:t>
      </w:r>
      <w:r>
        <w:rPr>
          <w:rFonts w:hint="eastAsia"/>
        </w:rPr>
        <w:t xml:space="preserve"> 반드시 기록한다</w:t>
      </w:r>
    </w:p>
    <w:p w14:paraId="0D443409" w14:textId="23A6DBB2" w:rsidR="00277EB7" w:rsidRDefault="00277EB7" w:rsidP="00277EB7">
      <w:pPr>
        <w:pStyle w:val="a"/>
      </w:pPr>
      <w:r w:rsidRPr="00274297">
        <w:rPr>
          <w:rFonts w:hint="eastAsia"/>
          <w:color w:val="FF0000"/>
        </w:rPr>
        <w:t>결정</w:t>
      </w:r>
      <w:r>
        <w:rPr>
          <w:rFonts w:hint="eastAsia"/>
        </w:rPr>
        <w:t>된 사항,</w:t>
      </w:r>
      <w:r>
        <w:t xml:space="preserve"> </w:t>
      </w:r>
      <w:r w:rsidRPr="00274297">
        <w:rPr>
          <w:rFonts w:hint="eastAsia"/>
          <w:color w:val="FF0000"/>
        </w:rPr>
        <w:t>합의</w:t>
      </w:r>
      <w:r>
        <w:rPr>
          <w:rFonts w:hint="eastAsia"/>
        </w:rPr>
        <w:t>는 되었으나 구체적으로 결정은 되지 않은 사항,</w:t>
      </w:r>
      <w:r>
        <w:t xml:space="preserve"> </w:t>
      </w:r>
      <w:r w:rsidRPr="00274297">
        <w:rPr>
          <w:rFonts w:hint="eastAsia"/>
          <w:color w:val="FF0000"/>
        </w:rPr>
        <w:t>논란</w:t>
      </w:r>
      <w:r>
        <w:rPr>
          <w:rFonts w:hint="eastAsia"/>
        </w:rPr>
        <w:t>중인 사항,</w:t>
      </w:r>
      <w:r>
        <w:t xml:space="preserve"> </w:t>
      </w:r>
      <w:r w:rsidR="00274297" w:rsidRPr="00274297">
        <w:rPr>
          <w:rFonts w:hint="eastAsia"/>
          <w:color w:val="FF0000"/>
        </w:rPr>
        <w:t>부결</w:t>
      </w:r>
      <w:r w:rsidR="00274297">
        <w:rPr>
          <w:rFonts w:hint="eastAsia"/>
        </w:rPr>
        <w:t>된 사항을 반드시 구분해야 한다.</w:t>
      </w:r>
    </w:p>
    <w:p w14:paraId="5346F80E" w14:textId="66E0803C" w:rsidR="005F3BD6" w:rsidRDefault="005F3BD6" w:rsidP="005F3BD6">
      <w:pPr>
        <w:pStyle w:val="a"/>
        <w:numPr>
          <w:ilvl w:val="0"/>
          <w:numId w:val="0"/>
        </w:numPr>
        <w:ind w:left="403" w:hanging="403"/>
      </w:pPr>
    </w:p>
    <w:p w14:paraId="1D06539B" w14:textId="77777777" w:rsidR="00722B07" w:rsidRDefault="00722B0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4DA45F81" w14:textId="4EFB62B3" w:rsidR="00722B07" w:rsidRDefault="00722B07" w:rsidP="00722B07">
      <w:pPr>
        <w:pStyle w:val="2"/>
      </w:pPr>
      <w:r>
        <w:rPr>
          <w:rFonts w:hint="eastAsia"/>
        </w:rPr>
        <w:lastRenderedPageBreak/>
        <w:t>문서의 버전 관리</w:t>
      </w:r>
    </w:p>
    <w:p w14:paraId="1BCB184D" w14:textId="0C00BD55" w:rsidR="00722B07" w:rsidRDefault="00722B07" w:rsidP="00722B07">
      <w:pPr>
        <w:pStyle w:val="a"/>
      </w:pPr>
      <w:r>
        <w:rPr>
          <w:rFonts w:hint="eastAsia"/>
        </w:rPr>
        <w:t>문서의 맨 앞 페이지에 문서의 버전,</w:t>
      </w:r>
      <w:r>
        <w:t xml:space="preserve"> </w:t>
      </w:r>
      <w:r>
        <w:rPr>
          <w:rFonts w:hint="eastAsia"/>
        </w:rPr>
        <w:t>업데이트 관련 정보를 기록한다</w:t>
      </w:r>
    </w:p>
    <w:p w14:paraId="136C1EE7" w14:textId="6ACFA3C0" w:rsidR="00722B07" w:rsidRDefault="00722B07" w:rsidP="00722B07">
      <w:pPr>
        <w:pStyle w:val="a"/>
      </w:pPr>
      <w:r>
        <w:rPr>
          <w:rFonts w:hint="eastAsia"/>
        </w:rPr>
        <w:t>아래의 서식을 참고</w:t>
      </w:r>
    </w:p>
    <w:p w14:paraId="3AC9E19B" w14:textId="18FC1699" w:rsidR="00722B07" w:rsidRDefault="00722B07" w:rsidP="00722B07">
      <w:pPr>
        <w:pStyle w:val="a"/>
        <w:numPr>
          <w:ilvl w:val="0"/>
          <w:numId w:val="0"/>
        </w:numPr>
      </w:pPr>
      <w:r>
        <w:t xml:space="preserve">Ver. 0.02     </w:t>
      </w:r>
      <w:proofErr w:type="spellStart"/>
      <w:r>
        <w:rPr>
          <w:rFonts w:hint="eastAsia"/>
        </w:rPr>
        <w:t>컨펌</w:t>
      </w:r>
      <w:proofErr w:type="spellEnd"/>
      <w:r>
        <w:rPr>
          <w:rFonts w:hint="eastAsia"/>
        </w:rPr>
        <w:t xml:space="preserve"> 대기중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29"/>
        <w:gridCol w:w="851"/>
        <w:gridCol w:w="7796"/>
        <w:gridCol w:w="680"/>
      </w:tblGrid>
      <w:tr w:rsidR="00722B07" w14:paraId="1A6A0645" w14:textId="77777777" w:rsidTr="00722B07">
        <w:tc>
          <w:tcPr>
            <w:tcW w:w="1129" w:type="dxa"/>
            <w:vAlign w:val="center"/>
          </w:tcPr>
          <w:p w14:paraId="6B899307" w14:textId="25584588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수정일</w:t>
            </w:r>
          </w:p>
        </w:tc>
        <w:tc>
          <w:tcPr>
            <w:tcW w:w="851" w:type="dxa"/>
            <w:vAlign w:val="center"/>
          </w:tcPr>
          <w:p w14:paraId="17DA6A28" w14:textId="5E6004F9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작업자</w:t>
            </w:r>
          </w:p>
        </w:tc>
        <w:tc>
          <w:tcPr>
            <w:tcW w:w="7796" w:type="dxa"/>
            <w:vAlign w:val="center"/>
          </w:tcPr>
          <w:p w14:paraId="312748B0" w14:textId="6E93A798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수정 내용</w:t>
            </w:r>
          </w:p>
        </w:tc>
        <w:tc>
          <w:tcPr>
            <w:tcW w:w="680" w:type="dxa"/>
            <w:vAlign w:val="center"/>
          </w:tcPr>
          <w:p w14:paraId="4B1C5EB4" w14:textId="25751EF4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위치</w:t>
            </w:r>
          </w:p>
        </w:tc>
      </w:tr>
      <w:tr w:rsidR="00722B07" w14:paraId="2960E83D" w14:textId="77777777" w:rsidTr="00722B07">
        <w:tc>
          <w:tcPr>
            <w:tcW w:w="1129" w:type="dxa"/>
            <w:vMerge w:val="restart"/>
            <w:vAlign w:val="center"/>
          </w:tcPr>
          <w:p w14:paraId="707F479A" w14:textId="3AFB3645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2</w:t>
            </w:r>
            <w:r>
              <w:t>014. 05. 02</w:t>
            </w:r>
          </w:p>
        </w:tc>
        <w:tc>
          <w:tcPr>
            <w:tcW w:w="851" w:type="dxa"/>
            <w:vAlign w:val="center"/>
          </w:tcPr>
          <w:p w14:paraId="5DEAC42C" w14:textId="129EEC1C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개똥이</w:t>
            </w:r>
          </w:p>
        </w:tc>
        <w:tc>
          <w:tcPr>
            <w:tcW w:w="7796" w:type="dxa"/>
            <w:vAlign w:val="center"/>
          </w:tcPr>
          <w:p w14:paraId="1274B51D" w14:textId="61EDE187" w:rsidR="00722B07" w:rsidRDefault="00722B07" w:rsidP="00722B0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홍길동을 전우치로 바꿈</w:t>
            </w:r>
          </w:p>
        </w:tc>
        <w:tc>
          <w:tcPr>
            <w:tcW w:w="680" w:type="dxa"/>
            <w:vAlign w:val="center"/>
          </w:tcPr>
          <w:p w14:paraId="2254C6F2" w14:textId="133158A3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P</w:t>
            </w:r>
            <w:r>
              <w:t>6</w:t>
            </w:r>
          </w:p>
        </w:tc>
      </w:tr>
      <w:tr w:rsidR="00722B07" w14:paraId="61ABB107" w14:textId="77777777" w:rsidTr="00722B07">
        <w:tc>
          <w:tcPr>
            <w:tcW w:w="1129" w:type="dxa"/>
            <w:vMerge/>
            <w:vAlign w:val="center"/>
          </w:tcPr>
          <w:p w14:paraId="05BA3A17" w14:textId="77777777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851" w:type="dxa"/>
            <w:vAlign w:val="center"/>
          </w:tcPr>
          <w:p w14:paraId="5453343C" w14:textId="297F87D0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  <w:proofErr w:type="spellStart"/>
            <w:r>
              <w:rPr>
                <w:rFonts w:hint="eastAsia"/>
              </w:rPr>
              <w:t>소똥이</w:t>
            </w:r>
            <w:proofErr w:type="spellEnd"/>
          </w:p>
        </w:tc>
        <w:tc>
          <w:tcPr>
            <w:tcW w:w="7796" w:type="dxa"/>
            <w:vAlign w:val="center"/>
          </w:tcPr>
          <w:p w14:paraId="1707BE43" w14:textId="12769461" w:rsidR="00722B07" w:rsidRDefault="00722B07" w:rsidP="00722B0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장풍이 손에서만 나오지 않고 발에서도 나오도록 수정</w:t>
            </w:r>
          </w:p>
        </w:tc>
        <w:tc>
          <w:tcPr>
            <w:tcW w:w="680" w:type="dxa"/>
            <w:vAlign w:val="center"/>
          </w:tcPr>
          <w:p w14:paraId="1F1AC95D" w14:textId="2150D907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P</w:t>
            </w:r>
            <w:r>
              <w:t>8</w:t>
            </w:r>
          </w:p>
        </w:tc>
      </w:tr>
      <w:tr w:rsidR="00722B07" w14:paraId="501E90DF" w14:textId="77777777" w:rsidTr="00722B07">
        <w:tc>
          <w:tcPr>
            <w:tcW w:w="1129" w:type="dxa"/>
            <w:vMerge/>
            <w:vAlign w:val="center"/>
          </w:tcPr>
          <w:p w14:paraId="12B334E2" w14:textId="77777777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851" w:type="dxa"/>
            <w:vAlign w:val="center"/>
          </w:tcPr>
          <w:p w14:paraId="000085B1" w14:textId="47E571A9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개똥이</w:t>
            </w:r>
          </w:p>
        </w:tc>
        <w:tc>
          <w:tcPr>
            <w:tcW w:w="7796" w:type="dxa"/>
            <w:vAlign w:val="center"/>
          </w:tcPr>
          <w:p w14:paraId="2F1584A2" w14:textId="6B063320" w:rsidR="00722B07" w:rsidRDefault="00722B07" w:rsidP="00722B07">
            <w:pPr>
              <w:pStyle w:val="a"/>
              <w:numPr>
                <w:ilvl w:val="0"/>
                <w:numId w:val="0"/>
              </w:numPr>
            </w:pPr>
            <w:r>
              <w:t>‘</w:t>
            </w:r>
            <w:r>
              <w:rPr>
                <w:rFonts w:hint="eastAsia"/>
              </w:rPr>
              <w:t>아이템 강화</w:t>
            </w:r>
            <w:r>
              <w:t>’</w:t>
            </w:r>
            <w:r>
              <w:rPr>
                <w:rFonts w:hint="eastAsia"/>
              </w:rPr>
              <w:t xml:space="preserve"> 항목 추가.</w:t>
            </w:r>
            <w:r>
              <w:t xml:space="preserve"> </w:t>
            </w:r>
            <w:r>
              <w:rPr>
                <w:rFonts w:hint="eastAsia"/>
              </w:rPr>
              <w:t>해당 시스템 관련 세부 내용 추가</w:t>
            </w:r>
          </w:p>
        </w:tc>
        <w:tc>
          <w:tcPr>
            <w:tcW w:w="680" w:type="dxa"/>
            <w:vAlign w:val="center"/>
          </w:tcPr>
          <w:p w14:paraId="678E1092" w14:textId="41BECA5F" w:rsidR="00722B07" w:rsidRDefault="00722B07" w:rsidP="00722B0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P</w:t>
            </w:r>
            <w:r>
              <w:t>12</w:t>
            </w:r>
          </w:p>
        </w:tc>
      </w:tr>
    </w:tbl>
    <w:p w14:paraId="54713953" w14:textId="16B10C7B" w:rsidR="00722B07" w:rsidRDefault="00722B07" w:rsidP="00722B07">
      <w:pPr>
        <w:pStyle w:val="a"/>
        <w:numPr>
          <w:ilvl w:val="0"/>
          <w:numId w:val="0"/>
        </w:numPr>
      </w:pPr>
    </w:p>
    <w:p w14:paraId="213890AB" w14:textId="16C22E56" w:rsidR="00722B07" w:rsidRDefault="00722B07" w:rsidP="00722B07">
      <w:pPr>
        <w:pStyle w:val="a"/>
        <w:numPr>
          <w:ilvl w:val="0"/>
          <w:numId w:val="0"/>
        </w:numPr>
      </w:pPr>
      <w:r>
        <w:rPr>
          <w:rFonts w:hint="eastAsia"/>
        </w:rPr>
        <w:t>V</w:t>
      </w:r>
      <w:r>
        <w:t xml:space="preserve">er 0.01.     </w:t>
      </w:r>
      <w:proofErr w:type="spellStart"/>
      <w:r>
        <w:rPr>
          <w:rFonts w:hint="eastAsia"/>
        </w:rPr>
        <w:t>컨펌일</w:t>
      </w:r>
      <w:proofErr w:type="spellEnd"/>
      <w:r>
        <w:rPr>
          <w:rFonts w:hint="eastAsia"/>
        </w:rPr>
        <w:t xml:space="preserve"> </w:t>
      </w:r>
      <w:r>
        <w:t>2014. 04. 20.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29"/>
        <w:gridCol w:w="851"/>
        <w:gridCol w:w="7796"/>
        <w:gridCol w:w="680"/>
      </w:tblGrid>
      <w:tr w:rsidR="00722B07" w14:paraId="475179A0" w14:textId="77777777" w:rsidTr="001F2872">
        <w:tc>
          <w:tcPr>
            <w:tcW w:w="1129" w:type="dxa"/>
            <w:vAlign w:val="center"/>
          </w:tcPr>
          <w:p w14:paraId="4C052C79" w14:textId="77777777" w:rsidR="00722B07" w:rsidRDefault="00722B07" w:rsidP="001F287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수정일</w:t>
            </w:r>
          </w:p>
        </w:tc>
        <w:tc>
          <w:tcPr>
            <w:tcW w:w="851" w:type="dxa"/>
            <w:vAlign w:val="center"/>
          </w:tcPr>
          <w:p w14:paraId="7D87FA7D" w14:textId="77777777" w:rsidR="00722B07" w:rsidRDefault="00722B07" w:rsidP="001F287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작업자</w:t>
            </w:r>
          </w:p>
        </w:tc>
        <w:tc>
          <w:tcPr>
            <w:tcW w:w="7796" w:type="dxa"/>
            <w:vAlign w:val="center"/>
          </w:tcPr>
          <w:p w14:paraId="64A19A20" w14:textId="77777777" w:rsidR="00722B07" w:rsidRDefault="00722B07" w:rsidP="001F287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수정 내용</w:t>
            </w:r>
          </w:p>
        </w:tc>
        <w:tc>
          <w:tcPr>
            <w:tcW w:w="680" w:type="dxa"/>
            <w:vAlign w:val="center"/>
          </w:tcPr>
          <w:p w14:paraId="26A29C43" w14:textId="77777777" w:rsidR="00722B07" w:rsidRDefault="00722B07" w:rsidP="001F287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위치</w:t>
            </w:r>
          </w:p>
        </w:tc>
      </w:tr>
      <w:tr w:rsidR="00722B07" w14:paraId="0EC4F9B7" w14:textId="77777777" w:rsidTr="00722B07">
        <w:tc>
          <w:tcPr>
            <w:tcW w:w="1129" w:type="dxa"/>
            <w:vAlign w:val="center"/>
          </w:tcPr>
          <w:p w14:paraId="264EED99" w14:textId="44F22DF6" w:rsidR="00722B07" w:rsidRDefault="00722B07" w:rsidP="001F287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2</w:t>
            </w:r>
            <w:r>
              <w:t>014. 04. 08</w:t>
            </w:r>
          </w:p>
        </w:tc>
        <w:tc>
          <w:tcPr>
            <w:tcW w:w="851" w:type="dxa"/>
            <w:vAlign w:val="center"/>
          </w:tcPr>
          <w:p w14:paraId="3CFDC154" w14:textId="6AC1AB11" w:rsidR="00722B07" w:rsidRDefault="00722B07" w:rsidP="001F287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개똥이</w:t>
            </w:r>
          </w:p>
        </w:tc>
        <w:tc>
          <w:tcPr>
            <w:tcW w:w="7796" w:type="dxa"/>
            <w:vAlign w:val="center"/>
          </w:tcPr>
          <w:p w14:paraId="6DEE7693" w14:textId="603C9741" w:rsidR="00722B07" w:rsidRDefault="00722B07" w:rsidP="00722B0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문서 생성,</w:t>
            </w:r>
            <w:r>
              <w:t xml:space="preserve"> 1</w:t>
            </w:r>
            <w:r>
              <w:rPr>
                <w:rFonts w:hint="eastAsia"/>
              </w:rPr>
              <w:t>차 회의 때 나온 내용을 기반으로 정리</w:t>
            </w:r>
          </w:p>
        </w:tc>
        <w:tc>
          <w:tcPr>
            <w:tcW w:w="680" w:type="dxa"/>
            <w:vAlign w:val="center"/>
          </w:tcPr>
          <w:p w14:paraId="7047D50B" w14:textId="77777777" w:rsidR="00722B07" w:rsidRDefault="00722B07" w:rsidP="001F2872">
            <w:pPr>
              <w:pStyle w:val="a"/>
              <w:numPr>
                <w:ilvl w:val="0"/>
                <w:numId w:val="0"/>
              </w:numPr>
              <w:jc w:val="center"/>
            </w:pPr>
          </w:p>
        </w:tc>
      </w:tr>
    </w:tbl>
    <w:p w14:paraId="32786898" w14:textId="62384A71" w:rsidR="00722B07" w:rsidRDefault="00722B07" w:rsidP="00722B07">
      <w:pPr>
        <w:pStyle w:val="a"/>
        <w:numPr>
          <w:ilvl w:val="0"/>
          <w:numId w:val="0"/>
        </w:numPr>
      </w:pPr>
    </w:p>
    <w:p w14:paraId="248CCEB5" w14:textId="7D214415" w:rsidR="00C8234C" w:rsidRDefault="00C8234C" w:rsidP="00C8234C">
      <w:pPr>
        <w:pStyle w:val="2"/>
      </w:pPr>
      <w:r>
        <w:rPr>
          <w:rFonts w:hint="eastAsia"/>
        </w:rPr>
        <w:t>항목 관리</w:t>
      </w:r>
    </w:p>
    <w:p w14:paraId="3E06C5A0" w14:textId="71A52485" w:rsidR="00C8234C" w:rsidRDefault="00C8234C" w:rsidP="00C8234C">
      <w:pPr>
        <w:pStyle w:val="a"/>
      </w:pPr>
      <w:r>
        <w:rPr>
          <w:rFonts w:hint="eastAsia"/>
        </w:rPr>
        <w:t xml:space="preserve">전체 기획서의 구조 및 항목은 </w:t>
      </w:r>
      <w:r>
        <w:t xml:space="preserve">MECE </w:t>
      </w:r>
      <w:r>
        <w:rPr>
          <w:rFonts w:hint="eastAsia"/>
        </w:rPr>
        <w:t>원칙에 따라 분류</w:t>
      </w:r>
    </w:p>
    <w:p w14:paraId="6776ECCA" w14:textId="24F43A08" w:rsidR="00C8234C" w:rsidRDefault="00C8234C" w:rsidP="00C8234C">
      <w:pPr>
        <w:pStyle w:val="a"/>
      </w:pPr>
      <w:r>
        <w:rPr>
          <w:rFonts w:hint="eastAsia"/>
        </w:rPr>
        <w:t>전체 기획서의 파일명과 각 기획서에 담겨 있는 내용,</w:t>
      </w:r>
      <w:r>
        <w:t xml:space="preserve"> </w:t>
      </w:r>
      <w:r>
        <w:rPr>
          <w:rFonts w:hint="eastAsia"/>
        </w:rPr>
        <w:t xml:space="preserve">기획서 간의 관계 등을 기록한 </w:t>
      </w:r>
      <w:r w:rsidRPr="00C8234C">
        <w:rPr>
          <w:rFonts w:hint="eastAsia"/>
          <w:color w:val="FF0000"/>
        </w:rPr>
        <w:t>전체 기획 구조 관리용 문서</w:t>
      </w:r>
      <w:r>
        <w:rPr>
          <w:rFonts w:hint="eastAsia"/>
        </w:rPr>
        <w:t>가 필요</w:t>
      </w:r>
    </w:p>
    <w:p w14:paraId="4863050C" w14:textId="5854DFC5" w:rsidR="00C8234C" w:rsidRDefault="00C8234C" w:rsidP="00C8234C">
      <w:pPr>
        <w:pStyle w:val="a"/>
      </w:pPr>
      <w:r>
        <w:rPr>
          <w:rFonts w:hint="eastAsia"/>
        </w:rPr>
        <w:t>시스템,</w:t>
      </w:r>
      <w:r>
        <w:t xml:space="preserve"> </w:t>
      </w:r>
      <w:r>
        <w:rPr>
          <w:rFonts w:hint="eastAsia"/>
        </w:rPr>
        <w:t>컨텐츠,</w:t>
      </w:r>
      <w:r>
        <w:t xml:space="preserve"> </w:t>
      </w:r>
      <w:r>
        <w:rPr>
          <w:rFonts w:hint="eastAsia"/>
        </w:rPr>
        <w:t>데이터 관리,</w:t>
      </w:r>
      <w:r>
        <w:t xml:space="preserve"> </w:t>
      </w:r>
      <w:r>
        <w:rPr>
          <w:rFonts w:hint="eastAsia"/>
        </w:rPr>
        <w:t>레벨 디자인 등의 카테고리가 서로 섞이지 않도록 관리</w:t>
      </w:r>
    </w:p>
    <w:p w14:paraId="4B197117" w14:textId="27C4478E" w:rsidR="00C8234C" w:rsidRPr="00C8234C" w:rsidRDefault="00C8234C" w:rsidP="00C8234C">
      <w:pPr>
        <w:pStyle w:val="a"/>
      </w:pPr>
      <w:r>
        <w:rPr>
          <w:rFonts w:hint="eastAsia"/>
        </w:rPr>
        <w:t xml:space="preserve">컨셉 기획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>세부 기획의 상하 단계가 제대로 정리되도록 관리</w:t>
      </w:r>
    </w:p>
    <w:p w14:paraId="2FF9CD55" w14:textId="2F846AA7" w:rsidR="00C8234C" w:rsidRPr="00C8234C" w:rsidRDefault="00C8234C" w:rsidP="00C8234C">
      <w:pPr>
        <w:pStyle w:val="a"/>
      </w:pPr>
      <w:r>
        <w:rPr>
          <w:rFonts w:eastAsiaTheme="majorHAnsi" w:hint="eastAsia"/>
        </w:rPr>
        <w:t>같은 내용이 있는 서로 다른 문서의 경우 서로 모순되는 내용이 실리지 않도록 한 곳을 수정할 때 관련 문서를 모두 수정</w:t>
      </w:r>
    </w:p>
    <w:p w14:paraId="40828CF7" w14:textId="59ACAD8B" w:rsidR="00C8234C" w:rsidRDefault="00C8234C" w:rsidP="00C8234C">
      <w:pPr>
        <w:pStyle w:val="7"/>
        <w:ind w:left="400"/>
      </w:pPr>
      <w:r>
        <w:rPr>
          <w:rFonts w:hint="eastAsia"/>
        </w:rPr>
        <w:t>예</w:t>
      </w:r>
      <w:r>
        <w:t xml:space="preserve">) </w:t>
      </w:r>
      <w:proofErr w:type="spellStart"/>
      <w:r>
        <w:rPr>
          <w:rFonts w:hint="eastAsia"/>
        </w:rPr>
        <w:t>웹팀에</w:t>
      </w:r>
      <w:proofErr w:type="spellEnd"/>
      <w:r>
        <w:rPr>
          <w:rFonts w:hint="eastAsia"/>
        </w:rPr>
        <w:t xml:space="preserve"> 전달할 웹 게시용 게임 소개 및 시놉시스 문서,</w:t>
      </w:r>
      <w:r>
        <w:t xml:space="preserve"> </w:t>
      </w:r>
      <w:r>
        <w:rPr>
          <w:rFonts w:hint="eastAsia"/>
        </w:rPr>
        <w:t>컨셉 기획 문서,</w:t>
      </w:r>
      <w:r>
        <w:t xml:space="preserve"> </w:t>
      </w:r>
      <w:r>
        <w:rPr>
          <w:rFonts w:hint="eastAsia"/>
        </w:rPr>
        <w:t>게임 시나리오 문서 등</w:t>
      </w:r>
    </w:p>
    <w:p w14:paraId="5F4518D9" w14:textId="547A679C" w:rsidR="00C8234C" w:rsidRDefault="00C8234C" w:rsidP="00722B07">
      <w:pPr>
        <w:pStyle w:val="a"/>
        <w:numPr>
          <w:ilvl w:val="0"/>
          <w:numId w:val="0"/>
        </w:numPr>
      </w:pPr>
    </w:p>
    <w:p w14:paraId="76E5B2FF" w14:textId="5A30591D" w:rsidR="001F2872" w:rsidRDefault="001F2872" w:rsidP="001F2872">
      <w:pPr>
        <w:pStyle w:val="2"/>
      </w:pPr>
      <w:r>
        <w:rPr>
          <w:rFonts w:hint="eastAsia"/>
        </w:rPr>
        <w:t>리소스와 문서 관리</w:t>
      </w:r>
    </w:p>
    <w:p w14:paraId="0BD78B6C" w14:textId="6C925D35" w:rsidR="001F2872" w:rsidRDefault="001F2872" w:rsidP="001F2872">
      <w:pPr>
        <w:pStyle w:val="a"/>
      </w:pPr>
      <w:r>
        <w:rPr>
          <w:rFonts w:hint="eastAsia"/>
        </w:rPr>
        <w:t>여러분이 하시는 프로젝트에 오늘 배운 리소스와 문서 관리 원칙을 최대한 적용해 주세요</w:t>
      </w:r>
    </w:p>
    <w:p w14:paraId="460E9F7B" w14:textId="3A091ACF" w:rsidR="001F2872" w:rsidRDefault="001F2872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A564AF9" w14:textId="4B03E935" w:rsidR="001F2872" w:rsidRDefault="001F2872" w:rsidP="001F2872">
      <w:pPr>
        <w:pStyle w:val="1"/>
        <w:ind w:left="200" w:right="200"/>
      </w:pPr>
      <w:r>
        <w:rPr>
          <w:rFonts w:hint="eastAsia"/>
        </w:rPr>
        <w:lastRenderedPageBreak/>
        <w:t>전체 컨텐츠 관리</w:t>
      </w:r>
    </w:p>
    <w:p w14:paraId="27D2BB64" w14:textId="77777777" w:rsidR="007463DF" w:rsidRDefault="007463DF" w:rsidP="007463DF">
      <w:pPr>
        <w:pStyle w:val="4"/>
      </w:pPr>
    </w:p>
    <w:p w14:paraId="70167D47" w14:textId="2DF1944B" w:rsidR="001F2872" w:rsidRDefault="007463DF" w:rsidP="007463DF">
      <w:pPr>
        <w:pStyle w:val="4"/>
      </w:pPr>
      <w:r>
        <w:t>“</w:t>
      </w:r>
      <w:r>
        <w:rPr>
          <w:rFonts w:hint="eastAsia"/>
        </w:rPr>
        <w:t>컨텐츠 순환 구조</w:t>
      </w:r>
      <w:r>
        <w:t>”</w:t>
      </w:r>
    </w:p>
    <w:p w14:paraId="237B59E9" w14:textId="4E350DCB" w:rsidR="007463DF" w:rsidRDefault="007463DF" w:rsidP="007463DF">
      <w:pPr>
        <w:pStyle w:val="a"/>
        <w:numPr>
          <w:ilvl w:val="0"/>
          <w:numId w:val="0"/>
        </w:numPr>
        <w:ind w:left="403" w:hanging="403"/>
      </w:pPr>
    </w:p>
    <w:p w14:paraId="645F0FE4" w14:textId="4E2D6C57" w:rsidR="007463DF" w:rsidRDefault="007F5954" w:rsidP="007F5954">
      <w:pPr>
        <w:pStyle w:val="2"/>
      </w:pPr>
      <w:r>
        <w:rPr>
          <w:rFonts w:hint="eastAsia"/>
        </w:rPr>
        <w:t>컨텐츠 순환 구조</w:t>
      </w:r>
    </w:p>
    <w:p w14:paraId="3FA21D6C" w14:textId="0F3340DE" w:rsidR="007F5954" w:rsidRDefault="007F5954" w:rsidP="007F5954">
      <w:pPr>
        <w:pStyle w:val="a"/>
      </w:pPr>
      <w:r>
        <w:rPr>
          <w:rFonts w:hint="eastAsia"/>
        </w:rPr>
        <w:t>핵심 컨텐츠와 파생 컨텐츠를 통해 게임 내 각종 자원과 소모성 컨텐츠(유저가 자신의 목적을 이루기 위해서 사용하는 각종 컨텐츠</w:t>
      </w:r>
      <w:r>
        <w:t>)</w:t>
      </w:r>
      <w:r>
        <w:rPr>
          <w:rFonts w:hint="eastAsia"/>
        </w:rPr>
        <w:t>의 순환 구조를 설계</w:t>
      </w:r>
    </w:p>
    <w:p w14:paraId="3C4C502D" w14:textId="21E84DE8" w:rsidR="007F5954" w:rsidRDefault="007F5954" w:rsidP="007F5954">
      <w:pPr>
        <w:pStyle w:val="a"/>
      </w:pPr>
      <w:r>
        <w:rPr>
          <w:rFonts w:hint="eastAsia"/>
        </w:rPr>
        <w:t xml:space="preserve">컨텐츠 순환 구조의 디자인은 유저의 컨텐츠 </w:t>
      </w:r>
      <w:r w:rsidRPr="007F5954">
        <w:rPr>
          <w:rFonts w:hint="eastAsia"/>
          <w:color w:val="FF0000"/>
        </w:rPr>
        <w:t>사용 방식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컨텐츠의 </w:t>
      </w:r>
      <w:r w:rsidRPr="007F5954">
        <w:rPr>
          <w:rFonts w:hint="eastAsia"/>
          <w:color w:val="FF0000"/>
        </w:rPr>
        <w:t>소모 속도</w:t>
      </w:r>
      <w:r>
        <w:rPr>
          <w:rFonts w:hint="eastAsia"/>
        </w:rPr>
        <w:t>,</w:t>
      </w:r>
      <w:r>
        <w:t xml:space="preserve"> </w:t>
      </w:r>
      <w:proofErr w:type="spellStart"/>
      <w:r w:rsidRPr="007F5954">
        <w:rPr>
          <w:rFonts w:hint="eastAsia"/>
          <w:color w:val="FF0000"/>
        </w:rPr>
        <w:t>밸런싱</w:t>
      </w:r>
      <w:proofErr w:type="spellEnd"/>
      <w:r>
        <w:rPr>
          <w:rFonts w:hint="eastAsia"/>
        </w:rPr>
        <w:t xml:space="preserve"> 등을 결정하기 때문에 컨텐츠 기획에서 매우 중요</w:t>
      </w:r>
    </w:p>
    <w:p w14:paraId="680192C6" w14:textId="1F689970" w:rsidR="007E778D" w:rsidRDefault="007E778D" w:rsidP="007E778D">
      <w:pPr>
        <w:pStyle w:val="a"/>
        <w:numPr>
          <w:ilvl w:val="0"/>
          <w:numId w:val="0"/>
        </w:numPr>
        <w:ind w:left="403" w:hanging="403"/>
      </w:pPr>
    </w:p>
    <w:p w14:paraId="0AD3198F" w14:textId="33B6BA60" w:rsidR="007E778D" w:rsidRDefault="007E778D" w:rsidP="007E778D">
      <w:pPr>
        <w:pStyle w:val="2"/>
      </w:pPr>
      <w:r>
        <w:rPr>
          <w:rFonts w:hint="eastAsia"/>
        </w:rPr>
        <w:t>컨텐츠 순환 구조 설계 원칙</w:t>
      </w:r>
    </w:p>
    <w:p w14:paraId="0418B58B" w14:textId="6FB822D9" w:rsidR="007E778D" w:rsidRDefault="007E778D" w:rsidP="007E778D">
      <w:pPr>
        <w:pStyle w:val="a"/>
      </w:pPr>
      <w:r>
        <w:rPr>
          <w:rFonts w:hint="eastAsia"/>
        </w:rPr>
        <w:t xml:space="preserve">유저가 게임에서 </w:t>
      </w:r>
      <w:r w:rsidRPr="00DC603E">
        <w:rPr>
          <w:rFonts w:hint="eastAsia"/>
          <w:color w:val="FF0000"/>
        </w:rPr>
        <w:t>가장 중요하게 생각하는 가치</w:t>
      </w:r>
      <w:r>
        <w:rPr>
          <w:rFonts w:hint="eastAsia"/>
        </w:rPr>
        <w:t>는 무엇인가?</w:t>
      </w:r>
    </w:p>
    <w:p w14:paraId="061DD752" w14:textId="38D5CA15" w:rsidR="007E778D" w:rsidRDefault="007E778D" w:rsidP="007E778D">
      <w:pPr>
        <w:pStyle w:val="a"/>
      </w:pPr>
      <w:r>
        <w:rPr>
          <w:rFonts w:hint="eastAsia"/>
        </w:rPr>
        <w:t xml:space="preserve">유저는 위의 가치를 획득하는 </w:t>
      </w:r>
      <w:r w:rsidRPr="00DC603E">
        <w:rPr>
          <w:rFonts w:hint="eastAsia"/>
          <w:color w:val="FF0000"/>
        </w:rPr>
        <w:t>가장 효율적인 플레이</w:t>
      </w:r>
      <w:r>
        <w:rPr>
          <w:rFonts w:hint="eastAsia"/>
        </w:rPr>
        <w:t>를 추구</w:t>
      </w:r>
    </w:p>
    <w:p w14:paraId="7CB64837" w14:textId="06EC3337" w:rsidR="007E778D" w:rsidRDefault="007E778D" w:rsidP="007E778D">
      <w:pPr>
        <w:pStyle w:val="a"/>
      </w:pPr>
      <w:r>
        <w:rPr>
          <w:rFonts w:hint="eastAsia"/>
        </w:rPr>
        <w:t xml:space="preserve">유저가 즐기지 않는 </w:t>
      </w:r>
      <w:r w:rsidRPr="00DC603E">
        <w:rPr>
          <w:rFonts w:hint="eastAsia"/>
          <w:color w:val="FF0000"/>
        </w:rPr>
        <w:t>버려지는 컨텐츠</w:t>
      </w:r>
      <w:r>
        <w:rPr>
          <w:rFonts w:hint="eastAsia"/>
        </w:rPr>
        <w:t>를 없애야 한다</w:t>
      </w:r>
    </w:p>
    <w:p w14:paraId="638E8CEF" w14:textId="29F7ADDE" w:rsidR="007E778D" w:rsidRDefault="007E778D" w:rsidP="007E778D">
      <w:pPr>
        <w:pStyle w:val="7"/>
        <w:ind w:left="400"/>
      </w:pPr>
      <w:r>
        <w:rPr>
          <w:rFonts w:hint="eastAsia"/>
        </w:rPr>
        <w:t>버려지는 컨텐츠를 없애기 위해서는 모든 컨텐츠가 위의 두 가지와 직,</w:t>
      </w:r>
      <w:r>
        <w:t xml:space="preserve"> </w:t>
      </w:r>
      <w:r>
        <w:rPr>
          <w:rFonts w:hint="eastAsia"/>
        </w:rPr>
        <w:t>간접적으로 연결이 되어야 한다</w:t>
      </w:r>
    </w:p>
    <w:p w14:paraId="1DD5D58C" w14:textId="0D8ABD9A" w:rsidR="007E778D" w:rsidRDefault="007E778D" w:rsidP="007E778D">
      <w:pPr>
        <w:pStyle w:val="a"/>
      </w:pPr>
      <w:r>
        <w:rPr>
          <w:rFonts w:hint="eastAsia"/>
        </w:rPr>
        <w:t xml:space="preserve">컨텐츠 순환 구조는 유저의 </w:t>
      </w:r>
      <w:r w:rsidRPr="00DC603E">
        <w:rPr>
          <w:rFonts w:hint="eastAsia"/>
          <w:color w:val="FF0000"/>
        </w:rPr>
        <w:t>플레이 패턴</w:t>
      </w:r>
      <w:r>
        <w:rPr>
          <w:rFonts w:hint="eastAsia"/>
        </w:rPr>
        <w:t>에 따라 달라질 수 있다</w:t>
      </w:r>
    </w:p>
    <w:p w14:paraId="1E988148" w14:textId="7C818B38" w:rsidR="007E778D" w:rsidRPr="007E778D" w:rsidRDefault="007E778D" w:rsidP="007E778D">
      <w:pPr>
        <w:pStyle w:val="7"/>
        <w:ind w:left="400"/>
      </w:pPr>
      <w:r>
        <w:rPr>
          <w:rFonts w:hint="eastAsia"/>
        </w:rPr>
        <w:t>유저의 플레이 패턴 변화는 레벨,</w:t>
      </w:r>
      <w:r>
        <w:t xml:space="preserve"> </w:t>
      </w:r>
      <w:r>
        <w:rPr>
          <w:rFonts w:hint="eastAsia"/>
        </w:rPr>
        <w:t>직업(클래스</w:t>
      </w:r>
      <w:r>
        <w:t xml:space="preserve">) </w:t>
      </w:r>
      <w:r>
        <w:rPr>
          <w:rFonts w:hint="eastAsia"/>
        </w:rPr>
        <w:t>등의 영향을 받는다</w:t>
      </w:r>
    </w:p>
    <w:p w14:paraId="7842ABED" w14:textId="77777777" w:rsidR="00274652" w:rsidRDefault="00274652">
      <w:pPr>
        <w:widowControl/>
        <w:wordWrap/>
        <w:autoSpaceDE/>
        <w:autoSpaceDN/>
      </w:pPr>
    </w:p>
    <w:p w14:paraId="64EE0080" w14:textId="61980778" w:rsidR="00274652" w:rsidRDefault="00274652" w:rsidP="00274652">
      <w:pPr>
        <w:pStyle w:val="2"/>
      </w:pPr>
      <w:r>
        <w:rPr>
          <w:rFonts w:hint="eastAsia"/>
        </w:rPr>
        <w:t>R</w:t>
      </w:r>
      <w:r>
        <w:t xml:space="preserve">PG </w:t>
      </w:r>
      <w:r>
        <w:rPr>
          <w:rFonts w:hint="eastAsia"/>
        </w:rPr>
        <w:t>게임 예시 설명</w:t>
      </w:r>
    </w:p>
    <w:p w14:paraId="326F2D4B" w14:textId="60320983" w:rsidR="00274652" w:rsidRDefault="00274652" w:rsidP="00274652">
      <w:pPr>
        <w:pStyle w:val="a"/>
      </w:pPr>
      <w:r>
        <w:rPr>
          <w:rFonts w:hint="eastAsia"/>
        </w:rPr>
        <w:t>유저가 가장 중요하게 생각하는 가치</w:t>
      </w:r>
    </w:p>
    <w:p w14:paraId="7AA3C658" w14:textId="00AA0F5D" w:rsidR="00274652" w:rsidRDefault="00274652" w:rsidP="00274652">
      <w:pPr>
        <w:pStyle w:val="7"/>
        <w:ind w:left="400"/>
      </w:pPr>
      <w:r>
        <w:rPr>
          <w:rFonts w:hint="eastAsia"/>
        </w:rPr>
        <w:t xml:space="preserve">유저의 목표는 </w:t>
      </w:r>
      <w:proofErr w:type="spellStart"/>
      <w:r>
        <w:rPr>
          <w:rFonts w:hint="eastAsia"/>
        </w:rPr>
        <w:t>광렙업</w:t>
      </w:r>
      <w:proofErr w:type="spellEnd"/>
    </w:p>
    <w:p w14:paraId="454486AE" w14:textId="216BE6C1" w:rsidR="00274652" w:rsidRDefault="00274652" w:rsidP="00274652">
      <w:pPr>
        <w:pStyle w:val="a"/>
      </w:pPr>
      <w:r>
        <w:rPr>
          <w:rFonts w:hint="eastAsia"/>
        </w:rPr>
        <w:t>가장 효율적인 플레이를 위해 소모되는 컨텐츠</w:t>
      </w:r>
    </w:p>
    <w:p w14:paraId="7476869B" w14:textId="2AAD8492" w:rsidR="00274652" w:rsidRDefault="00274652" w:rsidP="00274652">
      <w:pPr>
        <w:pStyle w:val="7"/>
        <w:ind w:left="400"/>
      </w:pPr>
      <w:r>
        <w:rPr>
          <w:rFonts w:hint="eastAsia"/>
        </w:rPr>
        <w:t>유저는 자신이 가장 효율적인 플레이가 가능한 컨텐츠를 이용한다</w:t>
      </w:r>
    </w:p>
    <w:p w14:paraId="445E55DA" w14:textId="386655B3" w:rsidR="00274652" w:rsidRDefault="00274652" w:rsidP="00274652">
      <w:pPr>
        <w:pStyle w:val="a"/>
      </w:pPr>
      <w:r>
        <w:rPr>
          <w:rFonts w:hint="eastAsia"/>
        </w:rPr>
        <w:t>버려지는 컨텐츠</w:t>
      </w:r>
    </w:p>
    <w:p w14:paraId="48F29369" w14:textId="42E049CB" w:rsidR="00274652" w:rsidRPr="00274652" w:rsidRDefault="00274652" w:rsidP="00274652">
      <w:pPr>
        <w:pStyle w:val="7"/>
        <w:ind w:left="800" w:hanging="400"/>
      </w:pPr>
      <w:r>
        <w:rPr>
          <w:rFonts w:hint="eastAsia"/>
        </w:rPr>
        <w:t xml:space="preserve">유저는 효율적인 플레이에 비해 비효율적인 컨텐츠를 </w:t>
      </w:r>
      <w:proofErr w:type="spellStart"/>
      <w:r>
        <w:rPr>
          <w:rFonts w:hint="eastAsia"/>
        </w:rPr>
        <w:t>버린디</w:t>
      </w:r>
      <w:proofErr w:type="spellEnd"/>
    </w:p>
    <w:p w14:paraId="67443D64" w14:textId="77777777" w:rsidR="00C43987" w:rsidRDefault="00C43987">
      <w:pPr>
        <w:widowControl/>
        <w:wordWrap/>
        <w:autoSpaceDE/>
        <w:autoSpaceDN/>
      </w:pPr>
    </w:p>
    <w:p w14:paraId="0F3D5E89" w14:textId="67DE685E" w:rsidR="00C43987" w:rsidRDefault="00C43987" w:rsidP="00C43987">
      <w:pPr>
        <w:pStyle w:val="2"/>
      </w:pPr>
      <w:r>
        <w:rPr>
          <w:rFonts w:hint="eastAsia"/>
        </w:rPr>
        <w:t>순환 구조를 설계해 줘야 하는 항목들</w:t>
      </w:r>
    </w:p>
    <w:p w14:paraId="5A56D2CF" w14:textId="46C96784" w:rsidR="00C43987" w:rsidRDefault="00C43987" w:rsidP="00C43987">
      <w:pPr>
        <w:pStyle w:val="a"/>
      </w:pPr>
      <w:proofErr w:type="gramStart"/>
      <w:r w:rsidRPr="00C43987">
        <w:rPr>
          <w:rFonts w:hint="eastAsia"/>
          <w:color w:val="FF0000"/>
        </w:rPr>
        <w:t>레벨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레벨 별로 게임플레이 컨텐츠 순환 구조를 정리</w:t>
      </w:r>
    </w:p>
    <w:p w14:paraId="379507B3" w14:textId="073CC085" w:rsidR="00C43987" w:rsidRDefault="00C43987" w:rsidP="00C43987">
      <w:pPr>
        <w:pStyle w:val="a"/>
      </w:pPr>
      <w:r w:rsidRPr="00C43987">
        <w:rPr>
          <w:rFonts w:hint="eastAsia"/>
          <w:color w:val="FF0000"/>
        </w:rPr>
        <w:t xml:space="preserve">직업 </w:t>
      </w:r>
      <w:r w:rsidRPr="00C43987">
        <w:rPr>
          <w:color w:val="FF0000"/>
        </w:rPr>
        <w:t xml:space="preserve">or </w:t>
      </w:r>
      <w:proofErr w:type="gramStart"/>
      <w:r w:rsidRPr="00C43987">
        <w:rPr>
          <w:rFonts w:hint="eastAsia"/>
          <w:color w:val="FF0000"/>
        </w:rPr>
        <w:t>클래스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직업 별로 게임플레이 컨텐츠 순환 구조를 정리</w:t>
      </w:r>
    </w:p>
    <w:p w14:paraId="5DB543E6" w14:textId="77777777" w:rsidR="00C43987" w:rsidRDefault="00C43987" w:rsidP="00A45470">
      <w:pPr>
        <w:pStyle w:val="7"/>
        <w:ind w:left="400"/>
      </w:pPr>
      <w:r>
        <w:rPr>
          <w:rFonts w:hint="eastAsia"/>
        </w:rPr>
        <w:t xml:space="preserve">레벨 </w:t>
      </w:r>
      <w:r>
        <w:t xml:space="preserve">X </w:t>
      </w:r>
      <w:r>
        <w:rPr>
          <w:rFonts w:hint="eastAsia"/>
        </w:rPr>
        <w:t>직업의 조합 개수만큼 구조를 정리는 것이 필요</w:t>
      </w:r>
    </w:p>
    <w:p w14:paraId="1E4A1316" w14:textId="77777777" w:rsidR="00C43987" w:rsidRDefault="00C43987" w:rsidP="00F5356A">
      <w:pPr>
        <w:pStyle w:val="a"/>
        <w:widowControl/>
        <w:wordWrap/>
        <w:autoSpaceDE/>
        <w:autoSpaceDN/>
      </w:pPr>
      <w:r w:rsidRPr="00C43987">
        <w:rPr>
          <w:rFonts w:hint="eastAsia"/>
          <w:color w:val="FF0000"/>
        </w:rPr>
        <w:t xml:space="preserve">경험치 </w:t>
      </w:r>
      <w:proofErr w:type="gramStart"/>
      <w:r w:rsidRPr="00C43987">
        <w:rPr>
          <w:rFonts w:hint="eastAsia"/>
          <w:color w:val="FF0000"/>
        </w:rPr>
        <w:t>효율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경험치 획득 속도는 유저가 가장 중요하게 생각하는 가치 중 하나</w:t>
      </w:r>
    </w:p>
    <w:p w14:paraId="78063816" w14:textId="350EBB9C" w:rsidR="00C43987" w:rsidRDefault="00C43987" w:rsidP="00C43987">
      <w:pPr>
        <w:pStyle w:val="a"/>
      </w:pPr>
      <w:r w:rsidRPr="00C43987">
        <w:rPr>
          <w:rFonts w:hint="eastAsia"/>
          <w:color w:val="FF0000"/>
        </w:rPr>
        <w:t xml:space="preserve">자원의 획득과 </w:t>
      </w:r>
      <w:proofErr w:type="gramStart"/>
      <w:r w:rsidRPr="00C43987">
        <w:rPr>
          <w:rFonts w:hint="eastAsia"/>
          <w:color w:val="FF0000"/>
        </w:rPr>
        <w:t>소비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동,</w:t>
      </w:r>
      <w:r>
        <w:t xml:space="preserve"> </w:t>
      </w:r>
      <w:proofErr w:type="spellStart"/>
      <w:r>
        <w:rPr>
          <w:rFonts w:hint="eastAsia"/>
        </w:rPr>
        <w:t>강화석</w:t>
      </w:r>
      <w:proofErr w:type="spellEnd"/>
      <w:r>
        <w:rPr>
          <w:rFonts w:hint="eastAsia"/>
        </w:rPr>
        <w:t xml:space="preserve"> 등의 획득과 소비</w:t>
      </w:r>
    </w:p>
    <w:p w14:paraId="57C9738E" w14:textId="5163A07C" w:rsidR="00C43987" w:rsidRDefault="00C43987" w:rsidP="00A45470">
      <w:pPr>
        <w:pStyle w:val="7"/>
        <w:ind w:left="400"/>
      </w:pPr>
      <w:r>
        <w:rPr>
          <w:rFonts w:hint="eastAsia"/>
        </w:rPr>
        <w:t>획득 속도,</w:t>
      </w:r>
      <w:r>
        <w:t xml:space="preserve"> </w:t>
      </w:r>
      <w:proofErr w:type="spellStart"/>
      <w:r>
        <w:rPr>
          <w:rFonts w:hint="eastAsia"/>
        </w:rPr>
        <w:t>획득량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획득 난이도 고려</w:t>
      </w:r>
    </w:p>
    <w:p w14:paraId="7610A151" w14:textId="4E187240" w:rsidR="00C43987" w:rsidRDefault="00C43987" w:rsidP="00C43987">
      <w:pPr>
        <w:pStyle w:val="a"/>
      </w:pPr>
      <w:r w:rsidRPr="00C43987">
        <w:rPr>
          <w:rFonts w:hint="eastAsia"/>
          <w:color w:val="FF0000"/>
        </w:rPr>
        <w:t xml:space="preserve">소모성 </w:t>
      </w:r>
      <w:proofErr w:type="gramStart"/>
      <w:r w:rsidRPr="00C43987">
        <w:rPr>
          <w:rFonts w:hint="eastAsia"/>
          <w:color w:val="FF0000"/>
        </w:rPr>
        <w:t>컨텐츠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맵,</w:t>
      </w:r>
      <w:r>
        <w:t xml:space="preserve"> </w:t>
      </w:r>
      <w:r>
        <w:rPr>
          <w:rFonts w:hint="eastAsia"/>
        </w:rPr>
        <w:t>아이템,</w:t>
      </w:r>
      <w:r>
        <w:t xml:space="preserve"> </w:t>
      </w:r>
      <w:r>
        <w:rPr>
          <w:rFonts w:hint="eastAsia"/>
        </w:rPr>
        <w:t>카드 등의 활용,</w:t>
      </w:r>
      <w:r>
        <w:t xml:space="preserve"> </w:t>
      </w:r>
      <w:r>
        <w:rPr>
          <w:rFonts w:hint="eastAsia"/>
        </w:rPr>
        <w:t>획득,</w:t>
      </w:r>
      <w:r>
        <w:t xml:space="preserve"> </w:t>
      </w:r>
      <w:r>
        <w:rPr>
          <w:rFonts w:hint="eastAsia"/>
        </w:rPr>
        <w:t>소비 구조 관리</w:t>
      </w:r>
    </w:p>
    <w:p w14:paraId="176542DC" w14:textId="77777777" w:rsidR="008039B0" w:rsidRDefault="00C43987" w:rsidP="008039B0">
      <w:pPr>
        <w:pStyle w:val="7"/>
        <w:ind w:left="400"/>
      </w:pPr>
      <w:r>
        <w:rPr>
          <w:rFonts w:hint="eastAsia"/>
        </w:rPr>
        <w:t>컨텐츠가 버려지지 않고 너무</w:t>
      </w:r>
      <w:r>
        <w:t xml:space="preserve"> </w:t>
      </w:r>
      <w:r>
        <w:rPr>
          <w:rFonts w:hint="eastAsia"/>
        </w:rPr>
        <w:t>빨리 소모되지 않고,</w:t>
      </w:r>
      <w:r>
        <w:t xml:space="preserve"> </w:t>
      </w:r>
      <w:r>
        <w:rPr>
          <w:rFonts w:hint="eastAsia"/>
        </w:rPr>
        <w:t>남아 돌지 않도록 함</w:t>
      </w:r>
    </w:p>
    <w:p w14:paraId="211382EF" w14:textId="77777777" w:rsidR="008039B0" w:rsidRDefault="008039B0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6C688C12" w14:textId="14F45F51" w:rsidR="00790F4E" w:rsidRDefault="0059421E" w:rsidP="0059421E">
      <w:pPr>
        <w:pStyle w:val="2"/>
      </w:pPr>
      <w:r>
        <w:rPr>
          <w:rFonts w:hint="eastAsia"/>
        </w:rPr>
        <w:lastRenderedPageBreak/>
        <w:t>게임플레이 컨텐츠 순환 구조 설계</w:t>
      </w:r>
    </w:p>
    <w:p w14:paraId="7DF9722D" w14:textId="43154BD4" w:rsidR="0059421E" w:rsidRDefault="0059421E" w:rsidP="0059421E">
      <w:pPr>
        <w:pStyle w:val="a"/>
      </w:pPr>
      <w:r>
        <w:rPr>
          <w:rFonts w:hint="eastAsia"/>
        </w:rPr>
        <w:t xml:space="preserve">레벨은 크게 다음의 </w:t>
      </w:r>
      <w:r>
        <w:t>3</w:t>
      </w:r>
      <w:r>
        <w:rPr>
          <w:rFonts w:hint="eastAsia"/>
        </w:rPr>
        <w:t>가지로 나눌 수 있다</w:t>
      </w:r>
    </w:p>
    <w:p w14:paraId="230AE101" w14:textId="5310E13D" w:rsidR="0059421E" w:rsidRDefault="0059421E" w:rsidP="0059421E">
      <w:pPr>
        <w:pStyle w:val="a"/>
      </w:pPr>
      <w:r>
        <w:rPr>
          <w:rFonts w:hint="eastAsia"/>
        </w:rPr>
        <w:t xml:space="preserve">게임 시작 </w:t>
      </w:r>
      <w:r>
        <w:t xml:space="preserve">~ </w:t>
      </w:r>
      <w:r>
        <w:rPr>
          <w:rFonts w:hint="eastAsia"/>
        </w:rPr>
        <w:t>초반 레벨</w:t>
      </w:r>
    </w:p>
    <w:p w14:paraId="499DB6F4" w14:textId="02A84E27" w:rsidR="0059421E" w:rsidRDefault="0059421E" w:rsidP="0059421E">
      <w:pPr>
        <w:pStyle w:val="7"/>
        <w:ind w:left="400"/>
      </w:pPr>
      <w:r>
        <w:rPr>
          <w:rFonts w:hint="eastAsia"/>
        </w:rPr>
        <w:t>게임에 재미를 붙이고 게임의 유저가 되어가는 단계</w:t>
      </w:r>
    </w:p>
    <w:p w14:paraId="0DCAE77E" w14:textId="17C2F129" w:rsidR="0059421E" w:rsidRDefault="0059421E" w:rsidP="0059421E">
      <w:pPr>
        <w:pStyle w:val="a"/>
      </w:pPr>
      <w:r>
        <w:rPr>
          <w:rFonts w:hint="eastAsia"/>
        </w:rPr>
        <w:t>중반 레벨</w:t>
      </w:r>
    </w:p>
    <w:p w14:paraId="2CAA7DF3" w14:textId="07328955" w:rsidR="0059421E" w:rsidRDefault="0059421E" w:rsidP="0059421E">
      <w:pPr>
        <w:pStyle w:val="7"/>
        <w:ind w:left="400"/>
      </w:pPr>
      <w:r>
        <w:rPr>
          <w:rFonts w:hint="eastAsia"/>
        </w:rPr>
        <w:t>최고 레벨을 달성하기 위해 노력하는 상태</w:t>
      </w:r>
    </w:p>
    <w:p w14:paraId="38CB3295" w14:textId="4239F827" w:rsidR="0059421E" w:rsidRDefault="0059421E" w:rsidP="0059421E">
      <w:pPr>
        <w:pStyle w:val="a"/>
      </w:pPr>
      <w:r>
        <w:rPr>
          <w:rFonts w:hint="eastAsia"/>
        </w:rPr>
        <w:t>후반 레벨</w:t>
      </w:r>
    </w:p>
    <w:p w14:paraId="44F1B8C6" w14:textId="6C881DFE" w:rsidR="0059421E" w:rsidRDefault="0059421E" w:rsidP="0059421E">
      <w:pPr>
        <w:pStyle w:val="7"/>
        <w:ind w:left="400"/>
      </w:pPr>
      <w:r>
        <w:rPr>
          <w:rFonts w:hint="eastAsia"/>
        </w:rPr>
        <w:t>최고 레벨을 달성하거나 현재 게임 내에서 서비스 중인 모든 컨텐츠 타입을 체험한 상태</w:t>
      </w:r>
    </w:p>
    <w:p w14:paraId="3CF3804D" w14:textId="5B220781" w:rsidR="0059421E" w:rsidRDefault="0059421E" w:rsidP="0059421E">
      <w:pPr>
        <w:pStyle w:val="a"/>
      </w:pPr>
      <w:r>
        <w:rPr>
          <w:rFonts w:hint="eastAsia"/>
        </w:rPr>
        <w:t xml:space="preserve">각 과정은 </w:t>
      </w:r>
      <w:r w:rsidRPr="00494B7C">
        <w:rPr>
          <w:rFonts w:hint="eastAsia"/>
          <w:color w:val="FF0000"/>
        </w:rPr>
        <w:t>긍정적 감정,</w:t>
      </w:r>
      <w:r w:rsidRPr="00494B7C">
        <w:rPr>
          <w:color w:val="FF0000"/>
        </w:rPr>
        <w:t xml:space="preserve"> </w:t>
      </w:r>
      <w:r w:rsidRPr="00494B7C">
        <w:rPr>
          <w:rFonts w:hint="eastAsia"/>
          <w:color w:val="FF0000"/>
        </w:rPr>
        <w:t>관계성,</w:t>
      </w:r>
      <w:r w:rsidRPr="00494B7C">
        <w:rPr>
          <w:color w:val="FF0000"/>
        </w:rPr>
        <w:t xml:space="preserve"> </w:t>
      </w:r>
      <w:r w:rsidRPr="00494B7C">
        <w:rPr>
          <w:rFonts w:hint="eastAsia"/>
          <w:color w:val="FF0000"/>
        </w:rPr>
        <w:t>의미,</w:t>
      </w:r>
      <w:r w:rsidRPr="00494B7C">
        <w:rPr>
          <w:color w:val="FF0000"/>
        </w:rPr>
        <w:t xml:space="preserve"> </w:t>
      </w:r>
      <w:r w:rsidRPr="00494B7C">
        <w:rPr>
          <w:rFonts w:hint="eastAsia"/>
          <w:color w:val="FF0000"/>
        </w:rPr>
        <w:t>업적 달성</w:t>
      </w:r>
      <w:r>
        <w:rPr>
          <w:rFonts w:hint="eastAsia"/>
        </w:rPr>
        <w:t>의 의미가 내포되어야 한다</w:t>
      </w:r>
    </w:p>
    <w:p w14:paraId="4386C817" w14:textId="24B6E73C" w:rsidR="00F5356A" w:rsidRDefault="00F5356A" w:rsidP="00F5356A">
      <w:pPr>
        <w:pStyle w:val="a"/>
        <w:numPr>
          <w:ilvl w:val="0"/>
          <w:numId w:val="0"/>
        </w:numPr>
        <w:ind w:left="403" w:hanging="403"/>
      </w:pPr>
    </w:p>
    <w:p w14:paraId="17D1AA36" w14:textId="3D68108A" w:rsidR="00F5356A" w:rsidRDefault="00F5356A" w:rsidP="00F5356A">
      <w:pPr>
        <w:pStyle w:val="2"/>
      </w:pPr>
      <w:r>
        <w:rPr>
          <w:rFonts w:hint="eastAsia"/>
        </w:rPr>
        <w:t>레벨 별 순환 구조 설계 예시</w:t>
      </w:r>
    </w:p>
    <w:p w14:paraId="5C4F4E14" w14:textId="1716D01C" w:rsidR="00F5356A" w:rsidRDefault="00F5356A" w:rsidP="00F5356A">
      <w:pPr>
        <w:pStyle w:val="a"/>
      </w:pPr>
      <w:r>
        <w:rPr>
          <w:rFonts w:hint="eastAsia"/>
        </w:rPr>
        <w:t>말 목장 경영 게임의 초반 레벨 컨텐츠 순환 구조</w:t>
      </w:r>
    </w:p>
    <w:p w14:paraId="3EB0A0D8" w14:textId="4902CBDA" w:rsidR="00F5356A" w:rsidRDefault="00F5356A" w:rsidP="00F5356A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  <w:noProof/>
        </w:rPr>
        <w:drawing>
          <wp:anchor distT="0" distB="0" distL="114300" distR="114300" simplePos="0" relativeHeight="251714560" behindDoc="0" locked="0" layoutInCell="1" allowOverlap="1" wp14:anchorId="1B720576" wp14:editId="2A62D7F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6638925" cy="1990725"/>
            <wp:effectExtent l="0" t="0" r="9525" b="9525"/>
            <wp:wrapNone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6146B" w14:textId="77777777" w:rsidR="00F5356A" w:rsidRDefault="00F5356A" w:rsidP="00F5356A">
      <w:pPr>
        <w:pStyle w:val="a"/>
        <w:numPr>
          <w:ilvl w:val="0"/>
          <w:numId w:val="0"/>
        </w:numPr>
        <w:ind w:left="403" w:hanging="403"/>
      </w:pPr>
    </w:p>
    <w:p w14:paraId="0E881DB8" w14:textId="3AD99A57" w:rsidR="00F5356A" w:rsidRDefault="00F5356A" w:rsidP="00F5356A">
      <w:pPr>
        <w:pStyle w:val="a"/>
        <w:numPr>
          <w:ilvl w:val="0"/>
          <w:numId w:val="0"/>
        </w:numPr>
        <w:ind w:left="403" w:hanging="403"/>
      </w:pPr>
    </w:p>
    <w:p w14:paraId="7B9D1783" w14:textId="46EA6319" w:rsidR="00F5356A" w:rsidRDefault="00F5356A" w:rsidP="00F5356A">
      <w:pPr>
        <w:pStyle w:val="a"/>
        <w:numPr>
          <w:ilvl w:val="0"/>
          <w:numId w:val="0"/>
        </w:numPr>
        <w:ind w:left="403" w:hanging="403"/>
      </w:pPr>
    </w:p>
    <w:p w14:paraId="609E15BC" w14:textId="58136B07" w:rsidR="00F5356A" w:rsidRDefault="00F5356A" w:rsidP="00F5356A">
      <w:pPr>
        <w:pStyle w:val="a"/>
        <w:numPr>
          <w:ilvl w:val="0"/>
          <w:numId w:val="0"/>
        </w:numPr>
        <w:ind w:left="403" w:hanging="403"/>
      </w:pPr>
    </w:p>
    <w:p w14:paraId="7BFDBF29" w14:textId="4A4D781F" w:rsidR="00F5356A" w:rsidRDefault="00F5356A" w:rsidP="00F5356A">
      <w:pPr>
        <w:pStyle w:val="a"/>
        <w:numPr>
          <w:ilvl w:val="0"/>
          <w:numId w:val="0"/>
        </w:numPr>
        <w:ind w:left="403" w:hanging="403"/>
      </w:pPr>
    </w:p>
    <w:p w14:paraId="19060772" w14:textId="17584D26" w:rsidR="00F5356A" w:rsidRDefault="00F5356A" w:rsidP="00F5356A">
      <w:pPr>
        <w:pStyle w:val="a"/>
        <w:numPr>
          <w:ilvl w:val="0"/>
          <w:numId w:val="0"/>
        </w:numPr>
        <w:ind w:left="403" w:hanging="403"/>
      </w:pPr>
    </w:p>
    <w:p w14:paraId="31946F24" w14:textId="267884BB" w:rsidR="00F5356A" w:rsidRDefault="00F5356A" w:rsidP="00F5356A">
      <w:pPr>
        <w:pStyle w:val="a"/>
        <w:numPr>
          <w:ilvl w:val="0"/>
          <w:numId w:val="0"/>
        </w:numPr>
        <w:ind w:left="403" w:hanging="403"/>
      </w:pPr>
    </w:p>
    <w:p w14:paraId="7888CCCD" w14:textId="3325D0A1" w:rsidR="00F5356A" w:rsidRDefault="00F5356A" w:rsidP="00F5356A">
      <w:pPr>
        <w:pStyle w:val="a"/>
        <w:numPr>
          <w:ilvl w:val="0"/>
          <w:numId w:val="0"/>
        </w:numPr>
        <w:ind w:left="403" w:hanging="403"/>
      </w:pPr>
    </w:p>
    <w:tbl>
      <w:tblPr>
        <w:tblStyle w:val="a8"/>
        <w:tblW w:w="0" w:type="auto"/>
        <w:tblInd w:w="403" w:type="dxa"/>
        <w:tblLook w:val="04A0" w:firstRow="1" w:lastRow="0" w:firstColumn="1" w:lastColumn="0" w:noHBand="0" w:noVBand="1"/>
      </w:tblPr>
      <w:tblGrid>
        <w:gridCol w:w="726"/>
        <w:gridCol w:w="3109"/>
        <w:gridCol w:w="3109"/>
        <w:gridCol w:w="3109"/>
      </w:tblGrid>
      <w:tr w:rsidR="00F5356A" w14:paraId="5E9E7F1C" w14:textId="77777777" w:rsidTr="00F5356A">
        <w:tc>
          <w:tcPr>
            <w:tcW w:w="726" w:type="dxa"/>
          </w:tcPr>
          <w:p w14:paraId="3F56BA4A" w14:textId="77777777" w:rsidR="00F5356A" w:rsidRDefault="00F5356A" w:rsidP="00F5356A">
            <w:pPr>
              <w:pStyle w:val="a"/>
              <w:numPr>
                <w:ilvl w:val="0"/>
                <w:numId w:val="0"/>
              </w:numPr>
            </w:pPr>
          </w:p>
        </w:tc>
        <w:tc>
          <w:tcPr>
            <w:tcW w:w="3109" w:type="dxa"/>
          </w:tcPr>
          <w:p w14:paraId="7D357C20" w14:textId="038B190F" w:rsidR="00F5356A" w:rsidRDefault="00F5356A" w:rsidP="00F5356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경주</w:t>
            </w:r>
          </w:p>
        </w:tc>
        <w:tc>
          <w:tcPr>
            <w:tcW w:w="3109" w:type="dxa"/>
          </w:tcPr>
          <w:p w14:paraId="07E7D043" w14:textId="2FA93053" w:rsidR="00F5356A" w:rsidRDefault="00F5356A" w:rsidP="00F5356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목장 확장</w:t>
            </w:r>
          </w:p>
        </w:tc>
        <w:tc>
          <w:tcPr>
            <w:tcW w:w="3109" w:type="dxa"/>
          </w:tcPr>
          <w:p w14:paraId="632D5EE6" w14:textId="40A8B018" w:rsidR="00F5356A" w:rsidRDefault="00F5356A" w:rsidP="00F5356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말 뽑기</w:t>
            </w:r>
          </w:p>
        </w:tc>
      </w:tr>
      <w:tr w:rsidR="00F5356A" w14:paraId="4442D10F" w14:textId="77777777" w:rsidTr="00F5356A">
        <w:tc>
          <w:tcPr>
            <w:tcW w:w="726" w:type="dxa"/>
          </w:tcPr>
          <w:p w14:paraId="017F420C" w14:textId="182612B5" w:rsidR="00F5356A" w:rsidRDefault="00F5356A" w:rsidP="00F5356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소모</w:t>
            </w:r>
          </w:p>
        </w:tc>
        <w:tc>
          <w:tcPr>
            <w:tcW w:w="3109" w:type="dxa"/>
          </w:tcPr>
          <w:p w14:paraId="0A1576EB" w14:textId="4538AD59" w:rsidR="00F5356A" w:rsidRDefault="00F5356A" w:rsidP="00F5356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하트</w:t>
            </w:r>
          </w:p>
        </w:tc>
        <w:tc>
          <w:tcPr>
            <w:tcW w:w="3109" w:type="dxa"/>
          </w:tcPr>
          <w:p w14:paraId="747FBD75" w14:textId="353A6C16" w:rsidR="00F5356A" w:rsidRDefault="00F5356A" w:rsidP="00F5356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코인</w:t>
            </w:r>
          </w:p>
        </w:tc>
        <w:tc>
          <w:tcPr>
            <w:tcW w:w="3109" w:type="dxa"/>
          </w:tcPr>
          <w:p w14:paraId="63941DA9" w14:textId="406E422C" w:rsidR="00F5356A" w:rsidRDefault="00F5356A" w:rsidP="00F5356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코인</w:t>
            </w:r>
          </w:p>
        </w:tc>
      </w:tr>
      <w:tr w:rsidR="00F5356A" w14:paraId="64BC4B0E" w14:textId="77777777" w:rsidTr="00F5356A">
        <w:tc>
          <w:tcPr>
            <w:tcW w:w="726" w:type="dxa"/>
          </w:tcPr>
          <w:p w14:paraId="525AFF2B" w14:textId="22613A3A" w:rsidR="00F5356A" w:rsidRDefault="00F5356A" w:rsidP="00F5356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획득</w:t>
            </w:r>
          </w:p>
        </w:tc>
        <w:tc>
          <w:tcPr>
            <w:tcW w:w="3109" w:type="dxa"/>
          </w:tcPr>
          <w:p w14:paraId="07FC02D8" w14:textId="229C9D9A" w:rsidR="00F5356A" w:rsidRDefault="00F5356A" w:rsidP="00F5356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코인,</w:t>
            </w:r>
            <w:r>
              <w:t xml:space="preserve"> </w:t>
            </w:r>
            <w:r>
              <w:rPr>
                <w:rFonts w:hint="eastAsia"/>
              </w:rPr>
              <w:t>경험치</w:t>
            </w:r>
          </w:p>
        </w:tc>
        <w:tc>
          <w:tcPr>
            <w:tcW w:w="3109" w:type="dxa"/>
          </w:tcPr>
          <w:p w14:paraId="6A05D35C" w14:textId="61ED1EBD" w:rsidR="00F5356A" w:rsidRDefault="00F5356A" w:rsidP="00F5356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말 저장 공간</w:t>
            </w:r>
          </w:p>
        </w:tc>
        <w:tc>
          <w:tcPr>
            <w:tcW w:w="3109" w:type="dxa"/>
          </w:tcPr>
          <w:p w14:paraId="7C8A67C7" w14:textId="3B68893E" w:rsidR="00F5356A" w:rsidRDefault="00F5356A" w:rsidP="00F5356A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말</w:t>
            </w:r>
          </w:p>
        </w:tc>
      </w:tr>
    </w:tbl>
    <w:p w14:paraId="3231C478" w14:textId="77777777" w:rsidR="00F5356A" w:rsidRDefault="00F5356A" w:rsidP="00F5356A">
      <w:pPr>
        <w:pStyle w:val="a"/>
        <w:numPr>
          <w:ilvl w:val="0"/>
          <w:numId w:val="0"/>
        </w:numPr>
        <w:ind w:left="403" w:hanging="403"/>
      </w:pPr>
    </w:p>
    <w:p w14:paraId="4CC18994" w14:textId="4552A0D2" w:rsidR="00F5356A" w:rsidRDefault="00F5356A" w:rsidP="00F5356A">
      <w:pPr>
        <w:pStyle w:val="a"/>
      </w:pPr>
      <w:r>
        <w:rPr>
          <w:rFonts w:hint="eastAsia"/>
        </w:rPr>
        <w:t xml:space="preserve">유저의 플레이 </w:t>
      </w:r>
      <w:proofErr w:type="gramStart"/>
      <w:r>
        <w:rPr>
          <w:rFonts w:hint="eastAsia"/>
        </w:rPr>
        <w:t xml:space="preserve">목적 </w:t>
      </w:r>
      <w:r>
        <w:t>:</w:t>
      </w:r>
      <w:proofErr w:type="gramEnd"/>
      <w:r>
        <w:t xml:space="preserve"> </w:t>
      </w:r>
      <w:r>
        <w:rPr>
          <w:rFonts w:hint="eastAsia"/>
        </w:rPr>
        <w:t>경쟁(말 경주</w:t>
      </w:r>
      <w:r>
        <w:t>)</w:t>
      </w:r>
      <w:r>
        <w:rPr>
          <w:rFonts w:hint="eastAsia"/>
        </w:rPr>
        <w:t>에서 승리</w:t>
      </w:r>
    </w:p>
    <w:p w14:paraId="0DF06757" w14:textId="1D36A229" w:rsidR="00F5356A" w:rsidRPr="00F5356A" w:rsidRDefault="00F5356A" w:rsidP="00F5356A">
      <w:pPr>
        <w:pStyle w:val="a"/>
      </w:pPr>
      <w:r>
        <w:rPr>
          <w:rFonts w:hint="eastAsia"/>
        </w:rPr>
        <w:t xml:space="preserve">유저의 </w:t>
      </w:r>
      <w:proofErr w:type="gramStart"/>
      <w:r>
        <w:rPr>
          <w:rFonts w:hint="eastAsia"/>
        </w:rPr>
        <w:t xml:space="preserve">플레이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경쟁의 승리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좋은 능력치의 말 다수 확보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말을 더 많이 키울 수 있도록 목장 규모의 확충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목장 규모의 확충을 위해 코인이 필요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>경주를 통한 코인 획득</w:t>
      </w:r>
    </w:p>
    <w:p w14:paraId="53F7BA76" w14:textId="125C43A2" w:rsidR="00F5356A" w:rsidRPr="00F5356A" w:rsidRDefault="00F5356A" w:rsidP="00F5356A">
      <w:pPr>
        <w:pStyle w:val="a"/>
      </w:pPr>
      <w:r>
        <w:rPr>
          <w:rFonts w:eastAsiaTheme="majorHAnsi" w:hint="eastAsia"/>
        </w:rPr>
        <w:t xml:space="preserve">유저의 </w:t>
      </w:r>
      <w:proofErr w:type="gramStart"/>
      <w:r>
        <w:rPr>
          <w:rFonts w:eastAsiaTheme="majorHAnsi" w:hint="eastAsia"/>
        </w:rPr>
        <w:t xml:space="preserve">플레이 </w:t>
      </w:r>
      <w:r>
        <w:rPr>
          <w:rFonts w:eastAsiaTheme="majorHAnsi"/>
        </w:rPr>
        <w:t>:</w:t>
      </w:r>
      <w:proofErr w:type="gramEnd"/>
      <w:r>
        <w:rPr>
          <w:rFonts w:eastAsiaTheme="majorHAnsi"/>
        </w:rPr>
        <w:t xml:space="preserve"> </w:t>
      </w:r>
      <w:r>
        <w:rPr>
          <w:rFonts w:eastAsiaTheme="majorHAnsi" w:hint="eastAsia"/>
        </w:rPr>
        <w:t xml:space="preserve">스테이지 전부 클리어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다양한 아이템의 확보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새로운 아이템의 해금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>더 많은 스테이지</w:t>
      </w:r>
      <w:r>
        <w:rPr>
          <w:rFonts w:eastAsiaTheme="majorHAnsi"/>
        </w:rPr>
        <w:t xml:space="preserve">, </w:t>
      </w:r>
      <w:r>
        <w:rPr>
          <w:rFonts w:eastAsiaTheme="majorHAnsi" w:hint="eastAsia"/>
        </w:rPr>
        <w:t xml:space="preserve">보스 클리어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>유저의 실력 및 게임 플레이 상승</w:t>
      </w:r>
    </w:p>
    <w:p w14:paraId="4B04BC61" w14:textId="0FBBAC15" w:rsidR="00F5356A" w:rsidRDefault="00F5356A" w:rsidP="00F5356A">
      <w:pPr>
        <w:pStyle w:val="a"/>
        <w:numPr>
          <w:ilvl w:val="0"/>
          <w:numId w:val="0"/>
        </w:numPr>
        <w:ind w:left="403" w:hanging="403"/>
        <w:rPr>
          <w:rFonts w:eastAsiaTheme="majorHAnsi"/>
        </w:rPr>
      </w:pPr>
    </w:p>
    <w:p w14:paraId="2DC5691D" w14:textId="6AB9EBE6" w:rsidR="00F5356A" w:rsidRDefault="00F5356A" w:rsidP="00F5356A">
      <w:pPr>
        <w:pStyle w:val="2"/>
      </w:pPr>
      <w:r>
        <w:rPr>
          <w:rFonts w:hint="eastAsia"/>
        </w:rPr>
        <w:t>순환 구조의 검증</w:t>
      </w:r>
    </w:p>
    <w:p w14:paraId="799BB543" w14:textId="71ABC4E3" w:rsidR="00F5356A" w:rsidRDefault="00F5356A" w:rsidP="00F5356A">
      <w:pPr>
        <w:pStyle w:val="a"/>
      </w:pPr>
      <w:r>
        <w:rPr>
          <w:rFonts w:hint="eastAsia"/>
        </w:rPr>
        <w:t>가장 주요한 검증 포인트는 다음과 같다</w:t>
      </w:r>
    </w:p>
    <w:p w14:paraId="65AD2569" w14:textId="7448AD87" w:rsidR="00F5356A" w:rsidRDefault="00F5356A" w:rsidP="00F5356A">
      <w:pPr>
        <w:pStyle w:val="7"/>
        <w:ind w:left="400"/>
      </w:pPr>
      <w:r>
        <w:rPr>
          <w:rFonts w:hint="eastAsia"/>
        </w:rPr>
        <w:t>각 항목 별 유저의 반응</w:t>
      </w:r>
    </w:p>
    <w:p w14:paraId="2335FE98" w14:textId="25075AFB" w:rsidR="00F5356A" w:rsidRDefault="00F5356A" w:rsidP="00F5356A">
      <w:pPr>
        <w:pStyle w:val="7"/>
        <w:ind w:left="400"/>
      </w:pPr>
      <w:r>
        <w:rPr>
          <w:rFonts w:hint="eastAsia"/>
        </w:rPr>
        <w:t>순환 구조 전체에서 유저가 얻을 수 있는 만족감</w:t>
      </w:r>
    </w:p>
    <w:p w14:paraId="263A2248" w14:textId="6D732BDB" w:rsidR="00F5356A" w:rsidRPr="00F5356A" w:rsidRDefault="00F5356A" w:rsidP="00F5356A">
      <w:pPr>
        <w:pStyle w:val="7"/>
        <w:ind w:left="400"/>
      </w:pPr>
      <w:r>
        <w:rPr>
          <w:rFonts w:hint="eastAsia"/>
        </w:rPr>
        <w:t>의미 있는 반복성 제시</w:t>
      </w:r>
    </w:p>
    <w:p w14:paraId="77F9674A" w14:textId="35FC8349" w:rsidR="00F5356A" w:rsidRDefault="00F5356A">
      <w:pPr>
        <w:widowControl/>
        <w:wordWrap/>
        <w:autoSpaceDE/>
        <w:autoSpaceDN/>
      </w:pPr>
      <w:r>
        <w:br w:type="page"/>
      </w:r>
    </w:p>
    <w:p w14:paraId="334555AC" w14:textId="5E73ACA2" w:rsidR="00F5356A" w:rsidRDefault="00F5356A" w:rsidP="00F5356A">
      <w:pPr>
        <w:pStyle w:val="2"/>
      </w:pPr>
      <w:r>
        <w:rPr>
          <w:rFonts w:hint="eastAsia"/>
        </w:rPr>
        <w:lastRenderedPageBreak/>
        <w:t>순환 구조의 검증 예시</w:t>
      </w:r>
    </w:p>
    <w:p w14:paraId="16B2A636" w14:textId="6A434B49" w:rsidR="00F5356A" w:rsidRDefault="00F5356A" w:rsidP="00F5356A">
      <w:pPr>
        <w:pStyle w:val="a"/>
      </w:pPr>
      <w:r>
        <w:rPr>
          <w:rFonts w:hint="eastAsia"/>
        </w:rPr>
        <w:t xml:space="preserve">위의 구조는 </w:t>
      </w:r>
      <w:r>
        <w:t>5</w:t>
      </w:r>
      <w:r>
        <w:rPr>
          <w:rFonts w:hint="eastAsia"/>
        </w:rPr>
        <w:t xml:space="preserve">분마다 </w:t>
      </w:r>
      <w:r>
        <w:t>1</w:t>
      </w:r>
      <w:r>
        <w:rPr>
          <w:rFonts w:hint="eastAsia"/>
        </w:rPr>
        <w:t>개씩 충전되는 하트가 컨텐츠 소모 속도를 조절하겠군</w:t>
      </w:r>
    </w:p>
    <w:p w14:paraId="32AC229C" w14:textId="2D62C74F" w:rsidR="00F5356A" w:rsidRDefault="00F5356A" w:rsidP="00F5356A">
      <w:pPr>
        <w:pStyle w:val="a"/>
      </w:pPr>
      <w:r>
        <w:rPr>
          <w:rFonts w:hint="eastAsia"/>
        </w:rPr>
        <w:t>경주를 하지 않으면 경험치도 없다고?</w:t>
      </w:r>
      <w:r>
        <w:t xml:space="preserve"> </w:t>
      </w:r>
      <w:r>
        <w:rPr>
          <w:rFonts w:hint="eastAsia"/>
        </w:rPr>
        <w:t xml:space="preserve">그럼 이 구조는 상위 컨텐츠의 체험을 위해 경주를 강제하는 </w:t>
      </w:r>
      <w:proofErr w:type="spellStart"/>
      <w:r>
        <w:rPr>
          <w:rFonts w:hint="eastAsia"/>
        </w:rPr>
        <w:t>구조로군</w:t>
      </w:r>
      <w:proofErr w:type="spellEnd"/>
    </w:p>
    <w:p w14:paraId="5B44F1A6" w14:textId="12AC99BD" w:rsidR="00F5356A" w:rsidRDefault="00F5356A" w:rsidP="00F5356A">
      <w:pPr>
        <w:pStyle w:val="a"/>
      </w:pPr>
      <w:r>
        <w:rPr>
          <w:rFonts w:hint="eastAsia"/>
        </w:rPr>
        <w:t xml:space="preserve">경주가 끝날 때마다 공짜로 말 한 </w:t>
      </w:r>
      <w:proofErr w:type="spellStart"/>
      <w:r>
        <w:rPr>
          <w:rFonts w:hint="eastAsia"/>
        </w:rPr>
        <w:t>마리씩</w:t>
      </w:r>
      <w:proofErr w:type="spellEnd"/>
      <w:r>
        <w:rPr>
          <w:rFonts w:hint="eastAsia"/>
        </w:rPr>
        <w:t xml:space="preserve"> 뽑을 수 있게 한다면 순환 구조가 어떻게 바뀔까?</w:t>
      </w:r>
    </w:p>
    <w:p w14:paraId="0292B584" w14:textId="5D5A6802" w:rsidR="00F5356A" w:rsidRDefault="00F5356A" w:rsidP="00F5356A">
      <w:pPr>
        <w:pStyle w:val="a"/>
      </w:pPr>
      <w:r>
        <w:rPr>
          <w:rFonts w:hint="eastAsia"/>
        </w:rPr>
        <w:t>목장이 단지 말을 저장하는 공간이라면 굳이 목장을 만들 필요가 있을까?</w:t>
      </w:r>
      <w:r>
        <w:t xml:space="preserve"> </w:t>
      </w:r>
      <w:r>
        <w:rPr>
          <w:rFonts w:hint="eastAsia"/>
        </w:rPr>
        <w:t>인벤토리 공간을 만들고 이름만 목장이라고 하면 되지 않을까?</w:t>
      </w:r>
      <w:r>
        <w:t xml:space="preserve"> </w:t>
      </w:r>
      <w:r>
        <w:rPr>
          <w:rFonts w:hint="eastAsia"/>
        </w:rPr>
        <w:t>목장을 활용할 수 있는 방법이 또 없을까?</w:t>
      </w:r>
    </w:p>
    <w:p w14:paraId="70550C9C" w14:textId="20D1D32B" w:rsidR="00F5356A" w:rsidRDefault="00F5356A" w:rsidP="00F5356A">
      <w:pPr>
        <w:pStyle w:val="a"/>
      </w:pPr>
      <w:r>
        <w:rPr>
          <w:rFonts w:hint="eastAsia"/>
        </w:rPr>
        <w:t xml:space="preserve">4마리의 말이 경주에 참여한다면 유저의 승리 확률은 </w:t>
      </w:r>
      <w:r>
        <w:t>1/4</w:t>
      </w:r>
      <w:r>
        <w:rPr>
          <w:rFonts w:hint="eastAsia"/>
        </w:rPr>
        <w:t xml:space="preserve">일 텐데 위의 순환 구조에서는 유저는 승리보다 패배를 훨씬 더 많이 체험하게 </w:t>
      </w:r>
      <w:r w:rsidR="002B7243">
        <w:rPr>
          <w:rFonts w:hint="eastAsia"/>
        </w:rPr>
        <w:t>되지 않을까?</w:t>
      </w:r>
      <w:r w:rsidR="002B7243">
        <w:t xml:space="preserve"> </w:t>
      </w:r>
      <w:r w:rsidR="002B7243">
        <w:rPr>
          <w:rFonts w:hint="eastAsia"/>
        </w:rPr>
        <w:t>나라면 게임 하기 싫을 것 같은데?</w:t>
      </w:r>
    </w:p>
    <w:p w14:paraId="2C9ED876" w14:textId="0F3E41A6" w:rsidR="002B7243" w:rsidRPr="00F5356A" w:rsidRDefault="002B7243" w:rsidP="00F5356A">
      <w:pPr>
        <w:pStyle w:val="a"/>
      </w:pPr>
      <w:r>
        <w:rPr>
          <w:rFonts w:hint="eastAsia"/>
        </w:rPr>
        <w:t>승리 확률을 높이기 전엔 경주 참여를 하고 싶지 않을 유저도 있을 텐데 그런 유저는 돈을 어떻게 벌지?</w:t>
      </w:r>
      <w:r>
        <w:t>?</w:t>
      </w:r>
    </w:p>
    <w:p w14:paraId="21BDF15E" w14:textId="7EA7887F" w:rsidR="00E826B9" w:rsidRDefault="00E826B9">
      <w:pPr>
        <w:widowControl/>
        <w:wordWrap/>
        <w:autoSpaceDE/>
        <w:autoSpaceDN/>
      </w:pPr>
    </w:p>
    <w:p w14:paraId="7C2C6818" w14:textId="1480A8EF" w:rsidR="00E826B9" w:rsidRDefault="00E826B9" w:rsidP="00E826B9">
      <w:pPr>
        <w:pStyle w:val="2"/>
      </w:pPr>
      <w:r>
        <w:rPr>
          <w:rFonts w:hint="eastAsia"/>
        </w:rPr>
        <w:t>순환 구조의 검증</w:t>
      </w:r>
    </w:p>
    <w:p w14:paraId="7699C039" w14:textId="2550EB8C" w:rsidR="00E826B9" w:rsidRDefault="00E826B9" w:rsidP="00E826B9">
      <w:pPr>
        <w:pStyle w:val="a"/>
      </w:pPr>
      <w:r>
        <w:rPr>
          <w:rFonts w:hint="eastAsia"/>
        </w:rPr>
        <w:t>앞 페이지와 같이 다양한 측면에서 본인이나 팀의 기획을 검증하면서 완성도를 높여야 합니다</w:t>
      </w:r>
    </w:p>
    <w:p w14:paraId="2C6922FE" w14:textId="19345494" w:rsidR="00E826B9" w:rsidRDefault="00E826B9" w:rsidP="00E826B9">
      <w:pPr>
        <w:pStyle w:val="a"/>
      </w:pPr>
      <w:r>
        <w:rPr>
          <w:rFonts w:hint="eastAsia"/>
        </w:rPr>
        <w:t>지금까지 배운 게임 분석,</w:t>
      </w:r>
      <w:r>
        <w:t xml:space="preserve"> </w:t>
      </w:r>
      <w:r>
        <w:rPr>
          <w:rFonts w:hint="eastAsia"/>
        </w:rPr>
        <w:t>재미 요소,</w:t>
      </w:r>
      <w:r>
        <w:t xml:space="preserve"> MDA, </w:t>
      </w:r>
      <w:r>
        <w:rPr>
          <w:rFonts w:hint="eastAsia"/>
        </w:rPr>
        <w:t>마케팅,</w:t>
      </w:r>
      <w:r>
        <w:t xml:space="preserve"> </w:t>
      </w:r>
      <w:r>
        <w:rPr>
          <w:rFonts w:hint="eastAsia"/>
        </w:rPr>
        <w:t>욕구 이론 등 다양한 프레임을 통해 검증을 진행합시다</w:t>
      </w:r>
    </w:p>
    <w:p w14:paraId="06301BCF" w14:textId="79A9EBC1" w:rsidR="00E826B9" w:rsidRDefault="00E826B9">
      <w:pPr>
        <w:widowControl/>
        <w:wordWrap/>
        <w:autoSpaceDE/>
        <w:autoSpaceDN/>
      </w:pPr>
    </w:p>
    <w:p w14:paraId="06C6336B" w14:textId="27529212" w:rsidR="007E3CEC" w:rsidRDefault="007E3CEC" w:rsidP="007E3CEC">
      <w:pPr>
        <w:pStyle w:val="2"/>
      </w:pPr>
      <w:proofErr w:type="gramStart"/>
      <w:r>
        <w:rPr>
          <w:rFonts w:hint="eastAsia"/>
        </w:rPr>
        <w:t xml:space="preserve">자원 </w:t>
      </w:r>
      <w:r>
        <w:t>/</w:t>
      </w:r>
      <w:proofErr w:type="gramEnd"/>
      <w:r>
        <w:t xml:space="preserve"> </w:t>
      </w:r>
      <w:r>
        <w:rPr>
          <w:rFonts w:hint="eastAsia"/>
        </w:rPr>
        <w:t>소모성 컨텐츠의 순환 구조</w:t>
      </w:r>
    </w:p>
    <w:p w14:paraId="25BA885E" w14:textId="46188A46" w:rsidR="007E3CEC" w:rsidRDefault="007E3CEC" w:rsidP="007E3CEC">
      <w:pPr>
        <w:pStyle w:val="a"/>
      </w:pPr>
      <w:r>
        <w:rPr>
          <w:rFonts w:hint="eastAsia"/>
        </w:rPr>
        <w:t>자원 혹은 소모성 컨텐츠의 획득,</w:t>
      </w:r>
      <w:r>
        <w:t xml:space="preserve"> </w:t>
      </w:r>
      <w:r>
        <w:rPr>
          <w:rFonts w:hint="eastAsia"/>
        </w:rPr>
        <w:t>소모의 흐름을 정리</w:t>
      </w:r>
    </w:p>
    <w:p w14:paraId="367D6F4E" w14:textId="41A17459" w:rsidR="007E3CEC" w:rsidRDefault="007E3CEC" w:rsidP="007E3CEC">
      <w:pPr>
        <w:pStyle w:val="a"/>
      </w:pPr>
      <w:r>
        <w:rPr>
          <w:rFonts w:hint="eastAsia"/>
        </w:rPr>
        <w:t>실제로 유저가 활용하는 순환 구조를 정리하는 것이 효과적.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proofErr w:type="gramStart"/>
      <w:r>
        <w:rPr>
          <w:rFonts w:hint="eastAsia"/>
        </w:rPr>
        <w:t xml:space="preserve">레벨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직업 </w:t>
      </w:r>
      <w:r w:rsidR="00CE7226">
        <w:rPr>
          <w:rFonts w:hint="eastAsia"/>
        </w:rPr>
        <w:t>단</w:t>
      </w:r>
      <w:r>
        <w:rPr>
          <w:rFonts w:hint="eastAsia"/>
        </w:rPr>
        <w:t>위로 나누어서 정리해야 함</w:t>
      </w:r>
    </w:p>
    <w:p w14:paraId="02DC4F9E" w14:textId="2D30B072" w:rsidR="007E3CEC" w:rsidRDefault="007E3CEC" w:rsidP="007E3CEC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 xml:space="preserve">낮은 레벨이면 </w:t>
      </w:r>
      <w:proofErr w:type="spellStart"/>
      <w:r>
        <w:rPr>
          <w:rFonts w:hint="eastAsia"/>
        </w:rPr>
        <w:t>렙업을</w:t>
      </w:r>
      <w:proofErr w:type="spellEnd"/>
      <w:r>
        <w:rPr>
          <w:rFonts w:hint="eastAsia"/>
        </w:rPr>
        <w:t xml:space="preserve"> 위해 돈을 소모 </w:t>
      </w:r>
      <w:r>
        <w:rPr>
          <w:rFonts w:eastAsiaTheme="majorHAnsi"/>
        </w:rPr>
        <w:t>→</w:t>
      </w:r>
      <w:r>
        <w:t xml:space="preserve"> </w:t>
      </w:r>
      <w:r>
        <w:rPr>
          <w:rFonts w:hint="eastAsia"/>
        </w:rPr>
        <w:t>높은 레벨에서는 공성전을 위해 돈을 소모</w:t>
      </w:r>
    </w:p>
    <w:p w14:paraId="7AF8B7C1" w14:textId="0303674E" w:rsidR="007E3CEC" w:rsidRDefault="007E3CEC" w:rsidP="007E3CEC">
      <w:pPr>
        <w:pStyle w:val="a"/>
      </w:pPr>
      <w:proofErr w:type="gramStart"/>
      <w:r>
        <w:rPr>
          <w:rFonts w:hint="eastAsia"/>
        </w:rPr>
        <w:t xml:space="preserve">획득 </w:t>
      </w:r>
      <w:r>
        <w:t>/</w:t>
      </w:r>
      <w:proofErr w:type="gramEnd"/>
      <w:r>
        <w:t xml:space="preserve"> </w:t>
      </w:r>
      <w:r>
        <w:rPr>
          <w:rFonts w:hint="eastAsia"/>
        </w:rPr>
        <w:t>소모하는 컨텐츠의 수량,</w:t>
      </w:r>
      <w:r>
        <w:t xml:space="preserve"> </w:t>
      </w:r>
      <w:r>
        <w:rPr>
          <w:rFonts w:hint="eastAsia"/>
        </w:rPr>
        <w:t>수준,</w:t>
      </w:r>
      <w:r>
        <w:t xml:space="preserve"> </w:t>
      </w:r>
      <w:r>
        <w:rPr>
          <w:rFonts w:hint="eastAsia"/>
        </w:rPr>
        <w:t>빈도,</w:t>
      </w:r>
      <w:r>
        <w:t xml:space="preserve"> </w:t>
      </w:r>
      <w:r>
        <w:rPr>
          <w:rFonts w:hint="eastAsia"/>
        </w:rPr>
        <w:t>동기 부여 요소의 설계가 중요</w:t>
      </w:r>
    </w:p>
    <w:p w14:paraId="349ED063" w14:textId="4BAD3085" w:rsidR="007E3CEC" w:rsidRDefault="007E3CEC" w:rsidP="007E3CEC">
      <w:pPr>
        <w:pStyle w:val="a"/>
        <w:numPr>
          <w:ilvl w:val="0"/>
          <w:numId w:val="0"/>
        </w:numPr>
        <w:ind w:left="403" w:hanging="403"/>
      </w:pPr>
    </w:p>
    <w:p w14:paraId="4E2B44E5" w14:textId="5E8407A8" w:rsidR="007E3CEC" w:rsidRDefault="007E3CEC" w:rsidP="007E3CEC">
      <w:pPr>
        <w:pStyle w:val="2"/>
      </w:pPr>
      <w:proofErr w:type="gramStart"/>
      <w:r>
        <w:rPr>
          <w:rFonts w:hint="eastAsia"/>
        </w:rPr>
        <w:t xml:space="preserve">자원 </w:t>
      </w:r>
      <w:r>
        <w:t>/</w:t>
      </w:r>
      <w:proofErr w:type="gramEnd"/>
      <w:r>
        <w:t xml:space="preserve"> </w:t>
      </w:r>
      <w:r>
        <w:rPr>
          <w:rFonts w:hint="eastAsia"/>
        </w:rPr>
        <w:t>소모성 컨텐츠의 순환 구조 설계</w:t>
      </w:r>
    </w:p>
    <w:p w14:paraId="0A26A92D" w14:textId="6A5D6DD7" w:rsidR="007E3CEC" w:rsidRDefault="007E3CEC" w:rsidP="007E3CEC">
      <w:pPr>
        <w:pStyle w:val="a"/>
      </w:pPr>
      <w:proofErr w:type="gramStart"/>
      <w:r w:rsidRPr="007E3CEC">
        <w:rPr>
          <w:rFonts w:hint="eastAsia"/>
          <w:color w:val="FF0000"/>
        </w:rPr>
        <w:t>수량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해당 컨텐츠의 사용을 통해 소모 </w:t>
      </w:r>
      <w:r>
        <w:t xml:space="preserve">/ </w:t>
      </w:r>
      <w:r>
        <w:rPr>
          <w:rFonts w:hint="eastAsia"/>
        </w:rPr>
        <w:t>획득하는 자원(혹은 소모성 컨텐츠</w:t>
      </w:r>
      <w:r>
        <w:t>)</w:t>
      </w:r>
      <w:r>
        <w:rPr>
          <w:rFonts w:hint="eastAsia"/>
        </w:rPr>
        <w:t>의 수량은?</w:t>
      </w:r>
    </w:p>
    <w:p w14:paraId="1D4BB42A" w14:textId="0926C6DF" w:rsidR="007E3CEC" w:rsidRDefault="007E3CEC" w:rsidP="007E3CEC">
      <w:pPr>
        <w:pStyle w:val="a"/>
      </w:pPr>
      <w:proofErr w:type="gramStart"/>
      <w:r w:rsidRPr="007E3CEC">
        <w:rPr>
          <w:rFonts w:hint="eastAsia"/>
          <w:color w:val="FF0000"/>
        </w:rPr>
        <w:t>수준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유저는 해당 컨텐츠의 사용을 통해 어떤 등급의 컨텐츠를 소모 </w:t>
      </w:r>
      <w:r>
        <w:t xml:space="preserve">/ </w:t>
      </w:r>
      <w:r>
        <w:rPr>
          <w:rFonts w:hint="eastAsia"/>
        </w:rPr>
        <w:t>획득하는가?</w:t>
      </w:r>
    </w:p>
    <w:p w14:paraId="2FA80525" w14:textId="733076D1" w:rsidR="007E3CEC" w:rsidRDefault="007E3CEC" w:rsidP="007E3CEC">
      <w:pPr>
        <w:pStyle w:val="a"/>
      </w:pPr>
      <w:proofErr w:type="gramStart"/>
      <w:r w:rsidRPr="007E3CEC">
        <w:rPr>
          <w:rFonts w:hint="eastAsia"/>
          <w:color w:val="FF0000"/>
        </w:rPr>
        <w:t>빈도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유저는 해당 컨텐츠를 얼마나 자주 이용하는가?</w:t>
      </w:r>
    </w:p>
    <w:p w14:paraId="254B30CE" w14:textId="20523AEF" w:rsidR="007E3CEC" w:rsidRPr="007E3CEC" w:rsidRDefault="007E3CEC" w:rsidP="007E3CEC">
      <w:pPr>
        <w:pStyle w:val="a"/>
      </w:pPr>
      <w:r w:rsidRPr="007E3CEC">
        <w:rPr>
          <w:rFonts w:hint="eastAsia"/>
          <w:color w:val="FF0000"/>
        </w:rPr>
        <w:t xml:space="preserve">동기 부여 </w:t>
      </w:r>
      <w:proofErr w:type="gramStart"/>
      <w:r w:rsidRPr="007E3CEC">
        <w:rPr>
          <w:rFonts w:hint="eastAsia"/>
          <w:color w:val="FF0000"/>
        </w:rPr>
        <w:t>요소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유저는 왜(이득,</w:t>
      </w:r>
      <w:r>
        <w:t xml:space="preserve"> </w:t>
      </w:r>
      <w:r>
        <w:rPr>
          <w:rFonts w:hint="eastAsia"/>
        </w:rPr>
        <w:t>제약 사항,</w:t>
      </w:r>
      <w:r>
        <w:t xml:space="preserve"> </w:t>
      </w:r>
      <w:r>
        <w:rPr>
          <w:rFonts w:hint="eastAsia"/>
        </w:rPr>
        <w:t>편의성 등</w:t>
      </w:r>
      <w:r>
        <w:t xml:space="preserve">) </w:t>
      </w:r>
      <w:r>
        <w:rPr>
          <w:rFonts w:hint="eastAsia"/>
        </w:rPr>
        <w:t>해당 컨텐츠를 이용하게 되는가?</w:t>
      </w:r>
    </w:p>
    <w:p w14:paraId="1D988E16" w14:textId="008F9BD7" w:rsidR="001C28FF" w:rsidRDefault="001C28FF">
      <w:pPr>
        <w:widowControl/>
        <w:wordWrap/>
        <w:autoSpaceDE/>
        <w:autoSpaceDN/>
      </w:pPr>
    </w:p>
    <w:p w14:paraId="205A4346" w14:textId="29350D7B" w:rsidR="001C28FF" w:rsidRDefault="001C28FF" w:rsidP="001C28FF">
      <w:pPr>
        <w:pStyle w:val="2"/>
      </w:pPr>
      <w:r>
        <w:rPr>
          <w:rFonts w:hint="eastAsia"/>
        </w:rPr>
        <w:t>컨텐츠 배치</w:t>
      </w:r>
    </w:p>
    <w:p w14:paraId="4DA89A51" w14:textId="47B62E72" w:rsidR="001C28FF" w:rsidRDefault="001C28FF" w:rsidP="001C28FF">
      <w:pPr>
        <w:pStyle w:val="a"/>
      </w:pPr>
      <w:r>
        <w:rPr>
          <w:rFonts w:hint="eastAsia"/>
        </w:rPr>
        <w:t>게임 안에 있는 모든 컨텐츠를 레벨,</w:t>
      </w:r>
      <w:r>
        <w:t xml:space="preserve"> </w:t>
      </w:r>
      <w:r>
        <w:rPr>
          <w:rFonts w:hint="eastAsia"/>
        </w:rPr>
        <w:t>클래스,</w:t>
      </w:r>
      <w:r>
        <w:t xml:space="preserve"> </w:t>
      </w:r>
      <w:r>
        <w:rPr>
          <w:rFonts w:hint="eastAsia"/>
        </w:rPr>
        <w:t>플레이타임 별로 배분하는 작업</w:t>
      </w:r>
    </w:p>
    <w:p w14:paraId="3320B630" w14:textId="2D1F1AD8" w:rsidR="001C28FF" w:rsidRDefault="001C28FF" w:rsidP="001C28FF">
      <w:pPr>
        <w:pStyle w:val="a"/>
      </w:pPr>
      <w:r>
        <w:rPr>
          <w:rFonts w:hint="eastAsia"/>
        </w:rPr>
        <w:t xml:space="preserve">위의 작업을 통해 </w:t>
      </w:r>
      <w:r w:rsidRPr="001C28FF">
        <w:rPr>
          <w:rFonts w:hint="eastAsia"/>
          <w:color w:val="FF0000"/>
        </w:rPr>
        <w:t>컨텐츠 부족 구간</w:t>
      </w:r>
      <w:r>
        <w:rPr>
          <w:rFonts w:hint="eastAsia"/>
        </w:rPr>
        <w:t xml:space="preserve"> 체크,</w:t>
      </w:r>
      <w:r>
        <w:t xml:space="preserve"> </w:t>
      </w:r>
      <w:r w:rsidRPr="001C28FF">
        <w:rPr>
          <w:rFonts w:hint="eastAsia"/>
          <w:color w:val="FF0000"/>
        </w:rPr>
        <w:t>플레이 타임 배분,</w:t>
      </w:r>
      <w:r w:rsidRPr="001C28FF">
        <w:rPr>
          <w:color w:val="FF0000"/>
        </w:rPr>
        <w:t xml:space="preserve"> </w:t>
      </w:r>
      <w:r w:rsidRPr="001C28FF">
        <w:rPr>
          <w:rFonts w:hint="eastAsia"/>
          <w:color w:val="FF0000"/>
        </w:rPr>
        <w:t xml:space="preserve">필요 </w:t>
      </w:r>
      <w:proofErr w:type="spellStart"/>
      <w:r w:rsidRPr="001C28FF">
        <w:rPr>
          <w:rFonts w:hint="eastAsia"/>
          <w:color w:val="FF0000"/>
        </w:rPr>
        <w:t>리소스량</w:t>
      </w:r>
      <w:proofErr w:type="spellEnd"/>
      <w:r w:rsidRPr="001C28FF">
        <w:rPr>
          <w:rFonts w:hint="eastAsia"/>
          <w:color w:val="FF0000"/>
        </w:rPr>
        <w:t xml:space="preserve"> 산출</w:t>
      </w:r>
      <w:r>
        <w:rPr>
          <w:rFonts w:hint="eastAsia"/>
        </w:rPr>
        <w:t xml:space="preserve"> 등이 가능</w:t>
      </w:r>
    </w:p>
    <w:p w14:paraId="7FC0ACE9" w14:textId="1D55A30B" w:rsidR="001C28FF" w:rsidRDefault="001C28FF">
      <w:pPr>
        <w:widowControl/>
        <w:wordWrap/>
        <w:autoSpaceDE/>
        <w:autoSpaceDN/>
      </w:pPr>
    </w:p>
    <w:p w14:paraId="301503BA" w14:textId="77777777" w:rsidR="00381365" w:rsidRDefault="0038136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795C96EA" w14:textId="381C4878" w:rsidR="001C28FF" w:rsidRDefault="001C28FF" w:rsidP="001C28FF">
      <w:pPr>
        <w:pStyle w:val="2"/>
      </w:pPr>
      <w:r>
        <w:rPr>
          <w:rFonts w:hint="eastAsia"/>
        </w:rPr>
        <w:lastRenderedPageBreak/>
        <w:t>컨텐츠 가이드라인 제작</w:t>
      </w:r>
    </w:p>
    <w:p w14:paraId="48112993" w14:textId="2F4F6C08" w:rsidR="001C28FF" w:rsidRDefault="001C28FF" w:rsidP="001C28FF">
      <w:pPr>
        <w:pStyle w:val="a"/>
      </w:pPr>
      <w:r>
        <w:rPr>
          <w:rFonts w:hint="eastAsia"/>
        </w:rPr>
        <w:t xml:space="preserve">전체 기획 의도를 정리한 </w:t>
      </w:r>
      <w:r w:rsidRPr="0077610E">
        <w:rPr>
          <w:rFonts w:hint="eastAsia"/>
          <w:color w:val="FF0000"/>
        </w:rPr>
        <w:t>컨텐츠 정책 문서</w:t>
      </w:r>
      <w:r>
        <w:rPr>
          <w:rFonts w:hint="eastAsia"/>
        </w:rPr>
        <w:t xml:space="preserve"> 혹은 </w:t>
      </w:r>
      <w:r w:rsidRPr="0077610E">
        <w:rPr>
          <w:rFonts w:hint="eastAsia"/>
          <w:color w:val="FF0000"/>
        </w:rPr>
        <w:t>컨텐츠 가이드라인</w:t>
      </w:r>
      <w:r>
        <w:rPr>
          <w:rFonts w:hint="eastAsia"/>
        </w:rPr>
        <w:t xml:space="preserve"> 제작</w:t>
      </w:r>
    </w:p>
    <w:p w14:paraId="14F04B85" w14:textId="24DBD760" w:rsidR="001C28FF" w:rsidRDefault="001C28FF" w:rsidP="001C28FF">
      <w:pPr>
        <w:pStyle w:val="a"/>
      </w:pPr>
      <w:r>
        <w:rPr>
          <w:rFonts w:hint="eastAsia"/>
        </w:rPr>
        <w:t>레벨 구간(혹은 게임의 진행 정도</w:t>
      </w:r>
      <w:r>
        <w:t xml:space="preserve">) </w:t>
      </w:r>
      <w:r>
        <w:rPr>
          <w:rFonts w:hint="eastAsia"/>
        </w:rPr>
        <w:t>별로</w:t>
      </w:r>
    </w:p>
    <w:p w14:paraId="20E23879" w14:textId="64FECA88" w:rsidR="001C28FF" w:rsidRDefault="001C28FF" w:rsidP="001C28FF">
      <w:pPr>
        <w:pStyle w:val="a"/>
      </w:pPr>
      <w:r>
        <w:rPr>
          <w:rFonts w:hint="eastAsia"/>
        </w:rPr>
        <w:t xml:space="preserve">기획 의도를 중심으로 한 각 레벨 간 </w:t>
      </w:r>
      <w:r w:rsidRPr="0077610E">
        <w:rPr>
          <w:rFonts w:hint="eastAsia"/>
          <w:color w:val="FF0000"/>
        </w:rPr>
        <w:t>주요 목표</w:t>
      </w:r>
      <w:r>
        <w:rPr>
          <w:rFonts w:hint="eastAsia"/>
        </w:rPr>
        <w:t xml:space="preserve">와 각종 </w:t>
      </w:r>
      <w:r w:rsidRPr="0077610E">
        <w:rPr>
          <w:rFonts w:hint="eastAsia"/>
          <w:color w:val="FF0000"/>
        </w:rPr>
        <w:t>목표 지표</w:t>
      </w:r>
      <w:r>
        <w:rPr>
          <w:rFonts w:hint="eastAsia"/>
        </w:rPr>
        <w:t>들을 기록</w:t>
      </w:r>
    </w:p>
    <w:p w14:paraId="05563AD9" w14:textId="663204F6" w:rsidR="00381365" w:rsidRDefault="001C28FF" w:rsidP="001C28FF">
      <w:pPr>
        <w:pStyle w:val="a"/>
        <w:widowControl/>
        <w:wordWrap/>
        <w:autoSpaceDE/>
        <w:autoSpaceDN/>
      </w:pPr>
      <w:r>
        <w:rPr>
          <w:rFonts w:hint="eastAsia"/>
        </w:rPr>
        <w:t xml:space="preserve">특히 구간 별 </w:t>
      </w:r>
      <w:r w:rsidRPr="0077610E">
        <w:rPr>
          <w:rFonts w:hint="eastAsia"/>
          <w:color w:val="FF0000"/>
        </w:rPr>
        <w:t>플레이 타임</w:t>
      </w:r>
      <w:r>
        <w:rPr>
          <w:rFonts w:hint="eastAsia"/>
        </w:rPr>
        <w:t>의 배분이 가장 중요</w:t>
      </w:r>
    </w:p>
    <w:p w14:paraId="27F5321A" w14:textId="77777777" w:rsidR="00381365" w:rsidRDefault="00381365" w:rsidP="001C28FF">
      <w:pPr>
        <w:pStyle w:val="a"/>
        <w:widowControl/>
        <w:wordWrap/>
        <w:autoSpaceDE/>
        <w:autoSpaceDN/>
      </w:pPr>
    </w:p>
    <w:p w14:paraId="4D958A50" w14:textId="6FD44E4A" w:rsidR="00381365" w:rsidRDefault="00381365" w:rsidP="00381365">
      <w:pPr>
        <w:pStyle w:val="a"/>
      </w:pPr>
      <w:r>
        <w:rPr>
          <w:rFonts w:hint="eastAsia"/>
        </w:rPr>
        <w:t>목표를 달성하기 위해 필요한 주요 컨텐츠,</w:t>
      </w:r>
      <w:r>
        <w:t xml:space="preserve"> </w:t>
      </w:r>
      <w:r>
        <w:rPr>
          <w:rFonts w:hint="eastAsia"/>
        </w:rPr>
        <w:t>유저의 실제</w:t>
      </w:r>
      <w:r>
        <w:t xml:space="preserve"> </w:t>
      </w:r>
      <w:r>
        <w:rPr>
          <w:rFonts w:hint="eastAsia"/>
        </w:rPr>
        <w:t>게임 플레이 양상,</w:t>
      </w:r>
      <w:r>
        <w:t xml:space="preserve"> </w:t>
      </w:r>
      <w:r>
        <w:rPr>
          <w:rFonts w:hint="eastAsia"/>
        </w:rPr>
        <w:t>예상되는 잠재적 위험 요소 및 해결 방식을 기록</w:t>
      </w:r>
    </w:p>
    <w:p w14:paraId="192CC531" w14:textId="6CCF425E" w:rsidR="00381365" w:rsidRDefault="00381365" w:rsidP="00381365">
      <w:pPr>
        <w:pStyle w:val="a"/>
      </w:pPr>
      <w:r>
        <w:rPr>
          <w:rFonts w:hint="eastAsia"/>
        </w:rPr>
        <w:t>각 구간 별 새로 오픈 되는 게임 시스템과 게임 컨텐츠 수량,</w:t>
      </w:r>
      <w:r>
        <w:t xml:space="preserve"> </w:t>
      </w:r>
      <w:r>
        <w:rPr>
          <w:rFonts w:hint="eastAsia"/>
        </w:rPr>
        <w:t>주로 소비되는 게임 시스템과 컨텐츠의 수량을 기록</w:t>
      </w:r>
    </w:p>
    <w:p w14:paraId="00FDC691" w14:textId="77777777" w:rsidR="00BF51F9" w:rsidRDefault="00BF51F9" w:rsidP="00BF51F9">
      <w:pPr>
        <w:pStyle w:val="a"/>
        <w:widowControl/>
        <w:numPr>
          <w:ilvl w:val="0"/>
          <w:numId w:val="0"/>
        </w:numPr>
        <w:tabs>
          <w:tab w:val="left" w:pos="7740"/>
        </w:tabs>
        <w:wordWrap/>
        <w:autoSpaceDE/>
        <w:autoSpaceDN/>
        <w:ind w:left="403" w:hanging="403"/>
      </w:pPr>
    </w:p>
    <w:p w14:paraId="6D44050F" w14:textId="6CEC89F7" w:rsidR="00381365" w:rsidRDefault="00BF51F9" w:rsidP="00BF51F9">
      <w:pPr>
        <w:pStyle w:val="2"/>
      </w:pPr>
      <w:r>
        <w:rPr>
          <w:rFonts w:hint="eastAsia"/>
        </w:rPr>
        <w:t>플레이타임과 퀘스트 수량의 산정</w:t>
      </w:r>
    </w:p>
    <w:p w14:paraId="4975BE11" w14:textId="5785A8F7" w:rsidR="00BF51F9" w:rsidRDefault="00BF51F9" w:rsidP="00BF51F9">
      <w:pPr>
        <w:pStyle w:val="a"/>
      </w:pPr>
      <w:r>
        <w:rPr>
          <w:rFonts w:hint="eastAsia"/>
        </w:rPr>
        <w:t>비슷한 장르,</w:t>
      </w:r>
      <w:r>
        <w:t xml:space="preserve"> </w:t>
      </w:r>
      <w:r>
        <w:rPr>
          <w:rFonts w:hint="eastAsia"/>
        </w:rPr>
        <w:t xml:space="preserve">볼륨이 다른 게임을 기준으로 </w:t>
      </w:r>
      <w:r w:rsidRPr="001918A9">
        <w:rPr>
          <w:rFonts w:hint="eastAsia"/>
          <w:color w:val="FF0000"/>
        </w:rPr>
        <w:t>초반 구간,</w:t>
      </w:r>
      <w:r w:rsidRPr="001918A9">
        <w:rPr>
          <w:color w:val="FF0000"/>
        </w:rPr>
        <w:t xml:space="preserve"> </w:t>
      </w:r>
      <w:r w:rsidRPr="001918A9">
        <w:rPr>
          <w:rFonts w:hint="eastAsia"/>
          <w:color w:val="FF0000"/>
        </w:rPr>
        <w:t>중반 구간,</w:t>
      </w:r>
      <w:r w:rsidRPr="001918A9">
        <w:rPr>
          <w:color w:val="FF0000"/>
        </w:rPr>
        <w:t xml:space="preserve"> </w:t>
      </w:r>
      <w:r w:rsidRPr="001918A9">
        <w:rPr>
          <w:rFonts w:hint="eastAsia"/>
          <w:color w:val="FF0000"/>
        </w:rPr>
        <w:t>후반 구간</w:t>
      </w:r>
      <w:r>
        <w:rPr>
          <w:rFonts w:hint="eastAsia"/>
        </w:rPr>
        <w:t>의 플레이 타임을 나눔</w:t>
      </w:r>
    </w:p>
    <w:p w14:paraId="3DAFE1AC" w14:textId="71059145" w:rsidR="00BF51F9" w:rsidRDefault="00BF51F9" w:rsidP="00BF51F9">
      <w:pPr>
        <w:pStyle w:val="a"/>
      </w:pPr>
      <w:r>
        <w:rPr>
          <w:rFonts w:hint="eastAsia"/>
        </w:rPr>
        <w:t xml:space="preserve">나눈 플레이 타임을 </w:t>
      </w:r>
      <w:r w:rsidRPr="001918A9">
        <w:rPr>
          <w:rFonts w:hint="eastAsia"/>
          <w:color w:val="FF0000"/>
        </w:rPr>
        <w:t>다시 레벨 별</w:t>
      </w:r>
      <w:r>
        <w:rPr>
          <w:rFonts w:hint="eastAsia"/>
        </w:rPr>
        <w:t>로 세분화</w:t>
      </w:r>
    </w:p>
    <w:p w14:paraId="642B6533" w14:textId="19565798" w:rsidR="00BF51F9" w:rsidRDefault="00BF51F9" w:rsidP="00BF51F9">
      <w:pPr>
        <w:pStyle w:val="a"/>
      </w:pPr>
      <w:r>
        <w:rPr>
          <w:rFonts w:hint="eastAsia"/>
        </w:rPr>
        <w:t xml:space="preserve">각 플레이 타임의 </w:t>
      </w:r>
      <w:r w:rsidRPr="001918A9">
        <w:rPr>
          <w:rFonts w:hint="eastAsia"/>
          <w:color w:val="FF0000"/>
        </w:rPr>
        <w:t>비율</w:t>
      </w:r>
      <w:r>
        <w:rPr>
          <w:rFonts w:hint="eastAsia"/>
        </w:rPr>
        <w:t xml:space="preserve">을 </w:t>
      </w:r>
      <w:proofErr w:type="gramStart"/>
      <w:r>
        <w:rPr>
          <w:rFonts w:hint="eastAsia"/>
        </w:rPr>
        <w:t xml:space="preserve">구분 </w:t>
      </w:r>
      <w:r>
        <w:t>/</w:t>
      </w:r>
      <w:proofErr w:type="gramEnd"/>
      <w:r>
        <w:t xml:space="preserve"> </w:t>
      </w:r>
      <w:r>
        <w:rPr>
          <w:rFonts w:hint="eastAsia"/>
        </w:rPr>
        <w:t>사냥,</w:t>
      </w:r>
      <w:r>
        <w:t xml:space="preserve"> </w:t>
      </w:r>
      <w:r>
        <w:rPr>
          <w:rFonts w:hint="eastAsia"/>
        </w:rPr>
        <w:t>퀘스트,</w:t>
      </w:r>
      <w:r>
        <w:t xml:space="preserve"> </w:t>
      </w:r>
      <w:r>
        <w:rPr>
          <w:rFonts w:hint="eastAsia"/>
        </w:rPr>
        <w:t>레이드,</w:t>
      </w:r>
      <w:r>
        <w:t xml:space="preserve"> PVP </w:t>
      </w:r>
      <w:r>
        <w:rPr>
          <w:rFonts w:hint="eastAsia"/>
        </w:rPr>
        <w:t xml:space="preserve">등 </w:t>
      </w:r>
      <w:r>
        <w:t>(</w:t>
      </w:r>
      <w:r>
        <w:rPr>
          <w:rFonts w:hint="eastAsia"/>
        </w:rPr>
        <w:t>마을에서 정비 등의 시간은 별도로 산정하지 않음)</w:t>
      </w:r>
    </w:p>
    <w:p w14:paraId="7DA2EB2A" w14:textId="337FB70A" w:rsidR="00BF51F9" w:rsidRPr="00BF51F9" w:rsidRDefault="00BF51F9" w:rsidP="00BF51F9">
      <w:pPr>
        <w:pStyle w:val="a"/>
      </w:pPr>
      <w:r>
        <w:rPr>
          <w:rFonts w:hint="eastAsia"/>
        </w:rPr>
        <w:t>퀘스트</w:t>
      </w:r>
      <w:r>
        <w:t xml:space="preserve">, </w:t>
      </w:r>
      <w:r>
        <w:rPr>
          <w:rFonts w:hint="eastAsia"/>
        </w:rPr>
        <w:t>레이드,</w:t>
      </w:r>
      <w:r>
        <w:t xml:space="preserve"> PVP</w:t>
      </w:r>
      <w:r>
        <w:rPr>
          <w:rFonts w:hint="eastAsia"/>
        </w:rPr>
        <w:t xml:space="preserve">의 </w:t>
      </w:r>
      <w:r w:rsidRPr="001918A9">
        <w:rPr>
          <w:rFonts w:hint="eastAsia"/>
          <w:color w:val="FF0000"/>
        </w:rPr>
        <w:t>회당 적정 시간 기준</w:t>
      </w:r>
      <w:r>
        <w:rPr>
          <w:rFonts w:hint="eastAsia"/>
        </w:rPr>
        <w:t xml:space="preserve">을 정하고 </w:t>
      </w:r>
      <w:r>
        <w:t>(</w:t>
      </w:r>
      <w:r>
        <w:rPr>
          <w:rFonts w:hint="eastAsia"/>
        </w:rPr>
        <w:t xml:space="preserve">회당 </w:t>
      </w:r>
      <w:r>
        <w:t>10</w:t>
      </w:r>
      <w:r>
        <w:rPr>
          <w:rFonts w:hint="eastAsia"/>
        </w:rPr>
        <w:t>분,</w:t>
      </w:r>
      <w:r>
        <w:t xml:space="preserve"> 1</w:t>
      </w:r>
      <w:r>
        <w:rPr>
          <w:rFonts w:hint="eastAsia"/>
        </w:rPr>
        <w:t>시간 등</w:t>
      </w:r>
      <w:r>
        <w:t>)</w:t>
      </w:r>
      <w:r>
        <w:rPr>
          <w:rFonts w:hint="eastAsia"/>
        </w:rPr>
        <w:t xml:space="preserve">위에서 계산된 플레이 타임을 회당 시간으로 나누어 각 플레이어의 수행 횟수 </w:t>
      </w:r>
      <w:proofErr w:type="gramStart"/>
      <w:r>
        <w:rPr>
          <w:rFonts w:hint="eastAsia"/>
        </w:rPr>
        <w:t xml:space="preserve">계산 </w:t>
      </w:r>
      <w:r>
        <w:t>/</w:t>
      </w:r>
      <w:proofErr w:type="gramEnd"/>
      <w:r>
        <w:t xml:space="preserve"> </w:t>
      </w:r>
      <w:r>
        <w:rPr>
          <w:rFonts w:hint="eastAsia"/>
        </w:rPr>
        <w:t>총 퀘스트 사량 산정</w:t>
      </w:r>
    </w:p>
    <w:p w14:paraId="1FD5C980" w14:textId="679FEA1F" w:rsidR="00BF51F9" w:rsidRDefault="00BF51F9" w:rsidP="00BF51F9">
      <w:pPr>
        <w:pStyle w:val="a"/>
        <w:widowControl/>
        <w:numPr>
          <w:ilvl w:val="0"/>
          <w:numId w:val="0"/>
        </w:numPr>
        <w:tabs>
          <w:tab w:val="left" w:pos="7740"/>
        </w:tabs>
        <w:wordWrap/>
        <w:autoSpaceDE/>
        <w:autoSpaceDN/>
        <w:ind w:left="403" w:hanging="403"/>
      </w:pPr>
    </w:p>
    <w:p w14:paraId="7CE5910F" w14:textId="390E390E" w:rsidR="00BF51F9" w:rsidRDefault="00054ABB" w:rsidP="00054ABB">
      <w:pPr>
        <w:pStyle w:val="2"/>
      </w:pPr>
      <w:r>
        <w:rPr>
          <w:rFonts w:hint="eastAsia"/>
        </w:rPr>
        <w:t>컨텐츠 수량의 산정</w:t>
      </w:r>
    </w:p>
    <w:p w14:paraId="71AF96B0" w14:textId="14353561" w:rsidR="00054ABB" w:rsidRPr="00054ABB" w:rsidRDefault="00054ABB" w:rsidP="00054ABB">
      <w:pPr>
        <w:pStyle w:val="a"/>
      </w:pPr>
      <w:r>
        <w:rPr>
          <w:rFonts w:hint="eastAsia"/>
        </w:rPr>
        <w:t xml:space="preserve">총 필요 </w:t>
      </w:r>
      <w:proofErr w:type="gramStart"/>
      <w:r>
        <w:rPr>
          <w:rFonts w:hint="eastAsia"/>
        </w:rPr>
        <w:t xml:space="preserve">맵 </w:t>
      </w:r>
      <w:r>
        <w:t>/</w:t>
      </w:r>
      <w:proofErr w:type="gramEnd"/>
      <w:r>
        <w:t xml:space="preserve"> </w:t>
      </w:r>
      <w:r>
        <w:rPr>
          <w:rFonts w:hint="eastAsia"/>
        </w:rPr>
        <w:t>레벨 구간별,</w:t>
      </w:r>
      <w:r>
        <w:t xml:space="preserve"> </w:t>
      </w:r>
      <w:r>
        <w:rPr>
          <w:rFonts w:hint="eastAsia"/>
        </w:rPr>
        <w:t xml:space="preserve">진영 별로 큰 덩어리를 나누어 지역을 설정 </w:t>
      </w:r>
      <w:r>
        <w:rPr>
          <w:rFonts w:eastAsiaTheme="minorHAnsi" w:hint="eastAsia"/>
          <w:kern w:val="0"/>
        </w:rPr>
        <w:t>→ 각 지역 맵 별 필요 도시,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필드,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던전 수량 지정</w:t>
      </w:r>
    </w:p>
    <w:p w14:paraId="584D90D2" w14:textId="2C26E067" w:rsidR="00054ABB" w:rsidRPr="00054ABB" w:rsidRDefault="00054ABB" w:rsidP="00054ABB">
      <w:pPr>
        <w:pStyle w:val="a"/>
      </w:pPr>
      <w:r>
        <w:rPr>
          <w:rFonts w:eastAsiaTheme="minorHAnsi" w:hint="eastAsia"/>
          <w:kern w:val="0"/>
        </w:rPr>
        <w:t xml:space="preserve">총 필요 몬스터 </w:t>
      </w:r>
      <w:r>
        <w:rPr>
          <w:rFonts w:eastAsiaTheme="minorHAnsi"/>
          <w:kern w:val="0"/>
        </w:rPr>
        <w:t xml:space="preserve">/ </w:t>
      </w:r>
      <w:r w:rsidRPr="00720947">
        <w:rPr>
          <w:rFonts w:eastAsiaTheme="minorHAnsi" w:hint="eastAsia"/>
          <w:color w:val="FF0000"/>
          <w:kern w:val="0"/>
        </w:rPr>
        <w:t>레벨,</w:t>
      </w:r>
      <w:r w:rsidRPr="00720947">
        <w:rPr>
          <w:rFonts w:eastAsiaTheme="minorHAnsi"/>
          <w:color w:val="FF0000"/>
          <w:kern w:val="0"/>
        </w:rPr>
        <w:t xml:space="preserve"> </w:t>
      </w:r>
      <w:r w:rsidRPr="00720947">
        <w:rPr>
          <w:rFonts w:eastAsiaTheme="minorHAnsi" w:hint="eastAsia"/>
          <w:color w:val="FF0000"/>
          <w:kern w:val="0"/>
        </w:rPr>
        <w:t>사냥 시간</w:t>
      </w:r>
      <w:r>
        <w:rPr>
          <w:rFonts w:eastAsiaTheme="minorHAnsi" w:hint="eastAsia"/>
          <w:kern w:val="0"/>
        </w:rPr>
        <w:t xml:space="preserve"> 당 추가 몬스터(레벨 당 새 몬스터 </w:t>
      </w:r>
      <w:r>
        <w:rPr>
          <w:rFonts w:eastAsiaTheme="minorHAnsi"/>
          <w:kern w:val="0"/>
        </w:rPr>
        <w:t>1</w:t>
      </w:r>
      <w:r>
        <w:rPr>
          <w:rFonts w:eastAsiaTheme="minorHAnsi" w:hint="eastAsia"/>
          <w:kern w:val="0"/>
        </w:rPr>
        <w:t>종</w:t>
      </w:r>
      <w:r>
        <w:rPr>
          <w:rFonts w:eastAsiaTheme="minorHAnsi"/>
          <w:kern w:val="0"/>
        </w:rPr>
        <w:t>, 2</w:t>
      </w:r>
      <w:r>
        <w:rPr>
          <w:rFonts w:eastAsiaTheme="minorHAnsi" w:hint="eastAsia"/>
          <w:kern w:val="0"/>
        </w:rPr>
        <w:t xml:space="preserve">시간 당 </w:t>
      </w:r>
      <w:r>
        <w:rPr>
          <w:rFonts w:eastAsiaTheme="minorHAnsi"/>
          <w:kern w:val="0"/>
        </w:rPr>
        <w:t>2</w:t>
      </w:r>
      <w:r>
        <w:rPr>
          <w:rFonts w:eastAsiaTheme="minorHAnsi" w:hint="eastAsia"/>
          <w:kern w:val="0"/>
        </w:rPr>
        <w:t>종</w:t>
      </w:r>
      <w:r>
        <w:rPr>
          <w:rFonts w:eastAsiaTheme="minorHAnsi"/>
          <w:kern w:val="0"/>
        </w:rPr>
        <w:t xml:space="preserve">) + </w:t>
      </w:r>
      <w:r w:rsidRPr="00720947">
        <w:rPr>
          <w:rFonts w:eastAsiaTheme="minorHAnsi" w:hint="eastAsia"/>
          <w:color w:val="FF0000"/>
          <w:kern w:val="0"/>
        </w:rPr>
        <w:t>퀘스트</w:t>
      </w:r>
      <w:r>
        <w:rPr>
          <w:rFonts w:eastAsiaTheme="minorHAnsi" w:hint="eastAsia"/>
          <w:kern w:val="0"/>
        </w:rPr>
        <w:t xml:space="preserve"> 회당,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 xml:space="preserve">시간 당 추가 몬스터(퀘스트 </w:t>
      </w:r>
      <w:r>
        <w:rPr>
          <w:rFonts w:eastAsiaTheme="minorHAnsi"/>
          <w:kern w:val="0"/>
        </w:rPr>
        <w:t>3</w:t>
      </w:r>
      <w:r>
        <w:rPr>
          <w:rFonts w:eastAsiaTheme="minorHAnsi" w:hint="eastAsia"/>
          <w:kern w:val="0"/>
        </w:rPr>
        <w:t xml:space="preserve">회당 </w:t>
      </w:r>
      <w:r>
        <w:rPr>
          <w:rFonts w:eastAsiaTheme="minorHAnsi"/>
          <w:kern w:val="0"/>
        </w:rPr>
        <w:t>1</w:t>
      </w:r>
      <w:r>
        <w:rPr>
          <w:rFonts w:eastAsiaTheme="minorHAnsi" w:hint="eastAsia"/>
          <w:kern w:val="0"/>
        </w:rPr>
        <w:t>종</w:t>
      </w:r>
      <w:r>
        <w:rPr>
          <w:rFonts w:eastAsiaTheme="minorHAnsi"/>
          <w:kern w:val="0"/>
        </w:rPr>
        <w:t xml:space="preserve">) + </w:t>
      </w:r>
      <w:r w:rsidRPr="00720947">
        <w:rPr>
          <w:rFonts w:eastAsiaTheme="minorHAnsi" w:hint="eastAsia"/>
          <w:color w:val="FF0000"/>
          <w:kern w:val="0"/>
        </w:rPr>
        <w:t>레이드,</w:t>
      </w:r>
      <w:r w:rsidRPr="00720947">
        <w:rPr>
          <w:rFonts w:eastAsiaTheme="minorHAnsi"/>
          <w:color w:val="FF0000"/>
          <w:kern w:val="0"/>
        </w:rPr>
        <w:t xml:space="preserve"> </w:t>
      </w:r>
      <w:proofErr w:type="spellStart"/>
      <w:r w:rsidRPr="00720947">
        <w:rPr>
          <w:rFonts w:eastAsiaTheme="minorHAnsi" w:hint="eastAsia"/>
          <w:color w:val="FF0000"/>
          <w:kern w:val="0"/>
        </w:rPr>
        <w:t>인던</w:t>
      </w:r>
      <w:proofErr w:type="spellEnd"/>
      <w:r>
        <w:rPr>
          <w:rFonts w:eastAsiaTheme="minorHAnsi" w:hint="eastAsia"/>
          <w:kern w:val="0"/>
        </w:rPr>
        <w:t xml:space="preserve"> 개수 당 추가 몬스터 </w:t>
      </w:r>
      <w:r>
        <w:rPr>
          <w:rFonts w:eastAsiaTheme="minorHAnsi"/>
          <w:kern w:val="0"/>
        </w:rPr>
        <w:t xml:space="preserve">– </w:t>
      </w:r>
      <w:r>
        <w:rPr>
          <w:rFonts w:eastAsiaTheme="minorHAnsi" w:hint="eastAsia"/>
          <w:kern w:val="0"/>
        </w:rPr>
        <w:t>중복 이용 가능한 몬스터 수량</w:t>
      </w:r>
    </w:p>
    <w:p w14:paraId="6A7BAB34" w14:textId="1AF7AFA0" w:rsidR="00054ABB" w:rsidRPr="00054ABB" w:rsidRDefault="00054ABB" w:rsidP="00054ABB">
      <w:pPr>
        <w:pStyle w:val="a"/>
      </w:pPr>
      <w:r>
        <w:rPr>
          <w:rFonts w:eastAsiaTheme="minorHAnsi" w:hint="eastAsia"/>
          <w:kern w:val="0"/>
        </w:rPr>
        <w:t xml:space="preserve">총 필요 </w:t>
      </w:r>
      <w:proofErr w:type="gramStart"/>
      <w:r>
        <w:rPr>
          <w:rFonts w:eastAsiaTheme="minorHAnsi" w:hint="eastAsia"/>
          <w:kern w:val="0"/>
        </w:rPr>
        <w:t>아이템</w:t>
      </w:r>
      <w:r>
        <w:rPr>
          <w:rFonts w:eastAsiaTheme="minorHAnsi"/>
          <w:kern w:val="0"/>
        </w:rPr>
        <w:t xml:space="preserve"> /</w:t>
      </w:r>
      <w:proofErr w:type="gramEnd"/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직업 클래스,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 xml:space="preserve">플레이 타임을 고려하여 레벨 별 새로 오픈 되는 기본 아이템 수량 산출 → 각 기본 아이템의 </w:t>
      </w:r>
      <w:proofErr w:type="spellStart"/>
      <w:r>
        <w:rPr>
          <w:rFonts w:eastAsiaTheme="minorHAnsi" w:hint="eastAsia"/>
          <w:kern w:val="0"/>
        </w:rPr>
        <w:t>베리에이션</w:t>
      </w:r>
      <w:proofErr w:type="spellEnd"/>
      <w:r>
        <w:rPr>
          <w:rFonts w:eastAsiaTheme="minorHAnsi" w:hint="eastAsia"/>
          <w:kern w:val="0"/>
        </w:rPr>
        <w:t xml:space="preserve"> 수량 산출</w:t>
      </w:r>
    </w:p>
    <w:p w14:paraId="6B533712" w14:textId="1F1F46C5" w:rsidR="00BF51F9" w:rsidRDefault="00BF51F9" w:rsidP="00BF51F9">
      <w:pPr>
        <w:pStyle w:val="a"/>
        <w:widowControl/>
        <w:numPr>
          <w:ilvl w:val="0"/>
          <w:numId w:val="0"/>
        </w:numPr>
        <w:tabs>
          <w:tab w:val="left" w:pos="7740"/>
        </w:tabs>
        <w:wordWrap/>
        <w:autoSpaceDE/>
        <w:autoSpaceDN/>
        <w:ind w:left="403" w:hanging="403"/>
      </w:pPr>
    </w:p>
    <w:p w14:paraId="0DEAC2B2" w14:textId="6C03963E" w:rsidR="00720947" w:rsidRDefault="00720947" w:rsidP="00720947">
      <w:pPr>
        <w:pStyle w:val="2"/>
      </w:pPr>
      <w:r>
        <w:rPr>
          <w:rFonts w:hint="eastAsia"/>
        </w:rPr>
        <w:t>컨텐츠 배치</w:t>
      </w:r>
    </w:p>
    <w:p w14:paraId="60A7CBB9" w14:textId="4B369D34" w:rsidR="00720947" w:rsidRDefault="00720947" w:rsidP="00720947">
      <w:pPr>
        <w:pStyle w:val="a"/>
      </w:pPr>
      <w:r>
        <w:rPr>
          <w:rFonts w:hint="eastAsia"/>
        </w:rPr>
        <w:t>앞 페이지의 가이드 라인을 바탕으로 각 구간 별로 실제로 배치되는 시스템과 컨텐츠를 정리</w:t>
      </w:r>
    </w:p>
    <w:p w14:paraId="0939B9A6" w14:textId="44CE2A48" w:rsidR="00720947" w:rsidRDefault="00720947" w:rsidP="00720947">
      <w:pPr>
        <w:pStyle w:val="a"/>
      </w:pPr>
      <w:r>
        <w:rPr>
          <w:rFonts w:hint="eastAsia"/>
        </w:rPr>
        <w:t>새로 오픈 되는 게임 시스템</w:t>
      </w:r>
      <w:r>
        <w:t xml:space="preserve">, </w:t>
      </w:r>
      <w:r>
        <w:rPr>
          <w:rFonts w:hint="eastAsia"/>
        </w:rPr>
        <w:t>맵,</w:t>
      </w:r>
      <w:r>
        <w:t xml:space="preserve"> </w:t>
      </w:r>
      <w:r>
        <w:rPr>
          <w:rFonts w:hint="eastAsia"/>
        </w:rPr>
        <w:t>몬스터,</w:t>
      </w:r>
      <w:r>
        <w:t xml:space="preserve"> </w:t>
      </w:r>
      <w:r>
        <w:rPr>
          <w:rFonts w:hint="eastAsia"/>
        </w:rPr>
        <w:t>아이템 등을 기록</w:t>
      </w:r>
    </w:p>
    <w:p w14:paraId="3438EE50" w14:textId="3C209244" w:rsidR="00720947" w:rsidRDefault="00720947" w:rsidP="00720947">
      <w:pPr>
        <w:pStyle w:val="a"/>
      </w:pPr>
      <w:r>
        <w:rPr>
          <w:rFonts w:hint="eastAsia"/>
        </w:rPr>
        <w:t>해당 구간에서 주로 소비되는 게임 시스템,</w:t>
      </w:r>
      <w:r>
        <w:t xml:space="preserve"> </w:t>
      </w:r>
      <w:r>
        <w:rPr>
          <w:rFonts w:hint="eastAsia"/>
        </w:rPr>
        <w:t>맵,</w:t>
      </w:r>
      <w:r>
        <w:t xml:space="preserve"> </w:t>
      </w:r>
      <w:r>
        <w:rPr>
          <w:rFonts w:hint="eastAsia"/>
        </w:rPr>
        <w:t>몬스터,</w:t>
      </w:r>
      <w:r>
        <w:t xml:space="preserve"> </w:t>
      </w:r>
      <w:r>
        <w:rPr>
          <w:rFonts w:hint="eastAsia"/>
        </w:rPr>
        <w:t>아이템 등을 기록</w:t>
      </w:r>
    </w:p>
    <w:p w14:paraId="48982088" w14:textId="0F24D57B" w:rsidR="00720947" w:rsidRDefault="00720947" w:rsidP="00720947">
      <w:pPr>
        <w:pStyle w:val="a"/>
        <w:numPr>
          <w:ilvl w:val="0"/>
          <w:numId w:val="0"/>
        </w:numPr>
        <w:ind w:left="403" w:hanging="403"/>
      </w:pPr>
    </w:p>
    <w:p w14:paraId="131E7B85" w14:textId="65562050" w:rsidR="00720947" w:rsidRDefault="00580CDB" w:rsidP="00580CDB">
      <w:pPr>
        <w:pStyle w:val="2"/>
      </w:pPr>
      <w:r>
        <w:rPr>
          <w:rFonts w:hint="eastAsia"/>
        </w:rPr>
        <w:t>컨텐츠와 리소스</w:t>
      </w:r>
    </w:p>
    <w:p w14:paraId="34229566" w14:textId="07DC3560" w:rsidR="00580CDB" w:rsidRDefault="00580CDB" w:rsidP="00580CDB">
      <w:pPr>
        <w:pStyle w:val="a"/>
      </w:pPr>
      <w:proofErr w:type="spellStart"/>
      <w:r>
        <w:rPr>
          <w:rFonts w:hint="eastAsia"/>
        </w:rPr>
        <w:t>참치김밥</w:t>
      </w:r>
      <w:proofErr w:type="spellEnd"/>
      <w:r>
        <w:t xml:space="preserve">, </w:t>
      </w:r>
      <w:proofErr w:type="spellStart"/>
      <w:r>
        <w:rPr>
          <w:rFonts w:hint="eastAsia"/>
        </w:rPr>
        <w:t>치즈김밥을</w:t>
      </w:r>
      <w:proofErr w:type="spellEnd"/>
      <w:r>
        <w:rPr>
          <w:rFonts w:hint="eastAsia"/>
        </w:rPr>
        <w:t xml:space="preserve"> 만드는 가게가 있을 때</w:t>
      </w:r>
    </w:p>
    <w:p w14:paraId="25F84A17" w14:textId="3CB0E8F5" w:rsidR="00580CDB" w:rsidRDefault="00580CDB" w:rsidP="00580CDB">
      <w:pPr>
        <w:pStyle w:val="7"/>
        <w:ind w:left="400"/>
      </w:pPr>
      <w:proofErr w:type="spellStart"/>
      <w:r>
        <w:rPr>
          <w:rFonts w:hint="eastAsia"/>
        </w:rPr>
        <w:t>참치김밥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치즈김밥</w:t>
      </w:r>
      <w:proofErr w:type="spellEnd"/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컨텐츠</w:t>
      </w:r>
    </w:p>
    <w:p w14:paraId="69E5DDA3" w14:textId="2C4589A4" w:rsidR="00580CDB" w:rsidRDefault="00580CDB" w:rsidP="00580CDB">
      <w:pPr>
        <w:pStyle w:val="7"/>
        <w:ind w:left="400"/>
      </w:pPr>
      <w:r>
        <w:rPr>
          <w:rFonts w:hint="eastAsia"/>
        </w:rPr>
        <w:t>밥,</w:t>
      </w:r>
      <w:r>
        <w:t xml:space="preserve"> </w:t>
      </w:r>
      <w:r>
        <w:rPr>
          <w:rFonts w:hint="eastAsia"/>
        </w:rPr>
        <w:t>김,</w:t>
      </w:r>
      <w:r>
        <w:t xml:space="preserve"> </w:t>
      </w:r>
      <w:r>
        <w:rPr>
          <w:rFonts w:hint="eastAsia"/>
        </w:rPr>
        <w:t>참치,</w:t>
      </w:r>
      <w:r>
        <w:t xml:space="preserve"> </w:t>
      </w:r>
      <w:r>
        <w:rPr>
          <w:rFonts w:hint="eastAsia"/>
        </w:rPr>
        <w:t xml:space="preserve">치즈 </w:t>
      </w:r>
      <w:r>
        <w:t xml:space="preserve">= </w:t>
      </w:r>
      <w:r>
        <w:rPr>
          <w:rFonts w:hint="eastAsia"/>
        </w:rPr>
        <w:t>리소스</w:t>
      </w:r>
    </w:p>
    <w:p w14:paraId="02BE1A5F" w14:textId="2839C011" w:rsidR="00580CDB" w:rsidRDefault="00580CDB" w:rsidP="00580CDB">
      <w:pPr>
        <w:pStyle w:val="a"/>
      </w:pPr>
      <w:r>
        <w:rPr>
          <w:rFonts w:hint="eastAsia"/>
        </w:rPr>
        <w:t>리소스란 컨텐츠를 구성하는 파일 단위의 구성 요소</w:t>
      </w:r>
    </w:p>
    <w:p w14:paraId="4A8A16CE" w14:textId="728A7627" w:rsidR="00580CDB" w:rsidRPr="00720947" w:rsidRDefault="00580CDB" w:rsidP="00580CDB">
      <w:pPr>
        <w:pStyle w:val="7"/>
        <w:ind w:left="400"/>
      </w:pPr>
      <w:r>
        <w:rPr>
          <w:rFonts w:hint="eastAsia"/>
        </w:rPr>
        <w:t>아이템 아이콘 이미지,</w:t>
      </w:r>
      <w:r>
        <w:t xml:space="preserve"> 3D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텍스처 등은 리소스이지만 아이템 가격,</w:t>
      </w:r>
      <w:r>
        <w:t xml:space="preserve"> </w:t>
      </w:r>
      <w:r>
        <w:rPr>
          <w:rFonts w:hint="eastAsia"/>
        </w:rPr>
        <w:t>등급 등은 컨텐츠의 속성</w:t>
      </w:r>
    </w:p>
    <w:p w14:paraId="4C18752A" w14:textId="534BC00F" w:rsidR="00720947" w:rsidRDefault="00720947" w:rsidP="00BF51F9">
      <w:pPr>
        <w:pStyle w:val="a"/>
        <w:widowControl/>
        <w:numPr>
          <w:ilvl w:val="0"/>
          <w:numId w:val="0"/>
        </w:numPr>
        <w:tabs>
          <w:tab w:val="left" w:pos="7740"/>
        </w:tabs>
        <w:wordWrap/>
        <w:autoSpaceDE/>
        <w:autoSpaceDN/>
        <w:ind w:left="403" w:hanging="403"/>
      </w:pPr>
    </w:p>
    <w:p w14:paraId="40AA7EFE" w14:textId="77777777" w:rsidR="00BC0396" w:rsidRDefault="00BC0396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1C13F1CB" w14:textId="7F60D3CE" w:rsidR="00BC0396" w:rsidRDefault="00BC0396" w:rsidP="00BC0396">
      <w:pPr>
        <w:pStyle w:val="2"/>
      </w:pPr>
      <w:r>
        <w:rPr>
          <w:rFonts w:hint="eastAsia"/>
        </w:rPr>
        <w:lastRenderedPageBreak/>
        <w:t>리소스 배치</w:t>
      </w:r>
    </w:p>
    <w:p w14:paraId="024A81C3" w14:textId="0424234D" w:rsidR="00BC0396" w:rsidRDefault="00BC0396" w:rsidP="00BC0396">
      <w:pPr>
        <w:pStyle w:val="a"/>
      </w:pPr>
      <w:r>
        <w:rPr>
          <w:rFonts w:hint="eastAsia"/>
        </w:rPr>
        <w:t>구간 별로 새로 오픈 되는 시스템과 컨텐츠를 바탕으로 필요한 업무와 추가되어야 하는 리소스(원화,</w:t>
      </w:r>
      <w:r>
        <w:t xml:space="preserve">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텍스처,</w:t>
      </w:r>
      <w:r>
        <w:t xml:space="preserve"> </w:t>
      </w:r>
      <w:r>
        <w:rPr>
          <w:rFonts w:hint="eastAsia"/>
        </w:rPr>
        <w:t>애니메이션 이펙트,</w:t>
      </w:r>
      <w:r>
        <w:t xml:space="preserve"> BGM, SE, UI, AI, </w:t>
      </w:r>
      <w:r>
        <w:rPr>
          <w:rFonts w:hint="eastAsia"/>
        </w:rPr>
        <w:t>스크립트,</w:t>
      </w:r>
      <w:r>
        <w:t xml:space="preserve"> </w:t>
      </w:r>
      <w:r>
        <w:rPr>
          <w:rFonts w:hint="eastAsia"/>
        </w:rPr>
        <w:t>퀘스트 스크립트,</w:t>
      </w:r>
      <w:r>
        <w:t xml:space="preserve"> </w:t>
      </w:r>
      <w:r>
        <w:rPr>
          <w:rFonts w:hint="eastAsia"/>
        </w:rPr>
        <w:t>배경,</w:t>
      </w:r>
      <w:r>
        <w:t xml:space="preserve"> </w:t>
      </w:r>
      <w:r>
        <w:rPr>
          <w:rFonts w:hint="eastAsia"/>
        </w:rPr>
        <w:t>레벨 디자인 데이터 등</w:t>
      </w:r>
      <w:r>
        <w:t>)</w:t>
      </w:r>
      <w:r>
        <w:rPr>
          <w:rFonts w:hint="eastAsia"/>
        </w:rPr>
        <w:t>를 기록</w:t>
      </w:r>
    </w:p>
    <w:p w14:paraId="1F4BE9F9" w14:textId="5648F250" w:rsidR="00BC0396" w:rsidRDefault="00BC0396" w:rsidP="00BC0396">
      <w:pPr>
        <w:pStyle w:val="a"/>
      </w:pPr>
      <w:r>
        <w:rPr>
          <w:rFonts w:hint="eastAsia"/>
        </w:rPr>
        <w:t>위의 항목에서 구간 별로 작업해야 하는 리소스의 수량 산출</w:t>
      </w:r>
    </w:p>
    <w:p w14:paraId="4784C3C0" w14:textId="4B567850" w:rsidR="00BC0396" w:rsidRDefault="00BC0396" w:rsidP="00BC0396">
      <w:pPr>
        <w:pStyle w:val="a"/>
        <w:numPr>
          <w:ilvl w:val="0"/>
          <w:numId w:val="0"/>
        </w:numPr>
      </w:pPr>
    </w:p>
    <w:p w14:paraId="4F526D8D" w14:textId="68426E42" w:rsidR="00BC0396" w:rsidRDefault="00BC0396" w:rsidP="00BC0396">
      <w:pPr>
        <w:pStyle w:val="2"/>
      </w:pPr>
      <w:r>
        <w:rPr>
          <w:rFonts w:hint="eastAsia"/>
        </w:rPr>
        <w:t>컨텐츠 리스트 정리</w:t>
      </w:r>
    </w:p>
    <w:p w14:paraId="578CCE30" w14:textId="3FD780B7" w:rsidR="00BC0396" w:rsidRDefault="00BC0396" w:rsidP="00BC0396">
      <w:pPr>
        <w:pStyle w:val="a"/>
      </w:pPr>
      <w:r>
        <w:rPr>
          <w:rFonts w:hint="eastAsia"/>
        </w:rPr>
        <w:t>앞 페이지의 컨텐츠 배치와 연동되는 컨텐츠 리스트 정리</w:t>
      </w:r>
    </w:p>
    <w:p w14:paraId="4971BFE0" w14:textId="01A1BA80" w:rsidR="00BC0396" w:rsidRDefault="00BC0396" w:rsidP="00BC0396">
      <w:pPr>
        <w:pStyle w:val="a"/>
      </w:pPr>
      <w:r>
        <w:rPr>
          <w:rFonts w:hint="eastAsia"/>
        </w:rPr>
        <w:t>캐릭터,</w:t>
      </w:r>
      <w:r>
        <w:t xml:space="preserve"> </w:t>
      </w:r>
      <w:r>
        <w:rPr>
          <w:rFonts w:hint="eastAsia"/>
        </w:rPr>
        <w:t>몬스터,</w:t>
      </w:r>
      <w:r>
        <w:t xml:space="preserve"> </w:t>
      </w:r>
      <w:r>
        <w:rPr>
          <w:rFonts w:hint="eastAsia"/>
        </w:rPr>
        <w:t>맵,</w:t>
      </w:r>
      <w:r>
        <w:t xml:space="preserve"> </w:t>
      </w:r>
      <w:r>
        <w:rPr>
          <w:rFonts w:hint="eastAsia"/>
        </w:rPr>
        <w:t>아이템 등 컨텐츠 별로 컨텐츠,</w:t>
      </w:r>
      <w:r>
        <w:t xml:space="preserve"> </w:t>
      </w:r>
      <w:r>
        <w:rPr>
          <w:rFonts w:hint="eastAsia"/>
        </w:rPr>
        <w:t>리소스를 정리</w:t>
      </w:r>
    </w:p>
    <w:p w14:paraId="347C80DD" w14:textId="1AB91048" w:rsidR="00BC0396" w:rsidRDefault="00BC0396" w:rsidP="00644660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proofErr w:type="gramStart"/>
      <w:r>
        <w:rPr>
          <w:rFonts w:hint="eastAsia"/>
        </w:rPr>
        <w:t xml:space="preserve">몬스터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몬스터 </w:t>
      </w:r>
      <w:r>
        <w:t xml:space="preserve">ID, UI </w:t>
      </w:r>
      <w:r>
        <w:rPr>
          <w:rFonts w:hint="eastAsia"/>
        </w:rPr>
        <w:t>이미지,</w:t>
      </w:r>
      <w:r>
        <w:t xml:space="preserve">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텍스처, 애니메이션,</w:t>
      </w:r>
      <w:r>
        <w:t xml:space="preserve"> SE, AI </w:t>
      </w:r>
      <w:r>
        <w:rPr>
          <w:rFonts w:hint="eastAsia"/>
        </w:rPr>
        <w:t>스크립트 등</w:t>
      </w:r>
    </w:p>
    <w:p w14:paraId="48B264EF" w14:textId="758CD091" w:rsidR="00BC0396" w:rsidRDefault="00BC0396" w:rsidP="00BC0396">
      <w:pPr>
        <w:pStyle w:val="a"/>
      </w:pPr>
      <w:r>
        <w:rPr>
          <w:rFonts w:hint="eastAsia"/>
        </w:rPr>
        <w:t>컨텐츠 배치와 컨텐츠 리스트는 한 쪽을 고치면 다른 쪽에 변경 사항이 적용되도록 제작</w:t>
      </w:r>
    </w:p>
    <w:p w14:paraId="071F1148" w14:textId="2F5C80D4" w:rsidR="00BC0396" w:rsidRDefault="00BC0396" w:rsidP="00BC0396">
      <w:pPr>
        <w:pStyle w:val="a"/>
      </w:pPr>
      <w:r>
        <w:rPr>
          <w:rFonts w:hint="eastAsia"/>
        </w:rPr>
        <w:t xml:space="preserve">리소스 리스트도 </w:t>
      </w:r>
      <w:proofErr w:type="spellStart"/>
      <w:r>
        <w:rPr>
          <w:rFonts w:hint="eastAsia"/>
        </w:rPr>
        <w:t>디테일하게</w:t>
      </w:r>
      <w:proofErr w:type="spellEnd"/>
      <w:r>
        <w:rPr>
          <w:rFonts w:hint="eastAsia"/>
        </w:rPr>
        <w:t xml:space="preserve"> 정리하면 좋지만 해당 문서에서는 리소스 리스트 자체만 정리(실제 리소스에 대한 세부</w:t>
      </w:r>
      <w:r w:rsidR="000F04CE">
        <w:rPr>
          <w:rFonts w:hint="eastAsia"/>
        </w:rPr>
        <w:t xml:space="preserve"> 관리는 별도의 리소스 매니저 문서를 통해 관리</w:t>
      </w:r>
      <w:r>
        <w:t>)</w:t>
      </w:r>
    </w:p>
    <w:p w14:paraId="0AC7205B" w14:textId="77777777" w:rsidR="00695791" w:rsidRPr="00BC0396" w:rsidRDefault="00695791" w:rsidP="00BC0396">
      <w:pPr>
        <w:pStyle w:val="a"/>
      </w:pPr>
    </w:p>
    <w:p w14:paraId="79D3B936" w14:textId="18CB7B61" w:rsidR="00B90E91" w:rsidRDefault="00B90E91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FDDF68E" w14:textId="22112B42" w:rsidR="00B90E91" w:rsidRPr="00B90E91" w:rsidRDefault="00B90E91" w:rsidP="00BC0396">
      <w:pPr>
        <w:pStyle w:val="a"/>
        <w:numPr>
          <w:ilvl w:val="0"/>
          <w:numId w:val="0"/>
        </w:numPr>
        <w:rPr>
          <w:rStyle w:val="a9"/>
        </w:rPr>
      </w:pPr>
      <w:r w:rsidRPr="00B90E91">
        <w:rPr>
          <w:rStyle w:val="a9"/>
          <w:rFonts w:hint="eastAsia"/>
        </w:rPr>
        <w:lastRenderedPageBreak/>
        <w:t>2</w:t>
      </w:r>
      <w:r w:rsidRPr="00B90E91">
        <w:rPr>
          <w:rStyle w:val="a9"/>
        </w:rPr>
        <w:t>020. 06. 01.</w:t>
      </w:r>
    </w:p>
    <w:p w14:paraId="5148EE7C" w14:textId="72FE54D1" w:rsidR="00BC0396" w:rsidRDefault="00B90E91" w:rsidP="00B90E91">
      <w:pPr>
        <w:pStyle w:val="1"/>
        <w:ind w:left="200" w:right="200"/>
      </w:pPr>
      <w:r>
        <w:t xml:space="preserve">2D </w:t>
      </w:r>
      <w:r>
        <w:rPr>
          <w:rFonts w:hint="eastAsia"/>
        </w:rPr>
        <w:t>플랫폼의 이해</w:t>
      </w:r>
    </w:p>
    <w:p w14:paraId="2208BF5A" w14:textId="6E4CF1AD" w:rsidR="00B90E91" w:rsidRDefault="00B90E91" w:rsidP="00B90E91"/>
    <w:p w14:paraId="18E05D5B" w14:textId="4CB1AB19" w:rsidR="00695791" w:rsidRDefault="00695791" w:rsidP="00695791">
      <w:pPr>
        <w:pStyle w:val="4"/>
      </w:pPr>
      <w:r>
        <w:t xml:space="preserve">“2D </w:t>
      </w:r>
      <w:r>
        <w:rPr>
          <w:rFonts w:hint="eastAsia"/>
        </w:rPr>
        <w:t>세계의 구성</w:t>
      </w:r>
      <w:r>
        <w:t>”</w:t>
      </w:r>
    </w:p>
    <w:p w14:paraId="6D8A8DF4" w14:textId="7774C857" w:rsidR="00695791" w:rsidRDefault="00695791" w:rsidP="00B90E91"/>
    <w:p w14:paraId="5636B7CD" w14:textId="46591FA3" w:rsidR="00695791" w:rsidRDefault="00695791" w:rsidP="00695791">
      <w:pPr>
        <w:pStyle w:val="2"/>
      </w:pPr>
      <w:r>
        <w:rPr>
          <w:rFonts w:hint="eastAsia"/>
        </w:rPr>
        <w:t>B</w:t>
      </w:r>
      <w:r>
        <w:t xml:space="preserve">itmap </w:t>
      </w:r>
      <w:r>
        <w:rPr>
          <w:rFonts w:hint="eastAsia"/>
        </w:rPr>
        <w:t>과 V</w:t>
      </w:r>
      <w:r>
        <w:t>ector</w:t>
      </w:r>
    </w:p>
    <w:p w14:paraId="641F96A4" w14:textId="3685460E" w:rsidR="00695791" w:rsidRDefault="00695791" w:rsidP="00695791">
      <w:pPr>
        <w:pStyle w:val="a"/>
      </w:pPr>
      <w:r>
        <w:rPr>
          <w:rFonts w:hint="eastAsia"/>
        </w:rPr>
        <w:t>B</w:t>
      </w:r>
      <w:r>
        <w:t>itmap</w:t>
      </w:r>
    </w:p>
    <w:p w14:paraId="31DD620D" w14:textId="1D1F5475" w:rsidR="00695791" w:rsidRDefault="00695791" w:rsidP="00695791">
      <w:pPr>
        <w:pStyle w:val="7"/>
        <w:ind w:left="400"/>
      </w:pPr>
      <w:proofErr w:type="spellStart"/>
      <w:r>
        <w:t>G</w:t>
      </w:r>
      <w:r>
        <w:rPr>
          <w:rFonts w:hint="eastAsia"/>
        </w:rPr>
        <w:t>hkas</w:t>
      </w:r>
      <w:proofErr w:type="spellEnd"/>
      <w:r>
        <w:rPr>
          <w:rFonts w:hint="eastAsia"/>
        </w:rPr>
        <w:t xml:space="preserve"> </w:t>
      </w:r>
      <w:r>
        <w:t xml:space="preserve">표현 </w:t>
      </w:r>
      <w:r>
        <w:rPr>
          <w:rFonts w:hint="eastAsia"/>
        </w:rPr>
        <w:t>방법을 점</w:t>
      </w:r>
      <w:r w:rsidRPr="009A3EAB">
        <w:rPr>
          <w:rFonts w:hint="eastAsia"/>
          <w:spacing w:val="0"/>
        </w:rPr>
        <w:t>(</w:t>
      </w:r>
      <w:r w:rsidRPr="009A3EAB">
        <w:rPr>
          <w:spacing w:val="0"/>
        </w:rPr>
        <w:t>Pixel)</w:t>
      </w:r>
      <w:r>
        <w:rPr>
          <w:rFonts w:hint="eastAsia"/>
        </w:rPr>
        <w:t>마다 색상</w:t>
      </w:r>
      <w:r w:rsidRPr="009A3EAB">
        <w:rPr>
          <w:rFonts w:hint="eastAsia"/>
          <w:spacing w:val="0"/>
        </w:rPr>
        <w:t>(</w:t>
      </w:r>
      <w:proofErr w:type="spellStart"/>
      <w:r w:rsidRPr="009A3EAB">
        <w:rPr>
          <w:spacing w:val="0"/>
        </w:rPr>
        <w:t>aRGB</w:t>
      </w:r>
      <w:proofErr w:type="spellEnd"/>
      <w:r w:rsidRPr="009A3EAB">
        <w:rPr>
          <w:spacing w:val="0"/>
        </w:rPr>
        <w:t>)</w:t>
      </w:r>
      <w:r>
        <w:t xml:space="preserve"> </w:t>
      </w:r>
      <w:r>
        <w:rPr>
          <w:rFonts w:hint="eastAsia"/>
        </w:rPr>
        <w:t>정보를 사용하는 방식</w:t>
      </w:r>
    </w:p>
    <w:p w14:paraId="47767B5E" w14:textId="421F7C43" w:rsidR="00695791" w:rsidRDefault="00695791" w:rsidP="00695791">
      <w:pPr>
        <w:pStyle w:val="7"/>
        <w:ind w:left="400"/>
      </w:pPr>
      <w:r w:rsidRPr="00695791">
        <w:rPr>
          <w:spacing w:val="0"/>
        </w:rPr>
        <w:t xml:space="preserve">Jpg, gif, </w:t>
      </w:r>
      <w:proofErr w:type="spellStart"/>
      <w:r w:rsidRPr="00695791">
        <w:rPr>
          <w:spacing w:val="0"/>
        </w:rPr>
        <w:t>png</w:t>
      </w:r>
      <w:proofErr w:type="spellEnd"/>
      <w:r w:rsidRPr="00695791">
        <w:rPr>
          <w:spacing w:val="0"/>
        </w:rPr>
        <w:t xml:space="preserve">, bmp, </w:t>
      </w:r>
      <w:proofErr w:type="spellStart"/>
      <w:r w:rsidRPr="00695791">
        <w:rPr>
          <w:spacing w:val="0"/>
        </w:rPr>
        <w:t>dds</w:t>
      </w:r>
      <w:proofErr w:type="spellEnd"/>
      <w:r w:rsidRPr="00695791">
        <w:rPr>
          <w:spacing w:val="0"/>
        </w:rPr>
        <w:t xml:space="preserve"> </w:t>
      </w:r>
      <w:r>
        <w:rPr>
          <w:rFonts w:hint="eastAsia"/>
        </w:rPr>
        <w:t xml:space="preserve">등 </w:t>
      </w: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게임에서 대부분 사용</w:t>
      </w:r>
    </w:p>
    <w:p w14:paraId="1B75C090" w14:textId="5BF1CC7D" w:rsidR="00695791" w:rsidRDefault="00695791" w:rsidP="00695791">
      <w:pPr>
        <w:pStyle w:val="a"/>
      </w:pPr>
      <w:r>
        <w:rPr>
          <w:rFonts w:hint="eastAsia"/>
        </w:rPr>
        <w:t>V</w:t>
      </w:r>
      <w:r>
        <w:t>ector</w:t>
      </w:r>
    </w:p>
    <w:p w14:paraId="663EBB4A" w14:textId="619A42CB" w:rsidR="00695791" w:rsidRDefault="00695791" w:rsidP="00695791">
      <w:pPr>
        <w:pStyle w:val="7"/>
        <w:ind w:left="400"/>
      </w:pPr>
      <w:r>
        <w:rPr>
          <w:rFonts w:hint="eastAsia"/>
        </w:rPr>
        <w:t>화면 표현 방법을 좌표(</w:t>
      </w:r>
      <w:r>
        <w:t xml:space="preserve">Point) </w:t>
      </w:r>
      <w:r>
        <w:rPr>
          <w:rFonts w:hint="eastAsia"/>
        </w:rPr>
        <w:t>와 좌표 간의 연결을 연산하여 사용하는 방식</w:t>
      </w:r>
    </w:p>
    <w:p w14:paraId="1A5CDD88" w14:textId="6D735D59" w:rsidR="00695791" w:rsidRDefault="00695791" w:rsidP="00695791">
      <w:pPr>
        <w:pStyle w:val="7"/>
        <w:ind w:left="400"/>
      </w:pPr>
      <w:r>
        <w:rPr>
          <w:rFonts w:hint="eastAsia"/>
        </w:rPr>
        <w:t>확대 축소가 자유롭고 용량의 변화가 없다는 점이 장점</w:t>
      </w:r>
    </w:p>
    <w:p w14:paraId="7DD117D0" w14:textId="240D3BC3" w:rsidR="00695791" w:rsidRDefault="00695791" w:rsidP="00695791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0A5B4871" wp14:editId="2D045D46">
            <wp:extent cx="3876675" cy="2164477"/>
            <wp:effectExtent l="0" t="0" r="0" b="7620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83" cy="21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A692E" w14:textId="36D0CAD8" w:rsidR="00E2149B" w:rsidRDefault="00E2149B" w:rsidP="00127A2A">
      <w:pPr>
        <w:pStyle w:val="a"/>
      </w:pPr>
      <w:proofErr w:type="spellStart"/>
      <w:r>
        <w:rPr>
          <w:rFonts w:hint="eastAsia"/>
        </w:rPr>
        <w:t>앨리언싱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현상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화면을 비트맵 단위로 출력할 시 계단처럼 나타나는 현상(안티 </w:t>
      </w:r>
      <w:proofErr w:type="spellStart"/>
      <w:r>
        <w:rPr>
          <w:rFonts w:hint="eastAsia"/>
        </w:rPr>
        <w:t>앨리언싱으로</w:t>
      </w:r>
      <w:proofErr w:type="spellEnd"/>
      <w:r>
        <w:rPr>
          <w:rFonts w:hint="eastAsia"/>
        </w:rPr>
        <w:t xml:space="preserve"> 해결 가능</w:t>
      </w:r>
      <w:r>
        <w:t>)</w:t>
      </w:r>
    </w:p>
    <w:p w14:paraId="19E7852E" w14:textId="77777777" w:rsidR="00127A2A" w:rsidRDefault="00127A2A" w:rsidP="00127A2A">
      <w:pPr>
        <w:pStyle w:val="a"/>
        <w:numPr>
          <w:ilvl w:val="0"/>
          <w:numId w:val="0"/>
        </w:numPr>
      </w:pPr>
    </w:p>
    <w:p w14:paraId="618527E0" w14:textId="22A35714" w:rsidR="00695791" w:rsidRDefault="00127A2A" w:rsidP="00695791">
      <w:pPr>
        <w:pStyle w:val="2"/>
      </w:pPr>
      <w:r>
        <w:rPr>
          <w:rFonts w:hint="eastAsia"/>
        </w:rPr>
        <w:t>레이어</w:t>
      </w:r>
    </w:p>
    <w:p w14:paraId="6F506BEF" w14:textId="1B402848" w:rsidR="00127A2A" w:rsidRDefault="00127A2A" w:rsidP="00127A2A">
      <w:pPr>
        <w:pStyle w:val="a"/>
      </w:pPr>
      <w:r>
        <w:rPr>
          <w:rFonts w:hint="eastAsia"/>
        </w:rPr>
        <w:t>레이어 란</w:t>
      </w:r>
      <w:r>
        <w:t xml:space="preserve">? </w:t>
      </w:r>
      <w:proofErr w:type="gramStart"/>
      <w:r>
        <w:t>/ 2</w:t>
      </w:r>
      <w:proofErr w:type="gramEnd"/>
      <w:r>
        <w:t xml:space="preserve">D </w:t>
      </w:r>
      <w:r>
        <w:rPr>
          <w:rFonts w:hint="eastAsia"/>
        </w:rPr>
        <w:t>이미지의 층</w:t>
      </w:r>
    </w:p>
    <w:p w14:paraId="075607A9" w14:textId="0D48E769" w:rsidR="00127A2A" w:rsidRDefault="00127A2A" w:rsidP="00127A2A">
      <w:pPr>
        <w:pStyle w:val="a"/>
      </w:pPr>
      <w:r>
        <w:rPr>
          <w:rFonts w:hint="eastAsia"/>
        </w:rPr>
        <w:t>레이어 구성의 목적</w:t>
      </w:r>
    </w:p>
    <w:p w14:paraId="40E26CC1" w14:textId="01E84071" w:rsidR="00127A2A" w:rsidRDefault="00127A2A" w:rsidP="00127A2A">
      <w:pPr>
        <w:pStyle w:val="7"/>
        <w:ind w:left="40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표시,</w:t>
      </w:r>
      <w:r>
        <w:t xml:space="preserve"> </w:t>
      </w:r>
      <w:r>
        <w:rPr>
          <w:rFonts w:hint="eastAsia"/>
        </w:rPr>
        <w:t>게임 세계의 구성,</w:t>
      </w:r>
      <w:r>
        <w:t xml:space="preserve"> </w:t>
      </w:r>
      <w:r>
        <w:rPr>
          <w:rFonts w:hint="eastAsia"/>
        </w:rPr>
        <w:t>이펙트,</w:t>
      </w:r>
      <w:r>
        <w:t xml:space="preserve"> </w:t>
      </w:r>
      <w:r>
        <w:rPr>
          <w:rFonts w:hint="eastAsia"/>
        </w:rPr>
        <w:t>이미지 조합을 통한 재활용 및 용량 절약</w:t>
      </w:r>
    </w:p>
    <w:p w14:paraId="7EC092FB" w14:textId="50FD6948" w:rsidR="00127A2A" w:rsidRDefault="00127A2A" w:rsidP="00127A2A">
      <w:r>
        <w:rPr>
          <w:noProof/>
        </w:rPr>
        <w:drawing>
          <wp:inline distT="0" distB="0" distL="0" distR="0" wp14:anchorId="5BDCB5B7" wp14:editId="1B7B1CE6">
            <wp:extent cx="5391150" cy="2210371"/>
            <wp:effectExtent l="0" t="0" r="0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061" cy="225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416D48D" w14:textId="18079652" w:rsidR="00127A2A" w:rsidRDefault="002C7731" w:rsidP="00127A2A">
      <w:pPr>
        <w:pStyle w:val="2"/>
      </w:pPr>
      <w:r>
        <w:rPr>
          <w:rFonts w:hint="eastAsia"/>
        </w:rPr>
        <w:lastRenderedPageBreak/>
        <w:t>레이어 분해 예시</w:t>
      </w:r>
    </w:p>
    <w:p w14:paraId="761E83E1" w14:textId="013F572F" w:rsidR="002C7731" w:rsidRDefault="002C7731" w:rsidP="002C7731">
      <w:pPr>
        <w:pStyle w:val="a"/>
      </w:pPr>
      <w:r>
        <w:rPr>
          <w:rFonts w:hint="eastAsia"/>
        </w:rPr>
        <w:t>레이어 분해 예시</w:t>
      </w:r>
    </w:p>
    <w:p w14:paraId="76004A56" w14:textId="50BD146E" w:rsidR="002C7731" w:rsidRDefault="002C7731" w:rsidP="002C7731">
      <w:pPr>
        <w:pStyle w:val="a"/>
      </w:pPr>
      <w:r>
        <w:rPr>
          <w:rFonts w:hint="eastAsia"/>
        </w:rPr>
        <w:t xml:space="preserve">고전 게임 </w:t>
      </w:r>
      <w:r>
        <w:t>Street Fighter 2</w:t>
      </w:r>
      <w:r>
        <w:rPr>
          <w:rFonts w:hint="eastAsia"/>
        </w:rPr>
        <w:t>의 K</w:t>
      </w:r>
      <w:r>
        <w:t xml:space="preserve">en </w:t>
      </w:r>
      <w:r>
        <w:rPr>
          <w:rFonts w:hint="eastAsia"/>
        </w:rPr>
        <w:t>스테이지를 분해해 봅시다.</w:t>
      </w:r>
    </w:p>
    <w:p w14:paraId="0DA4617B" w14:textId="306A8310" w:rsidR="00285784" w:rsidRDefault="00285784" w:rsidP="00172A16">
      <w:pPr>
        <w:pStyle w:val="a"/>
        <w:numPr>
          <w:ilvl w:val="0"/>
          <w:numId w:val="0"/>
        </w:numPr>
      </w:pPr>
    </w:p>
    <w:p w14:paraId="185FEA0D" w14:textId="77777777" w:rsidR="00172A16" w:rsidRDefault="00172A16" w:rsidP="002C7731">
      <w:pPr>
        <w:pStyle w:val="a"/>
        <w:numPr>
          <w:ilvl w:val="0"/>
          <w:numId w:val="0"/>
        </w:numPr>
        <w:ind w:left="403" w:hanging="403"/>
        <w:sectPr w:rsidR="00172A16" w:rsidSect="000E3EBF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14:paraId="6AB63DE3" w14:textId="065224F1" w:rsidR="002C7731" w:rsidRDefault="00285784" w:rsidP="002C7731">
      <w:pPr>
        <w:pStyle w:val="a"/>
        <w:numPr>
          <w:ilvl w:val="0"/>
          <w:numId w:val="0"/>
        </w:numPr>
        <w:ind w:left="403" w:hanging="403"/>
      </w:pPr>
      <w:proofErr w:type="gramStart"/>
      <w:r>
        <w:rPr>
          <w:rFonts w:hint="eastAsia"/>
        </w:rPr>
        <w:t xml:space="preserve">바다 </w:t>
      </w:r>
      <w:r>
        <w:t>/</w:t>
      </w:r>
      <w:proofErr w:type="gramEnd"/>
      <w:r>
        <w:t xml:space="preserve"> </w:t>
      </w:r>
      <w:r>
        <w:rPr>
          <w:rFonts w:hint="eastAsia"/>
        </w:rPr>
        <w:t>하늘 배경(</w:t>
      </w:r>
      <w:r>
        <w:t>1</w:t>
      </w:r>
      <w:r>
        <w:rPr>
          <w:rFonts w:hint="eastAsia"/>
        </w:rPr>
        <w:t>개</w:t>
      </w:r>
      <w:r>
        <w:t>)</w:t>
      </w:r>
    </w:p>
    <w:p w14:paraId="7672DF5A" w14:textId="7A5CDABA" w:rsidR="00285784" w:rsidRDefault="00285784" w:rsidP="002C7731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필드와 캐릭터</w:t>
      </w:r>
      <w:r w:rsidR="00172A16">
        <w:rPr>
          <w:rFonts w:hint="eastAsia"/>
        </w:rPr>
        <w:t>,</w:t>
      </w:r>
      <w:r w:rsidR="00172A16">
        <w:t xml:space="preserve"> </w:t>
      </w:r>
      <w:r w:rsidR="00172A16">
        <w:rPr>
          <w:rFonts w:hint="eastAsia"/>
        </w:rPr>
        <w:t>기술</w:t>
      </w:r>
      <w:r>
        <w:rPr>
          <w:rFonts w:hint="eastAsia"/>
        </w:rPr>
        <w:t>(</w:t>
      </w:r>
      <w:r w:rsidR="00172A16">
        <w:t>4</w:t>
      </w:r>
      <w:r w:rsidR="00172A16">
        <w:rPr>
          <w:rFonts w:hint="eastAsia"/>
        </w:rPr>
        <w:t>개</w:t>
      </w:r>
      <w:r>
        <w:t>)</w:t>
      </w:r>
      <w:r w:rsidR="00172A16">
        <w:rPr>
          <w:rFonts w:hint="eastAsia"/>
        </w:rPr>
        <w:t xml:space="preserve">[필드 </w:t>
      </w:r>
      <w:proofErr w:type="gramStart"/>
      <w:r w:rsidR="00172A16">
        <w:rPr>
          <w:rFonts w:hint="eastAsia"/>
        </w:rPr>
        <w:t xml:space="preserve">뒷면 </w:t>
      </w:r>
      <w:r w:rsidR="00172A16">
        <w:t>/</w:t>
      </w:r>
      <w:proofErr w:type="gramEnd"/>
      <w:r w:rsidR="00172A16">
        <w:t xml:space="preserve"> </w:t>
      </w:r>
      <w:r w:rsidR="00172A16">
        <w:rPr>
          <w:rFonts w:hint="eastAsia"/>
        </w:rPr>
        <w:t xml:space="preserve">캐릭터 </w:t>
      </w:r>
      <w:r w:rsidR="00172A16">
        <w:t xml:space="preserve">/ </w:t>
      </w:r>
      <w:r w:rsidR="00172A16">
        <w:rPr>
          <w:rFonts w:hint="eastAsia"/>
        </w:rPr>
        <w:t xml:space="preserve">기술 </w:t>
      </w:r>
      <w:r w:rsidR="00172A16">
        <w:t xml:space="preserve">/ </w:t>
      </w:r>
      <w:r w:rsidR="00172A16">
        <w:rPr>
          <w:rFonts w:hint="eastAsia"/>
        </w:rPr>
        <w:t>필드 앞면</w:t>
      </w:r>
      <w:r w:rsidR="00172A16">
        <w:t>]</w:t>
      </w:r>
    </w:p>
    <w:p w14:paraId="21FB4AF3" w14:textId="4E5BE85D" w:rsidR="00172A16" w:rsidRDefault="00172A16" w:rsidP="002C7731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분해</w:t>
      </w:r>
    </w:p>
    <w:p w14:paraId="5C4D5280" w14:textId="77777777" w:rsidR="00172A16" w:rsidRDefault="00172A16" w:rsidP="00172A16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(승리 표시</w:t>
      </w:r>
      <w:r>
        <w:t>)</w:t>
      </w:r>
    </w:p>
    <w:p w14:paraId="31375042" w14:textId="3C673474" w:rsidR="00172A16" w:rsidRDefault="00172A16" w:rsidP="002C7731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 xml:space="preserve">(체력 바 </w:t>
      </w:r>
      <w:proofErr w:type="gramStart"/>
      <w:r>
        <w:rPr>
          <w:rFonts w:hint="eastAsia"/>
        </w:rPr>
        <w:t xml:space="preserve">배경 </w:t>
      </w:r>
      <w:r>
        <w:t>/</w:t>
      </w:r>
      <w:proofErr w:type="gramEnd"/>
      <w:r>
        <w:t xml:space="preserve"> </w:t>
      </w:r>
      <w:r>
        <w:rPr>
          <w:rFonts w:hint="eastAsia"/>
        </w:rPr>
        <w:t>체력 바</w:t>
      </w:r>
      <w:r>
        <w:t>)</w:t>
      </w:r>
    </w:p>
    <w:p w14:paraId="3506E9B1" w14:textId="40D854AC" w:rsidR="00172A16" w:rsidRPr="00172A16" w:rsidRDefault="00172A16" w:rsidP="002C7731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(타이머)</w:t>
      </w:r>
    </w:p>
    <w:p w14:paraId="1395878E" w14:textId="4AE5787E" w:rsidR="00127A2A" w:rsidRDefault="00172A16" w:rsidP="00127A2A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(캐릭터 이름</w:t>
      </w:r>
      <w:r>
        <w:t>)</w:t>
      </w:r>
    </w:p>
    <w:p w14:paraId="3172CECF" w14:textId="5F9E416D" w:rsidR="00172A16" w:rsidRDefault="00172A16" w:rsidP="00127A2A">
      <w:pPr>
        <w:pStyle w:val="a"/>
        <w:numPr>
          <w:ilvl w:val="0"/>
          <w:numId w:val="0"/>
        </w:numPr>
        <w:ind w:left="403" w:hanging="403"/>
      </w:pPr>
      <w:r>
        <w:t>(1P)</w:t>
      </w:r>
    </w:p>
    <w:p w14:paraId="5540EA2F" w14:textId="0BE9A2D3" w:rsidR="00172A16" w:rsidRDefault="00172A16" w:rsidP="00127A2A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(</w:t>
      </w:r>
      <w:r>
        <w:t xml:space="preserve">1P </w:t>
      </w:r>
      <w:r>
        <w:rPr>
          <w:rFonts w:hint="eastAsia"/>
        </w:rPr>
        <w:t>점수</w:t>
      </w:r>
      <w:r>
        <w:t>)</w:t>
      </w:r>
    </w:p>
    <w:p w14:paraId="1D183127" w14:textId="4E119B24" w:rsidR="00172A16" w:rsidRDefault="00172A16" w:rsidP="00127A2A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(하이 스코어</w:t>
      </w:r>
      <w:r>
        <w:t>)</w:t>
      </w:r>
    </w:p>
    <w:p w14:paraId="14799689" w14:textId="1790D32C" w:rsidR="00172A16" w:rsidRDefault="00172A16" w:rsidP="00127A2A">
      <w:pPr>
        <w:pStyle w:val="a"/>
        <w:numPr>
          <w:ilvl w:val="0"/>
          <w:numId w:val="0"/>
        </w:numPr>
        <w:ind w:left="403" w:hanging="403"/>
      </w:pPr>
    </w:p>
    <w:p w14:paraId="2A020AD0" w14:textId="69BC2916" w:rsidR="00172A16" w:rsidRDefault="00172A16" w:rsidP="00127A2A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 xml:space="preserve">캐릭터 </w:t>
      </w:r>
    </w:p>
    <w:p w14:paraId="092A883C" w14:textId="77777777" w:rsidR="00172A16" w:rsidRDefault="00172A16" w:rsidP="00172A16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(</w:t>
      </w:r>
      <w:r>
        <w:t>스</w:t>
      </w:r>
      <w:r>
        <w:rPr>
          <w:rFonts w:hint="eastAsia"/>
        </w:rPr>
        <w:t>킬 이펙트</w:t>
      </w:r>
      <w:r>
        <w:t>)</w:t>
      </w:r>
    </w:p>
    <w:p w14:paraId="7631627C" w14:textId="01E65051" w:rsidR="00172A16" w:rsidRDefault="00172A16" w:rsidP="00172A16">
      <w:pPr>
        <w:pStyle w:val="a"/>
        <w:numPr>
          <w:ilvl w:val="0"/>
          <w:numId w:val="0"/>
        </w:numPr>
      </w:pPr>
      <w:r>
        <w:rPr>
          <w:rFonts w:hint="eastAsia"/>
        </w:rPr>
        <w:t>(타격 이펙트)</w:t>
      </w:r>
    </w:p>
    <w:p w14:paraId="728131A4" w14:textId="1D62E67F" w:rsidR="00172A16" w:rsidRDefault="00172A16" w:rsidP="00172A16">
      <w:pPr>
        <w:pStyle w:val="a"/>
        <w:numPr>
          <w:ilvl w:val="0"/>
          <w:numId w:val="0"/>
        </w:numPr>
      </w:pPr>
      <w:r>
        <w:t>(</w:t>
      </w:r>
      <w:r>
        <w:rPr>
          <w:rFonts w:hint="eastAsia"/>
        </w:rPr>
        <w:t>1P</w:t>
      </w:r>
      <w:r>
        <w:t>)</w:t>
      </w:r>
    </w:p>
    <w:p w14:paraId="1BE2D6EE" w14:textId="3F6F9046" w:rsidR="00172A16" w:rsidRDefault="00172A16" w:rsidP="00127A2A">
      <w:pPr>
        <w:pStyle w:val="a"/>
        <w:numPr>
          <w:ilvl w:val="0"/>
          <w:numId w:val="0"/>
        </w:numPr>
        <w:ind w:left="403" w:hanging="403"/>
      </w:pPr>
      <w:r>
        <w:t>(</w:t>
      </w:r>
      <w:r>
        <w:rPr>
          <w:rFonts w:hint="eastAsia"/>
        </w:rPr>
        <w:t>2</w:t>
      </w:r>
      <w:r>
        <w:t>P)</w:t>
      </w:r>
    </w:p>
    <w:p w14:paraId="037E5A2A" w14:textId="7BA3D956" w:rsidR="00127A2A" w:rsidRDefault="00127A2A" w:rsidP="00127A2A">
      <w:pPr>
        <w:pStyle w:val="a"/>
        <w:numPr>
          <w:ilvl w:val="0"/>
          <w:numId w:val="0"/>
        </w:numPr>
        <w:ind w:left="403" w:hanging="403"/>
      </w:pPr>
    </w:p>
    <w:p w14:paraId="57D5B500" w14:textId="1B13EA08" w:rsidR="00172A16" w:rsidRDefault="00172A16" w:rsidP="00127A2A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배경</w:t>
      </w:r>
    </w:p>
    <w:p w14:paraId="6605ED1A" w14:textId="6BE99FE3" w:rsidR="00172A16" w:rsidRDefault="00172A16" w:rsidP="00127A2A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(원경</w:t>
      </w:r>
      <w:r>
        <w:t>)</w:t>
      </w:r>
    </w:p>
    <w:p w14:paraId="625D9004" w14:textId="21F56B22" w:rsidR="00172A16" w:rsidRDefault="00172A16" w:rsidP="00172A16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배와 승선인 배경(</w:t>
      </w:r>
      <w:r>
        <w:t>5</w:t>
      </w:r>
      <w:r>
        <w:rPr>
          <w:rFonts w:hint="eastAsia"/>
        </w:rPr>
        <w:t>개</w:t>
      </w:r>
      <w:r>
        <w:t>)[</w:t>
      </w:r>
      <w:r>
        <w:rPr>
          <w:rFonts w:hint="eastAsia"/>
        </w:rPr>
        <w:t xml:space="preserve">배 </w:t>
      </w:r>
      <w:proofErr w:type="gramStart"/>
      <w:r>
        <w:rPr>
          <w:rFonts w:hint="eastAsia"/>
        </w:rPr>
        <w:t xml:space="preserve">뒷면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승선인 </w:t>
      </w:r>
      <w:r>
        <w:t xml:space="preserve">/ </w:t>
      </w:r>
      <w:r>
        <w:rPr>
          <w:rFonts w:hint="eastAsia"/>
        </w:rPr>
        <w:t xml:space="preserve">배 중간 </w:t>
      </w:r>
      <w:r>
        <w:t xml:space="preserve">/ </w:t>
      </w:r>
      <w:r>
        <w:rPr>
          <w:rFonts w:hint="eastAsia"/>
        </w:rPr>
        <w:t xml:space="preserve">승선인 </w:t>
      </w:r>
      <w:r>
        <w:t xml:space="preserve">/ </w:t>
      </w:r>
      <w:r>
        <w:rPr>
          <w:rFonts w:hint="eastAsia"/>
        </w:rPr>
        <w:t>배 앞면</w:t>
      </w:r>
      <w:r>
        <w:t>]</w:t>
      </w:r>
    </w:p>
    <w:p w14:paraId="5F1BCEF1" w14:textId="35BAA132" w:rsidR="00172A16" w:rsidRPr="00172A16" w:rsidRDefault="00C726D1" w:rsidP="00172A16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땅 앞,</w:t>
      </w:r>
      <w:r w:rsidR="00172A16">
        <w:rPr>
          <w:rFonts w:hint="eastAsia"/>
        </w:rPr>
        <w:t xml:space="preserve"> 뒷면</w:t>
      </w:r>
    </w:p>
    <w:p w14:paraId="24DC410C" w14:textId="77777777" w:rsidR="00172A16" w:rsidRDefault="00172A16" w:rsidP="00127A2A">
      <w:pPr>
        <w:pStyle w:val="a"/>
        <w:numPr>
          <w:ilvl w:val="0"/>
          <w:numId w:val="0"/>
        </w:numPr>
        <w:ind w:left="403" w:hanging="403"/>
        <w:sectPr w:rsidR="00172A16" w:rsidSect="00172A16">
          <w:type w:val="continuous"/>
          <w:pgSz w:w="11906" w:h="16838"/>
          <w:pgMar w:top="720" w:right="720" w:bottom="720" w:left="720" w:header="851" w:footer="992" w:gutter="0"/>
          <w:cols w:num="2" w:space="425"/>
          <w:docGrid w:linePitch="360"/>
        </w:sectPr>
      </w:pPr>
    </w:p>
    <w:p w14:paraId="1FA7F9B6" w14:textId="32A2A68D" w:rsidR="00172A16" w:rsidRDefault="00172A16" w:rsidP="00127A2A">
      <w:pPr>
        <w:pStyle w:val="a"/>
        <w:numPr>
          <w:ilvl w:val="0"/>
          <w:numId w:val="0"/>
        </w:numPr>
        <w:ind w:left="403" w:hanging="403"/>
      </w:pPr>
    </w:p>
    <w:p w14:paraId="13569964" w14:textId="09EF0119" w:rsidR="00172A16" w:rsidRDefault="00172A16" w:rsidP="00172A16">
      <w:pPr>
        <w:pStyle w:val="2"/>
      </w:pPr>
      <w:r>
        <w:rPr>
          <w:rFonts w:hint="eastAsia"/>
        </w:rPr>
        <w:t>레이어는 대략 다음과 같이 구성됩니다</w:t>
      </w:r>
    </w:p>
    <w:p w14:paraId="3109E19E" w14:textId="51AA5ADE" w:rsidR="00172A16" w:rsidRDefault="00172A16" w:rsidP="00172A16">
      <w:pPr>
        <w:pStyle w:val="a"/>
      </w:pPr>
      <w:r>
        <w:rPr>
          <w:rFonts w:hint="eastAsia"/>
        </w:rPr>
        <w:t>원경</w:t>
      </w:r>
    </w:p>
    <w:p w14:paraId="0F6CD2D0" w14:textId="07B16C76" w:rsidR="00172A16" w:rsidRDefault="00172A16" w:rsidP="00172A16">
      <w:pPr>
        <w:pStyle w:val="a"/>
      </w:pPr>
      <w:r>
        <w:rPr>
          <w:rFonts w:hint="eastAsia"/>
        </w:rPr>
        <w:t>근경</w:t>
      </w:r>
    </w:p>
    <w:p w14:paraId="3C9AA95C" w14:textId="4836558B" w:rsidR="00172A16" w:rsidRDefault="00172A16" w:rsidP="00172A16">
      <w:pPr>
        <w:pStyle w:val="a"/>
      </w:pPr>
      <w:r>
        <w:rPr>
          <w:rFonts w:hint="eastAsia"/>
        </w:rPr>
        <w:t>땅</w:t>
      </w:r>
    </w:p>
    <w:p w14:paraId="677C9E52" w14:textId="25D4C1D3" w:rsidR="00172A16" w:rsidRDefault="00172A16" w:rsidP="00172A16">
      <w:pPr>
        <w:pStyle w:val="a"/>
      </w:pPr>
      <w:r>
        <w:rPr>
          <w:rFonts w:hint="eastAsia"/>
        </w:rPr>
        <w:t>구조물 등 고정적 오브젝트</w:t>
      </w:r>
    </w:p>
    <w:p w14:paraId="6E1C7BA3" w14:textId="5584D6C3" w:rsidR="00172A16" w:rsidRDefault="00172A16" w:rsidP="00172A16">
      <w:pPr>
        <w:pStyle w:val="a"/>
      </w:pPr>
      <w:proofErr w:type="gramStart"/>
      <w:r>
        <w:rPr>
          <w:rFonts w:hint="eastAsia"/>
        </w:rPr>
        <w:t xml:space="preserve">캐릭터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몬스터 </w:t>
      </w:r>
      <w:r>
        <w:t xml:space="preserve">/ </w:t>
      </w:r>
      <w:r>
        <w:rPr>
          <w:rFonts w:hint="eastAsia"/>
        </w:rPr>
        <w:t>아이템 등 유동적 오브젝트</w:t>
      </w:r>
    </w:p>
    <w:p w14:paraId="642FCE21" w14:textId="7DA086C2" w:rsidR="00172A16" w:rsidRDefault="00172A16" w:rsidP="00172A16">
      <w:pPr>
        <w:pStyle w:val="a"/>
      </w:pPr>
      <w:r>
        <w:rPr>
          <w:rFonts w:hint="eastAsia"/>
        </w:rPr>
        <w:t>각종 이펙트 효과</w:t>
      </w:r>
    </w:p>
    <w:p w14:paraId="125EC1A8" w14:textId="0387CA66" w:rsidR="00172A16" w:rsidRDefault="00172A16" w:rsidP="00172A16">
      <w:pPr>
        <w:pStyle w:val="a"/>
      </w:pPr>
      <w:r>
        <w:rPr>
          <w:rFonts w:hint="eastAsia"/>
        </w:rPr>
        <w:t>날씨나 시간 등의 표시</w:t>
      </w:r>
    </w:p>
    <w:p w14:paraId="0B6C5E9C" w14:textId="44434C77" w:rsidR="00172A16" w:rsidRDefault="00172A16" w:rsidP="00172A16">
      <w:pPr>
        <w:pStyle w:val="a"/>
      </w:pPr>
      <w:r>
        <w:rPr>
          <w:rFonts w:hint="eastAsia"/>
        </w:rPr>
        <w:t>커서</w:t>
      </w:r>
    </w:p>
    <w:p w14:paraId="64D941C7" w14:textId="59FEA7C9" w:rsidR="00172A16" w:rsidRDefault="00172A16" w:rsidP="00172A16">
      <w:pPr>
        <w:pStyle w:val="a"/>
      </w:pPr>
      <w:r>
        <w:t>UI</w:t>
      </w:r>
    </w:p>
    <w:p w14:paraId="1977BADD" w14:textId="77777777" w:rsidR="00172A16" w:rsidRPr="00172A16" w:rsidRDefault="00172A16" w:rsidP="00172A16">
      <w:pPr>
        <w:pStyle w:val="a"/>
        <w:numPr>
          <w:ilvl w:val="0"/>
          <w:numId w:val="0"/>
        </w:numPr>
        <w:ind w:left="403" w:hanging="403"/>
      </w:pPr>
    </w:p>
    <w:p w14:paraId="6E5B783A" w14:textId="2229E2A6" w:rsidR="00C726D1" w:rsidRDefault="00C726D1" w:rsidP="00C726D1">
      <w:pPr>
        <w:pStyle w:val="2"/>
      </w:pPr>
      <w:r>
        <w:rPr>
          <w:rFonts w:hint="eastAsia"/>
        </w:rPr>
        <w:t>레이어는 동적으로 바뀌기도 합니다</w:t>
      </w:r>
    </w:p>
    <w:p w14:paraId="3BE8BEA4" w14:textId="56C60DF3" w:rsidR="00C726D1" w:rsidRDefault="00C726D1" w:rsidP="00C726D1">
      <w:pPr>
        <w:pStyle w:val="a"/>
      </w:pPr>
      <w:r>
        <w:rPr>
          <w:rFonts w:hint="eastAsia"/>
        </w:rPr>
        <w:t>특정 상황에서만 생성되거나 사라지기도 하고</w:t>
      </w:r>
    </w:p>
    <w:p w14:paraId="0712165F" w14:textId="50A28198" w:rsidR="00C726D1" w:rsidRDefault="00C726D1" w:rsidP="00C726D1">
      <w:pPr>
        <w:pStyle w:val="a"/>
      </w:pPr>
      <w:r>
        <w:rPr>
          <w:rFonts w:hint="eastAsia"/>
        </w:rPr>
        <w:t>뒤에 있는 캐릭터가 앞으로 나오거나 앞에 있는 캐릭터가 뒤로 가거나 하는 것처럼 레이어의 순서가 바뀌기도 하고</w:t>
      </w:r>
    </w:p>
    <w:p w14:paraId="055279DE" w14:textId="582EC635" w:rsidR="00C726D1" w:rsidRPr="00C726D1" w:rsidRDefault="00C726D1" w:rsidP="00C726D1">
      <w:pPr>
        <w:pStyle w:val="a"/>
      </w:pPr>
      <w:r>
        <w:rPr>
          <w:rFonts w:hint="eastAsia"/>
        </w:rPr>
        <w:t>특정 상황에서 반투명,</w:t>
      </w:r>
      <w:r>
        <w:t xml:space="preserve"> </w:t>
      </w:r>
      <w:r>
        <w:rPr>
          <w:rFonts w:hint="eastAsia"/>
        </w:rPr>
        <w:t>흑백 등으로 처리되기도 합니다</w:t>
      </w:r>
    </w:p>
    <w:p w14:paraId="47299AF1" w14:textId="77777777" w:rsidR="00C726D1" w:rsidRDefault="00C726D1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095FC4E5" w14:textId="1FB63660" w:rsidR="005733CD" w:rsidRDefault="005733CD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31E6D28E" w14:textId="77777777" w:rsidR="005733CD" w:rsidRDefault="005733CD" w:rsidP="005733CD">
      <w:pPr>
        <w:pStyle w:val="2"/>
      </w:pPr>
      <w:proofErr w:type="gramStart"/>
      <w:r>
        <w:rPr>
          <w:rFonts w:hint="eastAsia"/>
        </w:rPr>
        <w:lastRenderedPageBreak/>
        <w:t xml:space="preserve">맵 </w:t>
      </w:r>
      <w:r>
        <w:t>/</w:t>
      </w:r>
      <w:proofErr w:type="gramEnd"/>
      <w:r>
        <w:t xml:space="preserve"> </w:t>
      </w:r>
      <w:r>
        <w:rPr>
          <w:rFonts w:hint="eastAsia"/>
        </w:rPr>
        <w:t>배경</w:t>
      </w:r>
    </w:p>
    <w:p w14:paraId="7F285AA3" w14:textId="77777777" w:rsidR="005733CD" w:rsidRDefault="005733CD" w:rsidP="005733CD">
      <w:pPr>
        <w:pStyle w:val="a"/>
      </w:pPr>
      <w:r>
        <w:rPr>
          <w:rFonts w:hint="eastAsia"/>
        </w:rPr>
        <w:t>실제 게임플레이가 이루어지는 배경</w:t>
      </w:r>
    </w:p>
    <w:p w14:paraId="4A2A233D" w14:textId="77777777" w:rsidR="005733CD" w:rsidRDefault="005733CD" w:rsidP="005733CD">
      <w:pPr>
        <w:pStyle w:val="a"/>
      </w:pPr>
      <w:r>
        <w:rPr>
          <w:rFonts w:hint="eastAsia"/>
        </w:rPr>
        <w:t>R</w:t>
      </w:r>
      <w:r>
        <w:t xml:space="preserve">PG, RTS, </w:t>
      </w:r>
      <w:r>
        <w:rPr>
          <w:rFonts w:hint="eastAsia"/>
        </w:rPr>
        <w:t xml:space="preserve">시뮬레이션 등 많은 장르에서 효율성을 이유로 </w:t>
      </w:r>
      <w:r w:rsidRPr="005733CD">
        <w:rPr>
          <w:rFonts w:hint="eastAsia"/>
          <w:color w:val="FF0000"/>
        </w:rPr>
        <w:t xml:space="preserve">타일 </w:t>
      </w:r>
      <w:proofErr w:type="spellStart"/>
      <w:r w:rsidRPr="005733CD">
        <w:rPr>
          <w:rFonts w:hint="eastAsia"/>
          <w:color w:val="FF0000"/>
        </w:rPr>
        <w:t>맵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많이 사용</w:t>
      </w:r>
    </w:p>
    <w:p w14:paraId="4D96B719" w14:textId="77777777" w:rsidR="005733CD" w:rsidRDefault="005733CD" w:rsidP="005733CD">
      <w:pPr>
        <w:pStyle w:val="a"/>
      </w:pPr>
      <w:r>
        <w:rPr>
          <w:rFonts w:hint="eastAsia"/>
        </w:rPr>
        <w:t>대개 단위 타일은 게임 플레이를 구성하는 최소 단위의 오브젝트들이</w:t>
      </w:r>
      <w:r>
        <w:t xml:space="preserve"> </w:t>
      </w:r>
      <w:r>
        <w:rPr>
          <w:rFonts w:hint="eastAsia"/>
        </w:rPr>
        <w:t>위치</w:t>
      </w:r>
    </w:p>
    <w:p w14:paraId="29FB0F0D" w14:textId="74C8A207" w:rsidR="005733CD" w:rsidRDefault="005733CD" w:rsidP="005733CD">
      <w:pPr>
        <w:pStyle w:val="a"/>
      </w:pPr>
      <w:r>
        <w:rPr>
          <w:rFonts w:hint="eastAsia"/>
        </w:rPr>
        <w:t xml:space="preserve">타일 이미지와 속성이 </w:t>
      </w:r>
      <w:r>
        <w:t>1:1</w:t>
      </w:r>
      <w:r>
        <w:rPr>
          <w:rFonts w:hint="eastAsia"/>
        </w:rPr>
        <w:t>로 대응되는 게임도 있지만</w:t>
      </w:r>
      <w:r>
        <w:t xml:space="preserve"> </w:t>
      </w:r>
      <w:r>
        <w:rPr>
          <w:rFonts w:hint="eastAsia"/>
        </w:rPr>
        <w:t>이미지와 속성을 별개로 설정하는 게임도 있다</w:t>
      </w:r>
    </w:p>
    <w:p w14:paraId="1F7D3ED1" w14:textId="77777777" w:rsidR="005733CD" w:rsidRDefault="005733CD" w:rsidP="005733CD">
      <w:pPr>
        <w:pStyle w:val="a"/>
      </w:pPr>
      <w:r>
        <w:rPr>
          <w:rFonts w:hint="eastAsia"/>
        </w:rPr>
        <w:t xml:space="preserve">타일이 가지고 있는 </w:t>
      </w:r>
      <w:proofErr w:type="gramStart"/>
      <w:r>
        <w:rPr>
          <w:rFonts w:hint="eastAsia"/>
        </w:rPr>
        <w:t xml:space="preserve">정보 </w:t>
      </w:r>
      <w:r>
        <w:t>/</w:t>
      </w:r>
      <w:proofErr w:type="gramEnd"/>
      <w:r>
        <w:t xml:space="preserve"> </w:t>
      </w:r>
      <w:r w:rsidRPr="005733CD">
        <w:rPr>
          <w:rFonts w:hint="eastAsia"/>
          <w:color w:val="FF0000"/>
        </w:rPr>
        <w:t>지형 속성,</w:t>
      </w:r>
      <w:r w:rsidRPr="005733CD">
        <w:rPr>
          <w:color w:val="FF0000"/>
        </w:rPr>
        <w:t xml:space="preserve"> </w:t>
      </w:r>
      <w:r w:rsidRPr="005733CD">
        <w:rPr>
          <w:rFonts w:hint="eastAsia"/>
          <w:color w:val="FF0000"/>
        </w:rPr>
        <w:t>이동 가능,</w:t>
      </w:r>
      <w:r w:rsidRPr="005733CD">
        <w:rPr>
          <w:color w:val="FF0000"/>
        </w:rPr>
        <w:t xml:space="preserve"> </w:t>
      </w:r>
      <w:r w:rsidRPr="005733CD">
        <w:rPr>
          <w:rFonts w:hint="eastAsia"/>
          <w:color w:val="FF0000"/>
        </w:rPr>
        <w:t>높이,</w:t>
      </w:r>
      <w:r w:rsidRPr="005733CD">
        <w:rPr>
          <w:color w:val="FF0000"/>
        </w:rPr>
        <w:t xml:space="preserve"> </w:t>
      </w:r>
      <w:r w:rsidRPr="005733CD">
        <w:rPr>
          <w:rFonts w:hint="eastAsia"/>
          <w:color w:val="FF0000"/>
        </w:rPr>
        <w:t>제어 가능 여부</w:t>
      </w:r>
      <w:r>
        <w:rPr>
          <w:rFonts w:hint="eastAsia"/>
        </w:rPr>
        <w:t xml:space="preserve"> 등</w:t>
      </w:r>
    </w:p>
    <w:p w14:paraId="22DF8A48" w14:textId="77777777" w:rsidR="005733CD" w:rsidRPr="005733CD" w:rsidRDefault="005733CD" w:rsidP="005733CD">
      <w:pPr>
        <w:pStyle w:val="a"/>
      </w:pPr>
      <w:r>
        <w:rPr>
          <w:rFonts w:hint="eastAsia"/>
        </w:rPr>
        <w:t xml:space="preserve">타일을 점유한 오브젝트는 </w:t>
      </w:r>
      <w:r w:rsidRPr="00BF7CCE">
        <w:rPr>
          <w:rFonts w:hint="eastAsia"/>
          <w:color w:val="FF0000"/>
        </w:rPr>
        <w:t>상태,</w:t>
      </w:r>
      <w:r w:rsidRPr="00BF7CCE">
        <w:rPr>
          <w:color w:val="FF0000"/>
        </w:rPr>
        <w:t xml:space="preserve"> </w:t>
      </w:r>
      <w:r w:rsidRPr="00BF7CCE">
        <w:rPr>
          <w:rFonts w:hint="eastAsia"/>
          <w:color w:val="FF0000"/>
        </w:rPr>
        <w:t>방향,</w:t>
      </w:r>
      <w:r w:rsidRPr="00BF7CCE">
        <w:rPr>
          <w:color w:val="FF0000"/>
        </w:rPr>
        <w:t xml:space="preserve"> </w:t>
      </w:r>
      <w:r w:rsidRPr="00BF7CCE">
        <w:rPr>
          <w:rFonts w:hint="eastAsia"/>
          <w:color w:val="FF0000"/>
        </w:rPr>
        <w:t>충돌</w:t>
      </w:r>
      <w:r>
        <w:rPr>
          <w:rFonts w:hint="eastAsia"/>
        </w:rPr>
        <w:t xml:space="preserve"> 등을 체크</w:t>
      </w:r>
    </w:p>
    <w:p w14:paraId="2C50C6C9" w14:textId="77777777" w:rsidR="00C726D1" w:rsidRPr="005733CD" w:rsidRDefault="00C726D1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75671B4D" w14:textId="0FEDD2CF" w:rsidR="00C726D1" w:rsidRDefault="000F0A56" w:rsidP="000F0A56">
      <w:pPr>
        <w:pStyle w:val="4"/>
      </w:pPr>
      <w:r>
        <w:t>“</w:t>
      </w:r>
      <w:r>
        <w:rPr>
          <w:rFonts w:hint="eastAsia"/>
        </w:rPr>
        <w:t>2</w:t>
      </w:r>
      <w:r>
        <w:t xml:space="preserve">D </w:t>
      </w:r>
      <w:r>
        <w:rPr>
          <w:rFonts w:hint="eastAsia"/>
        </w:rPr>
        <w:t>오브젝트의 구성</w:t>
      </w:r>
      <w:r>
        <w:t>”</w:t>
      </w:r>
    </w:p>
    <w:p w14:paraId="5D68EE0A" w14:textId="3697F849" w:rsidR="00C726D1" w:rsidRDefault="00C726D1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7F1CCF9F" w14:textId="239E3A8E" w:rsidR="000F0A56" w:rsidRDefault="00DD12CA" w:rsidP="00DD12CA">
      <w:pPr>
        <w:pStyle w:val="2"/>
      </w:pPr>
      <w:proofErr w:type="spellStart"/>
      <w:r>
        <w:rPr>
          <w:rFonts w:hint="eastAsia"/>
        </w:rPr>
        <w:t>스프라이트</w:t>
      </w:r>
      <w:proofErr w:type="spellEnd"/>
    </w:p>
    <w:p w14:paraId="08390E7D" w14:textId="50A2D47F" w:rsidR="00DD12CA" w:rsidRDefault="00DD12CA" w:rsidP="00DD12CA">
      <w:pPr>
        <w:pStyle w:val="a"/>
      </w:pPr>
      <w:r>
        <w:rPr>
          <w:rFonts w:hint="eastAsia"/>
        </w:rPr>
        <w:t xml:space="preserve">이미지 출력 전반을 관리하는 </w:t>
      </w:r>
      <w:proofErr w:type="gramStart"/>
      <w:r>
        <w:rPr>
          <w:rFonts w:hint="eastAsia"/>
        </w:rPr>
        <w:t xml:space="preserve">클래스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각 프레임 별로 정보가 </w:t>
      </w:r>
      <w:proofErr w:type="spellStart"/>
      <w:r>
        <w:rPr>
          <w:rFonts w:hint="eastAsia"/>
        </w:rPr>
        <w:t>들어감</w:t>
      </w:r>
      <w:proofErr w:type="spellEnd"/>
    </w:p>
    <w:p w14:paraId="11BEE23C" w14:textId="60258A32" w:rsidR="00DD12CA" w:rsidRDefault="00DD12CA" w:rsidP="00DD12CA">
      <w:pPr>
        <w:pStyle w:val="a"/>
      </w:pPr>
      <w:r>
        <w:rPr>
          <w:rFonts w:hint="eastAsia"/>
        </w:rPr>
        <w:t>게임 내 모든 애니메이션이 되는 오브젝트의 효과적인 관리</w:t>
      </w:r>
    </w:p>
    <w:p w14:paraId="4D8ADBF9" w14:textId="77777777" w:rsidR="00DD12CA" w:rsidRDefault="00DD12CA" w:rsidP="00DD12CA">
      <w:pPr>
        <w:pStyle w:val="a"/>
      </w:pPr>
      <w:r>
        <w:rPr>
          <w:rFonts w:hint="eastAsia"/>
        </w:rPr>
        <w:t>이미지의 재 사용성을 높여 용량과 메모리의 관리를 용이하게 함</w:t>
      </w:r>
    </w:p>
    <w:p w14:paraId="1B339069" w14:textId="47E8EAF7" w:rsidR="00DD12CA" w:rsidRPr="00DD12CA" w:rsidRDefault="00DD12CA" w:rsidP="00DD12CA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AAD1C68" wp14:editId="5D106E8E">
            <wp:extent cx="3835739" cy="1952625"/>
            <wp:effectExtent l="0" t="0" r="0" b="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804" cy="195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0C37" w14:textId="6325BBEB" w:rsidR="00DD12CA" w:rsidRDefault="00DD12CA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39A705C1" w14:textId="4940BD1E" w:rsidR="00DD12CA" w:rsidRDefault="00DD12CA" w:rsidP="00DD12CA">
      <w:pPr>
        <w:pStyle w:val="2"/>
      </w:pPr>
      <w:proofErr w:type="spellStart"/>
      <w:r>
        <w:rPr>
          <w:rFonts w:hint="eastAsia"/>
        </w:rPr>
        <w:t>스프라이트에서</w:t>
      </w:r>
      <w:proofErr w:type="spellEnd"/>
      <w:r>
        <w:rPr>
          <w:rFonts w:hint="eastAsia"/>
        </w:rPr>
        <w:t xml:space="preserve"> 관리하는 데이터</w:t>
      </w:r>
    </w:p>
    <w:p w14:paraId="53A3F85F" w14:textId="540C90F5" w:rsidR="00DD12CA" w:rsidRDefault="00DD12CA" w:rsidP="00DD12CA">
      <w:pPr>
        <w:pStyle w:val="a"/>
      </w:pPr>
      <w:proofErr w:type="gramStart"/>
      <w:r>
        <w:rPr>
          <w:rFonts w:hint="eastAsia"/>
        </w:rPr>
        <w:t xml:space="preserve">이미지 </w:t>
      </w:r>
      <w:r>
        <w:t>/</w:t>
      </w:r>
      <w:proofErr w:type="gramEnd"/>
      <w:r>
        <w:t xml:space="preserve"> </w:t>
      </w:r>
      <w:r>
        <w:rPr>
          <w:rFonts w:hint="eastAsia"/>
        </w:rPr>
        <w:t>캐릭터,</w:t>
      </w:r>
      <w:r>
        <w:t xml:space="preserve"> </w:t>
      </w:r>
      <w:r>
        <w:rPr>
          <w:rFonts w:hint="eastAsia"/>
        </w:rPr>
        <w:t>장비,</w:t>
      </w:r>
      <w:r>
        <w:t xml:space="preserve"> </w:t>
      </w:r>
      <w:r>
        <w:rPr>
          <w:rFonts w:hint="eastAsia"/>
        </w:rPr>
        <w:t>이펙트,</w:t>
      </w:r>
      <w:r>
        <w:t xml:space="preserve"> </w:t>
      </w:r>
      <w:r>
        <w:rPr>
          <w:rFonts w:hint="eastAsia"/>
        </w:rPr>
        <w:t>상태 아이콘 등</w:t>
      </w:r>
    </w:p>
    <w:p w14:paraId="0121F620" w14:textId="56646D97" w:rsidR="00DD12CA" w:rsidRDefault="00DD12CA" w:rsidP="00DD12CA">
      <w:pPr>
        <w:pStyle w:val="7"/>
        <w:ind w:left="400"/>
      </w:pPr>
      <w:r>
        <w:rPr>
          <w:rFonts w:hint="eastAsia"/>
        </w:rPr>
        <w:t>캐릭터를 기준으로 장비,</w:t>
      </w:r>
      <w:r>
        <w:t xml:space="preserve"> </w:t>
      </w:r>
      <w:r>
        <w:rPr>
          <w:rFonts w:hint="eastAsia"/>
        </w:rPr>
        <w:t>이펙트 등의 추가 이미지가 붙는 좌표를 지정</w:t>
      </w:r>
    </w:p>
    <w:p w14:paraId="65CD1F88" w14:textId="4F17A1D6" w:rsidR="00DD12CA" w:rsidRDefault="00DD12CA" w:rsidP="00DD12CA">
      <w:pPr>
        <w:pStyle w:val="a"/>
      </w:pPr>
      <w:proofErr w:type="gramStart"/>
      <w:r>
        <w:rPr>
          <w:rFonts w:hint="eastAsia"/>
        </w:rPr>
        <w:t xml:space="preserve">기준점 </w:t>
      </w:r>
      <w:r>
        <w:t>/</w:t>
      </w:r>
      <w:proofErr w:type="gramEnd"/>
      <w:r>
        <w:t xml:space="preserve"> </w:t>
      </w:r>
      <w:r>
        <w:rPr>
          <w:rFonts w:hint="eastAsia"/>
        </w:rPr>
        <w:t>시점에 따라 기준점 설정</w:t>
      </w:r>
    </w:p>
    <w:p w14:paraId="58A85FE3" w14:textId="20A01FC7" w:rsidR="00DD12CA" w:rsidRDefault="00DD12CA" w:rsidP="00DD12CA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proofErr w:type="spellStart"/>
      <w:proofErr w:type="gramStart"/>
      <w:r>
        <w:rPr>
          <w:rFonts w:hint="eastAsia"/>
        </w:rPr>
        <w:t>탑뷰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좌상</w:t>
      </w:r>
      <w:r>
        <w:t xml:space="preserve">, </w:t>
      </w:r>
      <w:proofErr w:type="spellStart"/>
      <w:r>
        <w:rPr>
          <w:rFonts w:hint="eastAsia"/>
        </w:rPr>
        <w:t>쿼터뷰</w:t>
      </w:r>
      <w:proofErr w:type="spell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아래 중앙,</w:t>
      </w:r>
      <w:r>
        <w:t xml:space="preserve"> </w:t>
      </w:r>
      <w:proofErr w:type="spellStart"/>
      <w:r>
        <w:rPr>
          <w:rFonts w:hint="eastAsia"/>
        </w:rPr>
        <w:t>사이드뷰</w:t>
      </w:r>
      <w:proofErr w:type="spellEnd"/>
      <w:r>
        <w:rPr>
          <w:rFonts w:hint="eastAsia"/>
        </w:rPr>
        <w:t xml:space="preserve"> </w:t>
      </w:r>
      <w:r>
        <w:t xml:space="preserve">: </w:t>
      </w:r>
      <w:proofErr w:type="spellStart"/>
      <w:r>
        <w:rPr>
          <w:rFonts w:hint="eastAsia"/>
        </w:rPr>
        <w:t>우하</w:t>
      </w:r>
      <w:proofErr w:type="spellEnd"/>
      <w:r>
        <w:rPr>
          <w:rFonts w:hint="eastAsia"/>
        </w:rPr>
        <w:t xml:space="preserve"> 등을 참고점으로 한 임의의 점</w:t>
      </w:r>
    </w:p>
    <w:p w14:paraId="39EFE504" w14:textId="42E1B9E0" w:rsidR="00DD12CA" w:rsidRDefault="00DD12CA" w:rsidP="00DD12CA">
      <w:pPr>
        <w:pStyle w:val="a"/>
      </w:pPr>
      <w:proofErr w:type="gramStart"/>
      <w:r>
        <w:rPr>
          <w:rFonts w:hint="eastAsia"/>
        </w:rPr>
        <w:t xml:space="preserve">애니메이션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이미지 조합 및 제어 </w:t>
      </w:r>
      <w:r>
        <w:t>(</w:t>
      </w:r>
      <w:r>
        <w:rPr>
          <w:rFonts w:hint="eastAsia"/>
        </w:rPr>
        <w:t>반전,</w:t>
      </w:r>
      <w:r>
        <w:t xml:space="preserve"> </w:t>
      </w:r>
      <w:r>
        <w:rPr>
          <w:rFonts w:hint="eastAsia"/>
        </w:rPr>
        <w:t>회전,</w:t>
      </w:r>
      <w:r>
        <w:t xml:space="preserve"> </w:t>
      </w:r>
      <w:r>
        <w:rPr>
          <w:rFonts w:hint="eastAsia"/>
        </w:rPr>
        <w:t>확대 축소,</w:t>
      </w:r>
      <w:r>
        <w:t xml:space="preserve"> </w:t>
      </w:r>
      <w:r>
        <w:rPr>
          <w:rFonts w:hint="eastAsia"/>
        </w:rPr>
        <w:t>색 변환 등</w:t>
      </w:r>
      <w:r>
        <w:t>)</w:t>
      </w:r>
      <w:r>
        <w:rPr>
          <w:rFonts w:hint="eastAsia"/>
        </w:rPr>
        <w:t>을 통해 데이터 최소화</w:t>
      </w:r>
    </w:p>
    <w:p w14:paraId="68A4A827" w14:textId="48A8BC57" w:rsidR="00DD12CA" w:rsidRDefault="00DD12CA" w:rsidP="00DD12CA">
      <w:pPr>
        <w:pStyle w:val="7"/>
        <w:ind w:left="400"/>
      </w:pPr>
      <w:r>
        <w:rPr>
          <w:rFonts w:hint="eastAsia"/>
        </w:rPr>
        <w:t>출력 순서,</w:t>
      </w:r>
      <w:r>
        <w:t xml:space="preserve"> </w:t>
      </w:r>
      <w:r>
        <w:rPr>
          <w:rFonts w:hint="eastAsia"/>
        </w:rPr>
        <w:t>딜레이,</w:t>
      </w:r>
      <w:r>
        <w:t xml:space="preserve"> </w:t>
      </w:r>
      <w:r>
        <w:rPr>
          <w:rFonts w:hint="eastAsia"/>
        </w:rPr>
        <w:t>반복 구간 설정 등을 통해 다양한 애니메이션 표현</w:t>
      </w:r>
    </w:p>
    <w:p w14:paraId="0C4E3704" w14:textId="0D0249D5" w:rsidR="00DD12CA" w:rsidRPr="00DD12CA" w:rsidRDefault="00DD12CA" w:rsidP="00DD12CA">
      <w:pPr>
        <w:pStyle w:val="a"/>
      </w:pPr>
      <w:r>
        <w:rPr>
          <w:rFonts w:hint="eastAsia"/>
        </w:rPr>
        <w:t xml:space="preserve">충돌 </w:t>
      </w:r>
      <w:proofErr w:type="gramStart"/>
      <w:r>
        <w:rPr>
          <w:rFonts w:hint="eastAsia"/>
        </w:rPr>
        <w:t xml:space="preserve">박스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공격을 받는 충돌 박스 </w:t>
      </w:r>
      <w:r>
        <w:t xml:space="preserve">or </w:t>
      </w:r>
      <w:r>
        <w:rPr>
          <w:rFonts w:hint="eastAsia"/>
        </w:rPr>
        <w:t>공격을 하는 충돌 박스의 설정</w:t>
      </w:r>
    </w:p>
    <w:p w14:paraId="1121E01D" w14:textId="5B9F61AB" w:rsidR="00DD12CA" w:rsidRDefault="00DD12CA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33BE353B" w14:textId="77777777" w:rsidR="00542E6C" w:rsidRDefault="00542E6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6B5BFBB" w14:textId="0EF6F914" w:rsidR="00542E6C" w:rsidRDefault="00542E6C" w:rsidP="00542E6C">
      <w:pPr>
        <w:pStyle w:val="2"/>
      </w:pPr>
      <w:r>
        <w:rPr>
          <w:rFonts w:hint="eastAsia"/>
        </w:rPr>
        <w:lastRenderedPageBreak/>
        <w:t>S</w:t>
      </w:r>
      <w:r>
        <w:t>keletal Animation</w:t>
      </w:r>
    </w:p>
    <w:p w14:paraId="5BBBF809" w14:textId="6336465D" w:rsidR="00542E6C" w:rsidRDefault="00542E6C" w:rsidP="00542E6C">
      <w:pPr>
        <w:pStyle w:val="a"/>
      </w:pPr>
      <w:r>
        <w:rPr>
          <w:rFonts w:hint="eastAsia"/>
        </w:rPr>
        <w:t>계층 구조를 가진 상호 연결된 뼈대</w:t>
      </w:r>
      <w:r w:rsidRPr="00A320AC">
        <w:rPr>
          <w:rFonts w:hint="eastAsia"/>
          <w:spacing w:val="0"/>
        </w:rPr>
        <w:t>(S</w:t>
      </w:r>
      <w:r w:rsidRPr="00A320AC">
        <w:rPr>
          <w:spacing w:val="0"/>
        </w:rPr>
        <w:t>keleton or rig)</w:t>
      </w:r>
      <w:r>
        <w:rPr>
          <w:rFonts w:hint="eastAsia"/>
        </w:rPr>
        <w:t>를 이용해 애니메이션을 하는 기법</w:t>
      </w:r>
    </w:p>
    <w:p w14:paraId="34364F9A" w14:textId="60F4CD47" w:rsidR="00542E6C" w:rsidRDefault="00542E6C" w:rsidP="00542E6C">
      <w:pPr>
        <w:pStyle w:val="a"/>
      </w:pPr>
      <w:r>
        <w:rPr>
          <w:rFonts w:hint="eastAsia"/>
        </w:rPr>
        <w:t xml:space="preserve">뼈대가 연결된 점은 </w:t>
      </w:r>
      <w:r w:rsidRPr="00542E6C">
        <w:rPr>
          <w:rFonts w:hint="eastAsia"/>
          <w:color w:val="FF0000"/>
        </w:rPr>
        <w:t>위치</w:t>
      </w:r>
      <w:r>
        <w:rPr>
          <w:rFonts w:hint="eastAsia"/>
        </w:rPr>
        <w:t xml:space="preserve">와 </w:t>
      </w:r>
      <w:r w:rsidRPr="00542E6C">
        <w:rPr>
          <w:rFonts w:hint="eastAsia"/>
          <w:color w:val="FF0000"/>
        </w:rPr>
        <w:t>방향</w:t>
      </w:r>
      <w:r>
        <w:rPr>
          <w:rFonts w:hint="eastAsia"/>
        </w:rPr>
        <w:t xml:space="preserve"> 정보를 가짐</w:t>
      </w:r>
    </w:p>
    <w:p w14:paraId="2A740C4A" w14:textId="0E5E6AF0" w:rsidR="00542E6C" w:rsidRDefault="00542E6C" w:rsidP="00542E6C">
      <w:pPr>
        <w:pStyle w:val="a"/>
      </w:pPr>
      <w:r>
        <w:rPr>
          <w:rFonts w:hint="eastAsia"/>
        </w:rPr>
        <w:t xml:space="preserve">프레임 단위로 연결점의 정보를 저장하기도 하지만 대개 물리 엔진을 이용한 </w:t>
      </w:r>
      <w:r w:rsidRPr="00542E6C">
        <w:rPr>
          <w:rFonts w:hint="eastAsia"/>
          <w:color w:val="FF0000"/>
        </w:rPr>
        <w:t xml:space="preserve">키 </w:t>
      </w:r>
      <w:proofErr w:type="spellStart"/>
      <w:r w:rsidRPr="00542E6C">
        <w:rPr>
          <w:rFonts w:hint="eastAsia"/>
          <w:color w:val="FF0000"/>
        </w:rPr>
        <w:t>프레임</w:t>
      </w:r>
      <w:r>
        <w:rPr>
          <w:rFonts w:hint="eastAsia"/>
        </w:rPr>
        <w:t>간의</w:t>
      </w:r>
      <w:proofErr w:type="spellEnd"/>
      <w:r>
        <w:rPr>
          <w:rFonts w:hint="eastAsia"/>
        </w:rPr>
        <w:t xml:space="preserve"> 전환을 함으로써 데이터 용량도 절약하고 다양한 상황도 만들어 냄</w:t>
      </w:r>
    </w:p>
    <w:p w14:paraId="261BAE35" w14:textId="7F752E9B" w:rsidR="00542E6C" w:rsidRDefault="00542E6C" w:rsidP="00542E6C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  <w:noProof/>
        </w:rPr>
        <w:drawing>
          <wp:inline distT="0" distB="0" distL="0" distR="0" wp14:anchorId="5E89A686" wp14:editId="5A6E36F8">
            <wp:extent cx="3743325" cy="1871663"/>
            <wp:effectExtent l="0" t="0" r="0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233" cy="189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3AFD3E" wp14:editId="513FABD3">
            <wp:extent cx="1724025" cy="1876425"/>
            <wp:effectExtent l="0" t="0" r="9525" b="9525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F11C" w14:textId="3FE969CE" w:rsidR="00542E6C" w:rsidRDefault="00542E6C" w:rsidP="00542E6C">
      <w:pPr>
        <w:pStyle w:val="a"/>
        <w:numPr>
          <w:ilvl w:val="0"/>
          <w:numId w:val="0"/>
        </w:numPr>
        <w:ind w:left="403" w:hanging="403"/>
      </w:pPr>
    </w:p>
    <w:p w14:paraId="69A43F20" w14:textId="46471A57" w:rsidR="00A320AC" w:rsidRDefault="00A320AC" w:rsidP="00A320AC">
      <w:pPr>
        <w:pStyle w:val="2"/>
      </w:pPr>
      <w:r>
        <w:rPr>
          <w:rFonts w:hint="eastAsia"/>
        </w:rPr>
        <w:t>팔레트</w:t>
      </w:r>
    </w:p>
    <w:p w14:paraId="30CA51ED" w14:textId="3B56B336" w:rsidR="00A320AC" w:rsidRDefault="00A320AC" w:rsidP="00A320AC">
      <w:pPr>
        <w:pStyle w:val="a"/>
      </w:pPr>
      <w:r>
        <w:rPr>
          <w:rFonts w:hint="eastAsia"/>
        </w:rPr>
        <w:t>초등학교 미술 시간 때 썼던 팔레트 맞음</w:t>
      </w:r>
    </w:p>
    <w:p w14:paraId="0825F4DD" w14:textId="0F1D1FC7" w:rsidR="00A320AC" w:rsidRDefault="00A320AC" w:rsidP="00A320AC">
      <w:pPr>
        <w:pStyle w:val="a"/>
      </w:pPr>
      <w:r>
        <w:rPr>
          <w:rFonts w:hint="eastAsia"/>
        </w:rPr>
        <w:t>팔레트 색상 변환을 통해 이미지의 재 사용성을 높이는 기법</w:t>
      </w:r>
    </w:p>
    <w:p w14:paraId="3380AE86" w14:textId="455D5438" w:rsidR="00A320AC" w:rsidRDefault="00A320AC" w:rsidP="00A320AC">
      <w:pPr>
        <w:pStyle w:val="a"/>
      </w:pPr>
      <w:r>
        <w:rPr>
          <w:rFonts w:hint="eastAsia"/>
        </w:rPr>
        <w:t>R</w:t>
      </w:r>
      <w:r>
        <w:t>TS</w:t>
      </w:r>
      <w:r>
        <w:rPr>
          <w:rFonts w:hint="eastAsia"/>
        </w:rPr>
        <w:t>나 스포츠 게임의 팀 색깔,</w:t>
      </w:r>
      <w:r>
        <w:t xml:space="preserve"> </w:t>
      </w:r>
      <w:r>
        <w:rPr>
          <w:rFonts w:hint="eastAsia"/>
        </w:rPr>
        <w:t>레벨이 다른 몬스터 등에서 활용</w:t>
      </w:r>
    </w:p>
    <w:p w14:paraId="67AE979A" w14:textId="626EC5B7" w:rsidR="00A320AC" w:rsidRDefault="00A320AC" w:rsidP="00A320AC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4EA3E63B" wp14:editId="12AF8E6E">
            <wp:extent cx="3486150" cy="1748573"/>
            <wp:effectExtent l="0" t="0" r="0" b="4445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912" cy="176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0696" w14:textId="42649765" w:rsidR="00A320AC" w:rsidRDefault="00A320AC" w:rsidP="00A320AC">
      <w:pPr>
        <w:pStyle w:val="a"/>
        <w:numPr>
          <w:ilvl w:val="0"/>
          <w:numId w:val="0"/>
        </w:numPr>
        <w:ind w:left="403" w:hanging="403"/>
      </w:pPr>
    </w:p>
    <w:p w14:paraId="0198B334" w14:textId="48C54D4F" w:rsidR="00A320AC" w:rsidRDefault="00A320AC" w:rsidP="00A320AC">
      <w:pPr>
        <w:pStyle w:val="2"/>
      </w:pPr>
      <w:r>
        <w:rPr>
          <w:rFonts w:hint="eastAsia"/>
        </w:rPr>
        <w:t>아바타</w:t>
      </w:r>
    </w:p>
    <w:p w14:paraId="5433AA83" w14:textId="7A698E3D" w:rsidR="00A320AC" w:rsidRDefault="00A320AC" w:rsidP="00A320AC">
      <w:pPr>
        <w:pStyle w:val="a"/>
      </w:pPr>
      <w:r>
        <w:rPr>
          <w:rFonts w:hint="eastAsia"/>
        </w:rPr>
        <w:t>아바타 시스템은 기본적으로 레이어,</w:t>
      </w:r>
      <w:r>
        <w:t xml:space="preserve"> </w:t>
      </w:r>
      <w:proofErr w:type="spellStart"/>
      <w:r>
        <w:rPr>
          <w:rFonts w:hint="eastAsia"/>
        </w:rPr>
        <w:t>스프라이트</w:t>
      </w:r>
      <w:proofErr w:type="spellEnd"/>
      <w:r>
        <w:t xml:space="preserve">, </w:t>
      </w:r>
      <w:r>
        <w:rPr>
          <w:rFonts w:hint="eastAsia"/>
        </w:rPr>
        <w:t>팔레트 시스템의 총합</w:t>
      </w:r>
    </w:p>
    <w:p w14:paraId="3E82B3D8" w14:textId="373A3EB6" w:rsidR="00A320AC" w:rsidRDefault="00A320AC" w:rsidP="00A320AC">
      <w:pPr>
        <w:pStyle w:val="a"/>
        <w:numPr>
          <w:ilvl w:val="0"/>
          <w:numId w:val="0"/>
        </w:numPr>
        <w:ind w:left="403" w:hanging="403"/>
      </w:pPr>
    </w:p>
    <w:p w14:paraId="51237329" w14:textId="514906FC" w:rsidR="00A320AC" w:rsidRDefault="00A320AC" w:rsidP="00A320AC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06F530E4" wp14:editId="73F7BE17">
            <wp:extent cx="3190875" cy="2251504"/>
            <wp:effectExtent l="0" t="0" r="0" b="0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572" cy="234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B7E352" w14:textId="6FE54CA8" w:rsidR="00A320AC" w:rsidRDefault="002F7B2B" w:rsidP="002F7B2B">
      <w:pPr>
        <w:pStyle w:val="1"/>
        <w:ind w:left="200" w:right="200"/>
      </w:pPr>
      <w:r>
        <w:rPr>
          <w:rFonts w:hint="eastAsia"/>
        </w:rPr>
        <w:lastRenderedPageBreak/>
        <w:t xml:space="preserve">게임 </w:t>
      </w:r>
      <w:r>
        <w:t>QA</w:t>
      </w:r>
    </w:p>
    <w:p w14:paraId="4ABAB228" w14:textId="77517C5F" w:rsidR="002F7B2B" w:rsidRDefault="002F7B2B" w:rsidP="002F7B2B"/>
    <w:p w14:paraId="0C1D5288" w14:textId="701BD1C6" w:rsidR="002F7B2B" w:rsidRDefault="002F7B2B" w:rsidP="002F7B2B">
      <w:pPr>
        <w:pStyle w:val="4"/>
      </w:pPr>
      <w:r>
        <w:t>“</w:t>
      </w:r>
      <w:r>
        <w:rPr>
          <w:rFonts w:hint="eastAsia"/>
        </w:rPr>
        <w:t>믿고 맡겨 주세요!</w:t>
      </w:r>
      <w:r>
        <w:t>!”</w:t>
      </w:r>
    </w:p>
    <w:p w14:paraId="764B8559" w14:textId="4A47A13D" w:rsidR="002F7B2B" w:rsidRDefault="002F7B2B" w:rsidP="002F7B2B"/>
    <w:p w14:paraId="39018F61" w14:textId="7D82FF0C" w:rsidR="002F7B2B" w:rsidRDefault="005913FE" w:rsidP="00373D64">
      <w:pPr>
        <w:pStyle w:val="2"/>
      </w:pPr>
      <w:r>
        <w:rPr>
          <w:rFonts w:hint="eastAsia"/>
        </w:rPr>
        <w:t>Q</w:t>
      </w:r>
      <w:r>
        <w:t xml:space="preserve">A / </w:t>
      </w:r>
      <w:r>
        <w:rPr>
          <w:rFonts w:hint="eastAsia"/>
        </w:rPr>
        <w:t>Q</w:t>
      </w:r>
      <w:r>
        <w:t>uality Assurance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5913FE" w14:paraId="626F4EE7" w14:textId="77777777" w:rsidTr="00373D64">
        <w:tc>
          <w:tcPr>
            <w:tcW w:w="3485" w:type="dxa"/>
            <w:vAlign w:val="center"/>
          </w:tcPr>
          <w:p w14:paraId="299DEE21" w14:textId="77777777" w:rsidR="005913FE" w:rsidRDefault="005913FE" w:rsidP="00373D64">
            <w:pPr>
              <w:jc w:val="center"/>
            </w:pPr>
            <w:r>
              <w:rPr>
                <w:rFonts w:hint="eastAsia"/>
              </w:rPr>
              <w:t>품질 수행 코칭</w:t>
            </w:r>
          </w:p>
          <w:p w14:paraId="20AE8475" w14:textId="75BF6E8B" w:rsidR="005913FE" w:rsidRDefault="005913FE" w:rsidP="00373D64">
            <w:pPr>
              <w:jc w:val="center"/>
            </w:pPr>
            <w:r>
              <w:rPr>
                <w:rFonts w:hint="eastAsia"/>
              </w:rPr>
              <w:t>(프로세스 적용 가이드 등</w:t>
            </w:r>
            <w:r>
              <w:t>)</w:t>
            </w:r>
          </w:p>
        </w:tc>
        <w:tc>
          <w:tcPr>
            <w:tcW w:w="3485" w:type="dxa"/>
            <w:vAlign w:val="center"/>
          </w:tcPr>
          <w:p w14:paraId="31CF7409" w14:textId="77777777" w:rsidR="005913FE" w:rsidRDefault="005913FE" w:rsidP="00373D64">
            <w:pPr>
              <w:jc w:val="center"/>
            </w:pPr>
            <w:r>
              <w:rPr>
                <w:rFonts w:hint="eastAsia"/>
              </w:rPr>
              <w:t>프로세스 품질</w:t>
            </w:r>
          </w:p>
          <w:p w14:paraId="621C378C" w14:textId="26EF3566" w:rsidR="005913FE" w:rsidRDefault="005913FE" w:rsidP="00373D64">
            <w:pPr>
              <w:jc w:val="center"/>
            </w:pPr>
            <w:r>
              <w:rPr>
                <w:rFonts w:hint="eastAsia"/>
              </w:rPr>
              <w:t xml:space="preserve">(프로세스 준수 </w:t>
            </w:r>
            <w:r>
              <w:t>Audit)</w:t>
            </w:r>
          </w:p>
        </w:tc>
        <w:tc>
          <w:tcPr>
            <w:tcW w:w="3486" w:type="dxa"/>
            <w:vAlign w:val="center"/>
          </w:tcPr>
          <w:p w14:paraId="4FDA032F" w14:textId="77777777" w:rsidR="005913FE" w:rsidRDefault="005913FE" w:rsidP="00373D64">
            <w:pPr>
              <w:jc w:val="center"/>
            </w:pPr>
            <w:r>
              <w:rPr>
                <w:rFonts w:hint="eastAsia"/>
              </w:rPr>
              <w:t>프로덕트 품질</w:t>
            </w:r>
          </w:p>
          <w:p w14:paraId="6F8BD4CA" w14:textId="46EFAC8F" w:rsidR="005913FE" w:rsidRPr="005913FE" w:rsidRDefault="005913FE" w:rsidP="00373D64">
            <w:pPr>
              <w:jc w:val="center"/>
            </w:pPr>
            <w:r>
              <w:rPr>
                <w:rFonts w:hint="eastAsia"/>
              </w:rPr>
              <w:t>(테스팅,</w:t>
            </w:r>
            <w:r>
              <w:t xml:space="preserve"> </w:t>
            </w:r>
            <w:r>
              <w:rPr>
                <w:rFonts w:hint="eastAsia"/>
              </w:rPr>
              <w:t>지표 수집</w:t>
            </w:r>
            <w:r>
              <w:t>)</w:t>
            </w:r>
          </w:p>
        </w:tc>
      </w:tr>
      <w:tr w:rsidR="005913FE" w14:paraId="2EBF17C4" w14:textId="77777777" w:rsidTr="00832AD7">
        <w:tc>
          <w:tcPr>
            <w:tcW w:w="10456" w:type="dxa"/>
            <w:gridSpan w:val="3"/>
            <w:tcBorders>
              <w:bottom w:val="single" w:sz="4" w:space="0" w:color="auto"/>
            </w:tcBorders>
            <w:vAlign w:val="center"/>
          </w:tcPr>
          <w:p w14:paraId="292FEDB6" w14:textId="15861D5C" w:rsidR="00832AD7" w:rsidRDefault="005913FE" w:rsidP="00832AD7">
            <w:pPr>
              <w:jc w:val="center"/>
            </w:pPr>
            <w:r>
              <w:rPr>
                <w:rFonts w:hint="eastAsia"/>
              </w:rPr>
              <w:t>품질 보증(</w:t>
            </w:r>
            <w:r>
              <w:t>Quality Assurance)</w:t>
            </w:r>
          </w:p>
        </w:tc>
      </w:tr>
      <w:tr w:rsidR="00832AD7" w14:paraId="21938110" w14:textId="77777777" w:rsidTr="00832AD7">
        <w:tc>
          <w:tcPr>
            <w:tcW w:w="10456" w:type="dxa"/>
            <w:gridSpan w:val="3"/>
            <w:tcBorders>
              <w:left w:val="nil"/>
              <w:right w:val="nil"/>
            </w:tcBorders>
          </w:tcPr>
          <w:p w14:paraId="71533E8C" w14:textId="77777777" w:rsidR="00832AD7" w:rsidRDefault="00832AD7" w:rsidP="005913FE">
            <w:pPr>
              <w:pStyle w:val="a"/>
              <w:numPr>
                <w:ilvl w:val="0"/>
                <w:numId w:val="0"/>
              </w:numPr>
              <w:ind w:left="403" w:hanging="403"/>
            </w:pPr>
          </w:p>
        </w:tc>
      </w:tr>
      <w:tr w:rsidR="005913FE" w14:paraId="532D70FE" w14:textId="77777777" w:rsidTr="003D6243">
        <w:tc>
          <w:tcPr>
            <w:tcW w:w="10456" w:type="dxa"/>
            <w:gridSpan w:val="3"/>
          </w:tcPr>
          <w:p w14:paraId="5D48F6B5" w14:textId="3DCF7B4A" w:rsidR="005913FE" w:rsidRPr="00832AD7" w:rsidRDefault="005913FE" w:rsidP="005913FE">
            <w:pPr>
              <w:pStyle w:val="a"/>
              <w:numPr>
                <w:ilvl w:val="0"/>
                <w:numId w:val="0"/>
              </w:numPr>
              <w:ind w:left="403" w:hanging="403"/>
              <w:rPr>
                <w:b/>
                <w:bCs/>
              </w:rPr>
            </w:pPr>
            <w:r w:rsidRPr="00832AD7">
              <w:rPr>
                <w:rFonts w:hint="eastAsia"/>
                <w:b/>
                <w:bCs/>
              </w:rPr>
              <w:t xml:space="preserve">소프트웨어 개발의 전 영역에 참여하여 </w:t>
            </w:r>
            <w:r w:rsidRPr="00832AD7">
              <w:rPr>
                <w:b/>
                <w:bCs/>
              </w:rPr>
              <w:t>SW</w:t>
            </w:r>
            <w:r w:rsidRPr="00832AD7">
              <w:rPr>
                <w:rFonts w:hint="eastAsia"/>
                <w:b/>
                <w:bCs/>
              </w:rPr>
              <w:t>의 복합적인 품질 요소에 대한 보장성을 확보하는 일련의 과정</w:t>
            </w:r>
          </w:p>
        </w:tc>
      </w:tr>
      <w:tr w:rsidR="005913FE" w14:paraId="016A102D" w14:textId="77777777" w:rsidTr="003D6243">
        <w:tc>
          <w:tcPr>
            <w:tcW w:w="10456" w:type="dxa"/>
            <w:gridSpan w:val="3"/>
          </w:tcPr>
          <w:p w14:paraId="3A7A505F" w14:textId="37271B8E" w:rsidR="005913FE" w:rsidRPr="00373D64" w:rsidRDefault="005913FE" w:rsidP="005913FE">
            <w:pPr>
              <w:pStyle w:val="a"/>
              <w:numPr>
                <w:ilvl w:val="0"/>
                <w:numId w:val="0"/>
              </w:numPr>
              <w:ind w:left="403" w:hanging="403"/>
            </w:pPr>
            <w:r w:rsidRPr="00373D64">
              <w:rPr>
                <w:rFonts w:hint="eastAsia"/>
              </w:rPr>
              <w:t xml:space="preserve">적합성 </w:t>
            </w:r>
            <w:proofErr w:type="gramStart"/>
            <w:r w:rsidRPr="00373D64">
              <w:rPr>
                <w:rFonts w:hint="eastAsia"/>
              </w:rPr>
              <w:t xml:space="preserve">체크 </w:t>
            </w:r>
            <w:r w:rsidRPr="00373D64">
              <w:t>/</w:t>
            </w:r>
            <w:proofErr w:type="gramEnd"/>
            <w:r w:rsidRPr="00373D64">
              <w:t xml:space="preserve"> </w:t>
            </w:r>
            <w:r w:rsidRPr="00373D64">
              <w:rPr>
                <w:rFonts w:hint="eastAsia"/>
              </w:rPr>
              <w:t>산출물과 프로세스를 표준에 의거하여 검사,</w:t>
            </w:r>
            <w:r w:rsidRPr="00373D64">
              <w:t xml:space="preserve"> </w:t>
            </w:r>
            <w:r w:rsidRPr="00373D64">
              <w:rPr>
                <w:rFonts w:hint="eastAsia"/>
              </w:rPr>
              <w:t>체크리스트 사용</w:t>
            </w:r>
          </w:p>
        </w:tc>
      </w:tr>
      <w:tr w:rsidR="005913FE" w14:paraId="0C942BF6" w14:textId="77777777" w:rsidTr="003D6243">
        <w:tc>
          <w:tcPr>
            <w:tcW w:w="10456" w:type="dxa"/>
            <w:gridSpan w:val="3"/>
          </w:tcPr>
          <w:p w14:paraId="12D4E64F" w14:textId="23312AEE" w:rsidR="005913FE" w:rsidRPr="00373D64" w:rsidRDefault="005913FE" w:rsidP="005913FE">
            <w:pPr>
              <w:pStyle w:val="a"/>
              <w:numPr>
                <w:ilvl w:val="0"/>
                <w:numId w:val="0"/>
              </w:numPr>
              <w:ind w:left="403" w:hanging="403"/>
            </w:pPr>
            <w:r w:rsidRPr="00373D64">
              <w:rPr>
                <w:rFonts w:hint="eastAsia"/>
              </w:rPr>
              <w:t xml:space="preserve">품질 수준 </w:t>
            </w:r>
            <w:proofErr w:type="gramStart"/>
            <w:r w:rsidRPr="00373D64">
              <w:rPr>
                <w:rFonts w:hint="eastAsia"/>
              </w:rPr>
              <w:t xml:space="preserve">평가 </w:t>
            </w:r>
            <w:r w:rsidRPr="00373D64">
              <w:t>/</w:t>
            </w:r>
            <w:proofErr w:type="gramEnd"/>
            <w:r w:rsidRPr="00373D64">
              <w:t xml:space="preserve"> </w:t>
            </w:r>
            <w:r w:rsidRPr="00373D64">
              <w:rPr>
                <w:rFonts w:hint="eastAsia"/>
              </w:rPr>
              <w:t>산출물의 내용물,</w:t>
            </w:r>
            <w:r w:rsidRPr="00373D64">
              <w:t xml:space="preserve"> </w:t>
            </w:r>
            <w:r w:rsidRPr="00373D64">
              <w:rPr>
                <w:rFonts w:hint="eastAsia"/>
              </w:rPr>
              <w:t>정확성,</w:t>
            </w:r>
            <w:r w:rsidRPr="00373D64">
              <w:t xml:space="preserve"> </w:t>
            </w:r>
            <w:r w:rsidRPr="00373D64">
              <w:rPr>
                <w:rFonts w:hint="eastAsia"/>
              </w:rPr>
              <w:t>적합성을 검토,</w:t>
            </w:r>
            <w:r w:rsidRPr="00373D64">
              <w:t xml:space="preserve"> </w:t>
            </w:r>
            <w:r w:rsidRPr="00373D64">
              <w:rPr>
                <w:rFonts w:hint="eastAsia"/>
              </w:rPr>
              <w:t>테스트를 통해 확인</w:t>
            </w:r>
          </w:p>
        </w:tc>
      </w:tr>
      <w:tr w:rsidR="005913FE" w14:paraId="24F43FDA" w14:textId="77777777" w:rsidTr="003D6243">
        <w:tc>
          <w:tcPr>
            <w:tcW w:w="10456" w:type="dxa"/>
            <w:gridSpan w:val="3"/>
          </w:tcPr>
          <w:p w14:paraId="37BE9203" w14:textId="246579BC" w:rsidR="005913FE" w:rsidRPr="00373D64" w:rsidRDefault="005913FE" w:rsidP="00373D64">
            <w:pPr>
              <w:rPr>
                <w:spacing w:val="-20"/>
              </w:rPr>
            </w:pPr>
            <w:r w:rsidRPr="00373D64">
              <w:rPr>
                <w:rFonts w:hint="eastAsia"/>
                <w:spacing w:val="-20"/>
              </w:rPr>
              <w:t xml:space="preserve">품질 수행 능력 </w:t>
            </w:r>
            <w:proofErr w:type="gramStart"/>
            <w:r w:rsidRPr="00373D64">
              <w:rPr>
                <w:rFonts w:hint="eastAsia"/>
                <w:spacing w:val="-20"/>
              </w:rPr>
              <w:t xml:space="preserve">코칭 </w:t>
            </w:r>
            <w:r w:rsidRPr="00373D64">
              <w:rPr>
                <w:spacing w:val="-20"/>
              </w:rPr>
              <w:t>/</w:t>
            </w:r>
            <w:proofErr w:type="gramEnd"/>
            <w:r w:rsidRPr="00373D64">
              <w:rPr>
                <w:spacing w:val="-20"/>
              </w:rPr>
              <w:t xml:space="preserve"> </w:t>
            </w:r>
            <w:r w:rsidRPr="00373D64">
              <w:rPr>
                <w:rFonts w:hint="eastAsia"/>
                <w:spacing w:val="-20"/>
              </w:rPr>
              <w:t>적절한 프로세스를 어떻게 선택하여 사용하는지를 자문,</w:t>
            </w:r>
            <w:r w:rsidR="00373D64">
              <w:rPr>
                <w:rFonts w:hint="eastAsia"/>
                <w:spacing w:val="-20"/>
              </w:rPr>
              <w:t xml:space="preserve"> </w:t>
            </w:r>
            <w:r w:rsidRPr="00373D64">
              <w:rPr>
                <w:rFonts w:hint="eastAsia"/>
                <w:spacing w:val="-20"/>
              </w:rPr>
              <w:t xml:space="preserve">프로젝트 특성에 맞게 </w:t>
            </w:r>
            <w:proofErr w:type="spellStart"/>
            <w:r w:rsidRPr="00373D64">
              <w:rPr>
                <w:rFonts w:hint="eastAsia"/>
                <w:spacing w:val="-20"/>
              </w:rPr>
              <w:t>테일러링</w:t>
            </w:r>
            <w:proofErr w:type="spellEnd"/>
            <w:r w:rsidRPr="00373D64">
              <w:rPr>
                <w:rFonts w:hint="eastAsia"/>
                <w:spacing w:val="-20"/>
              </w:rPr>
              <w:t xml:space="preserve"> 가이드</w:t>
            </w:r>
          </w:p>
        </w:tc>
      </w:tr>
    </w:tbl>
    <w:p w14:paraId="257F65E6" w14:textId="3A4CD747" w:rsidR="005913FE" w:rsidRDefault="005913FE" w:rsidP="002F7B2B"/>
    <w:p w14:paraId="21744B2D" w14:textId="2E3E52EE" w:rsidR="005913FE" w:rsidRDefault="003D46F5" w:rsidP="003D46F5">
      <w:pPr>
        <w:pStyle w:val="2"/>
      </w:pPr>
      <w:r>
        <w:rPr>
          <w:rFonts w:hint="eastAsia"/>
        </w:rPr>
        <w:t>게임 Q</w:t>
      </w:r>
      <w:r>
        <w:t>A</w:t>
      </w:r>
      <w:r>
        <w:rPr>
          <w:rFonts w:hint="eastAsia"/>
        </w:rPr>
        <w:t>의 필요성</w:t>
      </w:r>
    </w:p>
    <w:p w14:paraId="2800307B" w14:textId="4465765B" w:rsidR="003D46F5" w:rsidRDefault="003D46F5" w:rsidP="003D46F5">
      <w:pPr>
        <w:pStyle w:val="a"/>
      </w:pPr>
      <w:r>
        <w:rPr>
          <w:rFonts w:hint="eastAsia"/>
        </w:rPr>
        <w:t>일반 제품</w:t>
      </w:r>
    </w:p>
    <w:p w14:paraId="037A688A" w14:textId="3E9869BB" w:rsidR="003D46F5" w:rsidRDefault="003D46F5" w:rsidP="00941162">
      <w:pPr>
        <w:pStyle w:val="7"/>
        <w:ind w:left="400"/>
      </w:pPr>
      <w:r>
        <w:rPr>
          <w:rFonts w:hint="eastAsia"/>
        </w:rPr>
        <w:t>제품은 팔기 위해 존재</w:t>
      </w:r>
    </w:p>
    <w:p w14:paraId="781D01B3" w14:textId="4E94B814" w:rsidR="003D46F5" w:rsidRDefault="003D46F5" w:rsidP="00941162">
      <w:pPr>
        <w:pStyle w:val="7"/>
        <w:ind w:left="400"/>
      </w:pPr>
      <w:r>
        <w:rPr>
          <w:rFonts w:hint="eastAsia"/>
        </w:rPr>
        <w:t>소비자들의 많은 부류가 이미 구입하고 나서 잘 못 샀다고 판단</w:t>
      </w:r>
    </w:p>
    <w:p w14:paraId="3A66A5B7" w14:textId="070EAFEA" w:rsidR="003D46F5" w:rsidRDefault="003D46F5" w:rsidP="00941162">
      <w:pPr>
        <w:pStyle w:val="7"/>
        <w:ind w:left="400"/>
      </w:pPr>
      <w:r>
        <w:rPr>
          <w:rFonts w:hint="eastAsia"/>
        </w:rPr>
        <w:t>적극적인 반품에 대한 수요 비율이 낮음</w:t>
      </w:r>
    </w:p>
    <w:p w14:paraId="597F5A8E" w14:textId="0FED4E63" w:rsidR="003D46F5" w:rsidRDefault="003D46F5" w:rsidP="00941162">
      <w:pPr>
        <w:pStyle w:val="7"/>
        <w:ind w:left="400"/>
      </w:pPr>
      <w:r>
        <w:rPr>
          <w:rFonts w:hint="eastAsia"/>
        </w:rPr>
        <w:t>이후에 이 제품을 사지 않겠다고 판단 (하지만 이미 팔림</w:t>
      </w:r>
      <w:r>
        <w:t>)</w:t>
      </w:r>
    </w:p>
    <w:p w14:paraId="1DE4D8A0" w14:textId="51E6F9C9" w:rsidR="003D46F5" w:rsidRDefault="003D46F5" w:rsidP="003D46F5">
      <w:pPr>
        <w:pStyle w:val="a"/>
      </w:pPr>
      <w:r>
        <w:rPr>
          <w:rFonts w:hint="eastAsia"/>
        </w:rPr>
        <w:t>게임</w:t>
      </w:r>
    </w:p>
    <w:p w14:paraId="25097A00" w14:textId="7917004A" w:rsidR="003D46F5" w:rsidRDefault="003D46F5" w:rsidP="00941162">
      <w:pPr>
        <w:pStyle w:val="7"/>
        <w:ind w:left="400"/>
      </w:pPr>
      <w:r>
        <w:rPr>
          <w:rFonts w:hint="eastAsia"/>
        </w:rPr>
        <w:t>게임은 고객이 한번의 선택으로 구매가 되는 것이 아님</w:t>
      </w:r>
    </w:p>
    <w:p w14:paraId="63F69DD1" w14:textId="27137DDF" w:rsidR="003D46F5" w:rsidRDefault="003D46F5" w:rsidP="00941162">
      <w:pPr>
        <w:pStyle w:val="7"/>
        <w:ind w:left="400"/>
      </w:pPr>
      <w:r>
        <w:rPr>
          <w:rFonts w:hint="eastAsia"/>
        </w:rPr>
        <w:t>처음부터 구매가 이루어 지지 않지만</w:t>
      </w:r>
      <w:r>
        <w:t xml:space="preserve"> </w:t>
      </w:r>
      <w:r>
        <w:rPr>
          <w:rFonts w:hint="eastAsia"/>
        </w:rPr>
        <w:t>게임에 대한 평가는 진행</w:t>
      </w:r>
    </w:p>
    <w:p w14:paraId="5CABD833" w14:textId="54B96313" w:rsidR="003D46F5" w:rsidRDefault="003D46F5" w:rsidP="00941162">
      <w:pPr>
        <w:pStyle w:val="7"/>
        <w:ind w:left="400"/>
      </w:pPr>
      <w:r>
        <w:rPr>
          <w:rFonts w:hint="eastAsia"/>
        </w:rPr>
        <w:t>게임에 대한 평가가 떨어질 경우 이후 접속 유도는 힘듦</w:t>
      </w:r>
    </w:p>
    <w:p w14:paraId="671AA83E" w14:textId="04B53249" w:rsidR="004D6FE8" w:rsidRDefault="004D6FE8" w:rsidP="004D6FE8"/>
    <w:p w14:paraId="3656D33E" w14:textId="2C46A9E0" w:rsidR="004D6FE8" w:rsidRDefault="003F56A8" w:rsidP="003F56A8">
      <w:pPr>
        <w:pStyle w:val="2"/>
      </w:pPr>
      <w:r>
        <w:rPr>
          <w:rFonts w:hint="eastAsia"/>
        </w:rPr>
        <w:t xml:space="preserve">게임 </w:t>
      </w:r>
      <w:r>
        <w:t>QA</w:t>
      </w:r>
      <w:r>
        <w:rPr>
          <w:rFonts w:hint="eastAsia"/>
        </w:rPr>
        <w:t>의 기준</w:t>
      </w:r>
    </w:p>
    <w:p w14:paraId="2DEFBF0F" w14:textId="3729AC3C" w:rsidR="003F56A8" w:rsidRDefault="003F56A8" w:rsidP="003F56A8">
      <w:pPr>
        <w:pStyle w:val="a"/>
      </w:pPr>
      <w:r>
        <w:rPr>
          <w:rFonts w:hint="eastAsia"/>
        </w:rPr>
        <w:t xml:space="preserve">절대적 </w:t>
      </w:r>
      <w:proofErr w:type="gramStart"/>
      <w:r>
        <w:rPr>
          <w:rFonts w:hint="eastAsia"/>
        </w:rPr>
        <w:t xml:space="preserve">기준 </w:t>
      </w:r>
      <w:r>
        <w:t>/</w:t>
      </w:r>
      <w:proofErr w:type="gramEnd"/>
      <w:r>
        <w:t xml:space="preserve"> </w:t>
      </w:r>
      <w:r>
        <w:rPr>
          <w:rFonts w:hint="eastAsia"/>
        </w:rPr>
        <w:t>목표에 따른 내부적 요소</w:t>
      </w:r>
    </w:p>
    <w:p w14:paraId="54C14433" w14:textId="4F352B84" w:rsidR="003F56A8" w:rsidRDefault="003F56A8" w:rsidP="003F56A8">
      <w:pPr>
        <w:pStyle w:val="7"/>
        <w:ind w:left="400"/>
      </w:pPr>
      <w:r>
        <w:rPr>
          <w:rFonts w:hint="eastAsia"/>
        </w:rPr>
        <w:t>게임 컨텐츠 수량</w:t>
      </w:r>
    </w:p>
    <w:p w14:paraId="45D335C7" w14:textId="506D3F2C" w:rsidR="003F56A8" w:rsidRDefault="003F56A8" w:rsidP="003F56A8">
      <w:pPr>
        <w:pStyle w:val="7"/>
        <w:ind w:left="400"/>
      </w:pPr>
      <w:r>
        <w:rPr>
          <w:rFonts w:hint="eastAsia"/>
        </w:rPr>
        <w:t xml:space="preserve">게임의 </w:t>
      </w:r>
      <w:proofErr w:type="gramStart"/>
      <w:r>
        <w:rPr>
          <w:rFonts w:hint="eastAsia"/>
        </w:rPr>
        <w:t xml:space="preserve">타겟층 </w:t>
      </w:r>
      <w:r>
        <w:t>/</w:t>
      </w:r>
      <w:proofErr w:type="gramEnd"/>
      <w:r>
        <w:t xml:space="preserve"> </w:t>
      </w:r>
      <w:r>
        <w:rPr>
          <w:rFonts w:hint="eastAsia"/>
        </w:rPr>
        <w:t>타겟에 따른 적절한 컨텐츠</w:t>
      </w:r>
    </w:p>
    <w:p w14:paraId="2CEC9DFE" w14:textId="77777777" w:rsidR="003F56A8" w:rsidRDefault="003F56A8" w:rsidP="003F56A8">
      <w:pPr>
        <w:pStyle w:val="7"/>
        <w:ind w:left="400"/>
      </w:pPr>
      <w:proofErr w:type="spellStart"/>
      <w:r>
        <w:rPr>
          <w:rFonts w:hint="eastAsia"/>
        </w:rPr>
        <w:t>목표된</w:t>
      </w:r>
      <w:proofErr w:type="spellEnd"/>
      <w:r>
        <w:rPr>
          <w:rFonts w:hint="eastAsia"/>
        </w:rPr>
        <w:t xml:space="preserve"> 플레이 시간(컨텐츠 소모량</w:t>
      </w:r>
    </w:p>
    <w:p w14:paraId="0A1D5F18" w14:textId="3A6D35E8" w:rsidR="003F56A8" w:rsidRDefault="003F56A8" w:rsidP="003F56A8">
      <w:pPr>
        <w:pStyle w:val="7"/>
        <w:ind w:left="400"/>
      </w:pPr>
      <w:r>
        <w:rPr>
          <w:rFonts w:hint="eastAsia"/>
        </w:rPr>
        <w:t>내재하고</w:t>
      </w:r>
      <w:r>
        <w:t xml:space="preserve"> </w:t>
      </w:r>
      <w:r>
        <w:rPr>
          <w:rFonts w:hint="eastAsia"/>
        </w:rPr>
        <w:t>런칭 할 문제점의 수위</w:t>
      </w:r>
    </w:p>
    <w:p w14:paraId="0AB9E651" w14:textId="04A3F771" w:rsidR="003F56A8" w:rsidRDefault="003F56A8" w:rsidP="003F56A8">
      <w:pPr>
        <w:pStyle w:val="a"/>
      </w:pPr>
      <w:r>
        <w:rPr>
          <w:rFonts w:hint="eastAsia"/>
        </w:rPr>
        <w:t xml:space="preserve">상대적 </w:t>
      </w:r>
      <w:proofErr w:type="gramStart"/>
      <w:r>
        <w:rPr>
          <w:rFonts w:hint="eastAsia"/>
        </w:rPr>
        <w:t xml:space="preserve">기준 </w:t>
      </w:r>
      <w:r>
        <w:t>/</w:t>
      </w:r>
      <w:proofErr w:type="gramEnd"/>
      <w:r>
        <w:t xml:space="preserve"> </w:t>
      </w:r>
      <w:r>
        <w:rPr>
          <w:rFonts w:hint="eastAsia"/>
        </w:rPr>
        <w:t>경쟁 제품 대비 우이 또는 동급에 있어야 할 요소</w:t>
      </w:r>
    </w:p>
    <w:p w14:paraId="215852AA" w14:textId="58DBF995" w:rsidR="003F56A8" w:rsidRDefault="003F56A8" w:rsidP="003F56A8">
      <w:pPr>
        <w:pStyle w:val="7"/>
        <w:ind w:left="400"/>
      </w:pPr>
      <w:r>
        <w:rPr>
          <w:rFonts w:hint="eastAsia"/>
        </w:rPr>
        <w:t>게임 내 밸런스</w:t>
      </w:r>
    </w:p>
    <w:p w14:paraId="0A02A3B9" w14:textId="6103F0A6" w:rsidR="003F56A8" w:rsidRDefault="003F56A8" w:rsidP="003F56A8">
      <w:pPr>
        <w:pStyle w:val="7"/>
        <w:ind w:left="400"/>
      </w:pPr>
      <w:r>
        <w:rPr>
          <w:rFonts w:hint="eastAsia"/>
        </w:rPr>
        <w:t>편의적 사항</w:t>
      </w:r>
    </w:p>
    <w:p w14:paraId="6F340B42" w14:textId="5C46EDEB" w:rsidR="003F56A8" w:rsidRDefault="003F56A8" w:rsidP="003F56A8">
      <w:pPr>
        <w:pStyle w:val="7"/>
        <w:ind w:left="400"/>
      </w:pPr>
      <w:r>
        <w:rPr>
          <w:rFonts w:hint="eastAsia"/>
        </w:rPr>
        <w:t>하드웨어 호환성</w:t>
      </w:r>
    </w:p>
    <w:p w14:paraId="2F17298B" w14:textId="5A89F186" w:rsidR="003F56A8" w:rsidRPr="003F56A8" w:rsidRDefault="003F56A8" w:rsidP="003D6243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네트워크</w:t>
      </w:r>
      <w:r>
        <w:t xml:space="preserve"> </w:t>
      </w:r>
      <w:proofErr w:type="gramStart"/>
      <w:r>
        <w:rPr>
          <w:rFonts w:hint="eastAsia"/>
        </w:rPr>
        <w:t xml:space="preserve">사용량 </w:t>
      </w:r>
      <w:r>
        <w:t>/</w:t>
      </w:r>
      <w:proofErr w:type="gramEnd"/>
      <w:r>
        <w:t xml:space="preserve"> </w:t>
      </w:r>
      <w:r>
        <w:rPr>
          <w:rFonts w:hint="eastAsia"/>
        </w:rPr>
        <w:t>네트워크 성능</w:t>
      </w:r>
      <w:r>
        <w:br w:type="page"/>
      </w:r>
    </w:p>
    <w:p w14:paraId="55E4832B" w14:textId="1D5000F5" w:rsidR="004D6FE8" w:rsidRDefault="003F56A8" w:rsidP="003F56A8">
      <w:pPr>
        <w:pStyle w:val="2"/>
      </w:pPr>
      <w:r>
        <w:rPr>
          <w:rFonts w:hint="eastAsia"/>
        </w:rPr>
        <w:lastRenderedPageBreak/>
        <w:t xml:space="preserve">게임 </w:t>
      </w:r>
      <w:r>
        <w:t>QA</w:t>
      </w:r>
      <w:r>
        <w:rPr>
          <w:rFonts w:hint="eastAsia"/>
        </w:rPr>
        <w:t>의 필요 요소</w:t>
      </w:r>
    </w:p>
    <w:p w14:paraId="21417AF7" w14:textId="7F141C02" w:rsidR="003F56A8" w:rsidRDefault="003F56A8" w:rsidP="003F56A8">
      <w:pPr>
        <w:pStyle w:val="4"/>
      </w:pPr>
      <w:r>
        <w:t>“</w:t>
      </w:r>
      <w:r>
        <w:rPr>
          <w:rFonts w:hint="eastAsia"/>
        </w:rPr>
        <w:t xml:space="preserve">신뢰를 잃게 되면 </w:t>
      </w:r>
      <w:r>
        <w:t xml:space="preserve">QA </w:t>
      </w:r>
      <w:r>
        <w:rPr>
          <w:rFonts w:hint="eastAsia"/>
        </w:rPr>
        <w:t>활동의 의미가 퇴색</w:t>
      </w:r>
      <w:r>
        <w:t>”</w:t>
      </w:r>
    </w:p>
    <w:p w14:paraId="74FC76AF" w14:textId="54728E14" w:rsidR="003F56A8" w:rsidRDefault="003F56A8" w:rsidP="003F56A8">
      <w:pPr>
        <w:pStyle w:val="a"/>
      </w:pPr>
      <w:r>
        <w:rPr>
          <w:rFonts w:hint="eastAsia"/>
        </w:rPr>
        <w:t>개발 방법론 및 내부 프로세스 표준화 방안</w:t>
      </w:r>
    </w:p>
    <w:p w14:paraId="49C1837C" w14:textId="09874483" w:rsidR="003F56A8" w:rsidRDefault="003F56A8" w:rsidP="003F56A8">
      <w:pPr>
        <w:pStyle w:val="a"/>
      </w:pPr>
      <w:r>
        <w:rPr>
          <w:rFonts w:hint="eastAsia"/>
        </w:rPr>
        <w:t xml:space="preserve">품질 인식 및 </w:t>
      </w:r>
      <w:r>
        <w:t xml:space="preserve">QA </w:t>
      </w:r>
      <w:r>
        <w:rPr>
          <w:rFonts w:hint="eastAsia"/>
        </w:rPr>
        <w:t>업무 진행 매뉴얼</w:t>
      </w:r>
    </w:p>
    <w:p w14:paraId="255C1CC6" w14:textId="0A330FAC" w:rsidR="003F56A8" w:rsidRDefault="003F56A8" w:rsidP="003F56A8">
      <w:pPr>
        <w:pStyle w:val="a"/>
      </w:pPr>
      <w:r>
        <w:rPr>
          <w:rFonts w:hint="eastAsia"/>
        </w:rPr>
        <w:t>개발 진행 정보 및 개발 솔루션</w:t>
      </w:r>
    </w:p>
    <w:p w14:paraId="63ECECA9" w14:textId="259751AE" w:rsidR="003F56A8" w:rsidRDefault="003F56A8" w:rsidP="003F56A8">
      <w:pPr>
        <w:pStyle w:val="a"/>
      </w:pPr>
      <w:r>
        <w:rPr>
          <w:rFonts w:hint="eastAsia"/>
        </w:rPr>
        <w:t>제품 분석 및 시장 분석,</w:t>
      </w:r>
      <w:r>
        <w:t xml:space="preserve"> </w:t>
      </w:r>
      <w:r>
        <w:rPr>
          <w:rFonts w:hint="eastAsia"/>
        </w:rPr>
        <w:t>트렌드 조사</w:t>
      </w:r>
    </w:p>
    <w:p w14:paraId="3925461F" w14:textId="33A2DE44" w:rsidR="003F56A8" w:rsidRDefault="003F56A8" w:rsidP="003F56A8">
      <w:pPr>
        <w:pStyle w:val="a"/>
      </w:pPr>
      <w:r>
        <w:rPr>
          <w:rFonts w:hint="eastAsia"/>
        </w:rPr>
        <w:t>개발 진행 히스토리 및 앞으로의 목표</w:t>
      </w:r>
    </w:p>
    <w:p w14:paraId="0A35A29C" w14:textId="60C40A61" w:rsidR="003F56A8" w:rsidRDefault="003F56A8" w:rsidP="003F56A8">
      <w:pPr>
        <w:pStyle w:val="a"/>
      </w:pPr>
      <w:r>
        <w:rPr>
          <w:rFonts w:hint="eastAsia"/>
        </w:rPr>
        <w:t>개발 컨셉 및 개발 리소스</w:t>
      </w:r>
    </w:p>
    <w:p w14:paraId="5BCF0287" w14:textId="072CC888" w:rsidR="003F56A8" w:rsidRDefault="003F56A8" w:rsidP="003F56A8">
      <w:pPr>
        <w:pStyle w:val="a"/>
      </w:pPr>
      <w:proofErr w:type="spellStart"/>
      <w:r>
        <w:rPr>
          <w:rFonts w:hint="eastAsia"/>
        </w:rPr>
        <w:t>목표된</w:t>
      </w:r>
      <w:proofErr w:type="spellEnd"/>
      <w:r>
        <w:rPr>
          <w:rFonts w:hint="eastAsia"/>
        </w:rPr>
        <w:t xml:space="preserve"> 일정과 개발 리스크</w:t>
      </w:r>
    </w:p>
    <w:p w14:paraId="5C15B9F6" w14:textId="488BF7CF" w:rsidR="00C401C5" w:rsidRDefault="00C401C5" w:rsidP="00C401C5">
      <w:pPr>
        <w:pStyle w:val="a"/>
        <w:numPr>
          <w:ilvl w:val="0"/>
          <w:numId w:val="0"/>
        </w:numPr>
        <w:ind w:left="403" w:hanging="403"/>
      </w:pPr>
    </w:p>
    <w:p w14:paraId="3CAEAEDE" w14:textId="2B8A64DC" w:rsidR="00C401C5" w:rsidRDefault="00C401C5" w:rsidP="00C401C5">
      <w:pPr>
        <w:pStyle w:val="2"/>
      </w:pPr>
      <w:r>
        <w:rPr>
          <w:rFonts w:hint="eastAsia"/>
        </w:rPr>
        <w:t>Q</w:t>
      </w:r>
      <w:r>
        <w:t>A</w:t>
      </w:r>
      <w:r>
        <w:rPr>
          <w:rFonts w:hint="eastAsia"/>
        </w:rPr>
        <w:t>의 역할</w:t>
      </w:r>
    </w:p>
    <w:p w14:paraId="75B01E11" w14:textId="1FCDAF3D" w:rsidR="00C401C5" w:rsidRDefault="00C401C5" w:rsidP="003D6243">
      <w:pPr>
        <w:pStyle w:val="a"/>
      </w:pPr>
      <w:r>
        <w:rPr>
          <w:rFonts w:hint="eastAsia"/>
        </w:rPr>
        <w:t>C</w:t>
      </w:r>
      <w:r>
        <w:t xml:space="preserve">J E&amp;M </w:t>
      </w:r>
      <w:r>
        <w:rPr>
          <w:rFonts w:hint="eastAsia"/>
        </w:rPr>
        <w:t xml:space="preserve">넷마블 </w:t>
      </w:r>
      <w:r>
        <w:t>QA</w:t>
      </w:r>
      <w:r w:rsidR="003D6243">
        <w:t xml:space="preserve"> </w:t>
      </w:r>
      <w:r>
        <w:rPr>
          <w:rFonts w:hint="eastAsia"/>
        </w:rPr>
        <w:t>팀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9610"/>
      </w:tblGrid>
      <w:tr w:rsidR="00C401C5" w14:paraId="0B6C155F" w14:textId="77777777" w:rsidTr="00ED2B1E">
        <w:tc>
          <w:tcPr>
            <w:tcW w:w="851" w:type="dxa"/>
            <w:vAlign w:val="center"/>
          </w:tcPr>
          <w:p w14:paraId="785CE1E9" w14:textId="1E4A9ED7" w:rsidR="00C401C5" w:rsidRPr="00ED2B1E" w:rsidRDefault="00C401C5" w:rsidP="00ED2B1E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  <w:sz w:val="40"/>
                <w:szCs w:val="44"/>
              </w:rPr>
            </w:pPr>
            <w:r w:rsidRPr="00ED2B1E">
              <w:rPr>
                <w:rFonts w:hint="eastAsia"/>
                <w:b/>
                <w:bCs/>
                <w:sz w:val="40"/>
                <w:szCs w:val="44"/>
              </w:rPr>
              <w:t>Q</w:t>
            </w:r>
            <w:r w:rsidRPr="00ED2B1E">
              <w:rPr>
                <w:b/>
                <w:bCs/>
                <w:sz w:val="40"/>
                <w:szCs w:val="44"/>
              </w:rPr>
              <w:t>A</w:t>
            </w:r>
          </w:p>
        </w:tc>
        <w:tc>
          <w:tcPr>
            <w:tcW w:w="9610" w:type="dxa"/>
          </w:tcPr>
          <w:p w14:paraId="39FEC594" w14:textId="77777777" w:rsidR="00C401C5" w:rsidRDefault="00C401C5" w:rsidP="00ED2B1E">
            <w:pPr>
              <w:pStyle w:val="a"/>
            </w:pPr>
            <w:r>
              <w:t xml:space="preserve">테스트 </w:t>
            </w:r>
            <w:r>
              <w:rPr>
                <w:rFonts w:hint="eastAsia"/>
              </w:rPr>
              <w:t xml:space="preserve">전략 및 방향을 결정하여 </w:t>
            </w:r>
            <w:r>
              <w:t xml:space="preserve">QA </w:t>
            </w:r>
            <w:r>
              <w:rPr>
                <w:rFonts w:hint="eastAsia"/>
              </w:rPr>
              <w:t>계획을 수립</w:t>
            </w:r>
          </w:p>
          <w:p w14:paraId="55F44C9A" w14:textId="77777777" w:rsidR="00C401C5" w:rsidRDefault="00C401C5" w:rsidP="00ED2B1E">
            <w:pPr>
              <w:pStyle w:val="a"/>
            </w:pPr>
            <w:r>
              <w:rPr>
                <w:rFonts w:hint="eastAsia"/>
              </w:rPr>
              <w:t>Q</w:t>
            </w:r>
            <w:r>
              <w:t xml:space="preserve">A </w:t>
            </w:r>
            <w:r>
              <w:rPr>
                <w:rFonts w:hint="eastAsia"/>
              </w:rPr>
              <w:t>수행에 필요한 적정 인력의 산정 및 충원 요청</w:t>
            </w:r>
          </w:p>
          <w:p w14:paraId="2078EE59" w14:textId="77777777" w:rsidR="00C401C5" w:rsidRDefault="00C401C5" w:rsidP="00ED2B1E">
            <w:pPr>
              <w:pStyle w:val="a"/>
            </w:pPr>
            <w:r>
              <w:rPr>
                <w:rFonts w:hint="eastAsia"/>
              </w:rPr>
              <w:t>B</w:t>
            </w:r>
            <w:r>
              <w:t xml:space="preserve">TS </w:t>
            </w:r>
            <w:r>
              <w:rPr>
                <w:rFonts w:hint="eastAsia"/>
              </w:rPr>
              <w:t>세팅,</w:t>
            </w:r>
            <w:r>
              <w:t xml:space="preserve"> </w:t>
            </w:r>
            <w:r>
              <w:rPr>
                <w:rFonts w:hint="eastAsia"/>
              </w:rPr>
              <w:t xml:space="preserve">테스트 계정 생성 등 </w:t>
            </w:r>
            <w:r>
              <w:t xml:space="preserve">QA </w:t>
            </w:r>
            <w:r>
              <w:rPr>
                <w:rFonts w:hint="eastAsia"/>
              </w:rPr>
              <w:t>활동에 필요한 테스트 환경 구축</w:t>
            </w:r>
          </w:p>
          <w:p w14:paraId="1EE7EAC1" w14:textId="77777777" w:rsidR="00ED2B1E" w:rsidRDefault="00C401C5" w:rsidP="00ED2B1E">
            <w:pPr>
              <w:pStyle w:val="a"/>
            </w:pPr>
            <w:r>
              <w:rPr>
                <w:rFonts w:hint="eastAsia"/>
              </w:rPr>
              <w:t>빌드 별 테스트 수행 상황을 모니터링하고,</w:t>
            </w:r>
            <w:r>
              <w:t xml:space="preserve"> BTS</w:t>
            </w:r>
            <w:r>
              <w:rPr>
                <w:rFonts w:hint="eastAsia"/>
              </w:rPr>
              <w:t>에 등록된 버그를 확인하며,</w:t>
            </w:r>
            <w:r>
              <w:t xml:space="preserve"> </w:t>
            </w:r>
            <w:r>
              <w:rPr>
                <w:rFonts w:hint="eastAsia"/>
              </w:rPr>
              <w:t xml:space="preserve">테스트 단계 별 </w:t>
            </w:r>
            <w:r>
              <w:t xml:space="preserve">QA Status </w:t>
            </w:r>
            <w:r>
              <w:rPr>
                <w:rFonts w:hint="eastAsia"/>
              </w:rPr>
              <w:t>결과를</w:t>
            </w:r>
          </w:p>
          <w:p w14:paraId="5098BFAA" w14:textId="2904240E" w:rsidR="00C401C5" w:rsidRDefault="00C401C5" w:rsidP="00ED2B1E">
            <w:pPr>
              <w:pStyle w:val="a"/>
              <w:numPr>
                <w:ilvl w:val="0"/>
                <w:numId w:val="0"/>
              </w:numPr>
              <w:ind w:left="403"/>
            </w:pPr>
            <w:r>
              <w:rPr>
                <w:rFonts w:hint="eastAsia"/>
              </w:rPr>
              <w:t>유관부서에 공유</w:t>
            </w:r>
          </w:p>
          <w:p w14:paraId="39FFEFD2" w14:textId="77777777" w:rsidR="00C401C5" w:rsidRDefault="00C401C5" w:rsidP="00ED2B1E">
            <w:pPr>
              <w:pStyle w:val="a"/>
            </w:pPr>
            <w:r>
              <w:rPr>
                <w:rFonts w:hint="eastAsia"/>
              </w:rPr>
              <w:t xml:space="preserve">테스트 결과를 토대로 </w:t>
            </w:r>
            <w:r>
              <w:t xml:space="preserve">Sign-off </w:t>
            </w:r>
            <w:r>
              <w:rPr>
                <w:rFonts w:hint="eastAsia"/>
              </w:rPr>
              <w:t>기준 달성 여부를 판단하고,</w:t>
            </w:r>
            <w:r>
              <w:t xml:space="preserve"> </w:t>
            </w:r>
            <w:r>
              <w:rPr>
                <w:rFonts w:hint="eastAsia"/>
              </w:rPr>
              <w:t>유관부서와 오픈 적합 여부를 판단</w:t>
            </w:r>
          </w:p>
          <w:p w14:paraId="2F5FB9FD" w14:textId="77777777" w:rsidR="00ED2B1E" w:rsidRDefault="00C401C5" w:rsidP="00ED2B1E">
            <w:pPr>
              <w:pStyle w:val="a"/>
            </w:pPr>
            <w:r>
              <w:rPr>
                <w:rFonts w:hint="eastAsia"/>
              </w:rPr>
              <w:t>개발사 또는 사업부로부터 전달받은 게임 기획서(또는 수정된 기획서</w:t>
            </w:r>
            <w:r>
              <w:t>)</w:t>
            </w:r>
            <w:r>
              <w:rPr>
                <w:rFonts w:hint="eastAsia"/>
              </w:rPr>
              <w:t>등 테스트에 필요한 모든 정보를 공유하고,</w:t>
            </w:r>
          </w:p>
          <w:p w14:paraId="734AB86E" w14:textId="3B866F11" w:rsidR="00C401C5" w:rsidRDefault="00C401C5" w:rsidP="00ED2B1E">
            <w:pPr>
              <w:pStyle w:val="a"/>
              <w:numPr>
                <w:ilvl w:val="0"/>
                <w:numId w:val="0"/>
              </w:numPr>
              <w:ind w:left="403"/>
            </w:pPr>
            <w:r>
              <w:rPr>
                <w:rFonts w:hint="eastAsia"/>
              </w:rPr>
              <w:t>테스트케이스 작성을 가이드</w:t>
            </w:r>
          </w:p>
          <w:p w14:paraId="21DFD6C8" w14:textId="77777777" w:rsidR="00C401C5" w:rsidRDefault="00C401C5" w:rsidP="00ED2B1E">
            <w:pPr>
              <w:pStyle w:val="a"/>
            </w:pPr>
            <w:r>
              <w:rPr>
                <w:rFonts w:hint="eastAsia"/>
              </w:rPr>
              <w:t xml:space="preserve">해당 게임의 보안 검수 및 </w:t>
            </w:r>
            <w:proofErr w:type="spellStart"/>
            <w:r>
              <w:rPr>
                <w:rFonts w:hint="eastAsia"/>
              </w:rPr>
              <w:t>보안틀</w:t>
            </w:r>
            <w:proofErr w:type="spellEnd"/>
            <w:r>
              <w:rPr>
                <w:rFonts w:hint="eastAsia"/>
              </w:rPr>
              <w:t xml:space="preserve"> 적용을 챙길 책임</w:t>
            </w:r>
          </w:p>
          <w:p w14:paraId="64C30B50" w14:textId="77777777" w:rsidR="00ED2B1E" w:rsidRDefault="00C401C5" w:rsidP="00ED2B1E">
            <w:pPr>
              <w:pStyle w:val="a"/>
            </w:pPr>
            <w:r>
              <w:rPr>
                <w:rFonts w:hint="eastAsia"/>
              </w:rPr>
              <w:t>Q</w:t>
            </w:r>
            <w:r>
              <w:t xml:space="preserve">A </w:t>
            </w:r>
            <w:r>
              <w:rPr>
                <w:rFonts w:hint="eastAsia"/>
              </w:rPr>
              <w:t xml:space="preserve">기간 동안 테스트 진행을 포함한 </w:t>
            </w:r>
            <w:r>
              <w:t xml:space="preserve">QA </w:t>
            </w:r>
            <w:r>
              <w:rPr>
                <w:rFonts w:hint="eastAsia"/>
              </w:rPr>
              <w:t xml:space="preserve">업무 수행 전반이 </w:t>
            </w:r>
            <w:r>
              <w:t xml:space="preserve">QA </w:t>
            </w:r>
            <w:r>
              <w:rPr>
                <w:rFonts w:hint="eastAsia"/>
              </w:rPr>
              <w:t xml:space="preserve">계획대로 진행되도록 </w:t>
            </w:r>
            <w:proofErr w:type="spellStart"/>
            <w:r>
              <w:rPr>
                <w:rFonts w:hint="eastAsia"/>
              </w:rPr>
              <w:t>코디네이션</w:t>
            </w:r>
            <w:proofErr w:type="spellEnd"/>
            <w:r>
              <w:rPr>
                <w:rFonts w:hint="eastAsia"/>
              </w:rPr>
              <w:t xml:space="preserve"> 및 유관부서,</w:t>
            </w:r>
          </w:p>
          <w:p w14:paraId="300FE91C" w14:textId="6B242597" w:rsidR="00C401C5" w:rsidRDefault="00C401C5" w:rsidP="00ED2B1E">
            <w:pPr>
              <w:pStyle w:val="a"/>
              <w:numPr>
                <w:ilvl w:val="0"/>
                <w:numId w:val="0"/>
              </w:numPr>
              <w:ind w:left="403"/>
            </w:pPr>
            <w:r>
              <w:rPr>
                <w:rFonts w:hint="eastAsia"/>
              </w:rPr>
              <w:t>개발사와의 커뮤니케이션과 의사결정을 수행</w:t>
            </w:r>
          </w:p>
          <w:p w14:paraId="56586FF3" w14:textId="77777777" w:rsidR="00C401C5" w:rsidRDefault="00C401C5" w:rsidP="00ED2B1E">
            <w:pPr>
              <w:pStyle w:val="a"/>
            </w:pPr>
            <w:r>
              <w:rPr>
                <w:rFonts w:hint="eastAsia"/>
              </w:rPr>
              <w:t>게임에서 발생한 장애의 조치 결과 확인 및 장애 보고서 작성을 통한 사후 관리</w:t>
            </w:r>
          </w:p>
          <w:p w14:paraId="1E53AEF8" w14:textId="30C4CCB4" w:rsidR="00C401C5" w:rsidRDefault="00C401C5" w:rsidP="00ED2B1E">
            <w:pPr>
              <w:pStyle w:val="a"/>
            </w:pPr>
            <w:r>
              <w:rPr>
                <w:rFonts w:hint="eastAsia"/>
              </w:rPr>
              <w:t xml:space="preserve">테스트 지원이 원활하게 이루어질 수 있도록 인력을 관리하고 </w:t>
            </w:r>
            <w:proofErr w:type="gramStart"/>
            <w:r>
              <w:t>TL /</w:t>
            </w:r>
            <w:proofErr w:type="gramEnd"/>
            <w:r>
              <w:t xml:space="preserve"> TE </w:t>
            </w:r>
            <w:r>
              <w:rPr>
                <w:rFonts w:hint="eastAsia"/>
              </w:rPr>
              <w:t>를 교육</w:t>
            </w:r>
          </w:p>
        </w:tc>
      </w:tr>
    </w:tbl>
    <w:p w14:paraId="50A45AB4" w14:textId="4C388408" w:rsidR="00C401C5" w:rsidRDefault="00C401C5" w:rsidP="00C401C5">
      <w:pPr>
        <w:pStyle w:val="a"/>
        <w:numPr>
          <w:ilvl w:val="0"/>
          <w:numId w:val="0"/>
        </w:numPr>
        <w:ind w:left="403" w:hanging="403"/>
      </w:pPr>
    </w:p>
    <w:p w14:paraId="2F2DFC2D" w14:textId="514A09DA" w:rsidR="00C401C5" w:rsidRDefault="003D6243" w:rsidP="003D6243">
      <w:pPr>
        <w:pStyle w:val="a"/>
      </w:pPr>
      <w:r>
        <w:t xml:space="preserve">CJIG </w:t>
      </w:r>
      <w:r>
        <w:rPr>
          <w:rFonts w:hint="eastAsia"/>
        </w:rPr>
        <w:t xml:space="preserve">게임 </w:t>
      </w:r>
      <w:r>
        <w:t xml:space="preserve">QA </w:t>
      </w:r>
      <w:r>
        <w:rPr>
          <w:rFonts w:hint="eastAsia"/>
        </w:rPr>
        <w:t>팀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9610"/>
      </w:tblGrid>
      <w:tr w:rsidR="003D6243" w14:paraId="20EA3825" w14:textId="77777777" w:rsidTr="003D6243">
        <w:tc>
          <w:tcPr>
            <w:tcW w:w="851" w:type="dxa"/>
            <w:vAlign w:val="center"/>
          </w:tcPr>
          <w:p w14:paraId="0A3EC2B3" w14:textId="4C6FA02C" w:rsidR="003D6243" w:rsidRPr="00ED2B1E" w:rsidRDefault="003D6243" w:rsidP="003D6243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  <w:sz w:val="40"/>
                <w:szCs w:val="44"/>
              </w:rPr>
            </w:pPr>
            <w:r>
              <w:rPr>
                <w:rFonts w:hint="eastAsia"/>
                <w:b/>
                <w:bCs/>
                <w:sz w:val="40"/>
                <w:szCs w:val="44"/>
              </w:rPr>
              <w:t>T</w:t>
            </w:r>
            <w:r>
              <w:rPr>
                <w:b/>
                <w:bCs/>
                <w:sz w:val="40"/>
                <w:szCs w:val="44"/>
              </w:rPr>
              <w:t>L</w:t>
            </w:r>
          </w:p>
        </w:tc>
        <w:tc>
          <w:tcPr>
            <w:tcW w:w="9610" w:type="dxa"/>
          </w:tcPr>
          <w:p w14:paraId="6A7D57F3" w14:textId="77777777" w:rsidR="003D6243" w:rsidRDefault="003D6243" w:rsidP="003D6243">
            <w:pPr>
              <w:pStyle w:val="a"/>
            </w:pPr>
            <w:r>
              <w:rPr>
                <w:rFonts w:hint="eastAsia"/>
              </w:rPr>
              <w:t>Q</w:t>
            </w:r>
            <w:r>
              <w:t xml:space="preserve">A </w:t>
            </w:r>
            <w:r>
              <w:rPr>
                <w:rFonts w:hint="eastAsia"/>
              </w:rPr>
              <w:t>계획에 따라 테스트를 설계하고,</w:t>
            </w:r>
            <w:r>
              <w:t xml:space="preserve"> TE</w:t>
            </w:r>
            <w:r>
              <w:rPr>
                <w:rFonts w:hint="eastAsia"/>
              </w:rPr>
              <w:t>를 통해 테스트를 수행</w:t>
            </w:r>
          </w:p>
          <w:p w14:paraId="5B616A40" w14:textId="77777777" w:rsidR="003D6243" w:rsidRDefault="003D6243" w:rsidP="003D6243">
            <w:pPr>
              <w:pStyle w:val="a"/>
            </w:pPr>
            <w:r>
              <w:rPr>
                <w:rFonts w:hint="eastAsia"/>
              </w:rPr>
              <w:t xml:space="preserve">테스트 결과의 신뢰성을 보장할 수 있도록 </w:t>
            </w:r>
            <w:r>
              <w:t>TE</w:t>
            </w:r>
            <w:r>
              <w:rPr>
                <w:rFonts w:hint="eastAsia"/>
              </w:rPr>
              <w:t>의 각종 산출물을 검토</w:t>
            </w:r>
          </w:p>
          <w:p w14:paraId="4CC85A42" w14:textId="77777777" w:rsidR="003D6243" w:rsidRDefault="003D6243" w:rsidP="003D6243">
            <w:pPr>
              <w:pStyle w:val="a"/>
            </w:pPr>
            <w:r>
              <w:rPr>
                <w:rFonts w:hint="eastAsia"/>
              </w:rPr>
              <w:t xml:space="preserve">테스트 수행 결과를 정리하여 </w:t>
            </w:r>
            <w:r>
              <w:t xml:space="preserve">QA </w:t>
            </w:r>
            <w:r>
              <w:rPr>
                <w:rFonts w:hint="eastAsia"/>
              </w:rPr>
              <w:t>담당에게 보고</w:t>
            </w:r>
          </w:p>
          <w:p w14:paraId="34017B92" w14:textId="77777777" w:rsidR="003D6243" w:rsidRDefault="003D6243" w:rsidP="003D6243">
            <w:pPr>
              <w:pStyle w:val="a"/>
            </w:pPr>
            <w:r>
              <w:rPr>
                <w:rFonts w:hint="eastAsia"/>
              </w:rPr>
              <w:t>테스트 진행 상황을 점검하고 문제 발생 시 문제를 해결하기 위한 커뮤니케이션 수행</w:t>
            </w:r>
          </w:p>
          <w:p w14:paraId="608A7A13" w14:textId="77777777" w:rsidR="003D6243" w:rsidRDefault="003D6243" w:rsidP="003D6243">
            <w:pPr>
              <w:pStyle w:val="a"/>
            </w:pPr>
            <w:r>
              <w:rPr>
                <w:rFonts w:hint="eastAsia"/>
              </w:rPr>
              <w:t>등록된 버그를 검토,</w:t>
            </w:r>
            <w:r>
              <w:t xml:space="preserve"> </w:t>
            </w:r>
            <w:r>
              <w:rPr>
                <w:rFonts w:hint="eastAsia"/>
              </w:rPr>
              <w:t>우선순위를 결정하여 개발사에 버그 수정을 의뢰하고,</w:t>
            </w:r>
            <w:r>
              <w:t xml:space="preserve"> </w:t>
            </w:r>
            <w:r>
              <w:rPr>
                <w:rFonts w:hint="eastAsia"/>
              </w:rPr>
              <w:t xml:space="preserve">종료시까지 추적 관리 및 보고(테스트 진행 중 중요한 이슈 발생시 </w:t>
            </w:r>
            <w:r>
              <w:t>QA</w:t>
            </w:r>
            <w:r>
              <w:rPr>
                <w:rFonts w:hint="eastAsia"/>
              </w:rPr>
              <w:t>담당에게 즉각 공유할 책임</w:t>
            </w:r>
          </w:p>
          <w:p w14:paraId="0161D30D" w14:textId="4E456783" w:rsidR="003D6243" w:rsidRDefault="003D6243" w:rsidP="003D6243">
            <w:pPr>
              <w:pStyle w:val="a"/>
            </w:pPr>
            <w:r>
              <w:rPr>
                <w:rFonts w:hint="eastAsia"/>
              </w:rPr>
              <w:t xml:space="preserve">장애 발생시 </w:t>
            </w:r>
            <w:r>
              <w:t>Q</w:t>
            </w:r>
            <w:r>
              <w:rPr>
                <w:rFonts w:hint="eastAsia"/>
              </w:rPr>
              <w:t>A의 요청에 따라 장애 복구를 지원</w:t>
            </w:r>
          </w:p>
        </w:tc>
      </w:tr>
      <w:tr w:rsidR="003D6243" w14:paraId="5D8052C3" w14:textId="77777777" w:rsidTr="003D6243">
        <w:tc>
          <w:tcPr>
            <w:tcW w:w="851" w:type="dxa"/>
            <w:vAlign w:val="center"/>
          </w:tcPr>
          <w:p w14:paraId="6F0EC8BA" w14:textId="24969A39" w:rsidR="003D6243" w:rsidRPr="00ED2B1E" w:rsidRDefault="003D6243" w:rsidP="003D6243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bCs/>
                <w:sz w:val="40"/>
                <w:szCs w:val="44"/>
              </w:rPr>
            </w:pPr>
            <w:r>
              <w:rPr>
                <w:rFonts w:hint="eastAsia"/>
                <w:b/>
                <w:bCs/>
                <w:sz w:val="40"/>
                <w:szCs w:val="44"/>
              </w:rPr>
              <w:t>TE</w:t>
            </w:r>
          </w:p>
        </w:tc>
        <w:tc>
          <w:tcPr>
            <w:tcW w:w="9610" w:type="dxa"/>
          </w:tcPr>
          <w:p w14:paraId="53A765E7" w14:textId="77777777" w:rsidR="003D6243" w:rsidRDefault="003D6243" w:rsidP="003D6243">
            <w:pPr>
              <w:pStyle w:val="a"/>
            </w:pPr>
            <w:r>
              <w:rPr>
                <w:rFonts w:hint="eastAsia"/>
              </w:rPr>
              <w:t>Q</w:t>
            </w:r>
            <w:r>
              <w:t xml:space="preserve">A </w:t>
            </w:r>
            <w:r>
              <w:rPr>
                <w:rFonts w:hint="eastAsia"/>
              </w:rPr>
              <w:t xml:space="preserve">담당의 </w:t>
            </w:r>
            <w:r>
              <w:t xml:space="preserve">QA </w:t>
            </w:r>
            <w:r>
              <w:rPr>
                <w:rFonts w:hint="eastAsia"/>
              </w:rPr>
              <w:t xml:space="preserve">계획과 </w:t>
            </w:r>
            <w:r>
              <w:t>TL</w:t>
            </w:r>
            <w:r>
              <w:rPr>
                <w:rFonts w:hint="eastAsia"/>
              </w:rPr>
              <w:t xml:space="preserve">의 </w:t>
            </w:r>
            <w:proofErr w:type="spellStart"/>
            <w:r>
              <w:rPr>
                <w:rFonts w:hint="eastAsia"/>
              </w:rPr>
              <w:t>체스트</w:t>
            </w:r>
            <w:proofErr w:type="spellEnd"/>
            <w:r>
              <w:rPr>
                <w:rFonts w:hint="eastAsia"/>
              </w:rPr>
              <w:t xml:space="preserve"> 설계에 따라 테스트를 수행</w:t>
            </w:r>
          </w:p>
          <w:p w14:paraId="56B31AD2" w14:textId="77777777" w:rsidR="003D6243" w:rsidRDefault="003D6243" w:rsidP="003D6243">
            <w:pPr>
              <w:pStyle w:val="a"/>
            </w:pPr>
            <w:r>
              <w:rPr>
                <w:rFonts w:hint="eastAsia"/>
              </w:rPr>
              <w:t>테스트 요구사항과 기획서를 분석하여 테스트케이스를 도출하고,</w:t>
            </w:r>
            <w:r>
              <w:t xml:space="preserve"> </w:t>
            </w:r>
            <w:r>
              <w:rPr>
                <w:rFonts w:hint="eastAsia"/>
              </w:rPr>
              <w:t>테스트 케이스에 기반하여 테스트 수행 후 결과 보고</w:t>
            </w:r>
          </w:p>
          <w:p w14:paraId="4D8494D6" w14:textId="77777777" w:rsidR="003D6243" w:rsidRDefault="003D6243" w:rsidP="003D6243">
            <w:pPr>
              <w:pStyle w:val="a"/>
            </w:pPr>
            <w:r>
              <w:rPr>
                <w:rFonts w:hint="eastAsia"/>
              </w:rPr>
              <w:t>사용자 시나리오를 기반으로 플레이 테스트를 수행하여 결과를 보고</w:t>
            </w:r>
          </w:p>
          <w:p w14:paraId="57141267" w14:textId="77777777" w:rsidR="003D6243" w:rsidRDefault="003D6243" w:rsidP="003D6243">
            <w:pPr>
              <w:pStyle w:val="a"/>
            </w:pPr>
            <w:r>
              <w:rPr>
                <w:rFonts w:hint="eastAsia"/>
              </w:rPr>
              <w:t xml:space="preserve">테스트에서 발견된 버그를 </w:t>
            </w:r>
            <w:r>
              <w:t>BTS</w:t>
            </w:r>
            <w:r>
              <w:rPr>
                <w:rFonts w:hint="eastAsia"/>
              </w:rPr>
              <w:t>에 등록하고 종료 시까지 추적 관리</w:t>
            </w:r>
          </w:p>
          <w:p w14:paraId="253781EE" w14:textId="42A38CBE" w:rsidR="003D6243" w:rsidRDefault="003D6243" w:rsidP="003D6243">
            <w:pPr>
              <w:pStyle w:val="a"/>
            </w:pPr>
            <w:r>
              <w:rPr>
                <w:rFonts w:hint="eastAsia"/>
              </w:rPr>
              <w:t xml:space="preserve">장애 발생 시 </w:t>
            </w:r>
            <w:r>
              <w:t>QA</w:t>
            </w:r>
            <w:r>
              <w:rPr>
                <w:rFonts w:hint="eastAsia"/>
              </w:rPr>
              <w:t>의 요청에 따라 장애 복구를 지원</w:t>
            </w:r>
          </w:p>
        </w:tc>
      </w:tr>
    </w:tbl>
    <w:p w14:paraId="5A64CEDF" w14:textId="77777777" w:rsidR="003D6243" w:rsidRDefault="003D6243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4EE04E7" w14:textId="55631158" w:rsidR="003D6243" w:rsidRDefault="007625F7" w:rsidP="007625F7">
      <w:pPr>
        <w:pStyle w:val="2"/>
      </w:pPr>
      <w:r>
        <w:rPr>
          <w:rFonts w:hint="eastAsia"/>
        </w:rPr>
        <w:lastRenderedPageBreak/>
        <w:t>Q</w:t>
      </w:r>
      <w:r>
        <w:t xml:space="preserve">A </w:t>
      </w:r>
      <w:r>
        <w:rPr>
          <w:rFonts w:hint="eastAsia"/>
        </w:rPr>
        <w:t>시점</w:t>
      </w:r>
    </w:p>
    <w:p w14:paraId="549D341C" w14:textId="5AA17752" w:rsidR="007625F7" w:rsidRDefault="007625F7" w:rsidP="007625F7">
      <w:pPr>
        <w:pStyle w:val="a"/>
      </w:pPr>
      <w:r>
        <w:rPr>
          <w:rFonts w:hint="eastAsia"/>
        </w:rPr>
        <w:t>알파</w:t>
      </w:r>
      <w:r>
        <w:t xml:space="preserve">, </w:t>
      </w:r>
      <w:proofErr w:type="spellStart"/>
      <w:r>
        <w:rPr>
          <w:rFonts w:hint="eastAsia"/>
        </w:rPr>
        <w:t>클로즈</w:t>
      </w:r>
      <w:proofErr w:type="spellEnd"/>
      <w:r>
        <w:rPr>
          <w:rFonts w:hint="eastAsia"/>
        </w:rPr>
        <w:t xml:space="preserve"> 베타,</w:t>
      </w:r>
      <w:r>
        <w:t xml:space="preserve"> FGT</w:t>
      </w:r>
      <w:r>
        <w:rPr>
          <w:rFonts w:hint="eastAsia"/>
        </w:rPr>
        <w:t>와 같은 특정 시점</w:t>
      </w:r>
    </w:p>
    <w:p w14:paraId="7F6B59AE" w14:textId="24026E3C" w:rsidR="007625F7" w:rsidRDefault="007625F7" w:rsidP="007625F7">
      <w:pPr>
        <w:pStyle w:val="a"/>
      </w:pPr>
      <w:r>
        <w:rPr>
          <w:rFonts w:hint="eastAsia"/>
        </w:rPr>
        <w:t>서비스 오픈 전</w:t>
      </w:r>
    </w:p>
    <w:p w14:paraId="0C4BB643" w14:textId="0B47C870" w:rsidR="007625F7" w:rsidRDefault="007625F7" w:rsidP="007625F7">
      <w:pPr>
        <w:pStyle w:val="a"/>
      </w:pPr>
      <w:r>
        <w:rPr>
          <w:rFonts w:hint="eastAsia"/>
        </w:rPr>
        <w:t>서비스 오픈 후</w:t>
      </w:r>
    </w:p>
    <w:p w14:paraId="5BE12C41" w14:textId="29AE5BAE" w:rsidR="007625F7" w:rsidRDefault="007625F7" w:rsidP="007625F7">
      <w:pPr>
        <w:pStyle w:val="a"/>
      </w:pPr>
      <w:r>
        <w:rPr>
          <w:rFonts w:hint="eastAsia"/>
        </w:rPr>
        <w:t>점검(</w:t>
      </w:r>
      <w:proofErr w:type="gramStart"/>
      <w:r>
        <w:rPr>
          <w:rFonts w:hint="eastAsia"/>
        </w:rPr>
        <w:t xml:space="preserve">임시점검 </w:t>
      </w:r>
      <w:r>
        <w:t>/</w:t>
      </w:r>
      <w:proofErr w:type="gramEnd"/>
      <w:r>
        <w:t xml:space="preserve"> </w:t>
      </w:r>
      <w:r>
        <w:rPr>
          <w:rFonts w:hint="eastAsia"/>
        </w:rPr>
        <w:t>정기점검</w:t>
      </w:r>
      <w:r>
        <w:t>)</w:t>
      </w:r>
    </w:p>
    <w:p w14:paraId="20FFF47C" w14:textId="37A15ECF" w:rsidR="007625F7" w:rsidRDefault="007625F7" w:rsidP="007625F7">
      <w:pPr>
        <w:pStyle w:val="a"/>
      </w:pPr>
      <w:r>
        <w:rPr>
          <w:rFonts w:hint="eastAsia"/>
        </w:rPr>
        <w:t>장애 복구</w:t>
      </w:r>
    </w:p>
    <w:p w14:paraId="44BEF740" w14:textId="77777777" w:rsidR="00D04402" w:rsidRPr="007625F7" w:rsidRDefault="00D04402" w:rsidP="007625F7">
      <w:pPr>
        <w:pStyle w:val="a"/>
      </w:pPr>
    </w:p>
    <w:p w14:paraId="1C1165A5" w14:textId="6BB69FEA" w:rsidR="007625F7" w:rsidRDefault="00BD3B10" w:rsidP="00BD3B10">
      <w:pPr>
        <w:pStyle w:val="2"/>
      </w:pPr>
      <w:r>
        <w:rPr>
          <w:rFonts w:hint="eastAsia"/>
        </w:rPr>
        <w:t>버그 관리</w:t>
      </w:r>
    </w:p>
    <w:p w14:paraId="5821B5B7" w14:textId="6F98BE6C" w:rsidR="00BD3B10" w:rsidRDefault="00BD3B10" w:rsidP="00BD3B10">
      <w:pPr>
        <w:pStyle w:val="a"/>
      </w:pPr>
      <w:r>
        <w:rPr>
          <w:rFonts w:hint="eastAsia"/>
        </w:rPr>
        <w:t>버그 관리 순서</w:t>
      </w:r>
    </w:p>
    <w:p w14:paraId="51CE37E9" w14:textId="1BE976FB" w:rsidR="00BD3B10" w:rsidRPr="00BD3B10" w:rsidRDefault="00BD3B10" w:rsidP="00BD3B10">
      <w:pPr>
        <w:pStyle w:val="a"/>
      </w:pPr>
      <w:r>
        <w:rPr>
          <w:rFonts w:hint="eastAsia"/>
        </w:rPr>
        <w:t>결함 등록(</w:t>
      </w:r>
      <w:r>
        <w:t xml:space="preserve">New)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담당자 할당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버그 </w:t>
      </w:r>
      <w:proofErr w:type="gramStart"/>
      <w:r>
        <w:rPr>
          <w:rFonts w:eastAsiaTheme="majorHAnsi" w:hint="eastAsia"/>
        </w:rPr>
        <w:t xml:space="preserve">확인 </w:t>
      </w:r>
      <w:r>
        <w:rPr>
          <w:rFonts w:eastAsiaTheme="majorHAnsi"/>
        </w:rPr>
        <w:t>/</w:t>
      </w:r>
      <w:proofErr w:type="gramEnd"/>
      <w:r>
        <w:rPr>
          <w:rFonts w:eastAsiaTheme="majorHAnsi"/>
        </w:rPr>
        <w:t xml:space="preserve"> </w:t>
      </w:r>
      <w:r>
        <w:rPr>
          <w:rFonts w:eastAsiaTheme="majorHAnsi" w:hint="eastAsia"/>
        </w:rPr>
        <w:t xml:space="preserve">수정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>수정 확인 후 종료</w:t>
      </w:r>
    </w:p>
    <w:p w14:paraId="668632B4" w14:textId="35CA0DB3" w:rsidR="00BD3B10" w:rsidRPr="00BD3B10" w:rsidRDefault="00BD3B10" w:rsidP="00BD3B10">
      <w:pPr>
        <w:pStyle w:val="a"/>
      </w:pPr>
      <w:r>
        <w:rPr>
          <w:rFonts w:eastAsiaTheme="majorHAnsi" w:hint="eastAsia"/>
        </w:rPr>
        <w:t>재발견(</w:t>
      </w:r>
      <w:r>
        <w:rPr>
          <w:rFonts w:eastAsiaTheme="majorHAnsi"/>
        </w:rPr>
        <w:t>Reopen) → 담당</w:t>
      </w:r>
      <w:r>
        <w:rPr>
          <w:rFonts w:eastAsiaTheme="majorHAnsi" w:hint="eastAsia"/>
        </w:rPr>
        <w:t xml:space="preserve">자 할당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버그 </w:t>
      </w:r>
      <w:proofErr w:type="gramStart"/>
      <w:r>
        <w:rPr>
          <w:rFonts w:eastAsiaTheme="majorHAnsi" w:hint="eastAsia"/>
        </w:rPr>
        <w:t xml:space="preserve">확인 </w:t>
      </w:r>
      <w:r>
        <w:rPr>
          <w:rFonts w:eastAsiaTheme="majorHAnsi"/>
        </w:rPr>
        <w:t>/</w:t>
      </w:r>
      <w:proofErr w:type="gramEnd"/>
      <w:r>
        <w:rPr>
          <w:rFonts w:eastAsiaTheme="majorHAnsi"/>
        </w:rPr>
        <w:t xml:space="preserve"> </w:t>
      </w:r>
      <w:r>
        <w:rPr>
          <w:rFonts w:eastAsiaTheme="majorHAnsi" w:hint="eastAsia"/>
        </w:rPr>
        <w:t xml:space="preserve">수정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>수정 확인 후 종료</w:t>
      </w:r>
    </w:p>
    <w:p w14:paraId="237C6ABD" w14:textId="6B8B0643" w:rsidR="00BD3B10" w:rsidRDefault="00BD3B10" w:rsidP="00BD3B10">
      <w:pPr>
        <w:pStyle w:val="a"/>
        <w:numPr>
          <w:ilvl w:val="0"/>
          <w:numId w:val="0"/>
        </w:numPr>
        <w:ind w:left="403" w:hanging="403"/>
        <w:rPr>
          <w:rFonts w:eastAsiaTheme="majorHAnsi"/>
        </w:rPr>
      </w:pPr>
    </w:p>
    <w:p w14:paraId="4F7C39AA" w14:textId="1DF0A79C" w:rsidR="00BD3B10" w:rsidRDefault="00BD3B10" w:rsidP="00BD3B10">
      <w:pPr>
        <w:pStyle w:val="2"/>
      </w:pPr>
      <w:r>
        <w:rPr>
          <w:rFonts w:hint="eastAsia"/>
        </w:rPr>
        <w:t>버그 관리</w:t>
      </w:r>
    </w:p>
    <w:p w14:paraId="36CA2397" w14:textId="14D95264" w:rsidR="00297C03" w:rsidRDefault="00BD3B10" w:rsidP="00E639DF">
      <w:pPr>
        <w:pStyle w:val="3"/>
        <w:ind w:left="840" w:hanging="440"/>
      </w:pPr>
      <w:r>
        <w:rPr>
          <w:rFonts w:hint="eastAsia"/>
        </w:rPr>
        <w:t>버그로 체크할 수 있는 목록</w:t>
      </w:r>
    </w:p>
    <w:p w14:paraId="1FB57A7E" w14:textId="3C12F53F" w:rsidR="00BD3B10" w:rsidRDefault="00BD3B10" w:rsidP="00BD3B10">
      <w:pPr>
        <w:pStyle w:val="a"/>
      </w:pPr>
      <w:r>
        <w:rPr>
          <w:rFonts w:hint="eastAsia"/>
        </w:rPr>
        <w:t>명세서대로 기능이 동작하지 않음</w:t>
      </w:r>
    </w:p>
    <w:p w14:paraId="3E5751CC" w14:textId="1F9F993A" w:rsidR="00BD3B10" w:rsidRDefault="00BD3B10" w:rsidP="00297C03">
      <w:pPr>
        <w:pStyle w:val="7"/>
        <w:ind w:left="400"/>
      </w:pPr>
      <w:r>
        <w:rPr>
          <w:rFonts w:hint="eastAsia"/>
        </w:rPr>
        <w:t>상점에서 한 번에 여러 개의 아이템을 구입할 수 있어야 하는데 한 번에 한 개씩 밖에 살 수 없다</w:t>
      </w:r>
    </w:p>
    <w:p w14:paraId="48C5F6D9" w14:textId="2B35CA70" w:rsidR="00BD3B10" w:rsidRDefault="00BD3B10" w:rsidP="00BD3B10">
      <w:pPr>
        <w:pStyle w:val="a"/>
      </w:pPr>
      <w:r>
        <w:rPr>
          <w:rFonts w:hint="eastAsia"/>
        </w:rPr>
        <w:t>명세서에 없는 방식으로 기능을 수행함</w:t>
      </w:r>
    </w:p>
    <w:p w14:paraId="49A3F6D0" w14:textId="363C0D01" w:rsidR="00BD3B10" w:rsidRDefault="00BD3B10" w:rsidP="00297C03">
      <w:pPr>
        <w:pStyle w:val="7"/>
        <w:ind w:left="400"/>
      </w:pPr>
      <w:proofErr w:type="spellStart"/>
      <w:r>
        <w:rPr>
          <w:rFonts w:hint="eastAsia"/>
        </w:rPr>
        <w:t>전설급</w:t>
      </w:r>
      <w:proofErr w:type="spellEnd"/>
      <w:r>
        <w:rPr>
          <w:rFonts w:hint="eastAsia"/>
        </w:rPr>
        <w:t xml:space="preserve"> 아이템은 상점에서 팔면 안되는데 팔고 있다</w:t>
      </w:r>
    </w:p>
    <w:p w14:paraId="38CBAA84" w14:textId="2F01AAC8" w:rsidR="00BD3B10" w:rsidRDefault="00BD3B10" w:rsidP="00BD3B10">
      <w:pPr>
        <w:pStyle w:val="a"/>
      </w:pPr>
      <w:r>
        <w:rPr>
          <w:rFonts w:hint="eastAsia"/>
        </w:rPr>
        <w:t>명세서에 없지만 필수적인 기능이 제대로 수행되지 않음</w:t>
      </w:r>
    </w:p>
    <w:p w14:paraId="6E0194CB" w14:textId="5C1CB758" w:rsidR="00BD3B10" w:rsidRDefault="00BD3B10" w:rsidP="00297C03">
      <w:pPr>
        <w:pStyle w:val="7"/>
        <w:ind w:left="400"/>
      </w:pPr>
      <w:r>
        <w:rPr>
          <w:rFonts w:hint="eastAsia"/>
        </w:rPr>
        <w:t xml:space="preserve">유저가 돈을 </w:t>
      </w:r>
      <w:r>
        <w:t>100</w:t>
      </w:r>
      <w:r>
        <w:rPr>
          <w:rFonts w:hint="eastAsia"/>
        </w:rPr>
        <w:t xml:space="preserve">원만 들고 있을 때 </w:t>
      </w:r>
      <w:r>
        <w:t>100</w:t>
      </w:r>
      <w:r>
        <w:rPr>
          <w:rFonts w:hint="eastAsia"/>
        </w:rPr>
        <w:t>원을 초과하는 아이템을 사려고 하면 골드 충전 팝업이 바로 떠야 될</w:t>
      </w:r>
      <w:r w:rsidR="00297C03">
        <w:rPr>
          <w:rFonts w:hint="eastAsia"/>
        </w:rPr>
        <w:t xml:space="preserve"> </w:t>
      </w:r>
      <w:r>
        <w:rPr>
          <w:rFonts w:hint="eastAsia"/>
        </w:rPr>
        <w:t>텐데</w:t>
      </w:r>
      <w:r w:rsidR="00297C03">
        <w:t>…</w:t>
      </w:r>
      <w:r w:rsidR="00297C03">
        <w:rPr>
          <w:rFonts w:hint="eastAsia"/>
        </w:rPr>
        <w:t>(타 게임과 비교</w:t>
      </w:r>
      <w:r w:rsidR="00297C03">
        <w:t>)</w:t>
      </w:r>
    </w:p>
    <w:p w14:paraId="082C948F" w14:textId="771D9B67" w:rsidR="00BD3B10" w:rsidRDefault="00BD3B10" w:rsidP="00BD3B10">
      <w:pPr>
        <w:pStyle w:val="a"/>
      </w:pPr>
      <w:r>
        <w:rPr>
          <w:rFonts w:hint="eastAsia"/>
        </w:rPr>
        <w:t>명세서대로 동작하지만 유저의 관점에서 사용이 명백히 힘듦</w:t>
      </w:r>
    </w:p>
    <w:p w14:paraId="4F7EF24B" w14:textId="77777777" w:rsidR="00297C03" w:rsidRDefault="00BD3B10" w:rsidP="00297C03">
      <w:pPr>
        <w:pStyle w:val="7"/>
        <w:ind w:left="400"/>
      </w:pPr>
      <w:r>
        <w:rPr>
          <w:rFonts w:hint="eastAsia"/>
        </w:rPr>
        <w:t>현재 여러 개의 아이템을 구입할 때 슬라이드 바로 수량 조절이 되지만 정확한 수량 조절을 위한 미세 조정 기능(좌우 스크롤 버튼이나</w:t>
      </w:r>
    </w:p>
    <w:p w14:paraId="45DFC404" w14:textId="703A7D19" w:rsidR="00BD3B10" w:rsidRDefault="00BD3B10" w:rsidP="00297C03">
      <w:pPr>
        <w:pStyle w:val="7"/>
        <w:numPr>
          <w:ilvl w:val="0"/>
          <w:numId w:val="0"/>
        </w:numPr>
        <w:ind w:left="400" w:firstLineChars="300" w:firstLine="420"/>
      </w:pPr>
      <w:r>
        <w:rPr>
          <w:rFonts w:hint="eastAsia"/>
        </w:rPr>
        <w:t xml:space="preserve"> 숫자를 직접 입력하는 공간</w:t>
      </w:r>
      <w:r>
        <w:t>)</w:t>
      </w:r>
      <w:r>
        <w:rPr>
          <w:rFonts w:hint="eastAsia"/>
        </w:rPr>
        <w:t>이 필요하다</w:t>
      </w:r>
    </w:p>
    <w:p w14:paraId="60385112" w14:textId="7A7778F4" w:rsidR="00BD3B10" w:rsidRDefault="00BD3B10" w:rsidP="00297C03">
      <w:pPr>
        <w:pStyle w:val="a"/>
        <w:numPr>
          <w:ilvl w:val="0"/>
          <w:numId w:val="0"/>
        </w:numPr>
      </w:pPr>
    </w:p>
    <w:p w14:paraId="74FE05E6" w14:textId="491EE548" w:rsidR="00297C03" w:rsidRDefault="00297C03" w:rsidP="0017046A">
      <w:pPr>
        <w:pStyle w:val="2"/>
      </w:pPr>
      <w:r>
        <w:rPr>
          <w:rFonts w:hint="eastAsia"/>
        </w:rPr>
        <w:t xml:space="preserve">결합 등록 시 </w:t>
      </w:r>
      <w:proofErr w:type="gramStart"/>
      <w:r>
        <w:rPr>
          <w:rFonts w:hint="eastAsia"/>
        </w:rPr>
        <w:t xml:space="preserve">우선순위 </w:t>
      </w:r>
      <w:r>
        <w:t>/</w:t>
      </w:r>
      <w:proofErr w:type="gramEnd"/>
      <w:r>
        <w:t xml:space="preserve"> </w:t>
      </w:r>
      <w:r>
        <w:rPr>
          <w:rFonts w:hint="eastAsia"/>
        </w:rPr>
        <w:t>중요도의 기준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1134"/>
        <w:gridCol w:w="1134"/>
        <w:gridCol w:w="8193"/>
      </w:tblGrid>
      <w:tr w:rsidR="00297C03" w14:paraId="53109BE1" w14:textId="77777777" w:rsidTr="0017046A">
        <w:tc>
          <w:tcPr>
            <w:tcW w:w="1134" w:type="dxa"/>
            <w:vAlign w:val="center"/>
          </w:tcPr>
          <w:p w14:paraId="2E9B5D8A" w14:textId="5C3873E2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항목명</w:t>
            </w:r>
          </w:p>
        </w:tc>
        <w:tc>
          <w:tcPr>
            <w:tcW w:w="1134" w:type="dxa"/>
            <w:vAlign w:val="center"/>
          </w:tcPr>
          <w:p w14:paraId="1960327B" w14:textId="2FC2B74B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값</w:t>
            </w:r>
          </w:p>
        </w:tc>
        <w:tc>
          <w:tcPr>
            <w:tcW w:w="8193" w:type="dxa"/>
          </w:tcPr>
          <w:p w14:paraId="1A7D46C4" w14:textId="5FBB800E" w:rsidR="00297C03" w:rsidRDefault="00297C03" w:rsidP="00297C03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설명</w:t>
            </w:r>
          </w:p>
        </w:tc>
      </w:tr>
      <w:tr w:rsidR="00297C03" w14:paraId="5493062B" w14:textId="77777777" w:rsidTr="0017046A">
        <w:tc>
          <w:tcPr>
            <w:tcW w:w="1134" w:type="dxa"/>
            <w:vMerge w:val="restart"/>
            <w:vAlign w:val="center"/>
          </w:tcPr>
          <w:p w14:paraId="51CAA057" w14:textId="71313966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P</w:t>
            </w:r>
            <w:r>
              <w:t>riority</w:t>
            </w:r>
          </w:p>
          <w:p w14:paraId="19027600" w14:textId="46414A42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(우선순위)</w:t>
            </w:r>
          </w:p>
        </w:tc>
        <w:tc>
          <w:tcPr>
            <w:tcW w:w="1134" w:type="dxa"/>
            <w:vAlign w:val="center"/>
          </w:tcPr>
          <w:p w14:paraId="0E759D78" w14:textId="4A87A531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L</w:t>
            </w:r>
            <w:r>
              <w:t>ow(P4)</w:t>
            </w:r>
          </w:p>
        </w:tc>
        <w:tc>
          <w:tcPr>
            <w:tcW w:w="8193" w:type="dxa"/>
          </w:tcPr>
          <w:p w14:paraId="5126B24D" w14:textId="6B194376" w:rsidR="00297C03" w:rsidRDefault="0017046A" w:rsidP="00297C03">
            <w:pPr>
              <w:pStyle w:val="a"/>
              <w:numPr>
                <w:ilvl w:val="0"/>
                <w:numId w:val="0"/>
              </w:numPr>
            </w:pPr>
            <w:r>
              <w:t xml:space="preserve">가장 </w:t>
            </w:r>
            <w:r>
              <w:rPr>
                <w:rFonts w:hint="eastAsia"/>
              </w:rPr>
              <w:t>나중에 처리되어도 되는 문제.</w:t>
            </w:r>
            <w:r>
              <w:t xml:space="preserve"> </w:t>
            </w:r>
            <w:r>
              <w:rPr>
                <w:rFonts w:hint="eastAsia"/>
              </w:rPr>
              <w:t>발생 빈도가 매우 낮거나,</w:t>
            </w:r>
            <w:r>
              <w:t xml:space="preserve"> </w:t>
            </w:r>
            <w:r>
              <w:rPr>
                <w:rFonts w:hint="eastAsia"/>
              </w:rPr>
              <w:t>잘 재현되지도 않고,</w:t>
            </w:r>
            <w:r>
              <w:t xml:space="preserve"> </w:t>
            </w:r>
            <w:r>
              <w:rPr>
                <w:rFonts w:hint="eastAsia"/>
              </w:rPr>
              <w:t>재현가능성이 낮은 경우.</w:t>
            </w:r>
            <w:r>
              <w:t xml:space="preserve"> </w:t>
            </w:r>
            <w:r>
              <w:rPr>
                <w:rFonts w:hint="eastAsia"/>
              </w:rPr>
              <w:t>이용도가 낮은 서비스에서 발생하는 문제</w:t>
            </w:r>
          </w:p>
        </w:tc>
      </w:tr>
      <w:tr w:rsidR="00297C03" w14:paraId="3764C1B3" w14:textId="77777777" w:rsidTr="0017046A">
        <w:tc>
          <w:tcPr>
            <w:tcW w:w="1134" w:type="dxa"/>
            <w:vMerge/>
            <w:vAlign w:val="center"/>
          </w:tcPr>
          <w:p w14:paraId="3F38D5F0" w14:textId="77777777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134" w:type="dxa"/>
            <w:vAlign w:val="center"/>
          </w:tcPr>
          <w:p w14:paraId="027431CE" w14:textId="46E44F58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N</w:t>
            </w:r>
            <w:r>
              <w:t>ormal(</w:t>
            </w:r>
            <w:r>
              <w:rPr>
                <w:rFonts w:hint="eastAsia"/>
              </w:rPr>
              <w:t>P</w:t>
            </w:r>
            <w:r>
              <w:t>3)</w:t>
            </w:r>
          </w:p>
        </w:tc>
        <w:tc>
          <w:tcPr>
            <w:tcW w:w="8193" w:type="dxa"/>
          </w:tcPr>
          <w:p w14:paraId="3EA7689A" w14:textId="5A3141CF" w:rsidR="0017046A" w:rsidRDefault="0017046A" w:rsidP="00297C03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일반적인 기능이 바르게 동작하지 않아 사용자의 이용이 원</w:t>
            </w:r>
            <w:r w:rsidR="005C744E">
              <w:rPr>
                <w:rFonts w:hint="eastAsia"/>
              </w:rPr>
              <w:t>활</w:t>
            </w:r>
            <w:r>
              <w:rPr>
                <w:rFonts w:hint="eastAsia"/>
              </w:rPr>
              <w:t>하지 않으나,</w:t>
            </w:r>
            <w:r>
              <w:t xml:space="preserve"> </w:t>
            </w:r>
            <w:r>
              <w:rPr>
                <w:rFonts w:hint="eastAsia"/>
              </w:rPr>
              <w:t>대체 방안이 있는 경우</w:t>
            </w:r>
          </w:p>
        </w:tc>
      </w:tr>
      <w:tr w:rsidR="00297C03" w14:paraId="66BA88B7" w14:textId="77777777" w:rsidTr="0017046A">
        <w:tc>
          <w:tcPr>
            <w:tcW w:w="1134" w:type="dxa"/>
            <w:vMerge/>
            <w:vAlign w:val="center"/>
          </w:tcPr>
          <w:p w14:paraId="2F67D422" w14:textId="77777777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134" w:type="dxa"/>
            <w:vAlign w:val="center"/>
          </w:tcPr>
          <w:p w14:paraId="3D41E99A" w14:textId="7158070C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H</w:t>
            </w:r>
            <w:r>
              <w:t>igh(P2)</w:t>
            </w:r>
          </w:p>
        </w:tc>
        <w:tc>
          <w:tcPr>
            <w:tcW w:w="8193" w:type="dxa"/>
          </w:tcPr>
          <w:p w14:paraId="24AB9D34" w14:textId="78CBDEEA" w:rsidR="00297C03" w:rsidRDefault="0017046A" w:rsidP="00297C03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이용도가 높은 서비스나 기획 이슈가 높은 기능에 대해 바르게 동작하지 않는 경우</w:t>
            </w:r>
          </w:p>
        </w:tc>
      </w:tr>
      <w:tr w:rsidR="00297C03" w14:paraId="6D22C914" w14:textId="77777777" w:rsidTr="0017046A">
        <w:tc>
          <w:tcPr>
            <w:tcW w:w="1134" w:type="dxa"/>
            <w:vMerge/>
            <w:vAlign w:val="center"/>
          </w:tcPr>
          <w:p w14:paraId="1D1BB07F" w14:textId="77777777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134" w:type="dxa"/>
            <w:vAlign w:val="center"/>
          </w:tcPr>
          <w:p w14:paraId="4A4EADB6" w14:textId="0BC4C04E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U</w:t>
            </w:r>
            <w:r>
              <w:t>rgent(</w:t>
            </w:r>
            <w:r>
              <w:rPr>
                <w:rFonts w:hint="eastAsia"/>
              </w:rPr>
              <w:t>P</w:t>
            </w:r>
            <w:r>
              <w:t>1)</w:t>
            </w:r>
          </w:p>
        </w:tc>
        <w:tc>
          <w:tcPr>
            <w:tcW w:w="8193" w:type="dxa"/>
          </w:tcPr>
          <w:p w14:paraId="476AF416" w14:textId="4FCBFE90" w:rsidR="00297C03" w:rsidRDefault="0017046A" w:rsidP="00297C03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가장 먼저 처리해야 하는 우선순위가 높은 결함.</w:t>
            </w:r>
            <w:r>
              <w:t xml:space="preserve"> </w:t>
            </w:r>
            <w:r>
              <w:rPr>
                <w:rFonts w:hint="eastAsia"/>
              </w:rPr>
              <w:t>서비스 진입이 전혀 안 되는 결함.</w:t>
            </w:r>
            <w:r>
              <w:t xml:space="preserve"> </w:t>
            </w:r>
            <w:r>
              <w:rPr>
                <w:rFonts w:hint="eastAsia"/>
              </w:rPr>
              <w:t>잘못된 노출로 인해 사용자에게 물리적,</w:t>
            </w:r>
            <w:r>
              <w:t xml:space="preserve"> </w:t>
            </w:r>
            <w:r>
              <w:rPr>
                <w:rFonts w:hint="eastAsia"/>
              </w:rPr>
              <w:t>금전적 피해를 주는 결함</w:t>
            </w:r>
          </w:p>
        </w:tc>
      </w:tr>
      <w:tr w:rsidR="00297C03" w14:paraId="13C75EE8" w14:textId="77777777" w:rsidTr="0017046A">
        <w:tc>
          <w:tcPr>
            <w:tcW w:w="1134" w:type="dxa"/>
            <w:vMerge w:val="restart"/>
            <w:vAlign w:val="center"/>
          </w:tcPr>
          <w:p w14:paraId="1C2C49B2" w14:textId="77777777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S</w:t>
            </w:r>
            <w:r>
              <w:t>everity</w:t>
            </w:r>
          </w:p>
          <w:p w14:paraId="6A890357" w14:textId="35912586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t>(</w:t>
            </w:r>
            <w:r>
              <w:rPr>
                <w:rFonts w:hint="eastAsia"/>
              </w:rPr>
              <w:t>심각함</w:t>
            </w:r>
            <w:r>
              <w:t>)</w:t>
            </w:r>
          </w:p>
        </w:tc>
        <w:tc>
          <w:tcPr>
            <w:tcW w:w="1134" w:type="dxa"/>
            <w:vAlign w:val="center"/>
          </w:tcPr>
          <w:p w14:paraId="25522335" w14:textId="74D8D283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T</w:t>
            </w:r>
            <w:r>
              <w:t>rivial(S4)</w:t>
            </w:r>
          </w:p>
        </w:tc>
        <w:tc>
          <w:tcPr>
            <w:tcW w:w="8193" w:type="dxa"/>
          </w:tcPr>
          <w:p w14:paraId="5B1D72BB" w14:textId="6DC0994A" w:rsidR="00297C03" w:rsidRDefault="0017046A" w:rsidP="00297C03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기능상 중요하지 않고,</w:t>
            </w:r>
            <w:r>
              <w:t xml:space="preserve"> </w:t>
            </w:r>
            <w:r>
              <w:rPr>
                <w:rFonts w:hint="eastAsia"/>
              </w:rPr>
              <w:t>고객에게 피해를 주지 않는 사소한 기능이나 디자인 문제</w:t>
            </w:r>
          </w:p>
        </w:tc>
      </w:tr>
      <w:tr w:rsidR="00297C03" w14:paraId="6DA37167" w14:textId="77777777" w:rsidTr="0017046A">
        <w:tc>
          <w:tcPr>
            <w:tcW w:w="1134" w:type="dxa"/>
            <w:vMerge/>
            <w:vAlign w:val="center"/>
          </w:tcPr>
          <w:p w14:paraId="62909E21" w14:textId="77777777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134" w:type="dxa"/>
            <w:vAlign w:val="center"/>
          </w:tcPr>
          <w:p w14:paraId="610F4C80" w14:textId="573A55E1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M</w:t>
            </w:r>
            <w:r>
              <w:t>inor(S3)</w:t>
            </w:r>
          </w:p>
        </w:tc>
        <w:tc>
          <w:tcPr>
            <w:tcW w:w="8193" w:type="dxa"/>
          </w:tcPr>
          <w:p w14:paraId="22F6B5A6" w14:textId="311DB30D" w:rsidR="0017046A" w:rsidRDefault="0017046A" w:rsidP="00297C03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일반적인 기능 오류로 수정이 필요한 문제</w:t>
            </w:r>
          </w:p>
        </w:tc>
      </w:tr>
      <w:tr w:rsidR="00297C03" w14:paraId="7ACA5CEF" w14:textId="77777777" w:rsidTr="0017046A">
        <w:tc>
          <w:tcPr>
            <w:tcW w:w="1134" w:type="dxa"/>
            <w:vMerge/>
            <w:vAlign w:val="center"/>
          </w:tcPr>
          <w:p w14:paraId="32425CED" w14:textId="77777777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134" w:type="dxa"/>
            <w:vAlign w:val="center"/>
          </w:tcPr>
          <w:p w14:paraId="36F3C824" w14:textId="532397E2" w:rsidR="00297C03" w:rsidRDefault="00297C03" w:rsidP="0017046A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M</w:t>
            </w:r>
            <w:r>
              <w:t>ajor(S2)</w:t>
            </w:r>
          </w:p>
        </w:tc>
        <w:tc>
          <w:tcPr>
            <w:tcW w:w="8193" w:type="dxa"/>
          </w:tcPr>
          <w:p w14:paraId="4151D0F7" w14:textId="2447B8AF" w:rsidR="00297C03" w:rsidRDefault="0017046A" w:rsidP="00297C03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일부 기능에 대해 테스트 진행이 안되거나,</w:t>
            </w:r>
            <w:r>
              <w:t xml:space="preserve"> </w:t>
            </w:r>
            <w:r>
              <w:rPr>
                <w:rFonts w:hint="eastAsia"/>
              </w:rPr>
              <w:t>주요 기능에 문제가 발생하거나,</w:t>
            </w:r>
            <w:r>
              <w:t xml:space="preserve"> </w:t>
            </w:r>
            <w:r>
              <w:rPr>
                <w:rFonts w:hint="eastAsia"/>
              </w:rPr>
              <w:t>서버 에</w:t>
            </w:r>
            <w:r w:rsidR="005C744E">
              <w:rPr>
                <w:rFonts w:hint="eastAsia"/>
              </w:rPr>
              <w:t>러</w:t>
            </w:r>
            <w:r>
              <w:rPr>
                <w:rFonts w:hint="eastAsia"/>
              </w:rPr>
              <w:t>가 발생하여 주요 기능에 영향을 주는 문제,</w:t>
            </w:r>
            <w:r>
              <w:t xml:space="preserve"> </w:t>
            </w:r>
            <w:r>
              <w:rPr>
                <w:rFonts w:hint="eastAsia"/>
              </w:rPr>
              <w:t>성능 저하로 정상적인 이용이 불가능한 문제</w:t>
            </w:r>
          </w:p>
        </w:tc>
      </w:tr>
      <w:tr w:rsidR="0017046A" w14:paraId="4CBF4729" w14:textId="77777777" w:rsidTr="0017046A">
        <w:tc>
          <w:tcPr>
            <w:tcW w:w="1134" w:type="dxa"/>
            <w:vMerge/>
            <w:vAlign w:val="center"/>
          </w:tcPr>
          <w:p w14:paraId="394F72F9" w14:textId="77777777" w:rsidR="0017046A" w:rsidRDefault="0017046A" w:rsidP="0017046A">
            <w:pPr>
              <w:pStyle w:val="a"/>
              <w:numPr>
                <w:ilvl w:val="0"/>
                <w:numId w:val="0"/>
              </w:numPr>
              <w:jc w:val="center"/>
            </w:pPr>
          </w:p>
        </w:tc>
        <w:tc>
          <w:tcPr>
            <w:tcW w:w="1134" w:type="dxa"/>
            <w:vMerge w:val="restart"/>
            <w:vAlign w:val="center"/>
          </w:tcPr>
          <w:p w14:paraId="37FA7F51" w14:textId="557E6351" w:rsidR="0017046A" w:rsidRDefault="0017046A" w:rsidP="0017046A">
            <w:pPr>
              <w:pStyle w:val="a"/>
              <w:ind w:left="0"/>
              <w:jc w:val="center"/>
            </w:pPr>
            <w:r>
              <w:rPr>
                <w:rFonts w:hint="eastAsia"/>
              </w:rPr>
              <w:t>C</w:t>
            </w:r>
            <w:r>
              <w:t>ritical(S1)</w:t>
            </w:r>
          </w:p>
        </w:tc>
        <w:tc>
          <w:tcPr>
            <w:tcW w:w="8193" w:type="dxa"/>
          </w:tcPr>
          <w:p w14:paraId="1FF31D7F" w14:textId="34EAD44B" w:rsidR="0017046A" w:rsidRDefault="0017046A" w:rsidP="00297C03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테스트 진행을 막히게 하거나,</w:t>
            </w:r>
            <w:r>
              <w:t xml:space="preserve"> </w:t>
            </w:r>
            <w:r>
              <w:rPr>
                <w:rFonts w:hint="eastAsia"/>
              </w:rPr>
              <w:t>사용자 데이터가 손실되거나,</w:t>
            </w:r>
            <w:r>
              <w:t xml:space="preserve"> </w:t>
            </w:r>
            <w:r>
              <w:rPr>
                <w:rFonts w:hint="eastAsia"/>
              </w:rPr>
              <w:t>시스템이 다운되는 문제.</w:t>
            </w:r>
          </w:p>
        </w:tc>
      </w:tr>
      <w:tr w:rsidR="0017046A" w14:paraId="3D72BCFA" w14:textId="77777777" w:rsidTr="0017046A">
        <w:tc>
          <w:tcPr>
            <w:tcW w:w="1134" w:type="dxa"/>
            <w:vMerge/>
          </w:tcPr>
          <w:p w14:paraId="405C286C" w14:textId="77777777" w:rsidR="0017046A" w:rsidRDefault="0017046A" w:rsidP="00297C03">
            <w:pPr>
              <w:pStyle w:val="a"/>
              <w:numPr>
                <w:ilvl w:val="0"/>
                <w:numId w:val="0"/>
              </w:numPr>
            </w:pPr>
          </w:p>
        </w:tc>
        <w:tc>
          <w:tcPr>
            <w:tcW w:w="1134" w:type="dxa"/>
            <w:vMerge/>
          </w:tcPr>
          <w:p w14:paraId="2A878AC8" w14:textId="110A5C2A" w:rsidR="0017046A" w:rsidRDefault="0017046A" w:rsidP="00297C03">
            <w:pPr>
              <w:pStyle w:val="a"/>
              <w:numPr>
                <w:ilvl w:val="0"/>
                <w:numId w:val="0"/>
              </w:numPr>
            </w:pPr>
          </w:p>
        </w:tc>
        <w:tc>
          <w:tcPr>
            <w:tcW w:w="8193" w:type="dxa"/>
          </w:tcPr>
          <w:p w14:paraId="2CE3E270" w14:textId="2FDF1D56" w:rsidR="0017046A" w:rsidRDefault="0017046A" w:rsidP="00297C03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보안 문제가 있거나 결제 진행에 문제가 있는 경우</w:t>
            </w:r>
          </w:p>
        </w:tc>
      </w:tr>
    </w:tbl>
    <w:p w14:paraId="53737DC9" w14:textId="77777777" w:rsidR="00D04402" w:rsidRDefault="00D04402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6F0AEA8C" w14:textId="182BC87B" w:rsidR="0017046A" w:rsidRDefault="00D04402" w:rsidP="00D04402">
      <w:pPr>
        <w:pStyle w:val="2"/>
      </w:pPr>
      <w:r>
        <w:rPr>
          <w:rFonts w:hint="eastAsia"/>
        </w:rPr>
        <w:lastRenderedPageBreak/>
        <w:t>테스트 환경 구축</w:t>
      </w:r>
    </w:p>
    <w:p w14:paraId="62B6D266" w14:textId="098DCEFB" w:rsidR="00D04402" w:rsidRDefault="00D04402" w:rsidP="00D04402">
      <w:pPr>
        <w:pStyle w:val="a"/>
      </w:pPr>
      <w:r>
        <w:t xml:space="preserve">OS </w:t>
      </w:r>
      <w:r>
        <w:rPr>
          <w:rFonts w:hint="eastAsia"/>
        </w:rPr>
        <w:t>종류에 따른 분류</w:t>
      </w:r>
    </w:p>
    <w:p w14:paraId="204A1833" w14:textId="64E4D575" w:rsidR="00D04402" w:rsidRDefault="00D04402" w:rsidP="00D04402">
      <w:pPr>
        <w:pStyle w:val="a"/>
      </w:pPr>
      <w:r>
        <w:rPr>
          <w:rFonts w:hint="eastAsia"/>
        </w:rPr>
        <w:t>하드웨어에 따른 분류</w:t>
      </w:r>
    </w:p>
    <w:p w14:paraId="39DDE8A8" w14:textId="47C4E130" w:rsidR="00D04402" w:rsidRDefault="00D04402" w:rsidP="007042FA">
      <w:pPr>
        <w:pStyle w:val="7"/>
        <w:ind w:left="400"/>
      </w:pPr>
      <w:proofErr w:type="gramStart"/>
      <w:r>
        <w:rPr>
          <w:rFonts w:hint="eastAsia"/>
        </w:rPr>
        <w:t>P</w:t>
      </w:r>
      <w:r>
        <w:t>C :</w:t>
      </w:r>
      <w:proofErr w:type="gramEnd"/>
      <w:r>
        <w:t xml:space="preserve"> CPU, </w:t>
      </w:r>
      <w:r>
        <w:rPr>
          <w:rFonts w:hint="eastAsia"/>
        </w:rPr>
        <w:t>그래픽 카드 등</w:t>
      </w:r>
    </w:p>
    <w:p w14:paraId="66FFC19B" w14:textId="73028CDD" w:rsidR="00D04402" w:rsidRDefault="00D04402" w:rsidP="007042FA">
      <w:pPr>
        <w:pStyle w:val="7"/>
        <w:ind w:left="400"/>
      </w:pPr>
      <w:r>
        <w:rPr>
          <w:rFonts w:hint="eastAsia"/>
        </w:rPr>
        <w:t xml:space="preserve">모바일 </w:t>
      </w:r>
      <w:r>
        <w:t xml:space="preserve">: iOS, Android </w:t>
      </w:r>
      <w:r>
        <w:rPr>
          <w:rFonts w:hint="eastAsia"/>
        </w:rPr>
        <w:t>(삼성,</w:t>
      </w:r>
      <w:r>
        <w:t xml:space="preserve"> </w:t>
      </w:r>
      <w:r>
        <w:rPr>
          <w:rFonts w:hint="eastAsia"/>
        </w:rPr>
        <w:t>L</w:t>
      </w:r>
      <w:r>
        <w:t>G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화웨이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샤오미 등</w:t>
      </w:r>
      <w:r>
        <w:t>)</w:t>
      </w:r>
    </w:p>
    <w:p w14:paraId="43E2F398" w14:textId="4D480815" w:rsidR="00D04402" w:rsidRPr="00D04402" w:rsidRDefault="00D04402" w:rsidP="00D04402">
      <w:pPr>
        <w:pStyle w:val="a"/>
      </w:pPr>
      <w:r>
        <w:rPr>
          <w:rFonts w:hint="eastAsia"/>
        </w:rPr>
        <w:t xml:space="preserve">네트워크 환경에 따른 </w:t>
      </w:r>
      <w:r w:rsidR="007042FA">
        <w:rPr>
          <w:rFonts w:hint="eastAsia"/>
        </w:rPr>
        <w:t>분류(</w:t>
      </w:r>
      <w:proofErr w:type="spellStart"/>
      <w:r w:rsidR="007042FA">
        <w:t>Wifi</w:t>
      </w:r>
      <w:proofErr w:type="spellEnd"/>
      <w:r w:rsidR="007042FA">
        <w:t>, 3G, LTE)</w:t>
      </w:r>
    </w:p>
    <w:p w14:paraId="1F30D8C3" w14:textId="5F6AE871" w:rsidR="0017046A" w:rsidRDefault="0017046A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23641696" w14:textId="5BB32CF2" w:rsidR="007042FA" w:rsidRDefault="007042FA" w:rsidP="007042FA">
      <w:pPr>
        <w:pStyle w:val="2"/>
      </w:pPr>
      <w:r>
        <w:rPr>
          <w:rFonts w:hint="eastAsia"/>
        </w:rPr>
        <w:t>소프트웨어 빌드 테스트 용어</w:t>
      </w:r>
    </w:p>
    <w:p w14:paraId="03D02539" w14:textId="2BC27378" w:rsidR="007042FA" w:rsidRDefault="005F3BB2" w:rsidP="00095E15">
      <w:pPr>
        <w:pStyle w:val="3"/>
        <w:ind w:left="840" w:hanging="440"/>
      </w:pPr>
      <w:r>
        <w:rPr>
          <w:rFonts w:hint="eastAsia"/>
        </w:rPr>
        <w:t>[</w:t>
      </w:r>
      <w:r w:rsidR="007042FA">
        <w:rPr>
          <w:rFonts w:hint="eastAsia"/>
        </w:rPr>
        <w:t>단위 테스트(U</w:t>
      </w:r>
      <w:r w:rsidR="007042FA">
        <w:t>nit Test)</w:t>
      </w:r>
      <w:r>
        <w:t>]</w:t>
      </w:r>
    </w:p>
    <w:p w14:paraId="054661A4" w14:textId="601BD981" w:rsidR="007042FA" w:rsidRDefault="007042FA" w:rsidP="00095E15">
      <w:pPr>
        <w:pStyle w:val="a"/>
      </w:pPr>
      <w:r>
        <w:rPr>
          <w:rFonts w:hint="eastAsia"/>
        </w:rPr>
        <w:t>개발자가 자신이 작성한 소스 코드를 테스트하는 것</w:t>
      </w:r>
    </w:p>
    <w:p w14:paraId="1C737F05" w14:textId="2BDBC8FC" w:rsidR="007042FA" w:rsidRDefault="007042FA" w:rsidP="00095E15">
      <w:pPr>
        <w:pStyle w:val="a"/>
      </w:pPr>
      <w:r>
        <w:rPr>
          <w:rFonts w:hint="eastAsia"/>
        </w:rPr>
        <w:t>비공식적으로 진행하며,</w:t>
      </w:r>
      <w:r>
        <w:t xml:space="preserve"> </w:t>
      </w:r>
      <w:r>
        <w:rPr>
          <w:rFonts w:hint="eastAsia"/>
        </w:rPr>
        <w:t>진행 단위는 케이스에 따라 다름</w:t>
      </w:r>
    </w:p>
    <w:p w14:paraId="29BA2744" w14:textId="77777777" w:rsidR="00095E15" w:rsidRDefault="00095E15" w:rsidP="00095E15">
      <w:pPr>
        <w:pStyle w:val="a"/>
        <w:numPr>
          <w:ilvl w:val="0"/>
          <w:numId w:val="0"/>
        </w:numPr>
      </w:pPr>
    </w:p>
    <w:p w14:paraId="12A46D37" w14:textId="3D51C4BA" w:rsidR="007042FA" w:rsidRDefault="005F3BB2" w:rsidP="00095E15">
      <w:pPr>
        <w:pStyle w:val="3"/>
        <w:ind w:left="840" w:hanging="440"/>
      </w:pPr>
      <w:r>
        <w:rPr>
          <w:rFonts w:hint="eastAsia"/>
        </w:rPr>
        <w:t>[</w:t>
      </w:r>
      <w:r w:rsidR="007042FA">
        <w:rPr>
          <w:rFonts w:hint="eastAsia"/>
        </w:rPr>
        <w:t>시스템 테스트(</w:t>
      </w:r>
      <w:r w:rsidR="007042FA">
        <w:t>system Test)</w:t>
      </w:r>
      <w:r>
        <w:t>]</w:t>
      </w:r>
    </w:p>
    <w:p w14:paraId="0A6D3B84" w14:textId="253AC8A0" w:rsidR="007042FA" w:rsidRDefault="007042FA" w:rsidP="00095E15">
      <w:pPr>
        <w:pStyle w:val="a"/>
      </w:pPr>
      <w:r>
        <w:rPr>
          <w:rFonts w:hint="eastAsia"/>
        </w:rPr>
        <w:t>결함을 찾아 내기 위하여</w:t>
      </w:r>
      <w:r>
        <w:t xml:space="preserve">, </w:t>
      </w:r>
      <w:r>
        <w:rPr>
          <w:rFonts w:hint="eastAsia"/>
        </w:rPr>
        <w:t>소프트웨어를 실행하여 테스트를 진행하는 것을 의미</w:t>
      </w:r>
    </w:p>
    <w:p w14:paraId="5B2F6050" w14:textId="65812CA0" w:rsidR="007042FA" w:rsidRDefault="007042FA" w:rsidP="00095E15">
      <w:pPr>
        <w:pStyle w:val="a"/>
      </w:pPr>
      <w:r>
        <w:rPr>
          <w:rFonts w:hint="eastAsia"/>
        </w:rPr>
        <w:t>테스트 조직에서 담당하며,</w:t>
      </w:r>
      <w:r>
        <w:t xml:space="preserve"> </w:t>
      </w:r>
      <w:r>
        <w:rPr>
          <w:rFonts w:hint="eastAsia"/>
        </w:rPr>
        <w:t>요구되는 사항을 토대로 테스트 계획서를 작성하여 케이스를 만듦</w:t>
      </w:r>
    </w:p>
    <w:p w14:paraId="2799D68F" w14:textId="77777777" w:rsidR="00095E15" w:rsidRDefault="00095E15" w:rsidP="00095E15">
      <w:pPr>
        <w:pStyle w:val="a"/>
        <w:numPr>
          <w:ilvl w:val="0"/>
          <w:numId w:val="0"/>
        </w:numPr>
      </w:pPr>
    </w:p>
    <w:p w14:paraId="7C331022" w14:textId="405F082F" w:rsidR="007042FA" w:rsidRDefault="005F3BB2" w:rsidP="00095E15">
      <w:pPr>
        <w:pStyle w:val="3"/>
        <w:ind w:left="840" w:hanging="440"/>
      </w:pPr>
      <w:r>
        <w:rPr>
          <w:rFonts w:hint="eastAsia"/>
        </w:rPr>
        <w:t>[</w:t>
      </w:r>
      <w:proofErr w:type="spellStart"/>
      <w:r w:rsidR="007042FA">
        <w:rPr>
          <w:rFonts w:hint="eastAsia"/>
        </w:rPr>
        <w:t>스모크</w:t>
      </w:r>
      <w:proofErr w:type="spellEnd"/>
      <w:r w:rsidR="007042FA">
        <w:rPr>
          <w:rFonts w:hint="eastAsia"/>
        </w:rPr>
        <w:t xml:space="preserve"> 테스트(S</w:t>
      </w:r>
      <w:r w:rsidR="007042FA">
        <w:t>moke Test)</w:t>
      </w:r>
      <w:r>
        <w:t>]</w:t>
      </w:r>
    </w:p>
    <w:p w14:paraId="54DAD4F0" w14:textId="0E21D6ED" w:rsidR="007042FA" w:rsidRDefault="007042FA" w:rsidP="00095E15">
      <w:pPr>
        <w:pStyle w:val="a"/>
      </w:pPr>
      <w:r>
        <w:rPr>
          <w:rFonts w:hint="eastAsia"/>
        </w:rPr>
        <w:t>새로운 빌드를 만든 후,</w:t>
      </w:r>
      <w:r>
        <w:t xml:space="preserve"> </w:t>
      </w:r>
      <w:r>
        <w:rPr>
          <w:rFonts w:hint="eastAsia"/>
        </w:rPr>
        <w:t>테스트를 진행하기에 앞서,</w:t>
      </w:r>
      <w:r>
        <w:t xml:space="preserve"> </w:t>
      </w:r>
      <w:r>
        <w:rPr>
          <w:rFonts w:hint="eastAsia"/>
        </w:rPr>
        <w:t xml:space="preserve">해당 빌드가 </w:t>
      </w:r>
      <w:proofErr w:type="gramStart"/>
      <w:r>
        <w:rPr>
          <w:rFonts w:hint="eastAsia"/>
        </w:rPr>
        <w:t>테스트</w:t>
      </w:r>
      <w:r w:rsidR="0078759A">
        <w:rPr>
          <w:rFonts w:hint="eastAsia"/>
        </w:rPr>
        <w:t xml:space="preserve"> </w:t>
      </w:r>
      <w:r>
        <w:rPr>
          <w:rFonts w:hint="eastAsia"/>
        </w:rPr>
        <w:t>받을</w:t>
      </w:r>
      <w:proofErr w:type="gramEnd"/>
      <w:r>
        <w:rPr>
          <w:rFonts w:hint="eastAsia"/>
        </w:rPr>
        <w:t xml:space="preserve"> 만한 가치가 있는 것인지 검증하는 과정</w:t>
      </w:r>
    </w:p>
    <w:p w14:paraId="433EF247" w14:textId="60E15FC3" w:rsidR="00095E15" w:rsidRDefault="00095E15" w:rsidP="00095E15"/>
    <w:p w14:paraId="2653C237" w14:textId="0F121257" w:rsidR="00095E15" w:rsidRDefault="005F3BB2" w:rsidP="00095E15">
      <w:pPr>
        <w:pStyle w:val="3"/>
        <w:ind w:left="840" w:hanging="440"/>
      </w:pPr>
      <w:r>
        <w:rPr>
          <w:rFonts w:hint="eastAsia"/>
        </w:rPr>
        <w:t>[</w:t>
      </w:r>
      <w:r w:rsidR="00095E15">
        <w:rPr>
          <w:rFonts w:hint="eastAsia"/>
        </w:rPr>
        <w:t xml:space="preserve">빌드 검증 </w:t>
      </w:r>
      <w:proofErr w:type="gramStart"/>
      <w:r w:rsidR="00095E15">
        <w:rPr>
          <w:rFonts w:hint="eastAsia"/>
        </w:rPr>
        <w:t xml:space="preserve">테스트 </w:t>
      </w:r>
      <w:r w:rsidR="00095E15">
        <w:t>/</w:t>
      </w:r>
      <w:proofErr w:type="gramEnd"/>
      <w:r w:rsidR="00095E15">
        <w:t xml:space="preserve"> BVT (</w:t>
      </w:r>
      <w:r w:rsidR="00095E15">
        <w:rPr>
          <w:rFonts w:hint="eastAsia"/>
        </w:rPr>
        <w:t>B</w:t>
      </w:r>
      <w:r w:rsidR="00095E15">
        <w:t>uild Verification Test)</w:t>
      </w:r>
      <w:r>
        <w:t>]</w:t>
      </w:r>
    </w:p>
    <w:p w14:paraId="764E6CF4" w14:textId="77777777" w:rsidR="00095E15" w:rsidRDefault="00095E15" w:rsidP="00095E15">
      <w:pPr>
        <w:pStyle w:val="a"/>
      </w:pPr>
      <w:r>
        <w:rPr>
          <w:rFonts w:hint="eastAsia"/>
        </w:rPr>
        <w:t>빌드 전반에 대한 내용을 테스트하는 것이 핵심</w:t>
      </w:r>
    </w:p>
    <w:p w14:paraId="39B6B697" w14:textId="77777777" w:rsidR="00095E15" w:rsidRDefault="00095E15" w:rsidP="00095E15">
      <w:pPr>
        <w:pStyle w:val="a"/>
      </w:pPr>
      <w:r>
        <w:rPr>
          <w:rFonts w:hint="eastAsia"/>
        </w:rPr>
        <w:t>빠르게 빌드 전반에 대한 내용을 테스트하는 게 핵심</w:t>
      </w:r>
    </w:p>
    <w:p w14:paraId="318792B4" w14:textId="77777777" w:rsidR="00095E15" w:rsidRDefault="00095E15" w:rsidP="00095E15">
      <w:pPr>
        <w:pStyle w:val="a"/>
      </w:pPr>
      <w:r>
        <w:rPr>
          <w:rFonts w:hint="eastAsia"/>
        </w:rPr>
        <w:t>B</w:t>
      </w:r>
      <w:r>
        <w:t xml:space="preserve">VT </w:t>
      </w:r>
      <w:r>
        <w:rPr>
          <w:rFonts w:hint="eastAsia"/>
        </w:rPr>
        <w:t>기준 참조</w:t>
      </w:r>
    </w:p>
    <w:p w14:paraId="3913C0AF" w14:textId="77777777" w:rsidR="00095E15" w:rsidRDefault="00095E15" w:rsidP="00095E15">
      <w:pPr>
        <w:pStyle w:val="7"/>
        <w:ind w:left="400"/>
      </w:pPr>
      <w:r>
        <w:rPr>
          <w:rFonts w:hint="eastAsia"/>
        </w:rPr>
        <w:t xml:space="preserve">모든 것을 </w:t>
      </w:r>
      <w:proofErr w:type="gramStart"/>
      <w:r>
        <w:rPr>
          <w:rFonts w:hint="eastAsia"/>
        </w:rPr>
        <w:t xml:space="preserve">자동화 </w:t>
      </w:r>
      <w:r>
        <w:t>:</w:t>
      </w:r>
      <w:proofErr w:type="gramEnd"/>
      <w:r>
        <w:t xml:space="preserve"> </w:t>
      </w:r>
      <w:r>
        <w:rPr>
          <w:rFonts w:hint="eastAsia"/>
        </w:rPr>
        <w:t>설치 삭제 자동화 등 테스트를 효율적으로 진행</w:t>
      </w:r>
    </w:p>
    <w:p w14:paraId="45D3C361" w14:textId="77777777" w:rsidR="00095E15" w:rsidRDefault="00095E15" w:rsidP="00095E15">
      <w:pPr>
        <w:pStyle w:val="7"/>
        <w:ind w:left="400"/>
      </w:pPr>
      <w:r>
        <w:rPr>
          <w:rFonts w:hint="eastAsia"/>
        </w:rPr>
        <w:t xml:space="preserve">일부만 </w:t>
      </w:r>
      <w:proofErr w:type="gramStart"/>
      <w:r>
        <w:rPr>
          <w:rFonts w:hint="eastAsia"/>
        </w:rPr>
        <w:t xml:space="preserve">테스트 </w:t>
      </w:r>
      <w:r>
        <w:t>:</w:t>
      </w:r>
      <w:proofErr w:type="gramEnd"/>
      <w:r>
        <w:t xml:space="preserve"> </w:t>
      </w:r>
      <w:r>
        <w:rPr>
          <w:rFonts w:hint="eastAsia"/>
        </w:rPr>
        <w:t>기본 기능을 확인하여 테스트 진행 여부 결정</w:t>
      </w:r>
    </w:p>
    <w:p w14:paraId="67FB36DA" w14:textId="77777777" w:rsidR="00095E15" w:rsidRDefault="00095E15" w:rsidP="00095E15">
      <w:pPr>
        <w:pStyle w:val="7"/>
        <w:ind w:left="400"/>
      </w:pPr>
      <w:r>
        <w:rPr>
          <w:rFonts w:hint="eastAsia"/>
        </w:rPr>
        <w:t xml:space="preserve">신속하게 </w:t>
      </w:r>
      <w:proofErr w:type="gramStart"/>
      <w:r>
        <w:rPr>
          <w:rFonts w:hint="eastAsia"/>
        </w:rPr>
        <w:t xml:space="preserve">테스트 </w:t>
      </w:r>
      <w:r>
        <w:t>:</w:t>
      </w:r>
      <w:proofErr w:type="gramEnd"/>
      <w:r>
        <w:t xml:space="preserve"> </w:t>
      </w:r>
      <w:r>
        <w:rPr>
          <w:rFonts w:hint="eastAsia"/>
        </w:rPr>
        <w:t>수행 시간이 짧을수록 빌드의 문제를 즉각 파악 가능</w:t>
      </w:r>
    </w:p>
    <w:p w14:paraId="2B744880" w14:textId="77777777" w:rsidR="00095E15" w:rsidRDefault="00095E15" w:rsidP="00095E15">
      <w:pPr>
        <w:pStyle w:val="7"/>
        <w:ind w:left="400"/>
      </w:pPr>
      <w:r>
        <w:rPr>
          <w:rFonts w:hint="eastAsia"/>
        </w:rPr>
        <w:t xml:space="preserve">실패를 정확하게 </w:t>
      </w:r>
      <w:proofErr w:type="gramStart"/>
      <w:r>
        <w:rPr>
          <w:rFonts w:hint="eastAsia"/>
        </w:rPr>
        <w:t xml:space="preserve">인지 </w:t>
      </w:r>
      <w:r>
        <w:t>:</w:t>
      </w:r>
      <w:proofErr w:type="gramEnd"/>
      <w:r>
        <w:t xml:space="preserve"> BVT</w:t>
      </w:r>
      <w:r>
        <w:rPr>
          <w:rFonts w:hint="eastAsia"/>
        </w:rPr>
        <w:t>가 실패했다면,</w:t>
      </w:r>
      <w:r>
        <w:t xml:space="preserve"> </w:t>
      </w:r>
      <w:r>
        <w:rPr>
          <w:rFonts w:hint="eastAsia"/>
        </w:rPr>
        <w:t>실패 원인은 즉시 수정</w:t>
      </w:r>
    </w:p>
    <w:p w14:paraId="270E2148" w14:textId="77777777" w:rsidR="00095E15" w:rsidRDefault="00095E15" w:rsidP="00095E15">
      <w:pPr>
        <w:pStyle w:val="7"/>
        <w:ind w:left="400"/>
      </w:pPr>
      <w:proofErr w:type="spellStart"/>
      <w:r>
        <w:rPr>
          <w:rFonts w:hint="eastAsia"/>
        </w:rPr>
        <w:t>깊게가</w:t>
      </w:r>
      <w:proofErr w:type="spellEnd"/>
      <w:r>
        <w:rPr>
          <w:rFonts w:hint="eastAsia"/>
        </w:rPr>
        <w:t xml:space="preserve"> 아닌 넓게 </w:t>
      </w:r>
      <w:proofErr w:type="gramStart"/>
      <w:r>
        <w:rPr>
          <w:rFonts w:hint="eastAsia"/>
        </w:rPr>
        <w:t xml:space="preserve">테스트 </w:t>
      </w:r>
      <w:r>
        <w:t>:</w:t>
      </w:r>
      <w:proofErr w:type="gramEnd"/>
      <w:r>
        <w:t xml:space="preserve"> </w:t>
      </w:r>
      <w:r>
        <w:rPr>
          <w:rFonts w:hint="eastAsia"/>
        </w:rPr>
        <w:t>세세한 부분은 나중에 하고 주요 기능,</w:t>
      </w:r>
      <w:r>
        <w:t xml:space="preserve"> </w:t>
      </w:r>
      <w:r>
        <w:rPr>
          <w:rFonts w:hint="eastAsia"/>
        </w:rPr>
        <w:t>주요 사용 시나리오를 가능한 많이 포함</w:t>
      </w:r>
    </w:p>
    <w:p w14:paraId="641F8545" w14:textId="77777777" w:rsidR="00095E15" w:rsidRDefault="00095E15" w:rsidP="00095E15">
      <w:pPr>
        <w:pStyle w:val="7"/>
        <w:ind w:left="400"/>
      </w:pPr>
      <w:r>
        <w:rPr>
          <w:rFonts w:hint="eastAsia"/>
        </w:rPr>
        <w:t xml:space="preserve">디버그와 유지 보수가 </w:t>
      </w:r>
      <w:proofErr w:type="gramStart"/>
      <w:r>
        <w:rPr>
          <w:rFonts w:hint="eastAsia"/>
        </w:rPr>
        <w:t xml:space="preserve">용이 </w:t>
      </w:r>
      <w:r>
        <w:t>:</w:t>
      </w:r>
      <w:proofErr w:type="gramEnd"/>
      <w:r>
        <w:t xml:space="preserve"> </w:t>
      </w:r>
      <w:r>
        <w:rPr>
          <w:rFonts w:hint="eastAsia"/>
        </w:rPr>
        <w:t>실패가 발생하면 그 원인을 파악하여 목록화</w:t>
      </w:r>
    </w:p>
    <w:p w14:paraId="28489829" w14:textId="77777777" w:rsidR="00095E15" w:rsidRDefault="00095E15" w:rsidP="00095E15">
      <w:pPr>
        <w:pStyle w:val="7"/>
        <w:ind w:left="400"/>
      </w:pPr>
      <w:r>
        <w:rPr>
          <w:rFonts w:hint="eastAsia"/>
        </w:rPr>
        <w:t xml:space="preserve">신뢰할 수 있어야 </w:t>
      </w:r>
      <w:proofErr w:type="gramStart"/>
      <w:r>
        <w:rPr>
          <w:rFonts w:hint="eastAsia"/>
        </w:rPr>
        <w:t xml:space="preserve">함 </w:t>
      </w:r>
      <w:r>
        <w:t>:</w:t>
      </w:r>
      <w:proofErr w:type="gramEnd"/>
      <w:r>
        <w:t xml:space="preserve"> </w:t>
      </w:r>
      <w:r>
        <w:rPr>
          <w:rFonts w:hint="eastAsia"/>
        </w:rPr>
        <w:t>실패하면 즉시 알려야 함.</w:t>
      </w:r>
      <w:r>
        <w:t xml:space="preserve"> </w:t>
      </w:r>
      <w:r>
        <w:rPr>
          <w:rFonts w:hint="eastAsia"/>
        </w:rPr>
        <w:t>타협 금지</w:t>
      </w:r>
    </w:p>
    <w:p w14:paraId="04022C8C" w14:textId="77777777" w:rsidR="00095E15" w:rsidRDefault="00095E15" w:rsidP="00095E15"/>
    <w:p w14:paraId="6273AD8E" w14:textId="61C36D59" w:rsidR="00095E15" w:rsidRDefault="005F3BB2" w:rsidP="00095E15">
      <w:pPr>
        <w:pStyle w:val="3"/>
        <w:ind w:left="840" w:hanging="440"/>
      </w:pPr>
      <w:r>
        <w:rPr>
          <w:rFonts w:hint="eastAsia"/>
        </w:rPr>
        <w:t>[</w:t>
      </w:r>
      <w:r w:rsidR="00095E15">
        <w:rPr>
          <w:rFonts w:hint="eastAsia"/>
        </w:rPr>
        <w:t xml:space="preserve">빌드 수용 </w:t>
      </w:r>
      <w:proofErr w:type="gramStart"/>
      <w:r w:rsidR="00095E15">
        <w:rPr>
          <w:rFonts w:hint="eastAsia"/>
        </w:rPr>
        <w:t xml:space="preserve">테스트 </w:t>
      </w:r>
      <w:r w:rsidR="00095E15">
        <w:t>/</w:t>
      </w:r>
      <w:proofErr w:type="gramEnd"/>
      <w:r w:rsidR="00095E15">
        <w:t xml:space="preserve"> BAT (</w:t>
      </w:r>
      <w:r w:rsidR="00095E15">
        <w:rPr>
          <w:rFonts w:hint="eastAsia"/>
        </w:rPr>
        <w:t>B</w:t>
      </w:r>
      <w:r w:rsidR="00095E15">
        <w:t>uild Acceptance Test)</w:t>
      </w:r>
      <w:r>
        <w:t>]</w:t>
      </w:r>
    </w:p>
    <w:p w14:paraId="0AD6115B" w14:textId="460A2CF7" w:rsidR="00095E15" w:rsidRDefault="00095E15" w:rsidP="00095E15">
      <w:pPr>
        <w:pStyle w:val="a"/>
      </w:pPr>
      <w:r>
        <w:rPr>
          <w:rFonts w:hint="eastAsia"/>
        </w:rPr>
        <w:t>B</w:t>
      </w:r>
      <w:r>
        <w:t>VT</w:t>
      </w:r>
      <w:r>
        <w:rPr>
          <w:rFonts w:hint="eastAsia"/>
        </w:rPr>
        <w:t xml:space="preserve">와 같은 것이지만 </w:t>
      </w:r>
      <w:r>
        <w:t>BVT</w:t>
      </w:r>
      <w:r>
        <w:rPr>
          <w:rFonts w:hint="eastAsia"/>
        </w:rPr>
        <w:t xml:space="preserve">가 완료된 빌드를 </w:t>
      </w:r>
      <w:r>
        <w:t>QA</w:t>
      </w:r>
      <w:r>
        <w:rPr>
          <w:rFonts w:hint="eastAsia"/>
        </w:rPr>
        <w:t xml:space="preserve">가 테스트하는 것을 </w:t>
      </w:r>
      <w:r>
        <w:t>BAT</w:t>
      </w:r>
      <w:r>
        <w:rPr>
          <w:rFonts w:hint="eastAsia"/>
        </w:rPr>
        <w:t>라 함</w:t>
      </w:r>
    </w:p>
    <w:p w14:paraId="516491B2" w14:textId="77777777" w:rsidR="00095E15" w:rsidRDefault="00095E15" w:rsidP="00095E15">
      <w:pPr>
        <w:pStyle w:val="a"/>
        <w:numPr>
          <w:ilvl w:val="0"/>
          <w:numId w:val="0"/>
        </w:numPr>
      </w:pPr>
    </w:p>
    <w:p w14:paraId="1A363800" w14:textId="36FEC7DC" w:rsidR="00095E15" w:rsidRPr="00A71CE8" w:rsidRDefault="005F3BB2" w:rsidP="00095E15">
      <w:pPr>
        <w:pStyle w:val="3"/>
        <w:ind w:left="840" w:hanging="440"/>
      </w:pPr>
      <w:r>
        <w:rPr>
          <w:rFonts w:hint="eastAsia"/>
        </w:rPr>
        <w:t>[</w:t>
      </w:r>
      <w:r w:rsidR="00095E15" w:rsidRPr="00A71CE8">
        <w:t>회귀</w:t>
      </w:r>
      <w:r w:rsidR="00095E15" w:rsidRPr="00A71CE8">
        <w:rPr>
          <w:rFonts w:hint="eastAsia"/>
        </w:rPr>
        <w:t xml:space="preserve"> </w:t>
      </w:r>
      <w:r w:rsidR="00095E15" w:rsidRPr="00A71CE8">
        <w:t>테스트(Regression Test)</w:t>
      </w:r>
      <w:r>
        <w:t>]</w:t>
      </w:r>
    </w:p>
    <w:p w14:paraId="2D0F25C7" w14:textId="77777777" w:rsidR="00095E15" w:rsidRDefault="00095E15" w:rsidP="00095E15">
      <w:pPr>
        <w:pStyle w:val="a"/>
      </w:pPr>
      <w:r>
        <w:rPr>
          <w:rFonts w:hint="eastAsia"/>
        </w:rPr>
        <w:t>소프트웨어를 수정한 후</w:t>
      </w:r>
      <w:r>
        <w:t xml:space="preserve">, </w:t>
      </w:r>
      <w:r>
        <w:rPr>
          <w:rFonts w:hint="eastAsia"/>
        </w:rPr>
        <w:t>과거에 고쳤던 버그가 다시 살아나는 것을 회귀 버그(</w:t>
      </w:r>
      <w:r>
        <w:t>Regression Bug)</w:t>
      </w:r>
      <w:r>
        <w:rPr>
          <w:rFonts w:hint="eastAsia"/>
        </w:rPr>
        <w:t>라고 하고 그 버그를 찾는 테스트</w:t>
      </w:r>
    </w:p>
    <w:p w14:paraId="7BC3EC78" w14:textId="77777777" w:rsidR="00095E15" w:rsidRPr="00095E15" w:rsidRDefault="00095E15" w:rsidP="00095E15"/>
    <w:p w14:paraId="68E23570" w14:textId="2CD47E52" w:rsidR="00E639DF" w:rsidRDefault="00E639DF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666F3386" w14:textId="0E629C5F" w:rsidR="00A71CE8" w:rsidRDefault="00A71CE8" w:rsidP="00A71CE8">
      <w:pPr>
        <w:pStyle w:val="2"/>
      </w:pPr>
      <w:r>
        <w:rPr>
          <w:rFonts w:hint="eastAsia"/>
        </w:rPr>
        <w:lastRenderedPageBreak/>
        <w:t>일반적인 테스팅 방식</w:t>
      </w:r>
    </w:p>
    <w:p w14:paraId="78159F95" w14:textId="0C184C9C" w:rsidR="00A71CE8" w:rsidRDefault="00A71CE8" w:rsidP="00A71CE8">
      <w:pPr>
        <w:pStyle w:val="a"/>
      </w:pPr>
      <w:r>
        <w:rPr>
          <w:rFonts w:hint="eastAsia"/>
        </w:rPr>
        <w:t>빌드 확인</w:t>
      </w:r>
      <w:r>
        <w:t xml:space="preserve"> </w:t>
      </w:r>
      <w:r>
        <w:rPr>
          <w:rFonts w:hint="eastAsia"/>
        </w:rPr>
        <w:t>테스트(</w:t>
      </w:r>
      <w:proofErr w:type="gramStart"/>
      <w:r>
        <w:t>BAT /</w:t>
      </w:r>
      <w:proofErr w:type="gramEnd"/>
      <w:r>
        <w:t xml:space="preserve"> BVT)</w:t>
      </w:r>
    </w:p>
    <w:p w14:paraId="1B3FA5E3" w14:textId="1F036868" w:rsidR="00A71CE8" w:rsidRDefault="00AF1C35" w:rsidP="00AF1C35">
      <w:pPr>
        <w:pStyle w:val="7"/>
        <w:ind w:left="400"/>
      </w:pPr>
      <w:r>
        <w:rPr>
          <w:rFonts w:hint="eastAsia"/>
        </w:rPr>
        <w:t>새 빌드가 세부 단계의 테스트를 진행할 수 있을 만큼의 완성도가 있는지를 빠른 시간 내에 검증하는 테스트</w:t>
      </w:r>
    </w:p>
    <w:p w14:paraId="60C91813" w14:textId="310F7244" w:rsidR="00AF1C35" w:rsidRDefault="00AF1C35" w:rsidP="00A71CE8">
      <w:pPr>
        <w:pStyle w:val="a"/>
      </w:pPr>
      <w:r>
        <w:rPr>
          <w:rFonts w:hint="eastAsia"/>
        </w:rPr>
        <w:t>P</w:t>
      </w:r>
      <w:r>
        <w:t>ositive Test</w:t>
      </w:r>
    </w:p>
    <w:p w14:paraId="389F5719" w14:textId="32BBFF20" w:rsidR="00AF1C35" w:rsidRDefault="00AF1C35" w:rsidP="00AF1C35">
      <w:pPr>
        <w:pStyle w:val="7"/>
        <w:ind w:left="400"/>
      </w:pPr>
      <w:r>
        <w:rPr>
          <w:rFonts w:hint="eastAsia"/>
        </w:rPr>
        <w:t>정상적인 프로세스를 진행했을 때 정상적인 결과가 나오는지 테스트</w:t>
      </w:r>
    </w:p>
    <w:p w14:paraId="71374EC1" w14:textId="0B297C4A" w:rsidR="00AF1C35" w:rsidRDefault="00AF1C35" w:rsidP="00A71CE8">
      <w:pPr>
        <w:pStyle w:val="a"/>
      </w:pPr>
      <w:r>
        <w:rPr>
          <w:rFonts w:hint="eastAsia"/>
        </w:rPr>
        <w:t>N</w:t>
      </w:r>
      <w:r>
        <w:t>egative Test</w:t>
      </w:r>
    </w:p>
    <w:p w14:paraId="5191EABD" w14:textId="009FD457" w:rsidR="00AF1C35" w:rsidRDefault="00AF1C35" w:rsidP="00AF1C35">
      <w:pPr>
        <w:pStyle w:val="7"/>
        <w:ind w:left="400"/>
      </w:pPr>
      <w:r>
        <w:rPr>
          <w:rFonts w:hint="eastAsia"/>
        </w:rPr>
        <w:t>비정상적인 프로세스로 진행했을 때의 결과를 테스트</w:t>
      </w:r>
    </w:p>
    <w:p w14:paraId="0EA1B9E4" w14:textId="6BB33645" w:rsidR="00AF1C35" w:rsidRDefault="00AF1C35" w:rsidP="00A71CE8">
      <w:pPr>
        <w:pStyle w:val="a"/>
      </w:pPr>
      <w:r>
        <w:rPr>
          <w:rFonts w:hint="eastAsia"/>
        </w:rPr>
        <w:t>비 기능성 테스트</w:t>
      </w:r>
    </w:p>
    <w:p w14:paraId="22F2E93B" w14:textId="6F1D2AB8" w:rsidR="00AF1C35" w:rsidRPr="00A71CE8" w:rsidRDefault="00AF1C35" w:rsidP="00AF1C35">
      <w:pPr>
        <w:pStyle w:val="7"/>
        <w:ind w:left="400"/>
      </w:pPr>
      <w:r>
        <w:rPr>
          <w:rFonts w:hint="eastAsia"/>
        </w:rPr>
        <w:t>기능 이외에 실제 동작 항목에 대한 테스트(</w:t>
      </w:r>
      <w:proofErr w:type="gramStart"/>
      <w:r>
        <w:rPr>
          <w:rFonts w:hint="eastAsia"/>
        </w:rPr>
        <w:t>호환성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속도 </w:t>
      </w:r>
      <w:r>
        <w:t xml:space="preserve">/ </w:t>
      </w:r>
      <w:r>
        <w:rPr>
          <w:rFonts w:hint="eastAsia"/>
        </w:rPr>
        <w:t>스트레스 테스트 등</w:t>
      </w:r>
      <w:r>
        <w:t>)</w:t>
      </w:r>
    </w:p>
    <w:p w14:paraId="6E04EE1B" w14:textId="5030EBD5" w:rsidR="00A71CE8" w:rsidRDefault="00A71CE8" w:rsidP="00A71CE8"/>
    <w:p w14:paraId="1238D82E" w14:textId="77777777" w:rsidR="00095E15" w:rsidRDefault="00095E15" w:rsidP="00095E15">
      <w:pPr>
        <w:pStyle w:val="2"/>
      </w:pPr>
      <w:r>
        <w:rPr>
          <w:rFonts w:hint="eastAsia"/>
        </w:rPr>
        <w:t>게임 테스트</w:t>
      </w:r>
    </w:p>
    <w:p w14:paraId="29CA2086" w14:textId="77777777" w:rsidR="00095E15" w:rsidRDefault="00095E15" w:rsidP="00095E15">
      <w:pPr>
        <w:pStyle w:val="a"/>
      </w:pPr>
      <w:r>
        <w:rPr>
          <w:rFonts w:hint="eastAsia"/>
        </w:rPr>
        <w:t>기능성 테스트</w:t>
      </w:r>
    </w:p>
    <w:p w14:paraId="4A4E76EA" w14:textId="77777777" w:rsidR="00095E15" w:rsidRDefault="00095E15" w:rsidP="00095E15">
      <w:pPr>
        <w:pStyle w:val="a"/>
      </w:pPr>
      <w:r>
        <w:rPr>
          <w:rFonts w:hint="eastAsia"/>
        </w:rPr>
        <w:t>호환성 테스트</w:t>
      </w:r>
    </w:p>
    <w:p w14:paraId="3F34DEBA" w14:textId="77777777" w:rsidR="00095E15" w:rsidRDefault="00095E15" w:rsidP="00095E15">
      <w:pPr>
        <w:pStyle w:val="a"/>
      </w:pPr>
      <w:r>
        <w:rPr>
          <w:rFonts w:hint="eastAsia"/>
        </w:rPr>
        <w:t>메모리 누수 테스트</w:t>
      </w:r>
    </w:p>
    <w:p w14:paraId="6A5158BD" w14:textId="77777777" w:rsidR="00095E15" w:rsidRDefault="00095E15" w:rsidP="00095E15">
      <w:pPr>
        <w:pStyle w:val="a"/>
      </w:pPr>
      <w:r>
        <w:rPr>
          <w:rFonts w:hint="eastAsia"/>
        </w:rPr>
        <w:t>게임 학습 테스트</w:t>
      </w:r>
    </w:p>
    <w:p w14:paraId="4DC63C53" w14:textId="77777777" w:rsidR="00095E15" w:rsidRDefault="00095E15" w:rsidP="00095E15">
      <w:pPr>
        <w:pStyle w:val="a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테스트</w:t>
      </w:r>
    </w:p>
    <w:p w14:paraId="49052B0C" w14:textId="77777777" w:rsidR="00095E15" w:rsidRDefault="00095E15" w:rsidP="00095E15">
      <w:pPr>
        <w:pStyle w:val="a"/>
      </w:pPr>
      <w:r>
        <w:rPr>
          <w:rFonts w:hint="eastAsia"/>
        </w:rPr>
        <w:t>퍼포먼스 테스트</w:t>
      </w:r>
    </w:p>
    <w:p w14:paraId="66513E9A" w14:textId="77777777" w:rsidR="00095E15" w:rsidRDefault="00095E15" w:rsidP="00095E15">
      <w:pPr>
        <w:pStyle w:val="a"/>
      </w:pPr>
      <w:proofErr w:type="gramStart"/>
      <w:r>
        <w:rPr>
          <w:rFonts w:hint="eastAsia"/>
        </w:rPr>
        <w:t xml:space="preserve">설치 </w:t>
      </w:r>
      <w:r>
        <w:t>/</w:t>
      </w:r>
      <w:proofErr w:type="gramEnd"/>
      <w:r>
        <w:t xml:space="preserve"> </w:t>
      </w:r>
      <w:r>
        <w:rPr>
          <w:rFonts w:hint="eastAsia"/>
        </w:rPr>
        <w:t>제거 /</w:t>
      </w:r>
      <w:r>
        <w:t xml:space="preserve"> </w:t>
      </w:r>
      <w:r>
        <w:rPr>
          <w:rFonts w:hint="eastAsia"/>
        </w:rPr>
        <w:t>패치 테스트</w:t>
      </w:r>
    </w:p>
    <w:p w14:paraId="55DB9294" w14:textId="77777777" w:rsidR="00095E15" w:rsidRDefault="00095E15" w:rsidP="00095E15">
      <w:pPr>
        <w:pStyle w:val="a"/>
      </w:pPr>
      <w:r>
        <w:rPr>
          <w:rFonts w:hint="eastAsia"/>
        </w:rPr>
        <w:t>서버 스트레스 테스트</w:t>
      </w:r>
    </w:p>
    <w:p w14:paraId="63932289" w14:textId="77777777" w:rsidR="00095E15" w:rsidRDefault="00095E15" w:rsidP="00095E15">
      <w:pPr>
        <w:pStyle w:val="a"/>
      </w:pPr>
      <w:r>
        <w:rPr>
          <w:rFonts w:hint="eastAsia"/>
        </w:rPr>
        <w:t>재미 테스트</w:t>
      </w:r>
    </w:p>
    <w:p w14:paraId="1EA0DBC1" w14:textId="77777777" w:rsidR="00095E15" w:rsidRDefault="00095E15" w:rsidP="00095E15">
      <w:pPr>
        <w:pStyle w:val="7"/>
        <w:ind w:left="400"/>
      </w:pPr>
      <w:r>
        <w:rPr>
          <w:rFonts w:hint="eastAsia"/>
        </w:rPr>
        <w:t xml:space="preserve">게임의 플레이 </w:t>
      </w:r>
      <w:proofErr w:type="spellStart"/>
      <w:r>
        <w:rPr>
          <w:rFonts w:hint="eastAsia"/>
        </w:rPr>
        <w:t>재미적인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측면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게임의 비주얼 </w:t>
      </w:r>
      <w:proofErr w:type="spellStart"/>
      <w:r>
        <w:rPr>
          <w:rFonts w:hint="eastAsia"/>
        </w:rPr>
        <w:t>만족감적인</w:t>
      </w:r>
      <w:proofErr w:type="spellEnd"/>
      <w:r>
        <w:rPr>
          <w:rFonts w:hint="eastAsia"/>
        </w:rPr>
        <w:t xml:space="preserve"> 측면 </w:t>
      </w:r>
      <w:r>
        <w:t>/</w:t>
      </w:r>
      <w:r>
        <w:rPr>
          <w:rFonts w:hint="eastAsia"/>
        </w:rPr>
        <w:t xml:space="preserve"> 기획</w:t>
      </w:r>
      <w:r>
        <w:t xml:space="preserve"> </w:t>
      </w:r>
      <w:r>
        <w:rPr>
          <w:rFonts w:hint="eastAsia"/>
        </w:rPr>
        <w:t xml:space="preserve">상 </w:t>
      </w:r>
      <w:proofErr w:type="spellStart"/>
      <w:r>
        <w:rPr>
          <w:rFonts w:hint="eastAsia"/>
        </w:rPr>
        <w:t>완성도적인</w:t>
      </w:r>
      <w:proofErr w:type="spellEnd"/>
      <w:r>
        <w:rPr>
          <w:rFonts w:hint="eastAsia"/>
        </w:rPr>
        <w:t xml:space="preserve"> 측면</w:t>
      </w:r>
    </w:p>
    <w:p w14:paraId="7FD432E6" w14:textId="0AB1B0AC" w:rsidR="00095E15" w:rsidRPr="00095E15" w:rsidRDefault="00095E15" w:rsidP="00A71CE8"/>
    <w:p w14:paraId="70EA9F88" w14:textId="77777777" w:rsidR="00110915" w:rsidRDefault="00110915" w:rsidP="00110915">
      <w:pPr>
        <w:pStyle w:val="2"/>
      </w:pPr>
      <w:r>
        <w:t>TC (</w:t>
      </w:r>
      <w:r>
        <w:rPr>
          <w:rFonts w:hint="eastAsia"/>
        </w:rPr>
        <w:t>T</w:t>
      </w:r>
      <w:r>
        <w:t>est Case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테스트 케이스</w:t>
      </w:r>
    </w:p>
    <w:p w14:paraId="73F71FCF" w14:textId="77777777" w:rsidR="00110915" w:rsidRDefault="00110915" w:rsidP="00110915">
      <w:pPr>
        <w:pStyle w:val="a"/>
      </w:pPr>
      <w:r>
        <w:rPr>
          <w:rFonts w:hint="eastAsia"/>
        </w:rPr>
        <w:t>체크리스트를 바탕으로 테스트 커버리지를 강화하기 위해 작성된 테스트 항목</w:t>
      </w:r>
    </w:p>
    <w:p w14:paraId="6A8C4EB1" w14:textId="77777777" w:rsidR="00110915" w:rsidRDefault="00110915" w:rsidP="00110915">
      <w:pPr>
        <w:pStyle w:val="a"/>
      </w:pPr>
      <w:r>
        <w:rPr>
          <w:rFonts w:hint="eastAsia"/>
        </w:rPr>
        <w:t>T</w:t>
      </w:r>
      <w:r>
        <w:t xml:space="preserve">C </w:t>
      </w:r>
      <w:r>
        <w:rPr>
          <w:rFonts w:hint="eastAsia"/>
        </w:rPr>
        <w:t xml:space="preserve">제작은 단순 테스터와 </w:t>
      </w:r>
      <w:r>
        <w:t>QA</w:t>
      </w:r>
      <w:r>
        <w:rPr>
          <w:rFonts w:hint="eastAsia"/>
        </w:rPr>
        <w:t>를 구분하는 가장 중요한 업무 항목</w:t>
      </w:r>
    </w:p>
    <w:p w14:paraId="23B3DE4E" w14:textId="77777777" w:rsidR="00110915" w:rsidRDefault="00110915" w:rsidP="00110915">
      <w:pPr>
        <w:pStyle w:val="a"/>
      </w:pPr>
      <w:r>
        <w:rPr>
          <w:rFonts w:hint="eastAsia"/>
        </w:rPr>
        <w:t xml:space="preserve">업무 </w:t>
      </w:r>
      <w:proofErr w:type="gramStart"/>
      <w:r>
        <w:rPr>
          <w:rFonts w:hint="eastAsia"/>
        </w:rPr>
        <w:t xml:space="preserve">경험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게임에 대한 지식과 경험 </w:t>
      </w:r>
      <w:r>
        <w:t xml:space="preserve">/ </w:t>
      </w:r>
      <w:r>
        <w:rPr>
          <w:rFonts w:hint="eastAsia"/>
        </w:rPr>
        <w:t xml:space="preserve">게임 프로젝트 진행 </w:t>
      </w:r>
      <w:r>
        <w:t xml:space="preserve">/ </w:t>
      </w:r>
      <w:r>
        <w:rPr>
          <w:rFonts w:hint="eastAsia"/>
        </w:rPr>
        <w:t>각 파트의 업무에 대한 이해도 필요</w:t>
      </w:r>
    </w:p>
    <w:p w14:paraId="46640F6E" w14:textId="77777777" w:rsidR="00110915" w:rsidRDefault="00110915" w:rsidP="00110915">
      <w:pPr>
        <w:pStyle w:val="a"/>
        <w:numPr>
          <w:ilvl w:val="0"/>
          <w:numId w:val="0"/>
        </w:numPr>
      </w:pPr>
    </w:p>
    <w:p w14:paraId="07B0D88A" w14:textId="77777777" w:rsidR="00110915" w:rsidRDefault="00110915" w:rsidP="00110915">
      <w:pPr>
        <w:pStyle w:val="a"/>
      </w:pPr>
      <w:r>
        <w:rPr>
          <w:rFonts w:hint="eastAsia"/>
        </w:rPr>
        <w:t>체크리스트(목표 지향적</w:t>
      </w:r>
      <w:proofErr w:type="gramStart"/>
      <w:r>
        <w:t>)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요청자의 요구사항(설계</w:t>
      </w:r>
      <w:r>
        <w:t xml:space="preserve">, </w:t>
      </w:r>
      <w:r>
        <w:rPr>
          <w:rFonts w:hint="eastAsia"/>
        </w:rPr>
        <w:t>사양</w:t>
      </w:r>
      <w:r>
        <w:t>)</w:t>
      </w:r>
      <w:r>
        <w:rPr>
          <w:rFonts w:hint="eastAsia"/>
        </w:rPr>
        <w:t xml:space="preserve">에 따라 제작할 목록들의 리스트를 작성하는 </w:t>
      </w:r>
    </w:p>
    <w:p w14:paraId="266FD6FD" w14:textId="77777777" w:rsidR="00110915" w:rsidRDefault="00110915" w:rsidP="00110915">
      <w:pPr>
        <w:pStyle w:val="7"/>
        <w:ind w:left="400"/>
      </w:pPr>
      <w:proofErr w:type="gramStart"/>
      <w:r>
        <w:rPr>
          <w:rFonts w:hint="eastAsia"/>
        </w:rPr>
        <w:t xml:space="preserve">장점 </w:t>
      </w:r>
      <w:r>
        <w:t>:</w:t>
      </w:r>
      <w:proofErr w:type="gramEnd"/>
      <w:r>
        <w:t xml:space="preserve"> </w:t>
      </w:r>
      <w:r>
        <w:rPr>
          <w:rFonts w:hint="eastAsia"/>
        </w:rPr>
        <w:t>제작 속도가 빨라 바른 테스트 요청이 가능하다</w:t>
      </w:r>
    </w:p>
    <w:p w14:paraId="2B976BDF" w14:textId="77777777" w:rsidR="00110915" w:rsidRDefault="00110915" w:rsidP="00110915">
      <w:pPr>
        <w:pStyle w:val="7"/>
        <w:ind w:left="400"/>
      </w:pPr>
      <w:proofErr w:type="gramStart"/>
      <w:r>
        <w:rPr>
          <w:rFonts w:hint="eastAsia"/>
        </w:rPr>
        <w:t xml:space="preserve">단점 </w:t>
      </w:r>
      <w:r>
        <w:t>:</w:t>
      </w:r>
      <w:proofErr w:type="gramEnd"/>
      <w:r>
        <w:t xml:space="preserve"> </w:t>
      </w:r>
      <w:r>
        <w:rPr>
          <w:rFonts w:hint="eastAsia"/>
        </w:rPr>
        <w:t>테스트 항목에 대한 정확한 명시가 없어 테스트 인원에 따른 효과 차이가 존재한다</w:t>
      </w:r>
    </w:p>
    <w:p w14:paraId="6B121A2F" w14:textId="77777777" w:rsidR="00110915" w:rsidRPr="00BA7EEB" w:rsidRDefault="00110915" w:rsidP="00110915">
      <w:pPr>
        <w:pStyle w:val="a"/>
      </w:pPr>
      <w:r>
        <w:rPr>
          <w:rFonts w:hint="eastAsia"/>
        </w:rPr>
        <w:t>테스트 케이스</w:t>
      </w:r>
      <w:r>
        <w:t>(</w:t>
      </w:r>
      <w:r>
        <w:rPr>
          <w:rFonts w:hint="eastAsia"/>
        </w:rPr>
        <w:t>절차지향적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체크리스트를 바탕으로 테스터에게 요청할 행위와 결과값을 작성하는 것</w:t>
      </w:r>
    </w:p>
    <w:p w14:paraId="3083648D" w14:textId="77777777" w:rsidR="00110915" w:rsidRDefault="00110915" w:rsidP="00110915">
      <w:pPr>
        <w:pStyle w:val="7"/>
        <w:ind w:left="800" w:hanging="400"/>
      </w:pPr>
      <w:proofErr w:type="gramStart"/>
      <w:r>
        <w:rPr>
          <w:rFonts w:hint="eastAsia"/>
        </w:rPr>
        <w:t xml:space="preserve">장점 </w:t>
      </w:r>
      <w:r>
        <w:t>:</w:t>
      </w:r>
      <w:proofErr w:type="gramEnd"/>
      <w:r>
        <w:t xml:space="preserve"> </w:t>
      </w:r>
      <w:r>
        <w:rPr>
          <w:rFonts w:hint="eastAsia"/>
        </w:rPr>
        <w:t>정확한 명시가 필요하여 제작 속도가 늦다</w:t>
      </w:r>
    </w:p>
    <w:p w14:paraId="3BB54938" w14:textId="77777777" w:rsidR="00110915" w:rsidRDefault="00110915" w:rsidP="00110915">
      <w:pPr>
        <w:pStyle w:val="7"/>
        <w:ind w:left="400"/>
      </w:pPr>
      <w:proofErr w:type="gramStart"/>
      <w:r>
        <w:rPr>
          <w:rFonts w:hint="eastAsia"/>
        </w:rPr>
        <w:t xml:space="preserve">단점 </w:t>
      </w:r>
      <w:r>
        <w:t>:</w:t>
      </w:r>
      <w:proofErr w:type="gramEnd"/>
      <w:r>
        <w:t xml:space="preserve"> </w:t>
      </w:r>
      <w:r>
        <w:rPr>
          <w:rFonts w:hint="eastAsia"/>
        </w:rPr>
        <w:t>테스트 항목을 정확하게 명시하여 테스트 인원에 따른 차이를 없앤다</w:t>
      </w:r>
    </w:p>
    <w:p w14:paraId="5DD36790" w14:textId="77777777" w:rsidR="00095E15" w:rsidRPr="00110915" w:rsidRDefault="00095E15" w:rsidP="00A71CE8"/>
    <w:p w14:paraId="3DDC1900" w14:textId="77777777" w:rsidR="005A56A1" w:rsidRDefault="005A56A1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7C6A0768" w14:textId="77777777" w:rsidR="00095E15" w:rsidRDefault="00095E15" w:rsidP="00095E15">
      <w:pPr>
        <w:pStyle w:val="2"/>
      </w:pPr>
      <w:r>
        <w:rPr>
          <w:rFonts w:hint="eastAsia"/>
        </w:rPr>
        <w:lastRenderedPageBreak/>
        <w:t>테스트 케이스 작성 예시</w:t>
      </w:r>
    </w:p>
    <w:p w14:paraId="0AAB0F4E" w14:textId="77777777" w:rsidR="00095E15" w:rsidRDefault="00095E15" w:rsidP="00095E15">
      <w:pPr>
        <w:pStyle w:val="a"/>
      </w:pPr>
      <w:proofErr w:type="gramStart"/>
      <w:r>
        <w:rPr>
          <w:rFonts w:hint="eastAsia"/>
        </w:rPr>
        <w:t xml:space="preserve">목적 </w:t>
      </w:r>
      <w:r>
        <w:t>/</w:t>
      </w:r>
      <w:proofErr w:type="gramEnd"/>
      <w:r>
        <w:t xml:space="preserve"> </w:t>
      </w:r>
      <w:r>
        <w:rPr>
          <w:rFonts w:hint="eastAsia"/>
        </w:rPr>
        <w:t>캐릭터 명 생성 부분에 대한 테스트</w:t>
      </w:r>
    </w:p>
    <w:p w14:paraId="5F76D3D0" w14:textId="77777777" w:rsidR="00095E15" w:rsidRDefault="00095E15" w:rsidP="00095E15">
      <w:pPr>
        <w:pStyle w:val="a"/>
      </w:pPr>
      <w:r w:rsidRPr="00095E15">
        <w:rPr>
          <w:spacing w:val="0"/>
        </w:rPr>
        <w:t xml:space="preserve">Test Basis </w:t>
      </w:r>
      <w:r>
        <w:rPr>
          <w:rFonts w:hint="eastAsia"/>
        </w:rPr>
        <w:t>확인</w:t>
      </w:r>
    </w:p>
    <w:p w14:paraId="6CA8C068" w14:textId="77777777" w:rsidR="00095E15" w:rsidRDefault="00095E15" w:rsidP="00095E15">
      <w:pPr>
        <w:pStyle w:val="7"/>
        <w:ind w:left="400"/>
      </w:pPr>
      <w:r>
        <w:rPr>
          <w:rFonts w:hint="eastAsia"/>
        </w:rPr>
        <w:t xml:space="preserve">캐릭터 명은 최소 영문 </w:t>
      </w:r>
      <w:r>
        <w:t>4</w:t>
      </w:r>
      <w:proofErr w:type="gramStart"/>
      <w:r>
        <w:rPr>
          <w:rFonts w:hint="eastAsia"/>
        </w:rPr>
        <w:t xml:space="preserve">자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한글 </w:t>
      </w:r>
      <w:r>
        <w:t>2</w:t>
      </w:r>
      <w:r>
        <w:rPr>
          <w:rFonts w:hint="eastAsia"/>
        </w:rPr>
        <w:t xml:space="preserve">자부터 최대 영문 </w:t>
      </w:r>
      <w:r>
        <w:t>8</w:t>
      </w:r>
      <w:r>
        <w:rPr>
          <w:rFonts w:hint="eastAsia"/>
        </w:rPr>
        <w:t xml:space="preserve">자 </w:t>
      </w:r>
      <w:r>
        <w:t xml:space="preserve">/ </w:t>
      </w:r>
      <w:r>
        <w:rPr>
          <w:rFonts w:hint="eastAsia"/>
        </w:rPr>
        <w:t xml:space="preserve">한글 </w:t>
      </w:r>
      <w:r>
        <w:t>4</w:t>
      </w:r>
      <w:r>
        <w:rPr>
          <w:rFonts w:hint="eastAsia"/>
        </w:rPr>
        <w:t>자까지 입력 가능함</w:t>
      </w:r>
    </w:p>
    <w:p w14:paraId="20EA3A90" w14:textId="54D565A0" w:rsidR="00095E15" w:rsidRDefault="00095E15" w:rsidP="00095E15">
      <w:pPr>
        <w:pStyle w:val="7"/>
        <w:ind w:left="400"/>
      </w:pPr>
      <w:r>
        <w:rPr>
          <w:rFonts w:hint="eastAsia"/>
        </w:rPr>
        <w:t>영문,</w:t>
      </w:r>
      <w:r>
        <w:t xml:space="preserve"> </w:t>
      </w:r>
      <w:r>
        <w:rPr>
          <w:rFonts w:hint="eastAsia"/>
        </w:rPr>
        <w:t>한글,</w:t>
      </w:r>
      <w:r>
        <w:t xml:space="preserve"> </w:t>
      </w:r>
      <w:r>
        <w:rPr>
          <w:rFonts w:hint="eastAsia"/>
        </w:rPr>
        <w:t>숫자를 제외한 특수문자</w:t>
      </w:r>
      <w:r>
        <w:t>(</w:t>
      </w:r>
      <w:r>
        <w:rPr>
          <w:rFonts w:hint="eastAsia"/>
        </w:rPr>
        <w:t>공백 포함</w:t>
      </w:r>
      <w:r>
        <w:t xml:space="preserve">) </w:t>
      </w:r>
      <w:r>
        <w:rPr>
          <w:rFonts w:hint="eastAsia"/>
        </w:rPr>
        <w:t>등 다른 문자를 사용할 수 없다</w:t>
      </w:r>
    </w:p>
    <w:p w14:paraId="19A897A0" w14:textId="77777777" w:rsidR="00095E15" w:rsidRPr="00095E15" w:rsidRDefault="00095E15" w:rsidP="00095E15"/>
    <w:p w14:paraId="0187546A" w14:textId="1BD8E15A" w:rsidR="008C4AF2" w:rsidRDefault="00440CE0" w:rsidP="00440CE0">
      <w:pPr>
        <w:pStyle w:val="2"/>
      </w:pPr>
      <w:r>
        <w:rPr>
          <w:rFonts w:hint="eastAsia"/>
        </w:rPr>
        <w:t xml:space="preserve">테스트 케이스 작성 </w:t>
      </w:r>
      <w:proofErr w:type="gramStart"/>
      <w:r>
        <w:rPr>
          <w:rFonts w:hint="eastAsia"/>
        </w:rPr>
        <w:t xml:space="preserve">예시 </w:t>
      </w:r>
      <w:r>
        <w:t>/</w:t>
      </w:r>
      <w:proofErr w:type="gramEnd"/>
      <w:r>
        <w:t xml:space="preserve"> TC </w:t>
      </w:r>
      <w:r>
        <w:rPr>
          <w:rFonts w:hint="eastAsia"/>
        </w:rPr>
        <w:t>작성</w:t>
      </w:r>
    </w:p>
    <w:p w14:paraId="7C74BCA4" w14:textId="19913EE1" w:rsidR="00440CE0" w:rsidRDefault="00440CE0" w:rsidP="00440CE0">
      <w:pPr>
        <w:pStyle w:val="a"/>
      </w:pPr>
      <w:r w:rsidRPr="00095E15">
        <w:rPr>
          <w:rFonts w:hint="eastAsia"/>
          <w:spacing w:val="0"/>
        </w:rPr>
        <w:t>P</w:t>
      </w:r>
      <w:r w:rsidRPr="00095E15">
        <w:rPr>
          <w:spacing w:val="0"/>
        </w:rPr>
        <w:t xml:space="preserve">ositive </w:t>
      </w:r>
      <w:r>
        <w:rPr>
          <w:rFonts w:hint="eastAsia"/>
        </w:rPr>
        <w:t>테스트</w:t>
      </w:r>
    </w:p>
    <w:p w14:paraId="7426097D" w14:textId="3BB2C8BC" w:rsidR="00440CE0" w:rsidRDefault="00440CE0" w:rsidP="00440CE0">
      <w:pPr>
        <w:pStyle w:val="7"/>
        <w:ind w:left="400"/>
      </w:pPr>
      <w:r>
        <w:rPr>
          <w:rFonts w:hint="eastAsia"/>
        </w:rPr>
        <w:t xml:space="preserve">영문 </w:t>
      </w:r>
      <w:r>
        <w:t>4</w:t>
      </w:r>
      <w:r>
        <w:rPr>
          <w:rFonts w:hint="eastAsia"/>
        </w:rPr>
        <w:t>자로 캐릭터 명 생성 시도</w:t>
      </w:r>
    </w:p>
    <w:p w14:paraId="54CBB2C8" w14:textId="65FBAC75" w:rsidR="00440CE0" w:rsidRDefault="00440CE0" w:rsidP="00440CE0">
      <w:pPr>
        <w:pStyle w:val="7"/>
        <w:ind w:left="400"/>
      </w:pPr>
      <w:r>
        <w:rPr>
          <w:rFonts w:hint="eastAsia"/>
        </w:rPr>
        <w:t xml:space="preserve">한글 </w:t>
      </w:r>
      <w:r>
        <w:t>2</w:t>
      </w:r>
      <w:r>
        <w:rPr>
          <w:rFonts w:hint="eastAsia"/>
        </w:rPr>
        <w:t>자로 캐릭터 명 생성 시도</w:t>
      </w:r>
    </w:p>
    <w:p w14:paraId="0313FD5E" w14:textId="434F88F3" w:rsidR="00440CE0" w:rsidRDefault="00440CE0" w:rsidP="00440CE0">
      <w:pPr>
        <w:pStyle w:val="7"/>
        <w:ind w:left="400"/>
      </w:pPr>
      <w:r>
        <w:rPr>
          <w:rFonts w:hint="eastAsia"/>
        </w:rPr>
        <w:t xml:space="preserve">영문 </w:t>
      </w:r>
      <w:r>
        <w:t>8</w:t>
      </w:r>
      <w:r>
        <w:rPr>
          <w:rFonts w:hint="eastAsia"/>
        </w:rPr>
        <w:t>자로 캐릭터 명 생성 시도</w:t>
      </w:r>
    </w:p>
    <w:p w14:paraId="5D45B149" w14:textId="7BC0C8AA" w:rsidR="00440CE0" w:rsidRDefault="00440CE0" w:rsidP="00440CE0">
      <w:pPr>
        <w:pStyle w:val="7"/>
        <w:ind w:left="400"/>
      </w:pPr>
      <w:r>
        <w:rPr>
          <w:rFonts w:hint="eastAsia"/>
        </w:rPr>
        <w:t xml:space="preserve">한글 </w:t>
      </w:r>
      <w:r>
        <w:t>4</w:t>
      </w:r>
      <w:r>
        <w:rPr>
          <w:rFonts w:hint="eastAsia"/>
        </w:rPr>
        <w:t>자로 캐릭터 명 생성 시도</w:t>
      </w:r>
    </w:p>
    <w:p w14:paraId="2DDF0BB5" w14:textId="2928C34B" w:rsidR="00095E15" w:rsidRDefault="00095E15" w:rsidP="00095E15">
      <w:pPr>
        <w:pStyle w:val="a0"/>
      </w:pPr>
      <w:r>
        <w:rPr>
          <w:rFonts w:hint="eastAsia"/>
        </w:rPr>
        <w:t xml:space="preserve">프로그래밍 상 범위를 가진 항목은 </w:t>
      </w:r>
      <w:proofErr w:type="spellStart"/>
      <w:r>
        <w:rPr>
          <w:rFonts w:hint="eastAsia"/>
        </w:rPr>
        <w:t>범위값으로</w:t>
      </w:r>
      <w:proofErr w:type="spellEnd"/>
      <w:r>
        <w:rPr>
          <w:rFonts w:hint="eastAsia"/>
        </w:rPr>
        <w:t xml:space="preserve"> 적용되기 때문에</w:t>
      </w:r>
      <w:r>
        <w:t xml:space="preserve"> </w:t>
      </w:r>
      <w:r>
        <w:rPr>
          <w:rFonts w:hint="eastAsia"/>
        </w:rPr>
        <w:t>양 끝단의 값만 테스트하면 된다</w:t>
      </w:r>
    </w:p>
    <w:p w14:paraId="4AF7BB3C" w14:textId="3407E108" w:rsidR="00095E15" w:rsidRDefault="00095E15" w:rsidP="00095E15"/>
    <w:p w14:paraId="2D50CBFF" w14:textId="0AB26AA1" w:rsidR="00095E15" w:rsidRDefault="00095E15" w:rsidP="00095E15">
      <w:pPr>
        <w:pStyle w:val="a"/>
      </w:pPr>
      <w:r w:rsidRPr="00095E15">
        <w:rPr>
          <w:rFonts w:hint="eastAsia"/>
          <w:spacing w:val="0"/>
        </w:rPr>
        <w:t>N</w:t>
      </w:r>
      <w:r w:rsidRPr="00095E15">
        <w:rPr>
          <w:spacing w:val="0"/>
        </w:rPr>
        <w:t xml:space="preserve">egative </w:t>
      </w:r>
      <w:r>
        <w:rPr>
          <w:rFonts w:hint="eastAsia"/>
        </w:rPr>
        <w:t>테스트</w:t>
      </w:r>
    </w:p>
    <w:p w14:paraId="79B166AB" w14:textId="50277ADF" w:rsidR="00095E15" w:rsidRDefault="00095E15" w:rsidP="00095E15">
      <w:pPr>
        <w:pStyle w:val="7"/>
        <w:ind w:left="400"/>
      </w:pPr>
      <w:r>
        <w:rPr>
          <w:rFonts w:hint="eastAsia"/>
        </w:rPr>
        <w:t xml:space="preserve">영문 </w:t>
      </w:r>
      <w:r>
        <w:t>4</w:t>
      </w:r>
      <w:proofErr w:type="gramStart"/>
      <w:r>
        <w:rPr>
          <w:rFonts w:hint="eastAsia"/>
        </w:rPr>
        <w:t xml:space="preserve">자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한글 </w:t>
      </w:r>
      <w:r>
        <w:t>2</w:t>
      </w:r>
      <w:r>
        <w:rPr>
          <w:rFonts w:hint="eastAsia"/>
        </w:rPr>
        <w:t>자 미만으로 캐릭터 명 생성 시도</w:t>
      </w:r>
    </w:p>
    <w:p w14:paraId="15A1B054" w14:textId="008A7828" w:rsidR="00095E15" w:rsidRDefault="00095E15" w:rsidP="00095E15">
      <w:pPr>
        <w:pStyle w:val="7"/>
        <w:ind w:left="400"/>
      </w:pPr>
      <w:r>
        <w:rPr>
          <w:rFonts w:hint="eastAsia"/>
        </w:rPr>
        <w:t xml:space="preserve">영문 </w:t>
      </w:r>
      <w:r>
        <w:t>8</w:t>
      </w:r>
      <w:proofErr w:type="gramStart"/>
      <w:r>
        <w:rPr>
          <w:rFonts w:hint="eastAsia"/>
        </w:rPr>
        <w:t xml:space="preserve">자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한글 </w:t>
      </w:r>
      <w:r>
        <w:t>4</w:t>
      </w:r>
      <w:r>
        <w:rPr>
          <w:rFonts w:hint="eastAsia"/>
        </w:rPr>
        <w:t>자를 초과한 캐릭터 명 생성 시도</w:t>
      </w:r>
    </w:p>
    <w:p w14:paraId="5B303507" w14:textId="067F9F07" w:rsidR="00095E15" w:rsidRDefault="00095E15" w:rsidP="00095E15">
      <w:pPr>
        <w:pStyle w:val="7"/>
        <w:ind w:left="400"/>
      </w:pPr>
      <w:r>
        <w:rPr>
          <w:rFonts w:hint="eastAsia"/>
        </w:rPr>
        <w:t>문자의 맨 앞,</w:t>
      </w:r>
      <w:r>
        <w:t xml:space="preserve"> </w:t>
      </w:r>
      <w:r>
        <w:rPr>
          <w:rFonts w:hint="eastAsia"/>
        </w:rPr>
        <w:t>중간,</w:t>
      </w:r>
      <w:r>
        <w:t xml:space="preserve"> </w:t>
      </w:r>
      <w:r>
        <w:rPr>
          <w:rFonts w:hint="eastAsia"/>
        </w:rPr>
        <w:t>맨 뒤에 공백 문자 삽입 시도</w:t>
      </w:r>
    </w:p>
    <w:p w14:paraId="69049094" w14:textId="239D70B3" w:rsidR="00095E15" w:rsidRDefault="00095E15" w:rsidP="00095E15">
      <w:pPr>
        <w:pStyle w:val="7"/>
        <w:ind w:left="400"/>
      </w:pPr>
      <w:r>
        <w:rPr>
          <w:rFonts w:hint="eastAsia"/>
        </w:rPr>
        <w:t>특수문자 입력 시도(특히 사칙연산기호,</w:t>
      </w:r>
      <w:r>
        <w:t xml:space="preserve"> ;&lt;&gt;{} </w:t>
      </w:r>
      <w:r>
        <w:rPr>
          <w:rFonts w:hint="eastAsia"/>
        </w:rPr>
        <w:t>등 소스 코드나 스크립트 문법 관련 위주</w:t>
      </w:r>
      <w:r>
        <w:t>)</w:t>
      </w:r>
    </w:p>
    <w:p w14:paraId="69F953B9" w14:textId="08A1515D" w:rsidR="00095E15" w:rsidRDefault="00095E15" w:rsidP="00095E15">
      <w:pPr>
        <w:pStyle w:val="7"/>
        <w:ind w:left="400"/>
      </w:pPr>
      <w:r>
        <w:rPr>
          <w:rFonts w:hint="eastAsia"/>
        </w:rPr>
        <w:t>중복된 캐릭터 명 입력 시도</w:t>
      </w:r>
    </w:p>
    <w:p w14:paraId="2FBB0AA5" w14:textId="7B726FF3" w:rsidR="00095E15" w:rsidRDefault="00095E15" w:rsidP="00095E15">
      <w:pPr>
        <w:pStyle w:val="7"/>
        <w:ind w:left="400"/>
      </w:pPr>
      <w:proofErr w:type="spellStart"/>
      <w:r>
        <w:rPr>
          <w:rFonts w:hint="eastAsia"/>
        </w:rPr>
        <w:t>금지어</w:t>
      </w:r>
      <w:proofErr w:type="spellEnd"/>
      <w:r>
        <w:rPr>
          <w:rFonts w:hint="eastAsia"/>
        </w:rPr>
        <w:t xml:space="preserve"> 입력 시도 </w:t>
      </w:r>
      <w:r>
        <w:t>(</w:t>
      </w:r>
      <w:proofErr w:type="gramStart"/>
      <w:r>
        <w:rPr>
          <w:rFonts w:hint="eastAsia"/>
        </w:rPr>
        <w:t xml:space="preserve">비속어 </w:t>
      </w:r>
      <w:r>
        <w:t>/</w:t>
      </w:r>
      <w:proofErr w:type="gramEnd"/>
      <w:r>
        <w:t xml:space="preserve"> </w:t>
      </w:r>
      <w:r>
        <w:rPr>
          <w:rFonts w:hint="eastAsia"/>
        </w:rPr>
        <w:t>게임 내 N</w:t>
      </w:r>
      <w:r>
        <w:t>PC</w:t>
      </w:r>
      <w:r>
        <w:rPr>
          <w:rFonts w:hint="eastAsia"/>
        </w:rPr>
        <w:t xml:space="preserve">명 </w:t>
      </w:r>
      <w:r>
        <w:t>/ ‘</w:t>
      </w:r>
      <w:r>
        <w:rPr>
          <w:rFonts w:hint="eastAsia"/>
        </w:rPr>
        <w:t>운영자</w:t>
      </w:r>
      <w:r>
        <w:t>’</w:t>
      </w:r>
      <w:r>
        <w:rPr>
          <w:rFonts w:hint="eastAsia"/>
        </w:rPr>
        <w:t xml:space="preserve"> 등</w:t>
      </w:r>
      <w:r>
        <w:t>)</w:t>
      </w:r>
    </w:p>
    <w:p w14:paraId="5DED7974" w14:textId="2F7E42BA" w:rsidR="00095E15" w:rsidRDefault="00554BC5" w:rsidP="00095E15">
      <w:pPr>
        <w:pStyle w:val="a0"/>
      </w:pPr>
      <w:r>
        <w:rPr>
          <w:rFonts w:hint="eastAsia"/>
        </w:rPr>
        <w:t>체크리스트를 기준으로 반대되는 항목을 테스트하며,</w:t>
      </w:r>
      <w:r>
        <w:t xml:space="preserve"> </w:t>
      </w:r>
      <w:r>
        <w:rPr>
          <w:rFonts w:hint="eastAsia"/>
        </w:rPr>
        <w:t>이후 테스트 진행자의 역량에 따라 기준에 벗어나는 항목 추가 가능</w:t>
      </w:r>
    </w:p>
    <w:p w14:paraId="3BF65F8F" w14:textId="24C3435D" w:rsidR="00095E15" w:rsidRDefault="00095E15" w:rsidP="00095E15"/>
    <w:p w14:paraId="71FC0460" w14:textId="4945420E" w:rsidR="009908DD" w:rsidRDefault="009908DD" w:rsidP="009908DD">
      <w:pPr>
        <w:pStyle w:val="2"/>
      </w:pPr>
      <w:r>
        <w:rPr>
          <w:rFonts w:hint="eastAsia"/>
        </w:rPr>
        <w:t xml:space="preserve">테스트 케이스 작성 </w:t>
      </w:r>
      <w:proofErr w:type="gramStart"/>
      <w:r>
        <w:rPr>
          <w:rFonts w:hint="eastAsia"/>
        </w:rPr>
        <w:t xml:space="preserve">예시 </w:t>
      </w:r>
      <w:r>
        <w:t>/</w:t>
      </w:r>
      <w:proofErr w:type="gramEnd"/>
      <w:r>
        <w:t xml:space="preserve"> </w:t>
      </w:r>
      <w:r>
        <w:rPr>
          <w:rFonts w:hint="eastAsia"/>
        </w:rPr>
        <w:t>화이트 o</w:t>
      </w:r>
      <w:r>
        <w:t xml:space="preserve">r </w:t>
      </w:r>
      <w:r>
        <w:rPr>
          <w:rFonts w:hint="eastAsia"/>
        </w:rPr>
        <w:t>블랙 박스 테스트</w:t>
      </w:r>
    </w:p>
    <w:p w14:paraId="39F04846" w14:textId="29D0EF88" w:rsidR="009908DD" w:rsidRDefault="009908DD" w:rsidP="009908DD">
      <w:pPr>
        <w:pStyle w:val="a"/>
      </w:pPr>
      <w:r>
        <w:rPr>
          <w:rFonts w:hint="eastAsia"/>
        </w:rPr>
        <w:t xml:space="preserve">화이트 </w:t>
      </w:r>
      <w:proofErr w:type="gramStart"/>
      <w:r>
        <w:rPr>
          <w:rFonts w:hint="eastAsia"/>
        </w:rPr>
        <w:t xml:space="preserve">박스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내부가 보여지는 사항(아이템 </w:t>
      </w:r>
      <w:r>
        <w:t xml:space="preserve">DB, </w:t>
      </w:r>
      <w:r>
        <w:rPr>
          <w:rFonts w:hint="eastAsia"/>
        </w:rPr>
        <w:t>테이블</w:t>
      </w:r>
      <w:r>
        <w:t>)</w:t>
      </w:r>
    </w:p>
    <w:p w14:paraId="74DF9080" w14:textId="555D5883" w:rsidR="009908DD" w:rsidRDefault="009908DD" w:rsidP="009908DD">
      <w:pPr>
        <w:pStyle w:val="a"/>
      </w:pPr>
      <w:r>
        <w:rPr>
          <w:rFonts w:hint="eastAsia"/>
        </w:rPr>
        <w:t xml:space="preserve">블랙 </w:t>
      </w:r>
      <w:proofErr w:type="gramStart"/>
      <w:r>
        <w:rPr>
          <w:rFonts w:hint="eastAsia"/>
        </w:rPr>
        <w:t xml:space="preserve">박스 </w:t>
      </w:r>
      <w:r>
        <w:t>:</w:t>
      </w:r>
      <w:proofErr w:type="gramEnd"/>
      <w:r>
        <w:t xml:space="preserve"> </w:t>
      </w:r>
      <w:r>
        <w:rPr>
          <w:rFonts w:hint="eastAsia"/>
        </w:rPr>
        <w:t>내부가 보여지지 않는 사항(프로그램 소스</w:t>
      </w:r>
      <w:r>
        <w:t xml:space="preserve"> / </w:t>
      </w:r>
      <w:r>
        <w:rPr>
          <w:rFonts w:hint="eastAsia"/>
        </w:rPr>
        <w:t>데이터 등</w:t>
      </w:r>
      <w:r>
        <w:t>)</w:t>
      </w:r>
    </w:p>
    <w:p w14:paraId="4BA318AB" w14:textId="10B4F83F" w:rsidR="009908DD" w:rsidRDefault="009908DD" w:rsidP="009908DD">
      <w:pPr>
        <w:pStyle w:val="a"/>
      </w:pPr>
      <w:r>
        <w:rPr>
          <w:rFonts w:hint="eastAsia"/>
        </w:rPr>
        <w:t>블랙 박스의 경우 프로그램 자체를 테스트</w:t>
      </w:r>
      <w:r>
        <w:t xml:space="preserve">, </w:t>
      </w:r>
      <w:r>
        <w:rPr>
          <w:rFonts w:hint="eastAsia"/>
        </w:rPr>
        <w:t>화이트 박스의 경우 프로그램에 입혀지는 값을 테스트하여 두 가지를 혼합하면 더욱 세부적인 테스트를 진행할 수 있다.</w:t>
      </w:r>
    </w:p>
    <w:p w14:paraId="23C234C3" w14:textId="77777777" w:rsidR="00110915" w:rsidRPr="00095E15" w:rsidRDefault="00110915" w:rsidP="00095E15"/>
    <w:p w14:paraId="1F1828B1" w14:textId="0C2CEF5E" w:rsidR="00095E15" w:rsidRDefault="00095E15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32E7A564" w14:textId="67758FD6" w:rsidR="008C4AF2" w:rsidRPr="008C4AF2" w:rsidRDefault="00497951" w:rsidP="00497951">
      <w:pPr>
        <w:pStyle w:val="1"/>
        <w:ind w:left="200" w:right="200"/>
      </w:pPr>
      <w:r>
        <w:rPr>
          <w:rFonts w:hint="eastAsia"/>
        </w:rPr>
        <w:lastRenderedPageBreak/>
        <w:t xml:space="preserve">UX와 </w:t>
      </w:r>
      <w:r>
        <w:t xml:space="preserve">UI </w:t>
      </w:r>
      <w:r>
        <w:rPr>
          <w:rFonts w:hint="eastAsia"/>
        </w:rPr>
        <w:t>개론</w:t>
      </w:r>
    </w:p>
    <w:p w14:paraId="61E54A5C" w14:textId="77777777" w:rsidR="00497951" w:rsidRDefault="00497951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4642831C" w14:textId="40F9FE41" w:rsidR="00497951" w:rsidRDefault="00564CE6" w:rsidP="008C3571">
      <w:pPr>
        <w:pStyle w:val="4"/>
      </w:pPr>
      <w:r>
        <w:t>“</w:t>
      </w:r>
      <w:r w:rsidR="008C3571">
        <w:rPr>
          <w:rFonts w:hint="eastAsia"/>
        </w:rPr>
        <w:t>U</w:t>
      </w:r>
      <w:r w:rsidR="008C3571">
        <w:t xml:space="preserve">X </w:t>
      </w:r>
      <w:r w:rsidR="008C3571">
        <w:rPr>
          <w:rFonts w:hint="eastAsia"/>
        </w:rPr>
        <w:t>디자인</w:t>
      </w:r>
      <w:r>
        <w:t>”</w:t>
      </w:r>
    </w:p>
    <w:p w14:paraId="6E654155" w14:textId="77CB0E79" w:rsidR="00497951" w:rsidRDefault="00497951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43F7352A" w14:textId="220F99A5" w:rsidR="00BA10E3" w:rsidRDefault="00BA10E3" w:rsidP="00BA10E3">
      <w:pPr>
        <w:pStyle w:val="2"/>
      </w:pPr>
      <w:r>
        <w:t>U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학습의 목표</w:t>
      </w:r>
    </w:p>
    <w:p w14:paraId="4B860D0E" w14:textId="4FE8267E" w:rsidR="00BA10E3" w:rsidRDefault="00BA10E3" w:rsidP="00BA10E3">
      <w:pPr>
        <w:pStyle w:val="a"/>
      </w:pPr>
      <w:r>
        <w:rPr>
          <w:rFonts w:hint="eastAsia"/>
        </w:rPr>
        <w:t>단순한 U</w:t>
      </w:r>
      <w:r>
        <w:t xml:space="preserve">I </w:t>
      </w:r>
      <w:r>
        <w:rPr>
          <w:rFonts w:hint="eastAsia"/>
        </w:rPr>
        <w:t>구성의 방법만을 학습하는 것이 아니라</w:t>
      </w:r>
    </w:p>
    <w:p w14:paraId="181996CD" w14:textId="1C2DFD36" w:rsidR="00BA10E3" w:rsidRDefault="00BA10E3" w:rsidP="00BA10E3">
      <w:pPr>
        <w:pStyle w:val="a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를 통해 게임을 개선하고 특정한 목적을 달성하는 것</w:t>
      </w:r>
    </w:p>
    <w:p w14:paraId="2B57BF42" w14:textId="5037BD5D" w:rsidR="00BA10E3" w:rsidRDefault="00BA10E3" w:rsidP="00BA10E3">
      <w:pPr>
        <w:pStyle w:val="a"/>
      </w:pPr>
      <w:r>
        <w:rPr>
          <w:rFonts w:hint="eastAsia"/>
        </w:rPr>
        <w:t xml:space="preserve">좋은 </w:t>
      </w:r>
      <w:r>
        <w:t>UI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이탈률을</w:t>
      </w:r>
      <w:proofErr w:type="spellEnd"/>
      <w:r>
        <w:rPr>
          <w:rFonts w:hint="eastAsia"/>
        </w:rPr>
        <w:t xml:space="preserve"> 줄이거나,</w:t>
      </w:r>
      <w:r>
        <w:t xml:space="preserve"> </w:t>
      </w:r>
      <w:r>
        <w:rPr>
          <w:rFonts w:hint="eastAsia"/>
        </w:rPr>
        <w:t>결제율을 높이거나,</w:t>
      </w:r>
      <w:r>
        <w:t xml:space="preserve"> </w:t>
      </w:r>
      <w:r>
        <w:rPr>
          <w:rFonts w:hint="eastAsia"/>
        </w:rPr>
        <w:t>게임의 재미를 높일 수 있음</w:t>
      </w:r>
    </w:p>
    <w:p w14:paraId="2E20A0FD" w14:textId="05687746" w:rsidR="00497951" w:rsidRDefault="00497951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13B46DC8" w14:textId="76EF1C63" w:rsidR="00BA10E3" w:rsidRDefault="000E4FD0" w:rsidP="000E4FD0">
      <w:pPr>
        <w:pStyle w:val="2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의 범주</w:t>
      </w:r>
    </w:p>
    <w:p w14:paraId="4E20EDC9" w14:textId="378AB4E7" w:rsidR="000E4FD0" w:rsidRDefault="000E4FD0" w:rsidP="000E4FD0">
      <w:pPr>
        <w:pStyle w:val="a"/>
      </w:pPr>
      <w:r>
        <w:rPr>
          <w:rFonts w:hint="eastAsia"/>
        </w:rPr>
        <w:t>U</w:t>
      </w:r>
      <w:r>
        <w:t>I = HUD</w:t>
      </w:r>
      <w:r>
        <w:rPr>
          <w:rFonts w:hint="eastAsia"/>
        </w:rPr>
        <w:t>라고 혼동하는 경우가 많지만</w:t>
      </w:r>
    </w:p>
    <w:p w14:paraId="5F4ADE14" w14:textId="7B3CE4A3" w:rsidR="000E4FD0" w:rsidRDefault="000E4FD0" w:rsidP="000E4FD0">
      <w:pPr>
        <w:pStyle w:val="a"/>
      </w:pPr>
      <w:r>
        <w:rPr>
          <w:rFonts w:hint="eastAsia"/>
        </w:rPr>
        <w:t xml:space="preserve">입출력에 관련된 모든 형태의 사용자 인터페이스는 </w:t>
      </w:r>
      <w:r>
        <w:t>UI</w:t>
      </w:r>
      <w:r>
        <w:rPr>
          <w:rFonts w:hint="eastAsia"/>
        </w:rPr>
        <w:t>에 해당</w:t>
      </w:r>
    </w:p>
    <w:p w14:paraId="6A1C46B3" w14:textId="625C07D5" w:rsidR="000E4FD0" w:rsidRPr="000E4FD0" w:rsidRDefault="000E4FD0" w:rsidP="000E4FD0">
      <w:pPr>
        <w:pStyle w:val="a"/>
      </w:pPr>
      <w:r>
        <w:rPr>
          <w:rFonts w:hint="eastAsia"/>
        </w:rPr>
        <w:t>H</w:t>
      </w:r>
      <w:r>
        <w:t xml:space="preserve">UD, </w:t>
      </w:r>
      <w:r>
        <w:rPr>
          <w:rFonts w:hint="eastAsia"/>
        </w:rPr>
        <w:t>조작 방식,</w:t>
      </w:r>
      <w:r>
        <w:t xml:space="preserve"> </w:t>
      </w:r>
      <w:r>
        <w:rPr>
          <w:rFonts w:hint="eastAsia"/>
        </w:rPr>
        <w:t>타격 마크 위에 뜨는 데미지 수치나 크리티컬 텍스트,</w:t>
      </w:r>
      <w:r>
        <w:t xml:space="preserve"> </w:t>
      </w:r>
      <w:r>
        <w:rPr>
          <w:rFonts w:hint="eastAsia"/>
        </w:rPr>
        <w:t>정보를 알려주는 사운드(잔액이 부족합니다</w:t>
      </w:r>
      <w:r>
        <w:t xml:space="preserve">) </w:t>
      </w:r>
      <w:r>
        <w:rPr>
          <w:rFonts w:hint="eastAsia"/>
        </w:rPr>
        <w:t>등</w:t>
      </w:r>
    </w:p>
    <w:p w14:paraId="511FE54C" w14:textId="6D06D330" w:rsidR="00BA10E3" w:rsidRDefault="00BA10E3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39E0D977" w14:textId="74664745" w:rsidR="00F67536" w:rsidRDefault="00F67536" w:rsidP="00F67536">
      <w:pPr>
        <w:pStyle w:val="2"/>
      </w:pPr>
      <w:r>
        <w:rPr>
          <w:rFonts w:hint="eastAsia"/>
        </w:rPr>
        <w:t>U</w:t>
      </w:r>
      <w:r>
        <w:t>X (</w:t>
      </w:r>
      <w:r>
        <w:rPr>
          <w:rFonts w:hint="eastAsia"/>
        </w:rPr>
        <w:t>U</w:t>
      </w:r>
      <w:r>
        <w:t xml:space="preserve">ser Experience) </w:t>
      </w:r>
      <w:r>
        <w:rPr>
          <w:rFonts w:hint="eastAsia"/>
        </w:rPr>
        <w:t>란?</w:t>
      </w:r>
    </w:p>
    <w:p w14:paraId="12C91D7A" w14:textId="342DC56C" w:rsidR="00F67536" w:rsidRDefault="00F67536" w:rsidP="00F67536">
      <w:pPr>
        <w:pStyle w:val="a"/>
      </w:pPr>
      <w:r>
        <w:rPr>
          <w:rFonts w:hint="eastAsia"/>
        </w:rPr>
        <w:t xml:space="preserve">타겟 사용자가 실제로 겪게 되는 </w:t>
      </w:r>
      <w:r w:rsidRPr="00F67536">
        <w:rPr>
          <w:rFonts w:hint="eastAsia"/>
          <w:color w:val="FF0000"/>
        </w:rPr>
        <w:t>체험</w:t>
      </w:r>
    </w:p>
    <w:p w14:paraId="5AFB89BD" w14:textId="6F7580D3" w:rsidR="00F67536" w:rsidRPr="00F67536" w:rsidRDefault="00F67536" w:rsidP="00F67536">
      <w:pPr>
        <w:pStyle w:val="a"/>
      </w:pPr>
      <w:r>
        <w:rPr>
          <w:rFonts w:hint="eastAsia"/>
        </w:rPr>
        <w:t>제품,</w:t>
      </w:r>
      <w:r>
        <w:t xml:space="preserve"> </w:t>
      </w:r>
      <w:r>
        <w:rPr>
          <w:rFonts w:hint="eastAsia"/>
        </w:rPr>
        <w:t>시스템,</w:t>
      </w:r>
      <w:r>
        <w:t xml:space="preserve"> </w:t>
      </w:r>
      <w:r>
        <w:rPr>
          <w:rFonts w:hint="eastAsia"/>
        </w:rPr>
        <w:t xml:space="preserve">서비스를 사용하거나 예상하는 사용법에 대한 사람들의 </w:t>
      </w:r>
      <w:r w:rsidRPr="00F67536">
        <w:rPr>
          <w:rFonts w:hint="eastAsia"/>
          <w:color w:val="FF0000"/>
        </w:rPr>
        <w:t>인식</w:t>
      </w:r>
      <w:r>
        <w:rPr>
          <w:rFonts w:hint="eastAsia"/>
        </w:rPr>
        <w:t xml:space="preserve">과 </w:t>
      </w:r>
      <w:r w:rsidRPr="00F67536">
        <w:rPr>
          <w:rFonts w:hint="eastAsia"/>
          <w:color w:val="FF0000"/>
        </w:rPr>
        <w:t>반응</w:t>
      </w:r>
    </w:p>
    <w:p w14:paraId="0467E17E" w14:textId="77777777" w:rsidR="000E4FD0" w:rsidRDefault="000E4FD0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2F9E18B6" w14:textId="7E8E2E19" w:rsidR="00497951" w:rsidRDefault="00CD1DBB" w:rsidP="00CD1DBB">
      <w:pPr>
        <w:pStyle w:val="2"/>
      </w:pPr>
      <w:r>
        <w:rPr>
          <w:rFonts w:hint="eastAsia"/>
        </w:rPr>
        <w:t>U</w:t>
      </w:r>
      <w:r>
        <w:t xml:space="preserve">X </w:t>
      </w:r>
      <w:r>
        <w:rPr>
          <w:rFonts w:eastAsiaTheme="majorHAnsi"/>
        </w:rPr>
        <w:t>→</w:t>
      </w:r>
      <w:r>
        <w:t xml:space="preserve"> UI </w:t>
      </w:r>
      <w:r>
        <w:rPr>
          <w:rFonts w:hint="eastAsia"/>
        </w:rPr>
        <w:t>설정 단계</w:t>
      </w:r>
    </w:p>
    <w:p w14:paraId="2F8B7429" w14:textId="21806509" w:rsidR="00CD1DBB" w:rsidRDefault="00CD1DBB" w:rsidP="00CD1DBB">
      <w:pPr>
        <w:pStyle w:val="a"/>
      </w:pPr>
      <w:proofErr w:type="gramStart"/>
      <w:r>
        <w:rPr>
          <w:rFonts w:hint="eastAsia"/>
        </w:rPr>
        <w:t xml:space="preserve">리서치 </w:t>
      </w:r>
      <w:r>
        <w:t>/</w:t>
      </w:r>
      <w:proofErr w:type="gramEnd"/>
      <w:r>
        <w:t xml:space="preserve"> </w:t>
      </w:r>
      <w:r>
        <w:rPr>
          <w:rFonts w:hint="eastAsia"/>
        </w:rPr>
        <w:t>타겟 유저에 관한 각종 정보 수집</w:t>
      </w:r>
    </w:p>
    <w:p w14:paraId="55B0C22A" w14:textId="5183CFF0" w:rsidR="00CD1DBB" w:rsidRDefault="00CD1DBB" w:rsidP="00CD1DBB">
      <w:pPr>
        <w:pStyle w:val="a"/>
      </w:pPr>
      <w:proofErr w:type="gramStart"/>
      <w:r>
        <w:rPr>
          <w:rFonts w:hint="eastAsia"/>
        </w:rPr>
        <w:t xml:space="preserve">모델링 </w:t>
      </w:r>
      <w:r>
        <w:t>/</w:t>
      </w:r>
      <w:proofErr w:type="gramEnd"/>
      <w:r>
        <w:t xml:space="preserve"> </w:t>
      </w:r>
      <w:r>
        <w:rPr>
          <w:rFonts w:hint="eastAsia"/>
        </w:rPr>
        <w:t>페르소나,</w:t>
      </w:r>
      <w:r>
        <w:t xml:space="preserve"> </w:t>
      </w:r>
      <w:r>
        <w:rPr>
          <w:rFonts w:hint="eastAsia"/>
        </w:rPr>
        <w:t>유저 스토리를 통한 타겟 유저 명확화</w:t>
      </w:r>
    </w:p>
    <w:p w14:paraId="48CCFA36" w14:textId="790F9780" w:rsidR="00CD1DBB" w:rsidRDefault="00CD1DBB" w:rsidP="00CD1DBB">
      <w:pPr>
        <w:pStyle w:val="a"/>
      </w:pPr>
      <w:r>
        <w:rPr>
          <w:rFonts w:hint="eastAsia"/>
        </w:rPr>
        <w:t xml:space="preserve">전략 </w:t>
      </w:r>
      <w:proofErr w:type="gramStart"/>
      <w:r>
        <w:rPr>
          <w:rFonts w:hint="eastAsia"/>
        </w:rPr>
        <w:t xml:space="preserve">디자인 </w:t>
      </w:r>
      <w:r>
        <w:t>/</w:t>
      </w:r>
      <w:proofErr w:type="gramEnd"/>
      <w:r>
        <w:t xml:space="preserve"> </w:t>
      </w:r>
      <w:r>
        <w:rPr>
          <w:rFonts w:hint="eastAsia"/>
        </w:rPr>
        <w:t>타겟 유저에 대한 사용자 체험 전달 전략 수립</w:t>
      </w:r>
    </w:p>
    <w:p w14:paraId="663409B3" w14:textId="4F7E0C7E" w:rsidR="00CD1DBB" w:rsidRDefault="00CD1DBB" w:rsidP="00CD1DBB">
      <w:pPr>
        <w:pStyle w:val="a"/>
      </w:pPr>
      <w:r>
        <w:rPr>
          <w:rFonts w:hint="eastAsia"/>
        </w:rPr>
        <w:t>U</w:t>
      </w:r>
      <w:r>
        <w:t xml:space="preserve">I </w:t>
      </w:r>
      <w:proofErr w:type="gramStart"/>
      <w:r>
        <w:rPr>
          <w:rFonts w:hint="eastAsia"/>
        </w:rPr>
        <w:t xml:space="preserve">프로토타이핑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각종 프로토타이핑 방식을 통한 </w:t>
      </w:r>
      <w:r>
        <w:t xml:space="preserve">UI </w:t>
      </w:r>
      <w:r>
        <w:rPr>
          <w:rFonts w:hint="eastAsia"/>
        </w:rPr>
        <w:t>제작</w:t>
      </w:r>
    </w:p>
    <w:p w14:paraId="31B21896" w14:textId="3DE29435" w:rsidR="00CD1DBB" w:rsidRPr="00CD1DBB" w:rsidRDefault="00CD1DBB" w:rsidP="00CD1DBB">
      <w:pPr>
        <w:pStyle w:val="a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완료</w:t>
      </w:r>
    </w:p>
    <w:p w14:paraId="08D003D3" w14:textId="77777777" w:rsidR="005F3BB2" w:rsidRDefault="005F3BB2" w:rsidP="00695791">
      <w:pPr>
        <w:pStyle w:val="a"/>
        <w:widowControl/>
        <w:numPr>
          <w:ilvl w:val="0"/>
          <w:numId w:val="0"/>
        </w:numPr>
        <w:wordWrap/>
        <w:autoSpaceDE/>
        <w:autoSpaceDN/>
      </w:pPr>
    </w:p>
    <w:p w14:paraId="47543A82" w14:textId="0C1387D5" w:rsidR="005F3BB2" w:rsidRDefault="001D1071" w:rsidP="001D1071">
      <w:pPr>
        <w:pStyle w:val="2"/>
      </w:pPr>
      <w:r>
        <w:rPr>
          <w:rFonts w:hint="eastAsia"/>
        </w:rPr>
        <w:t>U</w:t>
      </w:r>
      <w:r>
        <w:t>X</w:t>
      </w:r>
      <w:r>
        <w:rPr>
          <w:rFonts w:hint="eastAsia"/>
        </w:rPr>
        <w:t>의 고려 요소</w:t>
      </w:r>
    </w:p>
    <w:p w14:paraId="644EAC8D" w14:textId="152E6ED8" w:rsidR="001D1071" w:rsidRDefault="001D1071" w:rsidP="001D1071">
      <w:pPr>
        <w:pStyle w:val="a"/>
      </w:pPr>
      <w:r>
        <w:rPr>
          <w:rFonts w:hint="eastAsia"/>
        </w:rPr>
        <w:t>유용한</w:t>
      </w:r>
      <w:r w:rsidRPr="001D1071">
        <w:rPr>
          <w:rFonts w:hint="eastAsia"/>
          <w:spacing w:val="0"/>
        </w:rPr>
        <w:t xml:space="preserve"> </w:t>
      </w:r>
      <w:r w:rsidRPr="001D1071">
        <w:rPr>
          <w:spacing w:val="0"/>
        </w:rPr>
        <w:t>(Useful)</w:t>
      </w:r>
    </w:p>
    <w:p w14:paraId="315F11FC" w14:textId="5008788A" w:rsidR="001D1071" w:rsidRDefault="001D1071" w:rsidP="001D1071">
      <w:pPr>
        <w:pStyle w:val="a"/>
      </w:pPr>
      <w:r>
        <w:rPr>
          <w:rFonts w:hint="eastAsia"/>
        </w:rPr>
        <w:t>사용하기 쉬운</w:t>
      </w:r>
      <w:r w:rsidRPr="001D1071">
        <w:rPr>
          <w:rFonts w:hint="eastAsia"/>
          <w:spacing w:val="20"/>
        </w:rPr>
        <w:t xml:space="preserve"> </w:t>
      </w:r>
      <w:r w:rsidRPr="001D1071">
        <w:rPr>
          <w:spacing w:val="20"/>
        </w:rPr>
        <w:t>(Usable)</w:t>
      </w:r>
    </w:p>
    <w:p w14:paraId="700528E3" w14:textId="5C5BE9B6" w:rsidR="001D1071" w:rsidRDefault="001D1071" w:rsidP="001D1071">
      <w:pPr>
        <w:pStyle w:val="a"/>
      </w:pPr>
      <w:r>
        <w:rPr>
          <w:rFonts w:hint="eastAsia"/>
        </w:rPr>
        <w:t xml:space="preserve">매력적인 </w:t>
      </w:r>
      <w:r w:rsidRPr="001D1071">
        <w:rPr>
          <w:spacing w:val="0"/>
        </w:rPr>
        <w:t>(Desirable)</w:t>
      </w:r>
    </w:p>
    <w:p w14:paraId="4D21C448" w14:textId="73BF9075" w:rsidR="001D1071" w:rsidRDefault="001D1071" w:rsidP="001D1071">
      <w:pPr>
        <w:pStyle w:val="a"/>
      </w:pPr>
      <w:r>
        <w:rPr>
          <w:rFonts w:hint="eastAsia"/>
        </w:rPr>
        <w:t>발견 가능한</w:t>
      </w:r>
      <w:r w:rsidRPr="001D1071">
        <w:rPr>
          <w:rFonts w:hint="eastAsia"/>
          <w:spacing w:val="0"/>
        </w:rPr>
        <w:t xml:space="preserve"> </w:t>
      </w:r>
      <w:r w:rsidRPr="001D1071">
        <w:rPr>
          <w:spacing w:val="0"/>
        </w:rPr>
        <w:t>(Findable)</w:t>
      </w:r>
    </w:p>
    <w:p w14:paraId="1715C082" w14:textId="7CC0E9C7" w:rsidR="001D1071" w:rsidRDefault="001D1071" w:rsidP="001D1071">
      <w:pPr>
        <w:pStyle w:val="a"/>
      </w:pPr>
      <w:r>
        <w:rPr>
          <w:rFonts w:hint="eastAsia"/>
        </w:rPr>
        <w:t>접근 가능한</w:t>
      </w:r>
      <w:r w:rsidRPr="001D1071">
        <w:rPr>
          <w:rFonts w:hint="eastAsia"/>
          <w:spacing w:val="0"/>
        </w:rPr>
        <w:t xml:space="preserve"> (</w:t>
      </w:r>
      <w:r w:rsidRPr="001D1071">
        <w:rPr>
          <w:spacing w:val="0"/>
        </w:rPr>
        <w:t>Accessible)</w:t>
      </w:r>
    </w:p>
    <w:p w14:paraId="328F5767" w14:textId="092333BC" w:rsidR="001D1071" w:rsidRDefault="001D1071" w:rsidP="001D1071">
      <w:pPr>
        <w:pStyle w:val="a"/>
      </w:pPr>
      <w:r>
        <w:rPr>
          <w:rFonts w:hint="eastAsia"/>
        </w:rPr>
        <w:t>신뢰할 수 있는</w:t>
      </w:r>
      <w:r w:rsidRPr="001D1071">
        <w:rPr>
          <w:rFonts w:hint="eastAsia"/>
          <w:spacing w:val="0"/>
        </w:rPr>
        <w:t xml:space="preserve"> </w:t>
      </w:r>
      <w:r w:rsidRPr="001D1071">
        <w:rPr>
          <w:spacing w:val="0"/>
        </w:rPr>
        <w:t>(Credible)</w:t>
      </w:r>
    </w:p>
    <w:p w14:paraId="26847862" w14:textId="7382FE09" w:rsidR="001D1071" w:rsidRPr="001D1071" w:rsidRDefault="001D1071" w:rsidP="001D1071">
      <w:pPr>
        <w:pStyle w:val="a"/>
        <w:rPr>
          <w:spacing w:val="0"/>
        </w:rPr>
      </w:pPr>
      <w:r>
        <w:rPr>
          <w:rFonts w:hint="eastAsia"/>
        </w:rPr>
        <w:t>가치 있는</w:t>
      </w:r>
      <w:r w:rsidRPr="001D1071">
        <w:rPr>
          <w:rFonts w:hint="eastAsia"/>
          <w:spacing w:val="0"/>
        </w:rPr>
        <w:t xml:space="preserve"> </w:t>
      </w:r>
      <w:r w:rsidRPr="001D1071">
        <w:rPr>
          <w:spacing w:val="0"/>
        </w:rPr>
        <w:t>(Valuable)</w:t>
      </w:r>
    </w:p>
    <w:p w14:paraId="374BD544" w14:textId="6A1DB5F0" w:rsidR="000C7DC9" w:rsidRDefault="000C7DC9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0D9B5B2" w14:textId="0F25B6AA" w:rsidR="005F3BB2" w:rsidRDefault="002B2B25" w:rsidP="000C7DC9">
      <w:pPr>
        <w:pStyle w:val="2"/>
      </w:pPr>
      <w:r>
        <w:rPr>
          <w:rFonts w:hint="eastAsia"/>
        </w:rPr>
        <w:lastRenderedPageBreak/>
        <w:t>페르소나</w:t>
      </w:r>
    </w:p>
    <w:p w14:paraId="63F32452" w14:textId="4E9F8254" w:rsidR="002B2B25" w:rsidRDefault="002B2B25" w:rsidP="002B2B25">
      <w:pPr>
        <w:pStyle w:val="a"/>
      </w:pPr>
      <w:r>
        <w:rPr>
          <w:rFonts w:hint="eastAsia"/>
        </w:rPr>
        <w:t>해당 프로젝트에 가장 적합한 가상의 유저</w:t>
      </w:r>
    </w:p>
    <w:p w14:paraId="5857A4E2" w14:textId="310A6963" w:rsidR="002B2B25" w:rsidRDefault="002B2B25" w:rsidP="002B2B25">
      <w:pPr>
        <w:pStyle w:val="a"/>
      </w:pPr>
      <w:r>
        <w:rPr>
          <w:rFonts w:hint="eastAsia"/>
        </w:rPr>
        <w:t xml:space="preserve">페르소나로부터 사용자의 </w:t>
      </w:r>
      <w:r w:rsidRPr="002B2B25">
        <w:rPr>
          <w:rFonts w:hint="eastAsia"/>
          <w:color w:val="FF0000"/>
        </w:rPr>
        <w:t>스토리</w:t>
      </w:r>
      <w:r>
        <w:rPr>
          <w:rFonts w:hint="eastAsia"/>
        </w:rPr>
        <w:t>를 구성</w:t>
      </w:r>
    </w:p>
    <w:p w14:paraId="7779D7DF" w14:textId="0A529C11" w:rsidR="002B2B25" w:rsidRDefault="002B2B25" w:rsidP="002B2B25">
      <w:pPr>
        <w:pStyle w:val="a"/>
      </w:pPr>
      <w:r>
        <w:rPr>
          <w:rFonts w:hint="eastAsia"/>
        </w:rPr>
        <w:t>프로젝트의 필요에 따라 페르소나의 속성을 설정</w:t>
      </w:r>
    </w:p>
    <w:p w14:paraId="1E39E80F" w14:textId="1F4EAA5E" w:rsidR="002B2B25" w:rsidRDefault="002B2B25" w:rsidP="002B2B25">
      <w:pPr>
        <w:pStyle w:val="a"/>
      </w:pPr>
      <w:r>
        <w:rPr>
          <w:rFonts w:hint="eastAsia"/>
        </w:rPr>
        <w:t>페르소나는 유저 분석,</w:t>
      </w:r>
      <w:r>
        <w:t xml:space="preserve"> </w:t>
      </w:r>
      <w:r>
        <w:rPr>
          <w:rFonts w:hint="eastAsia"/>
        </w:rPr>
        <w:t>목표 수립,</w:t>
      </w:r>
      <w:r>
        <w:t xml:space="preserve"> </w:t>
      </w:r>
      <w:r>
        <w:rPr>
          <w:rFonts w:hint="eastAsia"/>
        </w:rPr>
        <w:t>기대 효과 예상 등 마케팅 분야에서도 광범위하게 유용함</w:t>
      </w:r>
    </w:p>
    <w:p w14:paraId="39864A14" w14:textId="04A5F9F4" w:rsidR="002B2B25" w:rsidRDefault="002B2B25" w:rsidP="002B2B25">
      <w:pPr>
        <w:pStyle w:val="a"/>
        <w:numPr>
          <w:ilvl w:val="0"/>
          <w:numId w:val="0"/>
        </w:numPr>
        <w:ind w:left="403" w:hanging="403"/>
      </w:pPr>
    </w:p>
    <w:p w14:paraId="6E72A9D4" w14:textId="0CDC8EF3" w:rsidR="0069004F" w:rsidRDefault="0069004F" w:rsidP="0069004F">
      <w:pPr>
        <w:pStyle w:val="2"/>
      </w:pPr>
      <w:r>
        <w:rPr>
          <w:rFonts w:hint="eastAsia"/>
        </w:rPr>
        <w:t>좋은 디자인</w:t>
      </w:r>
    </w:p>
    <w:p w14:paraId="0464C3B7" w14:textId="416346F5" w:rsidR="0069004F" w:rsidRDefault="0069004F" w:rsidP="0069004F">
      <w:pPr>
        <w:pStyle w:val="a"/>
      </w:pPr>
      <w:r>
        <w:rPr>
          <w:rFonts w:hint="eastAsia"/>
        </w:rPr>
        <w:t xml:space="preserve">좋은 디자인은 </w:t>
      </w:r>
      <w:r>
        <w:t>UX, UI</w:t>
      </w:r>
      <w:r>
        <w:rPr>
          <w:rFonts w:hint="eastAsia"/>
        </w:rPr>
        <w:t>의 핵심 요소</w:t>
      </w:r>
    </w:p>
    <w:p w14:paraId="2CA3FBAF" w14:textId="48747E38" w:rsidR="0069004F" w:rsidRPr="0069004F" w:rsidRDefault="0069004F" w:rsidP="00B46A97">
      <w:pPr>
        <w:pStyle w:val="a"/>
      </w:pPr>
      <w:r>
        <w:rPr>
          <w:rFonts w:hint="eastAsia"/>
        </w:rPr>
        <w:t xml:space="preserve">좋은 디자인은 다음의 </w:t>
      </w:r>
      <w:r>
        <w:t>6</w:t>
      </w:r>
      <w:r>
        <w:rPr>
          <w:rFonts w:hint="eastAsia"/>
        </w:rPr>
        <w:t>가지로 정의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3758"/>
        <w:gridCol w:w="3351"/>
        <w:gridCol w:w="3352"/>
      </w:tblGrid>
      <w:tr w:rsidR="00B46A97" w14:paraId="229B9013" w14:textId="77777777" w:rsidTr="00B46A97">
        <w:tc>
          <w:tcPr>
            <w:tcW w:w="3758" w:type="dxa"/>
            <w:vAlign w:val="center"/>
          </w:tcPr>
          <w:p w14:paraId="08765E85" w14:textId="37DC70C1" w:rsidR="00B46A97" w:rsidRDefault="00B46A97" w:rsidP="00B46A9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가시성</w:t>
            </w:r>
          </w:p>
        </w:tc>
        <w:tc>
          <w:tcPr>
            <w:tcW w:w="3351" w:type="dxa"/>
            <w:vAlign w:val="center"/>
          </w:tcPr>
          <w:p w14:paraId="4014C94B" w14:textId="016C3A71" w:rsidR="00B46A97" w:rsidRDefault="00B46A97" w:rsidP="00B46A9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피드백</w:t>
            </w:r>
          </w:p>
        </w:tc>
        <w:tc>
          <w:tcPr>
            <w:tcW w:w="3352" w:type="dxa"/>
            <w:vAlign w:val="center"/>
          </w:tcPr>
          <w:p w14:paraId="787B05D4" w14:textId="5DD5F1EC" w:rsidR="00B46A97" w:rsidRDefault="00B46A97" w:rsidP="00B46A9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행위 유도</w:t>
            </w:r>
          </w:p>
        </w:tc>
      </w:tr>
      <w:tr w:rsidR="00B46A97" w14:paraId="0191CE5E" w14:textId="77777777" w:rsidTr="00B46A97">
        <w:tc>
          <w:tcPr>
            <w:tcW w:w="3758" w:type="dxa"/>
            <w:vAlign w:val="center"/>
          </w:tcPr>
          <w:p w14:paraId="44F2FEB2" w14:textId="56BA92B1" w:rsidR="00B46A97" w:rsidRDefault="00B46A97" w:rsidP="00B46A9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맵핑</w:t>
            </w:r>
          </w:p>
        </w:tc>
        <w:tc>
          <w:tcPr>
            <w:tcW w:w="3351" w:type="dxa"/>
            <w:vAlign w:val="center"/>
          </w:tcPr>
          <w:p w14:paraId="3921CBAE" w14:textId="466F76E0" w:rsidR="00B46A97" w:rsidRDefault="00B46A97" w:rsidP="00B46A9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제약</w:t>
            </w:r>
          </w:p>
        </w:tc>
        <w:tc>
          <w:tcPr>
            <w:tcW w:w="3352" w:type="dxa"/>
            <w:vAlign w:val="center"/>
          </w:tcPr>
          <w:p w14:paraId="608FA3F5" w14:textId="5CE0C48A" w:rsidR="00B46A97" w:rsidRDefault="00B46A97" w:rsidP="00B46A97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일관성</w:t>
            </w:r>
          </w:p>
        </w:tc>
      </w:tr>
    </w:tbl>
    <w:p w14:paraId="1600070A" w14:textId="77777777" w:rsidR="0069004F" w:rsidRDefault="0069004F" w:rsidP="002B2B25">
      <w:pPr>
        <w:pStyle w:val="a"/>
        <w:numPr>
          <w:ilvl w:val="0"/>
          <w:numId w:val="0"/>
        </w:numPr>
        <w:ind w:left="403" w:hanging="403"/>
      </w:pPr>
    </w:p>
    <w:p w14:paraId="2C84AD88" w14:textId="4D4B28A1" w:rsidR="002B2B25" w:rsidRDefault="0069004F" w:rsidP="0069004F">
      <w:pPr>
        <w:pStyle w:val="2"/>
      </w:pPr>
      <w:r>
        <w:rPr>
          <w:rFonts w:hint="eastAsia"/>
        </w:rPr>
        <w:t xml:space="preserve">좋은 </w:t>
      </w:r>
      <w:proofErr w:type="gramStart"/>
      <w:r>
        <w:rPr>
          <w:rFonts w:hint="eastAsia"/>
        </w:rPr>
        <w:t xml:space="preserve">디자인 </w:t>
      </w:r>
      <w:r>
        <w:t>/</w:t>
      </w:r>
      <w:proofErr w:type="gramEnd"/>
      <w:r>
        <w:t xml:space="preserve"> </w:t>
      </w:r>
      <w:r>
        <w:rPr>
          <w:rFonts w:hint="eastAsia"/>
        </w:rPr>
        <w:t>가시성</w:t>
      </w:r>
    </w:p>
    <w:p w14:paraId="57627A4F" w14:textId="4462CA2A" w:rsidR="0069004F" w:rsidRDefault="0069004F" w:rsidP="0069004F">
      <w:pPr>
        <w:pStyle w:val="a"/>
      </w:pPr>
      <w:proofErr w:type="gramStart"/>
      <w:r>
        <w:rPr>
          <w:rFonts w:hint="eastAsia"/>
        </w:rPr>
        <w:t xml:space="preserve">가시성 </w:t>
      </w:r>
      <w:r>
        <w:t>/</w:t>
      </w:r>
      <w:proofErr w:type="gramEnd"/>
      <w:r>
        <w:t xml:space="preserve"> </w:t>
      </w:r>
      <w:r>
        <w:rPr>
          <w:rFonts w:hint="eastAsia"/>
        </w:rPr>
        <w:t>눈에 보이는가?</w:t>
      </w:r>
    </w:p>
    <w:p w14:paraId="1CF29017" w14:textId="169CDB4C" w:rsidR="0069004F" w:rsidRDefault="0069004F" w:rsidP="0069004F">
      <w:pPr>
        <w:pStyle w:val="7"/>
        <w:ind w:left="400"/>
      </w:pPr>
      <w:r>
        <w:rPr>
          <w:rFonts w:hint="eastAsia"/>
        </w:rPr>
        <w:t>디바이스의 상태와 가능한 액션을 인지 가능해야 함</w:t>
      </w:r>
    </w:p>
    <w:p w14:paraId="1A95BA3E" w14:textId="422B973F" w:rsidR="0069004F" w:rsidRDefault="0069004F" w:rsidP="0069004F">
      <w:pPr>
        <w:pStyle w:val="7"/>
        <w:ind w:left="400"/>
      </w:pPr>
      <w:r>
        <w:rPr>
          <w:rFonts w:hint="eastAsia"/>
        </w:rPr>
        <w:t>중요한 정보와 그렇지 않은 정보를 구분 가능해야 함</w:t>
      </w:r>
    </w:p>
    <w:p w14:paraId="1D563251" w14:textId="69A65BB4" w:rsidR="0069004F" w:rsidRDefault="0069004F" w:rsidP="0069004F">
      <w:pPr>
        <w:pStyle w:val="7"/>
        <w:ind w:left="400"/>
      </w:pPr>
      <w:r>
        <w:rPr>
          <w:rFonts w:hint="eastAsia"/>
        </w:rPr>
        <w:t>어떤 정보는 필요한 상황이 아니면 숨기는 것이 좋음</w:t>
      </w:r>
    </w:p>
    <w:p w14:paraId="2E18E90D" w14:textId="262078CF" w:rsidR="0069004F" w:rsidRPr="0069004F" w:rsidRDefault="0069004F" w:rsidP="0069004F">
      <w:pPr>
        <w:pStyle w:val="7"/>
        <w:ind w:left="400"/>
      </w:pPr>
      <w:r>
        <w:rPr>
          <w:rFonts w:hint="eastAsia"/>
        </w:rPr>
        <w:t xml:space="preserve">불확실한 정보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>여러 번의 시도를 유도</w:t>
      </w:r>
    </w:p>
    <w:p w14:paraId="3997DD0F" w14:textId="12085DA5" w:rsidR="0069004F" w:rsidRDefault="0069004F" w:rsidP="002B2B25">
      <w:pPr>
        <w:pStyle w:val="a"/>
        <w:numPr>
          <w:ilvl w:val="0"/>
          <w:numId w:val="0"/>
        </w:numPr>
        <w:ind w:left="403" w:hanging="403"/>
      </w:pPr>
    </w:p>
    <w:p w14:paraId="65FD4A92" w14:textId="69ECF206" w:rsidR="0069004F" w:rsidRDefault="00135C4D" w:rsidP="00135C4D">
      <w:pPr>
        <w:pStyle w:val="2"/>
      </w:pPr>
      <w:r>
        <w:rPr>
          <w:rFonts w:hint="eastAsia"/>
        </w:rPr>
        <w:t xml:space="preserve">좋은 </w:t>
      </w:r>
      <w:proofErr w:type="gramStart"/>
      <w:r>
        <w:rPr>
          <w:rFonts w:hint="eastAsia"/>
        </w:rPr>
        <w:t xml:space="preserve">디자인 </w:t>
      </w:r>
      <w:r>
        <w:t>/</w:t>
      </w:r>
      <w:proofErr w:type="gramEnd"/>
      <w:r>
        <w:t xml:space="preserve"> </w:t>
      </w:r>
      <w:r>
        <w:rPr>
          <w:rFonts w:hint="eastAsia"/>
        </w:rPr>
        <w:t>피드백</w:t>
      </w:r>
    </w:p>
    <w:p w14:paraId="420DC07F" w14:textId="722D3AAE" w:rsidR="00135C4D" w:rsidRDefault="00135C4D" w:rsidP="00135C4D">
      <w:pPr>
        <w:pStyle w:val="a"/>
      </w:pPr>
      <w:proofErr w:type="gramStart"/>
      <w:r>
        <w:rPr>
          <w:rFonts w:hint="eastAsia"/>
        </w:rPr>
        <w:t xml:space="preserve">피드백 </w:t>
      </w:r>
      <w:r>
        <w:t>/</w:t>
      </w:r>
      <w:proofErr w:type="gramEnd"/>
      <w:r>
        <w:t xml:space="preserve"> </w:t>
      </w:r>
      <w:r>
        <w:rPr>
          <w:rFonts w:hint="eastAsia"/>
        </w:rPr>
        <w:t>지금 어떤 상태인가?</w:t>
      </w:r>
      <w:r>
        <w:t xml:space="preserve"> </w:t>
      </w:r>
      <w:r>
        <w:rPr>
          <w:rFonts w:hint="eastAsia"/>
        </w:rPr>
        <w:t>어떤 액션을 수행 중인가?</w:t>
      </w:r>
    </w:p>
    <w:p w14:paraId="4C310D83" w14:textId="0538F588" w:rsidR="00135C4D" w:rsidRDefault="00135C4D" w:rsidP="005F79E2">
      <w:pPr>
        <w:pStyle w:val="7"/>
        <w:ind w:left="400"/>
      </w:pPr>
      <w:r>
        <w:rPr>
          <w:rFonts w:hint="eastAsia"/>
        </w:rPr>
        <w:t>유저의 행위에 따른 즉각적인 변화가 있어야 함</w:t>
      </w:r>
    </w:p>
    <w:p w14:paraId="35911C19" w14:textId="4D7BE456" w:rsidR="00135C4D" w:rsidRPr="00135C4D" w:rsidRDefault="00135C4D" w:rsidP="005F79E2">
      <w:pPr>
        <w:pStyle w:val="7"/>
        <w:ind w:left="400"/>
      </w:pPr>
      <w:r>
        <w:rPr>
          <w:rFonts w:hint="eastAsia"/>
        </w:rPr>
        <w:t>유저의 행위가 즉각적으로 표시되어야 함</w:t>
      </w:r>
    </w:p>
    <w:p w14:paraId="68F89CCD" w14:textId="24A448BB" w:rsidR="0069004F" w:rsidRDefault="0069004F" w:rsidP="002B2B25">
      <w:pPr>
        <w:pStyle w:val="a"/>
        <w:numPr>
          <w:ilvl w:val="0"/>
          <w:numId w:val="0"/>
        </w:numPr>
        <w:ind w:left="403" w:hanging="403"/>
      </w:pPr>
    </w:p>
    <w:p w14:paraId="4D86E2C2" w14:textId="2F54E1D7" w:rsidR="0069004F" w:rsidRDefault="005F79E2" w:rsidP="005F79E2">
      <w:pPr>
        <w:pStyle w:val="2"/>
      </w:pPr>
      <w:r>
        <w:rPr>
          <w:rFonts w:hint="eastAsia"/>
        </w:rPr>
        <w:t xml:space="preserve">좋은 </w:t>
      </w:r>
      <w:proofErr w:type="gramStart"/>
      <w:r>
        <w:rPr>
          <w:rFonts w:hint="eastAsia"/>
        </w:rPr>
        <w:t xml:space="preserve">디자인 </w:t>
      </w:r>
      <w:r>
        <w:t>/</w:t>
      </w:r>
      <w:proofErr w:type="gramEnd"/>
      <w:r>
        <w:t xml:space="preserve"> </w:t>
      </w:r>
      <w:r>
        <w:rPr>
          <w:rFonts w:hint="eastAsia"/>
        </w:rPr>
        <w:t>행위 유도</w:t>
      </w:r>
    </w:p>
    <w:p w14:paraId="6668AF9F" w14:textId="3CF68453" w:rsidR="005F79E2" w:rsidRDefault="005F79E2" w:rsidP="005F79E2">
      <w:pPr>
        <w:pStyle w:val="a"/>
      </w:pPr>
      <w:r>
        <w:rPr>
          <w:rFonts w:hint="eastAsia"/>
        </w:rPr>
        <w:t xml:space="preserve">행위 </w:t>
      </w:r>
      <w:proofErr w:type="gramStart"/>
      <w:r>
        <w:rPr>
          <w:rFonts w:hint="eastAsia"/>
        </w:rPr>
        <w:t xml:space="preserve">유도 </w:t>
      </w:r>
      <w:r>
        <w:t>/</w:t>
      </w:r>
      <w:proofErr w:type="gramEnd"/>
      <w:r>
        <w:t xml:space="preserve"> </w:t>
      </w:r>
      <w:r>
        <w:rPr>
          <w:rFonts w:hint="eastAsia"/>
        </w:rPr>
        <w:t>무엇에 쓰는 물건인가?</w:t>
      </w:r>
    </w:p>
    <w:p w14:paraId="583F2B1C" w14:textId="02476AC8" w:rsidR="005F79E2" w:rsidRDefault="005F79E2" w:rsidP="005F79E2">
      <w:pPr>
        <w:pStyle w:val="7"/>
        <w:ind w:left="400"/>
      </w:pPr>
      <w:r>
        <w:rPr>
          <w:rFonts w:hint="eastAsia"/>
        </w:rPr>
        <w:t>해당 디자인의 기능,</w:t>
      </w:r>
      <w:r>
        <w:t xml:space="preserve"> </w:t>
      </w:r>
      <w:r>
        <w:rPr>
          <w:rFonts w:hint="eastAsia"/>
        </w:rPr>
        <w:t>사용법을 외형을 통해 예측 가능해야 함</w:t>
      </w:r>
    </w:p>
    <w:p w14:paraId="08D836D4" w14:textId="59DF258D" w:rsidR="005F79E2" w:rsidRPr="005F79E2" w:rsidRDefault="005F79E2" w:rsidP="005F79E2">
      <w:pPr>
        <w:pStyle w:val="7"/>
        <w:ind w:left="400"/>
      </w:pPr>
      <w:r>
        <w:rPr>
          <w:rFonts w:hint="eastAsia"/>
        </w:rPr>
        <w:t>모양,</w:t>
      </w:r>
      <w:r>
        <w:t xml:space="preserve"> </w:t>
      </w:r>
      <w:r>
        <w:rPr>
          <w:rFonts w:hint="eastAsia"/>
        </w:rPr>
        <w:t>텍스트,</w:t>
      </w:r>
      <w:r>
        <w:t xml:space="preserve"> </w:t>
      </w:r>
      <w:proofErr w:type="spellStart"/>
      <w:r>
        <w:rPr>
          <w:rFonts w:hint="eastAsia"/>
        </w:rPr>
        <w:t>툴팁</w:t>
      </w:r>
      <w:proofErr w:type="spellEnd"/>
      <w:r>
        <w:rPr>
          <w:rFonts w:hint="eastAsia"/>
        </w:rPr>
        <w:t xml:space="preserve"> 등의 형태로 제공</w:t>
      </w:r>
    </w:p>
    <w:p w14:paraId="6BA38A79" w14:textId="60B06D2F" w:rsidR="0069004F" w:rsidRDefault="0069004F" w:rsidP="002B2B25">
      <w:pPr>
        <w:pStyle w:val="a"/>
        <w:numPr>
          <w:ilvl w:val="0"/>
          <w:numId w:val="0"/>
        </w:numPr>
        <w:ind w:left="403" w:hanging="403"/>
      </w:pPr>
    </w:p>
    <w:p w14:paraId="6B59918B" w14:textId="174FFD78" w:rsidR="005F79E2" w:rsidRDefault="005F79E2" w:rsidP="005F79E2">
      <w:pPr>
        <w:pStyle w:val="2"/>
      </w:pPr>
      <w:r>
        <w:rPr>
          <w:rFonts w:hint="eastAsia"/>
        </w:rPr>
        <w:t xml:space="preserve">좋은 </w:t>
      </w:r>
      <w:proofErr w:type="gramStart"/>
      <w:r>
        <w:rPr>
          <w:rFonts w:hint="eastAsia"/>
        </w:rPr>
        <w:t xml:space="preserve">디자인 </w:t>
      </w:r>
      <w:r>
        <w:t>/</w:t>
      </w:r>
      <w:proofErr w:type="gramEnd"/>
      <w:r>
        <w:t xml:space="preserve"> </w:t>
      </w:r>
      <w:r>
        <w:rPr>
          <w:rFonts w:hint="eastAsia"/>
        </w:rPr>
        <w:t>맵핑</w:t>
      </w:r>
    </w:p>
    <w:p w14:paraId="72BBB1FE" w14:textId="5CEA3AC6" w:rsidR="005F79E2" w:rsidRDefault="005F79E2" w:rsidP="005F79E2">
      <w:pPr>
        <w:pStyle w:val="a"/>
      </w:pPr>
      <w:proofErr w:type="gramStart"/>
      <w:r>
        <w:rPr>
          <w:rFonts w:hint="eastAsia"/>
        </w:rPr>
        <w:t xml:space="preserve">맵핑 </w:t>
      </w:r>
      <w:r>
        <w:t>/</w:t>
      </w:r>
      <w:proofErr w:type="gramEnd"/>
      <w:r>
        <w:t xml:space="preserve"> </w:t>
      </w:r>
      <w:r>
        <w:rPr>
          <w:rFonts w:hint="eastAsia"/>
        </w:rPr>
        <w:t>컨트롤과 실제 효과가 대응되는가?</w:t>
      </w:r>
    </w:p>
    <w:p w14:paraId="20DDA974" w14:textId="6BEBECA6" w:rsidR="005F79E2" w:rsidRPr="005F79E2" w:rsidRDefault="005F79E2" w:rsidP="005F79E2">
      <w:pPr>
        <w:pStyle w:val="7"/>
        <w:ind w:left="400"/>
      </w:pPr>
      <w:r>
        <w:rPr>
          <w:rFonts w:hint="eastAsia"/>
        </w:rPr>
        <w:t>위치,</w:t>
      </w:r>
      <w:r>
        <w:t xml:space="preserve"> </w:t>
      </w:r>
      <w:r>
        <w:rPr>
          <w:rFonts w:hint="eastAsia"/>
        </w:rPr>
        <w:t>크기,</w:t>
      </w:r>
      <w:r>
        <w:t xml:space="preserve"> </w:t>
      </w:r>
      <w:r>
        <w:rPr>
          <w:rFonts w:hint="eastAsia"/>
        </w:rPr>
        <w:t>배치 순서 등에 따라 좋은 디자인이 결정됨</w:t>
      </w:r>
    </w:p>
    <w:p w14:paraId="46D51763" w14:textId="7ED8B7CA" w:rsidR="0069004F" w:rsidRDefault="0069004F" w:rsidP="002B2B25">
      <w:pPr>
        <w:pStyle w:val="a"/>
        <w:numPr>
          <w:ilvl w:val="0"/>
          <w:numId w:val="0"/>
        </w:numPr>
        <w:ind w:left="403" w:hanging="403"/>
      </w:pPr>
    </w:p>
    <w:p w14:paraId="0425C5CC" w14:textId="77777777" w:rsidR="00B46A97" w:rsidRDefault="00B46A97" w:rsidP="00B46A97">
      <w:pPr>
        <w:pStyle w:val="2"/>
      </w:pPr>
      <w:r>
        <w:rPr>
          <w:rFonts w:hint="eastAsia"/>
        </w:rPr>
        <w:t xml:space="preserve">좋은 </w:t>
      </w:r>
      <w:proofErr w:type="gramStart"/>
      <w:r>
        <w:rPr>
          <w:rFonts w:hint="eastAsia"/>
        </w:rPr>
        <w:t xml:space="preserve">디자인 </w:t>
      </w:r>
      <w:r>
        <w:t>/</w:t>
      </w:r>
      <w:proofErr w:type="gramEnd"/>
      <w:r>
        <w:t xml:space="preserve"> </w:t>
      </w:r>
      <w:r>
        <w:rPr>
          <w:rFonts w:hint="eastAsia"/>
        </w:rPr>
        <w:t>제약</w:t>
      </w:r>
    </w:p>
    <w:p w14:paraId="3821C3EE" w14:textId="77777777" w:rsidR="00B46A97" w:rsidRDefault="00B46A97" w:rsidP="00B46A97">
      <w:pPr>
        <w:pStyle w:val="a"/>
      </w:pPr>
      <w:proofErr w:type="gramStart"/>
      <w:r>
        <w:rPr>
          <w:rFonts w:hint="eastAsia"/>
        </w:rPr>
        <w:t xml:space="preserve">제약 </w:t>
      </w:r>
      <w:r>
        <w:t>/</w:t>
      </w:r>
      <w:proofErr w:type="gramEnd"/>
      <w:r>
        <w:t xml:space="preserve"> </w:t>
      </w:r>
      <w:r>
        <w:rPr>
          <w:rFonts w:hint="eastAsia"/>
        </w:rPr>
        <w:t>할 수 있는 행동과 할 수 없는 행동의 지정</w:t>
      </w:r>
    </w:p>
    <w:p w14:paraId="02664A5F" w14:textId="77777777" w:rsidR="00B46A97" w:rsidRDefault="00B46A97" w:rsidP="00B46A97">
      <w:pPr>
        <w:pStyle w:val="a"/>
      </w:pPr>
      <w:r>
        <w:rPr>
          <w:rFonts w:hint="eastAsia"/>
        </w:rPr>
        <w:t>에러 확률을 줄임</w:t>
      </w:r>
    </w:p>
    <w:p w14:paraId="3BDA2102" w14:textId="48082E3E" w:rsidR="008039B0" w:rsidRPr="001C28FF" w:rsidRDefault="00B46A97" w:rsidP="00C25F14">
      <w:pPr>
        <w:pStyle w:val="a"/>
      </w:pPr>
      <w:r>
        <w:rPr>
          <w:rFonts w:hint="eastAsia"/>
        </w:rPr>
        <w:t>필요한 업무나 행위에 대한 주의 집중</w:t>
      </w:r>
      <w:r w:rsidR="008039B0">
        <w:br w:type="page"/>
      </w:r>
    </w:p>
    <w:p w14:paraId="2599B92A" w14:textId="28C98491" w:rsidR="00287FAE" w:rsidRDefault="00287FAE" w:rsidP="00287FAE">
      <w:pPr>
        <w:pStyle w:val="2"/>
      </w:pPr>
      <w:r>
        <w:rPr>
          <w:rFonts w:hint="eastAsia"/>
        </w:rPr>
        <w:lastRenderedPageBreak/>
        <w:t xml:space="preserve">좋은 </w:t>
      </w:r>
      <w:proofErr w:type="gramStart"/>
      <w:r>
        <w:rPr>
          <w:rFonts w:hint="eastAsia"/>
        </w:rPr>
        <w:t xml:space="preserve">디자인 </w:t>
      </w:r>
      <w:r>
        <w:t>/</w:t>
      </w:r>
      <w:proofErr w:type="gramEnd"/>
      <w:r>
        <w:t xml:space="preserve"> </w:t>
      </w:r>
      <w:r>
        <w:rPr>
          <w:rFonts w:hint="eastAsia"/>
        </w:rPr>
        <w:t>일관성</w:t>
      </w:r>
    </w:p>
    <w:p w14:paraId="55EF890A" w14:textId="1D2CF2ED" w:rsidR="00287FAE" w:rsidRDefault="00287FAE" w:rsidP="00287FAE">
      <w:pPr>
        <w:pStyle w:val="a"/>
      </w:pPr>
      <w:proofErr w:type="gramStart"/>
      <w:r>
        <w:rPr>
          <w:rFonts w:hint="eastAsia"/>
        </w:rPr>
        <w:t xml:space="preserve">일관성 </w:t>
      </w:r>
      <w:r>
        <w:t>/</w:t>
      </w:r>
      <w:proofErr w:type="gramEnd"/>
      <w:r>
        <w:t xml:space="preserve"> </w:t>
      </w:r>
      <w:r>
        <w:rPr>
          <w:rFonts w:hint="eastAsia"/>
        </w:rPr>
        <w:t>친숙하고 예측 가능한가?</w:t>
      </w:r>
    </w:p>
    <w:p w14:paraId="6070423E" w14:textId="356F9522" w:rsidR="00287FAE" w:rsidRDefault="00287FAE" w:rsidP="00287FAE">
      <w:pPr>
        <w:pStyle w:val="7"/>
        <w:ind w:left="400"/>
      </w:pPr>
      <w:r>
        <w:rPr>
          <w:rFonts w:hint="eastAsia"/>
        </w:rPr>
        <w:t>비슷한 기능을 수행할 경우 비슷한 디자인으로</w:t>
      </w:r>
    </w:p>
    <w:p w14:paraId="14B908A1" w14:textId="166FE94D" w:rsidR="00287FAE" w:rsidRPr="00287FAE" w:rsidRDefault="00287FAE" w:rsidP="00287FAE">
      <w:pPr>
        <w:pStyle w:val="7"/>
        <w:ind w:left="400"/>
      </w:pPr>
      <w:r>
        <w:rPr>
          <w:rFonts w:hint="eastAsia"/>
        </w:rPr>
        <w:t>유저들의 상식,</w:t>
      </w:r>
      <w:r>
        <w:t xml:space="preserve"> </w:t>
      </w:r>
      <w:r>
        <w:rPr>
          <w:rFonts w:hint="eastAsia"/>
        </w:rPr>
        <w:t>혹은 선행 학습된 정보를 통해 쉽게 적응 가능하게</w:t>
      </w:r>
    </w:p>
    <w:p w14:paraId="3E7D1EBE" w14:textId="7D6BEB94" w:rsidR="001B304A" w:rsidRDefault="001B304A" w:rsidP="00BD4055">
      <w:pPr>
        <w:pStyle w:val="a"/>
        <w:numPr>
          <w:ilvl w:val="0"/>
          <w:numId w:val="0"/>
        </w:numPr>
      </w:pPr>
    </w:p>
    <w:p w14:paraId="3039796A" w14:textId="77777777" w:rsidR="00030863" w:rsidRDefault="00030863" w:rsidP="00BD4055">
      <w:pPr>
        <w:pStyle w:val="a"/>
        <w:numPr>
          <w:ilvl w:val="0"/>
          <w:numId w:val="0"/>
        </w:numPr>
      </w:pPr>
    </w:p>
    <w:p w14:paraId="16A9FC52" w14:textId="570A3EB8" w:rsidR="00287FAE" w:rsidRDefault="00287FAE" w:rsidP="001B304A">
      <w:pPr>
        <w:pStyle w:val="4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설계하기</w:t>
      </w:r>
    </w:p>
    <w:p w14:paraId="326ED80C" w14:textId="3F14FA8D" w:rsidR="005F79E2" w:rsidRDefault="005F79E2" w:rsidP="008D6323">
      <w:pPr>
        <w:pStyle w:val="a"/>
        <w:numPr>
          <w:ilvl w:val="0"/>
          <w:numId w:val="0"/>
        </w:numPr>
        <w:ind w:left="403" w:hanging="403"/>
      </w:pPr>
    </w:p>
    <w:p w14:paraId="22DCC7AB" w14:textId="73D717AF" w:rsidR="00287FAE" w:rsidRDefault="001B304A" w:rsidP="001B304A">
      <w:pPr>
        <w:pStyle w:val="2"/>
      </w:pPr>
      <w:r>
        <w:rPr>
          <w:rFonts w:hint="eastAsia"/>
        </w:rPr>
        <w:t>U</w:t>
      </w:r>
      <w:r>
        <w:t>sability</w:t>
      </w:r>
    </w:p>
    <w:p w14:paraId="1DB477C8" w14:textId="3A5E4A37" w:rsidR="001B304A" w:rsidRDefault="001B304A" w:rsidP="001B304A">
      <w:pPr>
        <w:pStyle w:val="a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의 핵심 가치,</w:t>
      </w:r>
      <w:r>
        <w:t xml:space="preserve"> </w:t>
      </w:r>
      <w:r w:rsidRPr="001B304A">
        <w:rPr>
          <w:rFonts w:hint="eastAsia"/>
          <w:color w:val="FF0000"/>
        </w:rPr>
        <w:t>사용성</w:t>
      </w:r>
      <w:r>
        <w:rPr>
          <w:rFonts w:hint="eastAsia"/>
        </w:rPr>
        <w:t>이라고 번역</w:t>
      </w:r>
    </w:p>
    <w:p w14:paraId="4E51F805" w14:textId="5704ED16" w:rsidR="001B304A" w:rsidRPr="001B304A" w:rsidRDefault="001B304A" w:rsidP="001B304A">
      <w:pPr>
        <w:pStyle w:val="a"/>
      </w:pPr>
      <w:r>
        <w:rPr>
          <w:rFonts w:hint="eastAsia"/>
        </w:rPr>
        <w:t>보다 사용하기 편리한 시스템을 만들기 위한 설계, 평가 과정</w:t>
      </w:r>
    </w:p>
    <w:p w14:paraId="03B89650" w14:textId="730853BC" w:rsidR="00287FAE" w:rsidRDefault="00287FAE" w:rsidP="008D6323">
      <w:pPr>
        <w:pStyle w:val="a"/>
        <w:numPr>
          <w:ilvl w:val="0"/>
          <w:numId w:val="0"/>
        </w:numPr>
        <w:ind w:left="403" w:hanging="403"/>
      </w:pPr>
    </w:p>
    <w:p w14:paraId="21813EF9" w14:textId="2F67C596" w:rsidR="001B304A" w:rsidRDefault="001B304A" w:rsidP="001B304A">
      <w:pPr>
        <w:pStyle w:val="2"/>
      </w:pPr>
      <w:r>
        <w:rPr>
          <w:rFonts w:hint="eastAsia"/>
        </w:rPr>
        <w:t>U</w:t>
      </w:r>
      <w:r>
        <w:t>sability</w:t>
      </w:r>
      <w:r>
        <w:rPr>
          <w:rFonts w:hint="eastAsia"/>
        </w:rPr>
        <w:t>의 핵심 항목들</w:t>
      </w:r>
    </w:p>
    <w:p w14:paraId="3B13CCAE" w14:textId="6523F712" w:rsidR="001B304A" w:rsidRDefault="001B304A" w:rsidP="001B304A">
      <w:pPr>
        <w:pStyle w:val="a"/>
      </w:pPr>
      <w:r>
        <w:rPr>
          <w:rFonts w:hint="eastAsia"/>
        </w:rPr>
        <w:t xml:space="preserve">학습의 </w:t>
      </w:r>
      <w:proofErr w:type="gramStart"/>
      <w:r>
        <w:rPr>
          <w:rFonts w:hint="eastAsia"/>
        </w:rPr>
        <w:t xml:space="preserve">용이성 </w:t>
      </w:r>
      <w:r>
        <w:t>/</w:t>
      </w:r>
      <w:proofErr w:type="gramEnd"/>
      <w:r>
        <w:t xml:space="preserve"> </w:t>
      </w:r>
      <w:r>
        <w:rPr>
          <w:rFonts w:hint="eastAsia"/>
        </w:rPr>
        <w:t>초보자가 시스템에 대한 지식을 습득하기 쉬운가 (아이콘</w:t>
      </w:r>
      <w:r>
        <w:t>)</w:t>
      </w:r>
    </w:p>
    <w:p w14:paraId="2FCA4B33" w14:textId="4F98E74D" w:rsidR="001B304A" w:rsidRDefault="001B304A" w:rsidP="001B304A">
      <w:pPr>
        <w:pStyle w:val="a"/>
      </w:pPr>
      <w:r>
        <w:rPr>
          <w:rFonts w:hint="eastAsia"/>
        </w:rPr>
        <w:t xml:space="preserve">사용의 </w:t>
      </w:r>
      <w:proofErr w:type="gramStart"/>
      <w:r>
        <w:rPr>
          <w:rFonts w:hint="eastAsia"/>
        </w:rPr>
        <w:t xml:space="preserve">편의성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얼마나 쉽고 편리하게 해당 기능을 사용할 수 있는가 </w:t>
      </w:r>
      <w:r>
        <w:t>(</w:t>
      </w:r>
      <w:r>
        <w:rPr>
          <w:rFonts w:hint="eastAsia"/>
        </w:rPr>
        <w:t>단축키</w:t>
      </w:r>
      <w:r>
        <w:t>)</w:t>
      </w:r>
    </w:p>
    <w:p w14:paraId="37EE551B" w14:textId="2E030D6D" w:rsidR="001B304A" w:rsidRDefault="001B304A" w:rsidP="001B304A">
      <w:pPr>
        <w:pStyle w:val="7"/>
        <w:ind w:left="400"/>
      </w:pPr>
      <w:r>
        <w:rPr>
          <w:rFonts w:hint="eastAsia"/>
        </w:rPr>
        <w:t xml:space="preserve">위 두 개념은 상충되기 때문에 다중적 시스템으로 커버 </w:t>
      </w:r>
      <w:r>
        <w:t>(</w:t>
      </w:r>
      <w:r>
        <w:rPr>
          <w:rFonts w:hint="eastAsia"/>
        </w:rPr>
        <w:t>초보자는 아이콘으로,</w:t>
      </w:r>
      <w:r>
        <w:t xml:space="preserve"> </w:t>
      </w:r>
      <w:r>
        <w:rPr>
          <w:rFonts w:hint="eastAsia"/>
        </w:rPr>
        <w:t>상급자는 단축키로</w:t>
      </w:r>
      <w:r>
        <w:t>)</w:t>
      </w:r>
    </w:p>
    <w:p w14:paraId="4626E2F8" w14:textId="7C33D25E" w:rsidR="001B304A" w:rsidRDefault="001B304A" w:rsidP="001B304A">
      <w:pPr>
        <w:pStyle w:val="a"/>
      </w:pPr>
      <w:r>
        <w:rPr>
          <w:rFonts w:hint="eastAsia"/>
        </w:rPr>
        <w:t>기억의 용이성</w:t>
      </w:r>
    </w:p>
    <w:p w14:paraId="6B1A5BC7" w14:textId="2122C1E0" w:rsidR="001B304A" w:rsidRDefault="001B304A" w:rsidP="001B304A">
      <w:pPr>
        <w:pStyle w:val="a"/>
      </w:pPr>
      <w:r>
        <w:rPr>
          <w:rFonts w:hint="eastAsia"/>
        </w:rPr>
        <w:t>적은 오류</w:t>
      </w:r>
    </w:p>
    <w:p w14:paraId="4D746512" w14:textId="4EA2B900" w:rsidR="001B304A" w:rsidRPr="001B304A" w:rsidRDefault="001B304A" w:rsidP="001B304A">
      <w:pPr>
        <w:pStyle w:val="a"/>
      </w:pPr>
      <w:r>
        <w:rPr>
          <w:rFonts w:hint="eastAsia"/>
        </w:rPr>
        <w:t xml:space="preserve">주관적 </w:t>
      </w:r>
      <w:proofErr w:type="gramStart"/>
      <w:r>
        <w:rPr>
          <w:rFonts w:hint="eastAsia"/>
        </w:rPr>
        <w:t xml:space="preserve">즐거움 </w:t>
      </w:r>
      <w:r>
        <w:t>/</w:t>
      </w:r>
      <w:proofErr w:type="gramEnd"/>
      <w:r>
        <w:t xml:space="preserve"> </w:t>
      </w:r>
      <w:r>
        <w:rPr>
          <w:rFonts w:hint="eastAsia"/>
        </w:rPr>
        <w:t>아름답다,</w:t>
      </w:r>
      <w:r>
        <w:t xml:space="preserve"> </w:t>
      </w:r>
      <w:r>
        <w:rPr>
          <w:rFonts w:hint="eastAsia"/>
        </w:rPr>
        <w:t>깔끔하다,</w:t>
      </w:r>
      <w:r>
        <w:t xml:space="preserve"> </w:t>
      </w:r>
      <w:r>
        <w:rPr>
          <w:rFonts w:hint="eastAsia"/>
        </w:rPr>
        <w:t>재미있다 등</w:t>
      </w:r>
    </w:p>
    <w:p w14:paraId="39DC9631" w14:textId="5E7ABB8D" w:rsidR="00287FAE" w:rsidRPr="001B304A" w:rsidRDefault="00287FAE" w:rsidP="008D6323">
      <w:pPr>
        <w:pStyle w:val="a"/>
        <w:numPr>
          <w:ilvl w:val="0"/>
          <w:numId w:val="0"/>
        </w:numPr>
        <w:ind w:left="403" w:hanging="403"/>
      </w:pPr>
    </w:p>
    <w:p w14:paraId="257A03B0" w14:textId="2C6C3ECB" w:rsidR="00287FAE" w:rsidRDefault="008D6A5A" w:rsidP="008D6A5A">
      <w:pPr>
        <w:pStyle w:val="2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에서 고려되어야 하는 요소</w:t>
      </w:r>
    </w:p>
    <w:p w14:paraId="4FB1C06C" w14:textId="2C5C4BD6" w:rsidR="008D6A5A" w:rsidRDefault="008D6A5A" w:rsidP="008D6A5A">
      <w:pPr>
        <w:pStyle w:val="a"/>
      </w:pPr>
      <w:r>
        <w:rPr>
          <w:rFonts w:hint="eastAsia"/>
        </w:rPr>
        <w:t>인지,</w:t>
      </w:r>
      <w:r>
        <w:t xml:space="preserve"> </w:t>
      </w:r>
      <w:r>
        <w:rPr>
          <w:rFonts w:hint="eastAsia"/>
        </w:rPr>
        <w:t>지각 및 일반적인 인간의 운동 능력</w:t>
      </w:r>
    </w:p>
    <w:p w14:paraId="6BD6179F" w14:textId="45760CF1" w:rsidR="00133CF8" w:rsidRDefault="00133CF8" w:rsidP="008D6A5A">
      <w:pPr>
        <w:pStyle w:val="a"/>
      </w:pPr>
      <w:r>
        <w:rPr>
          <w:rFonts w:hint="eastAsia"/>
        </w:rPr>
        <w:t>사용자 계층의 특성</w:t>
      </w:r>
    </w:p>
    <w:p w14:paraId="5CDB47B3" w14:textId="66C2298B" w:rsidR="00133CF8" w:rsidRDefault="00133CF8" w:rsidP="008D6A5A">
      <w:pPr>
        <w:pStyle w:val="a"/>
      </w:pPr>
      <w:r>
        <w:rPr>
          <w:rFonts w:hint="eastAsia"/>
        </w:rPr>
        <w:t xml:space="preserve">사용자가 처한 환경에 따른 </w:t>
      </w:r>
      <w:proofErr w:type="gramStart"/>
      <w:r>
        <w:rPr>
          <w:rFonts w:hint="eastAsia"/>
        </w:rPr>
        <w:t xml:space="preserve">특성 </w:t>
      </w:r>
      <w:r>
        <w:t>/</w:t>
      </w:r>
      <w:proofErr w:type="gramEnd"/>
      <w:r>
        <w:t xml:space="preserve"> HP </w:t>
      </w:r>
      <w:r>
        <w:rPr>
          <w:rFonts w:hint="eastAsia"/>
        </w:rPr>
        <w:t xml:space="preserve">물약 단축키 </w:t>
      </w:r>
      <w:r>
        <w:t xml:space="preserve">vs </w:t>
      </w:r>
      <w:r>
        <w:rPr>
          <w:rFonts w:hint="eastAsia"/>
        </w:rPr>
        <w:t>강화 스크롤 단축키</w:t>
      </w:r>
    </w:p>
    <w:p w14:paraId="41C0AE9C" w14:textId="4720E9D0" w:rsidR="00133CF8" w:rsidRDefault="00133CF8" w:rsidP="008D6A5A">
      <w:pPr>
        <w:pStyle w:val="a"/>
      </w:pPr>
      <w:r>
        <w:rPr>
          <w:rFonts w:hint="eastAsia"/>
        </w:rPr>
        <w:t xml:space="preserve">선행 조건 및 필요 </w:t>
      </w:r>
      <w:proofErr w:type="gramStart"/>
      <w:r>
        <w:rPr>
          <w:rFonts w:hint="eastAsia"/>
        </w:rPr>
        <w:t xml:space="preserve">조건 </w:t>
      </w:r>
      <w:r>
        <w:t>/</w:t>
      </w:r>
      <w:proofErr w:type="gramEnd"/>
      <w:r>
        <w:t xml:space="preserve"> </w:t>
      </w:r>
      <w:r>
        <w:rPr>
          <w:rFonts w:hint="eastAsia"/>
        </w:rPr>
        <w:t>이 갑옷은 힘이 부족해서 입을 수가 없군</w:t>
      </w:r>
    </w:p>
    <w:p w14:paraId="54B6B677" w14:textId="795224EB" w:rsidR="00133CF8" w:rsidRDefault="00133CF8" w:rsidP="008D6A5A">
      <w:pPr>
        <w:pStyle w:val="a"/>
      </w:pPr>
      <w:r>
        <w:rPr>
          <w:rFonts w:hint="eastAsia"/>
        </w:rPr>
        <w:t xml:space="preserve">디바이스의 </w:t>
      </w:r>
      <w:proofErr w:type="gramStart"/>
      <w:r>
        <w:rPr>
          <w:rFonts w:hint="eastAsia"/>
        </w:rPr>
        <w:t xml:space="preserve">특징 </w:t>
      </w:r>
      <w:r>
        <w:t>/</w:t>
      </w:r>
      <w:proofErr w:type="gramEnd"/>
      <w:r>
        <w:t xml:space="preserve"> </w:t>
      </w:r>
      <w:r>
        <w:rPr>
          <w:rFonts w:hint="eastAsia"/>
        </w:rPr>
        <w:t>키보드,</w:t>
      </w:r>
      <w:r>
        <w:t xml:space="preserve"> </w:t>
      </w:r>
      <w:r>
        <w:rPr>
          <w:rFonts w:hint="eastAsia"/>
        </w:rPr>
        <w:t>조이스틱,</w:t>
      </w:r>
      <w:r>
        <w:t xml:space="preserve"> </w:t>
      </w:r>
      <w:r>
        <w:rPr>
          <w:rFonts w:hint="eastAsia"/>
        </w:rPr>
        <w:t>터치스크린,</w:t>
      </w:r>
      <w:r>
        <w:t xml:space="preserve"> </w:t>
      </w:r>
      <w:r>
        <w:rPr>
          <w:rFonts w:hint="eastAsia"/>
        </w:rPr>
        <w:t>진동 등</w:t>
      </w:r>
    </w:p>
    <w:p w14:paraId="5F5F4F78" w14:textId="395DFDF4" w:rsidR="00133CF8" w:rsidRDefault="00133CF8" w:rsidP="00133CF8">
      <w:pPr>
        <w:pStyle w:val="a"/>
        <w:numPr>
          <w:ilvl w:val="0"/>
          <w:numId w:val="0"/>
        </w:numPr>
        <w:ind w:left="403" w:hanging="403"/>
      </w:pPr>
    </w:p>
    <w:p w14:paraId="050FB417" w14:textId="77777777" w:rsidR="00C25F14" w:rsidRDefault="00C25F14" w:rsidP="00C25F14">
      <w:pPr>
        <w:pStyle w:val="2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의 기대효과 측정 방법</w:t>
      </w:r>
    </w:p>
    <w:p w14:paraId="467C8928" w14:textId="77777777" w:rsidR="00C25F14" w:rsidRDefault="00C25F14" w:rsidP="00C25F14">
      <w:pPr>
        <w:pStyle w:val="a"/>
      </w:pPr>
      <w:r>
        <w:rPr>
          <w:rFonts w:hint="eastAsia"/>
        </w:rPr>
        <w:t>과제를 마치는 데 걸리는 시간</w:t>
      </w:r>
    </w:p>
    <w:p w14:paraId="32A6A337" w14:textId="77777777" w:rsidR="00C25F14" w:rsidRDefault="00C25F14" w:rsidP="00C25F14">
      <w:pPr>
        <w:pStyle w:val="a"/>
      </w:pPr>
      <w:r>
        <w:rPr>
          <w:rFonts w:hint="eastAsia"/>
        </w:rPr>
        <w:t xml:space="preserve">과제를 </w:t>
      </w:r>
      <w:proofErr w:type="spellStart"/>
      <w:r>
        <w:rPr>
          <w:rFonts w:hint="eastAsia"/>
        </w:rPr>
        <w:t>마칠때까지의</w:t>
      </w:r>
      <w:proofErr w:type="spellEnd"/>
      <w:r>
        <w:rPr>
          <w:rFonts w:hint="eastAsia"/>
        </w:rPr>
        <w:t xml:space="preserve"> 화면 </w:t>
      </w:r>
      <w:proofErr w:type="gramStart"/>
      <w:r>
        <w:rPr>
          <w:rFonts w:hint="eastAsia"/>
        </w:rPr>
        <w:t xml:space="preserve">수 </w:t>
      </w:r>
      <w:r>
        <w:t>/</w:t>
      </w:r>
      <w:proofErr w:type="gramEnd"/>
      <w:r>
        <w:t xml:space="preserve"> </w:t>
      </w:r>
      <w:r>
        <w:rPr>
          <w:rFonts w:hint="eastAsia"/>
        </w:rPr>
        <w:t>클릭 수</w:t>
      </w:r>
    </w:p>
    <w:p w14:paraId="3DD04D19" w14:textId="77777777" w:rsidR="00C25F14" w:rsidRDefault="00C25F14" w:rsidP="00C25F14">
      <w:pPr>
        <w:pStyle w:val="a"/>
      </w:pPr>
      <w:r>
        <w:rPr>
          <w:rFonts w:hint="eastAsia"/>
        </w:rPr>
        <w:t>에러로부터 복귀하는 데 걸리는 시간</w:t>
      </w:r>
    </w:p>
    <w:p w14:paraId="7B2A82EF" w14:textId="77777777" w:rsidR="00C25F14" w:rsidRDefault="00C25F14" w:rsidP="00C25F14">
      <w:pPr>
        <w:pStyle w:val="a"/>
      </w:pPr>
      <w:r>
        <w:rPr>
          <w:rFonts w:hint="eastAsia"/>
        </w:rPr>
        <w:t>잘 못 선택한 횟수</w:t>
      </w:r>
    </w:p>
    <w:p w14:paraId="28EDF646" w14:textId="77777777" w:rsidR="00C25F14" w:rsidRDefault="00C25F14" w:rsidP="00C25F14">
      <w:pPr>
        <w:pStyle w:val="a"/>
      </w:pPr>
      <w:r>
        <w:rPr>
          <w:rFonts w:hint="eastAsia"/>
        </w:rPr>
        <w:t>반복된 에러의 횟수</w:t>
      </w:r>
    </w:p>
    <w:p w14:paraId="4C0DA130" w14:textId="77777777" w:rsidR="00C25F14" w:rsidRDefault="00C25F14" w:rsidP="00C25F14">
      <w:pPr>
        <w:pStyle w:val="a"/>
      </w:pPr>
      <w:r>
        <w:rPr>
          <w:rFonts w:hint="eastAsia"/>
        </w:rPr>
        <w:t xml:space="preserve">도움을 받기 위해 </w:t>
      </w:r>
      <w:r>
        <w:t>UI</w:t>
      </w:r>
      <w:r>
        <w:rPr>
          <w:rFonts w:hint="eastAsia"/>
        </w:rPr>
        <w:t>외부(다른 사용자,</w:t>
      </w:r>
      <w:r>
        <w:t xml:space="preserve"> </w:t>
      </w:r>
      <w:proofErr w:type="spellStart"/>
      <w:r>
        <w:rPr>
          <w:rFonts w:hint="eastAsia"/>
        </w:rPr>
        <w:t>헬프데스크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메뉴얼</w:t>
      </w:r>
      <w:r>
        <w:t>)</w:t>
      </w:r>
      <w:r>
        <w:rPr>
          <w:rFonts w:hint="eastAsia"/>
        </w:rPr>
        <w:t>을 이용한 빈도</w:t>
      </w:r>
    </w:p>
    <w:p w14:paraId="41ED8C66" w14:textId="77777777" w:rsidR="00C25F14" w:rsidRDefault="00C25F14" w:rsidP="00C25F14">
      <w:pPr>
        <w:pStyle w:val="a"/>
      </w:pPr>
      <w:r>
        <w:rPr>
          <w:rFonts w:hint="eastAsia"/>
        </w:rPr>
        <w:t>도움을 받는 절차와 편의도</w:t>
      </w:r>
    </w:p>
    <w:p w14:paraId="65E45EA4" w14:textId="77777777" w:rsidR="00C25F14" w:rsidRPr="00C25F14" w:rsidRDefault="00C25F14" w:rsidP="00133CF8">
      <w:pPr>
        <w:pStyle w:val="a"/>
        <w:numPr>
          <w:ilvl w:val="0"/>
          <w:numId w:val="0"/>
        </w:numPr>
        <w:ind w:left="403" w:hanging="403"/>
      </w:pPr>
    </w:p>
    <w:p w14:paraId="3A6FCC7A" w14:textId="43793DFE" w:rsidR="00C61D1B" w:rsidRDefault="00C61D1B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6FB63B79" w14:textId="62F6D13D" w:rsidR="0039169A" w:rsidRDefault="001B2D5E" w:rsidP="001B2D5E">
      <w:pPr>
        <w:pStyle w:val="2"/>
      </w:pPr>
      <w:r>
        <w:rPr>
          <w:rFonts w:hint="eastAsia"/>
        </w:rPr>
        <w:lastRenderedPageBreak/>
        <w:t>사용자 측면의 분석</w:t>
      </w:r>
    </w:p>
    <w:p w14:paraId="31C5F4D1" w14:textId="36287B40" w:rsidR="001B2D5E" w:rsidRDefault="001B2D5E" w:rsidP="001B2D5E">
      <w:pPr>
        <w:pStyle w:val="a"/>
      </w:pPr>
      <w:r w:rsidRPr="001B2D5E">
        <w:rPr>
          <w:rFonts w:hint="eastAsia"/>
          <w:color w:val="FF0000"/>
        </w:rPr>
        <w:t>컨텐츠 가치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분석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꼭 필요한 것인가?</w:t>
      </w:r>
    </w:p>
    <w:p w14:paraId="4A0D23C3" w14:textId="155C98F1" w:rsidR="001B2D5E" w:rsidRDefault="001B2D5E" w:rsidP="001B2D5E">
      <w:pPr>
        <w:pStyle w:val="7"/>
        <w:ind w:left="400"/>
      </w:pPr>
      <w:r>
        <w:rPr>
          <w:rFonts w:hint="eastAsia"/>
        </w:rPr>
        <w:t>컨텐츠에 대해 느끼는 가치는 사람마다 다르다!</w:t>
      </w:r>
    </w:p>
    <w:p w14:paraId="1C64232E" w14:textId="10C949C9" w:rsidR="001B2D5E" w:rsidRDefault="001B2D5E" w:rsidP="001B2D5E">
      <w:pPr>
        <w:pStyle w:val="a"/>
      </w:pPr>
      <w:r w:rsidRPr="001B2D5E">
        <w:rPr>
          <w:rFonts w:hint="eastAsia"/>
          <w:color w:val="FF0000"/>
        </w:rPr>
        <w:t>사용자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분석 </w:t>
      </w:r>
      <w:r>
        <w:t>/</w:t>
      </w:r>
      <w:proofErr w:type="gramEnd"/>
      <w:r>
        <w:t xml:space="preserve"> </w:t>
      </w:r>
      <w:r>
        <w:rPr>
          <w:rFonts w:hint="eastAsia"/>
        </w:rPr>
        <w:t>사용자가 중요하게 느끼는 가치는?</w:t>
      </w:r>
      <w:r>
        <w:t xml:space="preserve"> (</w:t>
      </w:r>
      <w:r>
        <w:rPr>
          <w:rFonts w:hint="eastAsia"/>
        </w:rPr>
        <w:t>기능성,</w:t>
      </w:r>
      <w:r>
        <w:t xml:space="preserve"> </w:t>
      </w:r>
      <w:r>
        <w:rPr>
          <w:rFonts w:hint="eastAsia"/>
        </w:rPr>
        <w:t>유희성,</w:t>
      </w:r>
      <w:r>
        <w:t xml:space="preserve"> </w:t>
      </w:r>
      <w:r>
        <w:rPr>
          <w:rFonts w:hint="eastAsia"/>
        </w:rPr>
        <w:t>개성 등</w:t>
      </w:r>
      <w:r>
        <w:t>)</w:t>
      </w:r>
    </w:p>
    <w:p w14:paraId="15206669" w14:textId="4D48DF1E" w:rsidR="001B2D5E" w:rsidRDefault="001B2D5E" w:rsidP="001B2D5E">
      <w:pPr>
        <w:pStyle w:val="7"/>
        <w:ind w:left="400"/>
      </w:pPr>
      <w:r>
        <w:rPr>
          <w:rFonts w:hint="eastAsia"/>
        </w:rPr>
        <w:t>사용자의 숙련도는?</w:t>
      </w:r>
    </w:p>
    <w:p w14:paraId="7FA456A4" w14:textId="0C7F076B" w:rsidR="001B2D5E" w:rsidRDefault="001B2D5E" w:rsidP="001B2D5E">
      <w:pPr>
        <w:pStyle w:val="a"/>
      </w:pPr>
      <w:r w:rsidRPr="001B2D5E">
        <w:rPr>
          <w:rFonts w:hint="eastAsia"/>
          <w:color w:val="FF0000"/>
        </w:rPr>
        <w:t>과업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분석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실제로 어떤 방식으로</w:t>
      </w:r>
      <w:r>
        <w:t xml:space="preserve"> </w:t>
      </w:r>
      <w:r>
        <w:rPr>
          <w:rFonts w:hint="eastAsia"/>
        </w:rPr>
        <w:t>시스템을 사용하는가?</w:t>
      </w:r>
    </w:p>
    <w:p w14:paraId="004C4601" w14:textId="6FF67A4B" w:rsidR="001B2D5E" w:rsidRDefault="001B2D5E" w:rsidP="001B2D5E">
      <w:pPr>
        <w:pStyle w:val="7"/>
        <w:ind w:left="40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명의 고스트가 캐릭터 한 대에 동시에 </w:t>
      </w:r>
      <w:proofErr w:type="spellStart"/>
      <w:r>
        <w:rPr>
          <w:rFonts w:hint="eastAsia"/>
        </w:rPr>
        <w:t>락다운을</w:t>
      </w:r>
      <w:proofErr w:type="spellEnd"/>
      <w:r>
        <w:rPr>
          <w:rFonts w:hint="eastAsia"/>
        </w:rPr>
        <w:t xml:space="preserve"> 걸려고 한 건 아닌데</w:t>
      </w:r>
      <w:r>
        <w:t>…W3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오토캐스트</w:t>
      </w:r>
      <w:proofErr w:type="spellEnd"/>
      <w:r>
        <w:rPr>
          <w:rFonts w:hint="eastAsia"/>
        </w:rPr>
        <w:t>,</w:t>
      </w:r>
      <w:r>
        <w:t xml:space="preserve"> S2</w:t>
      </w:r>
      <w:r>
        <w:rPr>
          <w:rFonts w:hint="eastAsia"/>
        </w:rPr>
        <w:t>의 스킬 캐스팅</w:t>
      </w:r>
    </w:p>
    <w:p w14:paraId="5DBE7F0A" w14:textId="1A28FA40" w:rsidR="001B2D5E" w:rsidRDefault="001B2D5E" w:rsidP="001B2D5E">
      <w:pPr>
        <w:pStyle w:val="a"/>
      </w:pPr>
      <w:r w:rsidRPr="001B2D5E">
        <w:rPr>
          <w:rFonts w:hint="eastAsia"/>
          <w:color w:val="FF0000"/>
        </w:rPr>
        <w:t>상황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분석 </w:t>
      </w:r>
      <w:r>
        <w:t>/</w:t>
      </w:r>
      <w:proofErr w:type="gramEnd"/>
      <w:r>
        <w:t xml:space="preserve"> </w:t>
      </w:r>
      <w:r>
        <w:rPr>
          <w:rFonts w:hint="eastAsia"/>
        </w:rPr>
        <w:t>어떤 상황에서 사용하는가?</w:t>
      </w:r>
    </w:p>
    <w:p w14:paraId="285AB372" w14:textId="77777777" w:rsidR="00E968CD" w:rsidRDefault="001B2D5E" w:rsidP="001B2D5E">
      <w:pPr>
        <w:pStyle w:val="7"/>
        <w:ind w:left="400"/>
      </w:pPr>
      <w:r>
        <w:rPr>
          <w:rFonts w:hint="eastAsia"/>
        </w:rPr>
        <w:t xml:space="preserve">땅에 떨어진 </w:t>
      </w:r>
      <w:proofErr w:type="gramStart"/>
      <w:r>
        <w:rPr>
          <w:rFonts w:hint="eastAsia"/>
        </w:rPr>
        <w:t xml:space="preserve">물약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강화 스크롤을 먹으면 </w:t>
      </w:r>
      <w:proofErr w:type="spellStart"/>
      <w:r>
        <w:rPr>
          <w:rFonts w:hint="eastAsia"/>
        </w:rPr>
        <w:t>인벤으로</w:t>
      </w:r>
      <w:proofErr w:type="spellEnd"/>
      <w:r>
        <w:rPr>
          <w:rFonts w:hint="eastAsia"/>
        </w:rPr>
        <w:t xml:space="preserve"> 들어가야 하나,</w:t>
      </w:r>
      <w:r>
        <w:t xml:space="preserve"> </w:t>
      </w:r>
      <w:r>
        <w:rPr>
          <w:rFonts w:hint="eastAsia"/>
        </w:rPr>
        <w:t>단축키 창으로 들어가야 하나</w:t>
      </w:r>
      <w:r>
        <w:t>?</w:t>
      </w:r>
    </w:p>
    <w:p w14:paraId="31151AA1" w14:textId="05083EB7" w:rsidR="001B2D5E" w:rsidRPr="001B2D5E" w:rsidRDefault="001B2D5E" w:rsidP="00D60137">
      <w:pPr>
        <w:pStyle w:val="7"/>
        <w:ind w:left="400"/>
      </w:pPr>
      <w:r>
        <w:rPr>
          <w:rFonts w:hint="eastAsia"/>
        </w:rPr>
        <w:t xml:space="preserve">땅에 떨어진 무기를 </w:t>
      </w:r>
      <w:proofErr w:type="spellStart"/>
      <w:r>
        <w:rPr>
          <w:rFonts w:hint="eastAsia"/>
        </w:rPr>
        <w:t>주으면</w:t>
      </w:r>
      <w:proofErr w:type="spellEnd"/>
      <w:r>
        <w:rPr>
          <w:rFonts w:hint="eastAsia"/>
        </w:rPr>
        <w:t xml:space="preserve"> 바로 </w:t>
      </w:r>
      <w:proofErr w:type="gramStart"/>
      <w:r>
        <w:rPr>
          <w:rFonts w:hint="eastAsia"/>
        </w:rPr>
        <w:t xml:space="preserve">착용 </w:t>
      </w:r>
      <w:r>
        <w:t>/</w:t>
      </w:r>
      <w:proofErr w:type="gramEnd"/>
      <w:r>
        <w:t xml:space="preserve"> </w:t>
      </w:r>
      <w:r>
        <w:rPr>
          <w:rFonts w:hint="eastAsia"/>
        </w:rPr>
        <w:t>교체되어야 하나?</w:t>
      </w:r>
    </w:p>
    <w:p w14:paraId="589BC904" w14:textId="77777777" w:rsidR="0039169A" w:rsidRPr="008D6A5A" w:rsidRDefault="0039169A" w:rsidP="00133CF8">
      <w:pPr>
        <w:pStyle w:val="a"/>
        <w:numPr>
          <w:ilvl w:val="0"/>
          <w:numId w:val="0"/>
        </w:numPr>
        <w:ind w:left="403" w:hanging="403"/>
      </w:pPr>
    </w:p>
    <w:p w14:paraId="085C9A0C" w14:textId="75E6B122" w:rsidR="00287FAE" w:rsidRDefault="00B71530" w:rsidP="00B71530">
      <w:pPr>
        <w:pStyle w:val="2"/>
      </w:pPr>
      <w:r>
        <w:rPr>
          <w:rFonts w:hint="eastAsia"/>
        </w:rPr>
        <w:t>사업적 측면의 분석</w:t>
      </w:r>
    </w:p>
    <w:p w14:paraId="2E266568" w14:textId="41FE045F" w:rsidR="00B71530" w:rsidRDefault="00B71530" w:rsidP="00B71530">
      <w:pPr>
        <w:pStyle w:val="a"/>
      </w:pPr>
      <w:r>
        <w:rPr>
          <w:rFonts w:hint="eastAsia"/>
        </w:rPr>
        <w:t>회사가 요구하는 목적은?</w:t>
      </w:r>
    </w:p>
    <w:p w14:paraId="48FA78E4" w14:textId="2B1F0FC7" w:rsidR="00B71530" w:rsidRDefault="00B71530" w:rsidP="00B71530">
      <w:pPr>
        <w:pStyle w:val="a"/>
      </w:pPr>
      <w:r>
        <w:rPr>
          <w:rFonts w:hint="eastAsia"/>
        </w:rPr>
        <w:t xml:space="preserve">프로젝트의 </w:t>
      </w:r>
      <w:proofErr w:type="gramStart"/>
      <w:r>
        <w:rPr>
          <w:rFonts w:hint="eastAsia"/>
        </w:rPr>
        <w:t xml:space="preserve">목적 </w:t>
      </w:r>
      <w:r>
        <w:t>/</w:t>
      </w:r>
      <w:proofErr w:type="gramEnd"/>
      <w:r>
        <w:t xml:space="preserve"> </w:t>
      </w:r>
      <w:r>
        <w:rPr>
          <w:rFonts w:hint="eastAsia"/>
        </w:rPr>
        <w:t>기대하는 결과</w:t>
      </w:r>
      <w:r>
        <w:t xml:space="preserve">, </w:t>
      </w:r>
      <w:r>
        <w:rPr>
          <w:rFonts w:hint="eastAsia"/>
        </w:rPr>
        <w:t>결과물의 활용 방안</w:t>
      </w:r>
    </w:p>
    <w:p w14:paraId="61AD0787" w14:textId="10430617" w:rsidR="00B71530" w:rsidRDefault="00B71530" w:rsidP="00B71530">
      <w:pPr>
        <w:pStyle w:val="a"/>
      </w:pPr>
      <w:r>
        <w:rPr>
          <w:rFonts w:hint="eastAsia"/>
        </w:rPr>
        <w:t xml:space="preserve">사용자 </w:t>
      </w:r>
      <w:proofErr w:type="gramStart"/>
      <w:r>
        <w:rPr>
          <w:rFonts w:hint="eastAsia"/>
        </w:rPr>
        <w:t xml:space="preserve">특징 </w:t>
      </w:r>
      <w:r>
        <w:t>/</w:t>
      </w:r>
      <w:proofErr w:type="gramEnd"/>
      <w:r>
        <w:t xml:space="preserve"> </w:t>
      </w:r>
      <w:r>
        <w:rPr>
          <w:rFonts w:hint="eastAsia"/>
        </w:rPr>
        <w:t>타겟 사용층의 다양한 세부 요소 파악</w:t>
      </w:r>
    </w:p>
    <w:p w14:paraId="4CB93B81" w14:textId="77777777" w:rsidR="0009391C" w:rsidRDefault="0009391C" w:rsidP="0009391C">
      <w:pPr>
        <w:pStyle w:val="a"/>
        <w:numPr>
          <w:ilvl w:val="0"/>
          <w:numId w:val="0"/>
        </w:numPr>
      </w:pPr>
    </w:p>
    <w:p w14:paraId="590DA993" w14:textId="3B9BF586" w:rsidR="00B71530" w:rsidRDefault="0009391C" w:rsidP="0009391C">
      <w:pPr>
        <w:pStyle w:val="2"/>
      </w:pPr>
      <w:r>
        <w:rPr>
          <w:rFonts w:hint="eastAsia"/>
        </w:rPr>
        <w:t>기술적 측면의 분석</w:t>
      </w:r>
    </w:p>
    <w:p w14:paraId="6926DC09" w14:textId="1CCAC92A" w:rsidR="0009391C" w:rsidRDefault="0009391C" w:rsidP="0009391C">
      <w:pPr>
        <w:pStyle w:val="a"/>
      </w:pPr>
      <w:r>
        <w:rPr>
          <w:rFonts w:hint="eastAsia"/>
        </w:rPr>
        <w:t>구현 가능한 수준</w:t>
      </w:r>
    </w:p>
    <w:p w14:paraId="2A94060F" w14:textId="0C477542" w:rsidR="0009391C" w:rsidRDefault="0009391C" w:rsidP="0009391C">
      <w:pPr>
        <w:pStyle w:val="a"/>
      </w:pPr>
      <w:r>
        <w:rPr>
          <w:rFonts w:hint="eastAsia"/>
        </w:rPr>
        <w:t xml:space="preserve">디스플레이의 특성 </w:t>
      </w:r>
      <w:r>
        <w:t>(</w:t>
      </w:r>
      <w:r>
        <w:rPr>
          <w:rFonts w:hint="eastAsia"/>
        </w:rPr>
        <w:t>사이즈,</w:t>
      </w:r>
      <w:r>
        <w:t xml:space="preserve"> </w:t>
      </w:r>
      <w:r>
        <w:rPr>
          <w:rFonts w:hint="eastAsia"/>
        </w:rPr>
        <w:t>해상도 등</w:t>
      </w:r>
      <w:r>
        <w:t>)</w:t>
      </w:r>
    </w:p>
    <w:p w14:paraId="2C6A1FB9" w14:textId="0B2060D2" w:rsidR="0009391C" w:rsidRDefault="0009391C" w:rsidP="0009391C">
      <w:pPr>
        <w:pStyle w:val="a"/>
      </w:pPr>
      <w:r>
        <w:rPr>
          <w:rFonts w:hint="eastAsia"/>
        </w:rPr>
        <w:t>입력 장치</w:t>
      </w:r>
    </w:p>
    <w:p w14:paraId="742EFD3A" w14:textId="0E4C65EA" w:rsidR="0009391C" w:rsidRPr="0009391C" w:rsidRDefault="0009391C" w:rsidP="0009391C">
      <w:pPr>
        <w:pStyle w:val="a"/>
      </w:pPr>
      <w:r>
        <w:rPr>
          <w:rFonts w:hint="eastAsia"/>
        </w:rPr>
        <w:t>속도</w:t>
      </w:r>
    </w:p>
    <w:p w14:paraId="3BA3C0F4" w14:textId="7C7AC15F" w:rsidR="00E968CD" w:rsidRDefault="00E968CD" w:rsidP="008D6323">
      <w:pPr>
        <w:pStyle w:val="a"/>
        <w:numPr>
          <w:ilvl w:val="0"/>
          <w:numId w:val="0"/>
        </w:numPr>
        <w:ind w:left="403" w:hanging="403"/>
      </w:pPr>
    </w:p>
    <w:p w14:paraId="0C594E8E" w14:textId="6E8207AF" w:rsidR="0009391C" w:rsidRDefault="008C1583" w:rsidP="008C1583">
      <w:pPr>
        <w:pStyle w:val="2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와 다른 파트의 개발과의 차이</w:t>
      </w:r>
    </w:p>
    <w:p w14:paraId="0D6DA636" w14:textId="4BDCB8B5" w:rsidR="008C1583" w:rsidRPr="008C1583" w:rsidRDefault="008C1583" w:rsidP="008C1583">
      <w:pPr>
        <w:pStyle w:val="a"/>
      </w:pPr>
      <w:r>
        <w:rPr>
          <w:rFonts w:hint="eastAsia"/>
        </w:rPr>
        <w:t xml:space="preserve">분석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구현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>평가 과정의 반복</w:t>
      </w:r>
    </w:p>
    <w:p w14:paraId="6DA6CF0B" w14:textId="7DE85B3A" w:rsidR="008C1583" w:rsidRPr="008C1583" w:rsidRDefault="008C1583" w:rsidP="008C1583">
      <w:pPr>
        <w:pStyle w:val="a"/>
      </w:pPr>
      <w:r>
        <w:rPr>
          <w:rFonts w:eastAsiaTheme="majorHAnsi" w:hint="eastAsia"/>
        </w:rPr>
        <w:t>수시로 기획의 수정 및 추가 필요</w:t>
      </w:r>
    </w:p>
    <w:p w14:paraId="5600BD46" w14:textId="59481DE9" w:rsidR="008C1583" w:rsidRPr="008C1583" w:rsidRDefault="008C1583" w:rsidP="008C1583">
      <w:pPr>
        <w:pStyle w:val="a"/>
      </w:pPr>
      <w:proofErr w:type="gramStart"/>
      <w:r>
        <w:rPr>
          <w:rFonts w:eastAsiaTheme="majorHAnsi" w:hint="eastAsia"/>
        </w:rPr>
        <w:t xml:space="preserve">분석 </w:t>
      </w:r>
      <w:r>
        <w:rPr>
          <w:rFonts w:eastAsiaTheme="majorHAnsi"/>
        </w:rPr>
        <w:t>/</w:t>
      </w:r>
      <w:proofErr w:type="gramEnd"/>
      <w:r>
        <w:rPr>
          <w:rFonts w:eastAsiaTheme="majorHAnsi"/>
        </w:rPr>
        <w:t xml:space="preserve"> </w:t>
      </w:r>
      <w:r>
        <w:rPr>
          <w:rFonts w:eastAsiaTheme="majorHAnsi" w:hint="eastAsia"/>
        </w:rPr>
        <w:t xml:space="preserve">사업 목적과 사용자 목적 달성을 위한 </w:t>
      </w:r>
      <w:r>
        <w:rPr>
          <w:rFonts w:eastAsiaTheme="majorHAnsi"/>
        </w:rPr>
        <w:t xml:space="preserve">Usability Goal </w:t>
      </w:r>
      <w:r>
        <w:rPr>
          <w:rFonts w:eastAsiaTheme="majorHAnsi" w:hint="eastAsia"/>
        </w:rPr>
        <w:t>설정 분석 필요</w:t>
      </w:r>
    </w:p>
    <w:p w14:paraId="3EB05E1E" w14:textId="6991B4E1" w:rsidR="008C1583" w:rsidRPr="008C1583" w:rsidRDefault="008C1583" w:rsidP="008C1583">
      <w:pPr>
        <w:pStyle w:val="a"/>
      </w:pPr>
      <w:proofErr w:type="gramStart"/>
      <w:r>
        <w:rPr>
          <w:rFonts w:eastAsiaTheme="majorHAnsi" w:hint="eastAsia"/>
        </w:rPr>
        <w:t xml:space="preserve">구현 </w:t>
      </w:r>
      <w:r>
        <w:rPr>
          <w:rFonts w:eastAsiaTheme="majorHAnsi"/>
        </w:rPr>
        <w:t>/</w:t>
      </w:r>
      <w:proofErr w:type="gramEnd"/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디자인</w:t>
      </w:r>
      <w:r>
        <w:rPr>
          <w:rFonts w:eastAsiaTheme="majorHAnsi"/>
        </w:rPr>
        <w:t xml:space="preserve">, </w:t>
      </w:r>
      <w:r>
        <w:rPr>
          <w:rFonts w:eastAsiaTheme="majorHAnsi" w:hint="eastAsia"/>
        </w:rPr>
        <w:t>테스트,</w:t>
      </w:r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개발</w:t>
      </w:r>
    </w:p>
    <w:p w14:paraId="15D51606" w14:textId="088F5796" w:rsidR="008C1583" w:rsidRPr="008C1583" w:rsidRDefault="008C1583" w:rsidP="008C1583">
      <w:pPr>
        <w:pStyle w:val="a"/>
      </w:pPr>
      <w:proofErr w:type="gramStart"/>
      <w:r>
        <w:rPr>
          <w:rFonts w:eastAsiaTheme="majorHAnsi" w:hint="eastAsia"/>
        </w:rPr>
        <w:t xml:space="preserve">평가 </w:t>
      </w:r>
      <w:r>
        <w:rPr>
          <w:rFonts w:eastAsiaTheme="majorHAnsi"/>
        </w:rPr>
        <w:t>/</w:t>
      </w:r>
      <w:proofErr w:type="gramEnd"/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테스트,</w:t>
      </w:r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인터뷰,</w:t>
      </w:r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설문지 등 다양한 방법으로 사용자 피드백</w:t>
      </w:r>
    </w:p>
    <w:p w14:paraId="64E21E2F" w14:textId="77777777" w:rsidR="00C25F14" w:rsidRDefault="008C1583" w:rsidP="007719AC">
      <w:pPr>
        <w:pStyle w:val="a"/>
        <w:widowControl/>
        <w:wordWrap/>
        <w:autoSpaceDE/>
        <w:autoSpaceDN/>
        <w:rPr>
          <w:rFonts w:eastAsiaTheme="majorHAnsi"/>
        </w:rPr>
      </w:pPr>
      <w:r w:rsidRPr="00D43DBA">
        <w:rPr>
          <w:rFonts w:eastAsiaTheme="majorHAnsi" w:hint="eastAsia"/>
        </w:rPr>
        <w:t>중요도,</w:t>
      </w:r>
      <w:r w:rsidRPr="00D43DBA">
        <w:rPr>
          <w:rFonts w:eastAsiaTheme="majorHAnsi"/>
        </w:rPr>
        <w:t xml:space="preserve"> </w:t>
      </w:r>
      <w:r w:rsidRPr="00D43DBA">
        <w:rPr>
          <w:rFonts w:eastAsiaTheme="majorHAnsi" w:hint="eastAsia"/>
        </w:rPr>
        <w:t>예상 완료 시점 등에 따라 유동적으로 스케줄링해야 함</w:t>
      </w:r>
    </w:p>
    <w:p w14:paraId="709A5A84" w14:textId="6C8F78F4" w:rsidR="00C25F14" w:rsidRDefault="00C25F14" w:rsidP="00C25F14">
      <w:pPr>
        <w:pStyle w:val="a"/>
        <w:widowControl/>
        <w:numPr>
          <w:ilvl w:val="0"/>
          <w:numId w:val="0"/>
        </w:numPr>
        <w:wordWrap/>
        <w:autoSpaceDE/>
        <w:autoSpaceDN/>
        <w:rPr>
          <w:rFonts w:eastAsiaTheme="majorHAnsi"/>
        </w:rPr>
      </w:pPr>
    </w:p>
    <w:p w14:paraId="1C22658C" w14:textId="77777777" w:rsidR="00C25F14" w:rsidRPr="008C1583" w:rsidRDefault="00C25F14" w:rsidP="00C25F14">
      <w:pPr>
        <w:pStyle w:val="2"/>
      </w:pPr>
      <w:r>
        <w:rPr>
          <w:rFonts w:hint="eastAsia"/>
        </w:rPr>
        <w:t>하지만 현실은?</w:t>
      </w:r>
      <w:r>
        <w:t>??</w:t>
      </w:r>
    </w:p>
    <w:p w14:paraId="6E9E651A" w14:textId="77777777" w:rsidR="00C25F14" w:rsidRDefault="00C25F14" w:rsidP="00C25F14">
      <w:pPr>
        <w:pStyle w:val="a"/>
      </w:pPr>
      <w:r>
        <w:rPr>
          <w:rFonts w:hint="eastAsia"/>
        </w:rPr>
        <w:t>C</w:t>
      </w:r>
      <w:r>
        <w:t xml:space="preserve">ase by </w:t>
      </w:r>
      <w:proofErr w:type="gramStart"/>
      <w:r>
        <w:t>Case !!!</w:t>
      </w:r>
      <w:proofErr w:type="gramEnd"/>
    </w:p>
    <w:p w14:paraId="4D998DF5" w14:textId="77777777" w:rsidR="00C25F14" w:rsidRDefault="00C25F14" w:rsidP="00C25F14">
      <w:pPr>
        <w:pStyle w:val="7"/>
        <w:ind w:left="400"/>
      </w:pPr>
      <w:proofErr w:type="gramStart"/>
      <w:r>
        <w:t xml:space="preserve">UI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게임 기획의 후반 단계에 </w:t>
      </w:r>
      <w:r>
        <w:t>‘</w:t>
      </w:r>
      <w:r>
        <w:rPr>
          <w:rFonts w:hint="eastAsia"/>
        </w:rPr>
        <w:t>급하게</w:t>
      </w:r>
      <w:r>
        <w:t xml:space="preserve">’ </w:t>
      </w:r>
      <w:r>
        <w:rPr>
          <w:rFonts w:hint="eastAsia"/>
        </w:rPr>
        <w:t>들어가는 경우가 대부분이고</w:t>
      </w:r>
    </w:p>
    <w:p w14:paraId="16E7BF0E" w14:textId="77777777" w:rsidR="00C25F14" w:rsidRDefault="00C25F14" w:rsidP="00C25F14">
      <w:pPr>
        <w:pStyle w:val="7"/>
        <w:ind w:left="400"/>
      </w:pPr>
      <w:r>
        <w:rPr>
          <w:rFonts w:hint="eastAsia"/>
        </w:rPr>
        <w:t>아티스트는 재 작업하다 멘붕 옴(재미도 없고,</w:t>
      </w:r>
      <w:r>
        <w:t xml:space="preserve"> </w:t>
      </w:r>
      <w:r>
        <w:rPr>
          <w:rFonts w:hint="eastAsia"/>
        </w:rPr>
        <w:t xml:space="preserve">표시도 </w:t>
      </w:r>
      <w:proofErr w:type="spellStart"/>
      <w:r>
        <w:rPr>
          <w:rFonts w:hint="eastAsia"/>
        </w:rPr>
        <w:t>안나고</w:t>
      </w:r>
      <w:proofErr w:type="spellEnd"/>
      <w:r>
        <w:t>…)</w:t>
      </w:r>
    </w:p>
    <w:p w14:paraId="539947C3" w14:textId="77777777" w:rsidR="00C25F14" w:rsidRDefault="00C25F14" w:rsidP="00C25F14">
      <w:pPr>
        <w:pStyle w:val="7"/>
        <w:ind w:left="40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위주의 플랫폼이나 장르가 아니면 </w:t>
      </w:r>
      <w:r>
        <w:t>UI</w:t>
      </w:r>
      <w:r>
        <w:rPr>
          <w:rFonts w:hint="eastAsia"/>
        </w:rPr>
        <w:t>의 중요도에 비해 개발 비중이 낮음</w:t>
      </w:r>
    </w:p>
    <w:p w14:paraId="5EFB8F13" w14:textId="51ACE357" w:rsidR="00D43DBA" w:rsidRPr="00D43DBA" w:rsidRDefault="00D43DBA" w:rsidP="00C25F14">
      <w:pPr>
        <w:pStyle w:val="a"/>
        <w:widowControl/>
        <w:numPr>
          <w:ilvl w:val="0"/>
          <w:numId w:val="0"/>
        </w:numPr>
        <w:wordWrap/>
        <w:autoSpaceDE/>
        <w:autoSpaceDN/>
        <w:ind w:left="403" w:hanging="403"/>
        <w:rPr>
          <w:rFonts w:eastAsiaTheme="majorHAnsi"/>
        </w:rPr>
      </w:pPr>
      <w:r w:rsidRPr="00D43DBA">
        <w:rPr>
          <w:rFonts w:eastAsiaTheme="majorHAnsi"/>
        </w:rPr>
        <w:br w:type="page"/>
      </w:r>
    </w:p>
    <w:p w14:paraId="4B6273DF" w14:textId="77E68F0D" w:rsidR="00E968CD" w:rsidRDefault="005619F2" w:rsidP="00BD4055">
      <w:pPr>
        <w:pStyle w:val="4"/>
      </w:pPr>
      <w:r>
        <w:lastRenderedPageBreak/>
        <w:t>“</w:t>
      </w:r>
      <w:r>
        <w:rPr>
          <w:rFonts w:hint="eastAsia"/>
        </w:rPr>
        <w:t>제이콥 닐슨의 체크리스트</w:t>
      </w:r>
      <w:r>
        <w:t>”</w:t>
      </w:r>
    </w:p>
    <w:p w14:paraId="630AEF10" w14:textId="77777777" w:rsidR="00BD4055" w:rsidRPr="00BD4055" w:rsidRDefault="00BD4055" w:rsidP="00BD4055">
      <w:pPr>
        <w:pStyle w:val="a"/>
        <w:numPr>
          <w:ilvl w:val="0"/>
          <w:numId w:val="0"/>
        </w:numPr>
        <w:ind w:left="403" w:hanging="403"/>
      </w:pPr>
    </w:p>
    <w:p w14:paraId="00CF86DC" w14:textId="2B92EE87" w:rsidR="005619F2" w:rsidRDefault="005619F2" w:rsidP="005619F2">
      <w:pPr>
        <w:pStyle w:val="2"/>
      </w:pPr>
      <w:r>
        <w:rPr>
          <w:rFonts w:hint="eastAsia"/>
        </w:rPr>
        <w:t>가시성</w:t>
      </w:r>
    </w:p>
    <w:p w14:paraId="3ED56F02" w14:textId="4A159032" w:rsidR="005619F2" w:rsidRDefault="005619F2" w:rsidP="005619F2">
      <w:pPr>
        <w:pStyle w:val="a"/>
      </w:pPr>
      <w:proofErr w:type="gramStart"/>
      <w:r>
        <w:rPr>
          <w:rFonts w:hint="eastAsia"/>
        </w:rPr>
        <w:t xml:space="preserve">가시성 </w:t>
      </w:r>
      <w:r>
        <w:t>/</w:t>
      </w:r>
      <w:proofErr w:type="gramEnd"/>
      <w:r>
        <w:t xml:space="preserve"> </w:t>
      </w:r>
      <w:r>
        <w:rPr>
          <w:rFonts w:hint="eastAsia"/>
        </w:rPr>
        <w:t>현재 어떠한 작업을 진행하고 있는지 알아볼 수 있는가?</w:t>
      </w:r>
    </w:p>
    <w:p w14:paraId="38499FB0" w14:textId="78269523" w:rsidR="005619F2" w:rsidRDefault="005619F2" w:rsidP="005619F2">
      <w:pPr>
        <w:pStyle w:val="a"/>
      </w:pPr>
      <w:r>
        <w:rPr>
          <w:rFonts w:hint="eastAsia"/>
        </w:rPr>
        <w:t>피드백의 존재 유무</w:t>
      </w:r>
    </w:p>
    <w:p w14:paraId="7B3445EA" w14:textId="40FD272D" w:rsidR="005619F2" w:rsidRDefault="005619F2" w:rsidP="005619F2">
      <w:pPr>
        <w:pStyle w:val="7"/>
        <w:ind w:left="400"/>
      </w:pPr>
      <w:r>
        <w:rPr>
          <w:rFonts w:hint="eastAsia"/>
        </w:rPr>
        <w:t>현재 어떤 버튼이 눌러져 있는지에 대한 피드백이 있는가?</w:t>
      </w:r>
    </w:p>
    <w:p w14:paraId="4AD4CA9B" w14:textId="64BCAC44" w:rsidR="005619F2" w:rsidRDefault="005619F2" w:rsidP="005619F2">
      <w:pPr>
        <w:pStyle w:val="7"/>
        <w:ind w:left="400"/>
      </w:pPr>
      <w:r>
        <w:rPr>
          <w:rFonts w:hint="eastAsia"/>
        </w:rPr>
        <w:t>어떤 대상이 선택되어 있고 움직일 수 있는지에 대한 정보가 있는가?</w:t>
      </w:r>
    </w:p>
    <w:p w14:paraId="35299275" w14:textId="06D11B9A" w:rsidR="005619F2" w:rsidRDefault="005619F2" w:rsidP="005619F2">
      <w:pPr>
        <w:pStyle w:val="a"/>
      </w:pPr>
      <w:r>
        <w:rPr>
          <w:rFonts w:hint="eastAsia"/>
        </w:rPr>
        <w:t>피드백의 명확성</w:t>
      </w:r>
    </w:p>
    <w:p w14:paraId="1F1CA2C9" w14:textId="014A70C4" w:rsidR="005619F2" w:rsidRDefault="005619F2" w:rsidP="005619F2">
      <w:pPr>
        <w:pStyle w:val="7"/>
        <w:ind w:left="400"/>
      </w:pPr>
      <w:r>
        <w:rPr>
          <w:rFonts w:hint="eastAsia"/>
        </w:rPr>
        <w:t>상태와 작동 가능 여부를 보기만으로 알 수 있는가?</w:t>
      </w:r>
    </w:p>
    <w:p w14:paraId="1FD4AE3A" w14:textId="614D18E9" w:rsidR="005619F2" w:rsidRDefault="005619F2" w:rsidP="005619F2">
      <w:pPr>
        <w:pStyle w:val="7"/>
        <w:ind w:left="400"/>
      </w:pPr>
      <w:r>
        <w:rPr>
          <w:rFonts w:hint="eastAsia"/>
        </w:rPr>
        <w:t>어떤 메뉴 항목이 선택되었는지 명확하게 표시되어 있는가?</w:t>
      </w:r>
    </w:p>
    <w:p w14:paraId="65C17D02" w14:textId="7F3F1917" w:rsidR="005619F2" w:rsidRDefault="005619F2" w:rsidP="005619F2">
      <w:pPr>
        <w:pStyle w:val="a"/>
      </w:pPr>
      <w:r>
        <w:rPr>
          <w:rFonts w:hint="eastAsia"/>
        </w:rPr>
        <w:t xml:space="preserve">피드백의 </w:t>
      </w:r>
      <w:proofErr w:type="spellStart"/>
      <w:r>
        <w:rPr>
          <w:rFonts w:hint="eastAsia"/>
        </w:rPr>
        <w:t>즉시성</w:t>
      </w:r>
      <w:proofErr w:type="spellEnd"/>
    </w:p>
    <w:p w14:paraId="32B286E2" w14:textId="349DEF9C" w:rsidR="005619F2" w:rsidRDefault="005619F2" w:rsidP="005619F2">
      <w:pPr>
        <w:pStyle w:val="7"/>
        <w:ind w:left="400"/>
      </w:pPr>
      <w:r>
        <w:rPr>
          <w:rFonts w:hint="eastAsia"/>
        </w:rPr>
        <w:t>작업에 비해 적당한 반응 속도를 제공하고 있는가?</w:t>
      </w:r>
    </w:p>
    <w:p w14:paraId="29FDFDA1" w14:textId="3245C6D3" w:rsidR="005619F2" w:rsidRDefault="005619F2" w:rsidP="005619F2">
      <w:pPr>
        <w:pStyle w:val="7"/>
        <w:ind w:left="400"/>
      </w:pPr>
      <w:r>
        <w:rPr>
          <w:rFonts w:hint="eastAsia"/>
        </w:rPr>
        <w:t>지연이 발생하면 사용자에게 진행 속도를 알려주고 있는가?</w:t>
      </w:r>
    </w:p>
    <w:p w14:paraId="39E94F0A" w14:textId="468A09ED" w:rsidR="002C561F" w:rsidRDefault="002C561F" w:rsidP="002C561F"/>
    <w:p w14:paraId="38AB9407" w14:textId="109441F9" w:rsidR="002C561F" w:rsidRDefault="002C561F" w:rsidP="002C561F">
      <w:pPr>
        <w:pStyle w:val="2"/>
      </w:pPr>
      <w:r>
        <w:rPr>
          <w:rFonts w:hint="eastAsia"/>
        </w:rPr>
        <w:t>현실 세계와의 부합</w:t>
      </w:r>
    </w:p>
    <w:p w14:paraId="22B3B82A" w14:textId="0D477B40" w:rsidR="002C561F" w:rsidRDefault="002C561F" w:rsidP="002C561F">
      <w:pPr>
        <w:pStyle w:val="a"/>
      </w:pPr>
      <w:r>
        <w:rPr>
          <w:rFonts w:hint="eastAsia"/>
        </w:rPr>
        <w:t>현실 세계와의 부합</w:t>
      </w:r>
    </w:p>
    <w:p w14:paraId="0A4FF010" w14:textId="44582780" w:rsidR="002C561F" w:rsidRDefault="002C561F" w:rsidP="002C561F">
      <w:pPr>
        <w:pStyle w:val="7"/>
        <w:ind w:left="400"/>
      </w:pPr>
      <w:r>
        <w:rPr>
          <w:rFonts w:hint="eastAsia"/>
        </w:rPr>
        <w:t>사용자가 상식적으로 납득할 수 있는 시스템,</w:t>
      </w:r>
      <w:r>
        <w:t xml:space="preserve"> </w:t>
      </w:r>
      <w:r>
        <w:rPr>
          <w:rFonts w:hint="eastAsia"/>
        </w:rPr>
        <w:t>단어</w:t>
      </w:r>
      <w:r>
        <w:t xml:space="preserve">, </w:t>
      </w:r>
      <w:r>
        <w:rPr>
          <w:rFonts w:hint="eastAsia"/>
        </w:rPr>
        <w:t>글을 사용하고 있는가?</w:t>
      </w:r>
    </w:p>
    <w:p w14:paraId="04F03B49" w14:textId="1A314543" w:rsidR="002C561F" w:rsidRDefault="002C561F" w:rsidP="002C561F">
      <w:pPr>
        <w:pStyle w:val="a"/>
      </w:pPr>
      <w:r>
        <w:rPr>
          <w:rFonts w:hint="eastAsia"/>
        </w:rPr>
        <w:t>실 세상과의 부합 정도</w:t>
      </w:r>
    </w:p>
    <w:p w14:paraId="6F3AD63B" w14:textId="5C0306D4" w:rsidR="002C561F" w:rsidRDefault="002C561F" w:rsidP="002C561F">
      <w:pPr>
        <w:pStyle w:val="7"/>
        <w:ind w:left="400"/>
      </w:pPr>
      <w:r>
        <w:rPr>
          <w:rFonts w:hint="eastAsia"/>
        </w:rPr>
        <w:t>실생활에서 늘 사용하는 용어를 사용하는가?</w:t>
      </w:r>
    </w:p>
    <w:p w14:paraId="7B29D4F2" w14:textId="528FAF04" w:rsidR="002C561F" w:rsidRDefault="002C561F" w:rsidP="002C561F">
      <w:pPr>
        <w:pStyle w:val="7"/>
        <w:ind w:left="400"/>
      </w:pPr>
      <w:r>
        <w:rPr>
          <w:rFonts w:hint="eastAsia"/>
        </w:rPr>
        <w:t>추상화한 아이콘이 실제 세상과 비슷하게 표현되어 있는가?</w:t>
      </w:r>
    </w:p>
    <w:p w14:paraId="6D39FE92" w14:textId="3971A022" w:rsidR="002C561F" w:rsidRDefault="002C561F" w:rsidP="002C561F">
      <w:pPr>
        <w:pStyle w:val="a"/>
      </w:pPr>
      <w:r>
        <w:rPr>
          <w:rFonts w:hint="eastAsia"/>
        </w:rPr>
        <w:t>상식적인 논리와의 부합</w:t>
      </w:r>
    </w:p>
    <w:p w14:paraId="57191DBA" w14:textId="7AD3D663" w:rsidR="002C561F" w:rsidRDefault="002C561F" w:rsidP="002C561F">
      <w:pPr>
        <w:pStyle w:val="7"/>
        <w:ind w:left="400"/>
      </w:pPr>
      <w:proofErr w:type="spellStart"/>
      <w:r>
        <w:rPr>
          <w:rFonts w:hint="eastAsia"/>
        </w:rPr>
        <w:t>계층와</w:t>
      </w:r>
      <w:proofErr w:type="spellEnd"/>
      <w:r>
        <w:rPr>
          <w:rFonts w:hint="eastAsia"/>
        </w:rPr>
        <w:t xml:space="preserve"> 관계 별로 구분되어 있는가?</w:t>
      </w:r>
    </w:p>
    <w:p w14:paraId="2BD493F2" w14:textId="7E057B6A" w:rsidR="002C561F" w:rsidRDefault="002C561F" w:rsidP="002C561F">
      <w:pPr>
        <w:pStyle w:val="a"/>
      </w:pPr>
      <w:r>
        <w:rPr>
          <w:rFonts w:hint="eastAsia"/>
        </w:rPr>
        <w:t>사용자 과업과의 부합</w:t>
      </w:r>
    </w:p>
    <w:p w14:paraId="335C9A54" w14:textId="4C7FE48E" w:rsidR="002C561F" w:rsidRDefault="002C561F" w:rsidP="002C561F">
      <w:pPr>
        <w:pStyle w:val="7"/>
        <w:ind w:left="400"/>
      </w:pPr>
      <w:r>
        <w:rPr>
          <w:rFonts w:hint="eastAsia"/>
        </w:rPr>
        <w:t>실제 사용자가 해야 하는 작업과 동일한 이름을 사용하는가?</w:t>
      </w:r>
    </w:p>
    <w:p w14:paraId="616FE709" w14:textId="48C6D3C7" w:rsidR="002C561F" w:rsidRDefault="002C561F" w:rsidP="002C561F">
      <w:pPr>
        <w:pStyle w:val="a"/>
      </w:pPr>
      <w:r>
        <w:rPr>
          <w:rFonts w:hint="eastAsia"/>
        </w:rPr>
        <w:t>예상되는 행위와의 부합</w:t>
      </w:r>
    </w:p>
    <w:p w14:paraId="0EB75FA6" w14:textId="34B46771" w:rsidR="002C561F" w:rsidRDefault="002C561F" w:rsidP="002C561F">
      <w:pPr>
        <w:pStyle w:val="7"/>
        <w:ind w:left="400"/>
      </w:pPr>
      <w:r>
        <w:rPr>
          <w:rFonts w:hint="eastAsia"/>
        </w:rPr>
        <w:t>어디를 선택해야 하고 어떤 작업을 하는지가 명확한가?</w:t>
      </w:r>
    </w:p>
    <w:p w14:paraId="07F13BE9" w14:textId="4C9415A9" w:rsidR="00BD4055" w:rsidRDefault="00BD4055" w:rsidP="00BD4055"/>
    <w:p w14:paraId="680FE130" w14:textId="3122F81F" w:rsidR="00BD4055" w:rsidRDefault="00BD4055" w:rsidP="00BD4055">
      <w:pPr>
        <w:pStyle w:val="2"/>
      </w:pPr>
      <w:r>
        <w:rPr>
          <w:rFonts w:hint="eastAsia"/>
        </w:rPr>
        <w:t>컨트롤</w:t>
      </w:r>
    </w:p>
    <w:p w14:paraId="25958532" w14:textId="25C25350" w:rsidR="00BD4055" w:rsidRDefault="00BD4055" w:rsidP="00BD4055">
      <w:pPr>
        <w:pStyle w:val="a"/>
      </w:pPr>
      <w:proofErr w:type="gramStart"/>
      <w:r>
        <w:rPr>
          <w:rFonts w:hint="eastAsia"/>
        </w:rPr>
        <w:t xml:space="preserve">컨트롤 </w:t>
      </w:r>
      <w:r>
        <w:t>/</w:t>
      </w:r>
      <w:proofErr w:type="gramEnd"/>
      <w:r>
        <w:t xml:space="preserve"> </w:t>
      </w:r>
      <w:r>
        <w:rPr>
          <w:rFonts w:hint="eastAsia"/>
        </w:rPr>
        <w:t>사용자강 원하는 컨트롤을 자유롭게 할 수 있는가?</w:t>
      </w:r>
    </w:p>
    <w:p w14:paraId="2B02F822" w14:textId="5153801C" w:rsidR="00BD4055" w:rsidRDefault="00BD4055" w:rsidP="00BD4055">
      <w:pPr>
        <w:pStyle w:val="a"/>
      </w:pPr>
      <w:r>
        <w:rPr>
          <w:rFonts w:hint="eastAsia"/>
        </w:rPr>
        <w:t>전반적인 사용자 주도권</w:t>
      </w:r>
    </w:p>
    <w:p w14:paraId="0B669980" w14:textId="310CDED5" w:rsidR="00BD4055" w:rsidRDefault="00BD4055" w:rsidP="00BD4055">
      <w:pPr>
        <w:pStyle w:val="7"/>
        <w:ind w:left="400"/>
      </w:pPr>
      <w:r>
        <w:rPr>
          <w:rFonts w:hint="eastAsia"/>
        </w:rPr>
        <w:t>사용자가 왜 이리 못하게 하는 게 많아?</w:t>
      </w:r>
      <w:r>
        <w:t xml:space="preserve">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느끼지 않는가?</w:t>
      </w:r>
    </w:p>
    <w:p w14:paraId="55CD6440" w14:textId="7504FCD4" w:rsidR="00BD4055" w:rsidRDefault="00BD4055" w:rsidP="00BD4055">
      <w:pPr>
        <w:pStyle w:val="a"/>
      </w:pPr>
      <w:r>
        <w:rPr>
          <w:rFonts w:hint="eastAsia"/>
        </w:rPr>
        <w:t>취소 가능성</w:t>
      </w:r>
    </w:p>
    <w:p w14:paraId="5B64345F" w14:textId="1A2A969E" w:rsidR="00BD4055" w:rsidRDefault="00BD4055" w:rsidP="00BD4055">
      <w:pPr>
        <w:pStyle w:val="7"/>
        <w:ind w:left="400"/>
      </w:pPr>
      <w:r>
        <w:rPr>
          <w:rFonts w:hint="eastAsia"/>
        </w:rPr>
        <w:t>사용자가 선택한 행위를 쉽게 취소할 수 있는가?</w:t>
      </w:r>
    </w:p>
    <w:p w14:paraId="6EE0D91A" w14:textId="398632D1" w:rsidR="00BD4055" w:rsidRDefault="00BD4055" w:rsidP="00BD4055">
      <w:pPr>
        <w:pStyle w:val="7"/>
        <w:ind w:left="400"/>
      </w:pPr>
      <w:r>
        <w:rPr>
          <w:rFonts w:hint="eastAsia"/>
        </w:rPr>
        <w:t>취소할 내용을 일부 선택할 수 있는가?</w:t>
      </w:r>
    </w:p>
    <w:p w14:paraId="6C584175" w14:textId="3E8E670E" w:rsidR="00BD4055" w:rsidRDefault="00BD4055" w:rsidP="00BD4055">
      <w:pPr>
        <w:pStyle w:val="a"/>
      </w:pPr>
      <w:r>
        <w:rPr>
          <w:rFonts w:hint="eastAsia"/>
        </w:rPr>
        <w:t>사용자의 자유도</w:t>
      </w:r>
    </w:p>
    <w:p w14:paraId="7814608B" w14:textId="50C9AE78" w:rsidR="00BD4055" w:rsidRDefault="00BD4055" w:rsidP="00BD4055">
      <w:pPr>
        <w:pStyle w:val="7"/>
        <w:ind w:left="400"/>
      </w:pPr>
      <w:r>
        <w:rPr>
          <w:rFonts w:hint="eastAsia"/>
        </w:rPr>
        <w:t>사용자가 다양한 방식으로 과업을 수행할 수 있는가?</w:t>
      </w:r>
    </w:p>
    <w:p w14:paraId="64370224" w14:textId="1FF431CC" w:rsidR="00BD4055" w:rsidRDefault="00BD4055" w:rsidP="00BD4055">
      <w:pPr>
        <w:pStyle w:val="7"/>
        <w:ind w:left="400"/>
      </w:pPr>
      <w:r>
        <w:rPr>
          <w:rFonts w:hint="eastAsia"/>
        </w:rPr>
        <w:t xml:space="preserve">자유로운 </w:t>
      </w:r>
      <w:r>
        <w:t xml:space="preserve">UI </w:t>
      </w:r>
      <w:r>
        <w:rPr>
          <w:rFonts w:hint="eastAsia"/>
        </w:rPr>
        <w:t>이용이 가능한가?</w:t>
      </w:r>
    </w:p>
    <w:p w14:paraId="76272790" w14:textId="680083DB" w:rsidR="00BD4055" w:rsidRDefault="00BD4055" w:rsidP="00BD4055">
      <w:pPr>
        <w:pStyle w:val="7"/>
        <w:ind w:left="400"/>
      </w:pPr>
      <w:r>
        <w:rPr>
          <w:rFonts w:hint="eastAsia"/>
        </w:rPr>
        <w:t>부분 수정,</w:t>
      </w:r>
      <w:r>
        <w:t xml:space="preserve"> </w:t>
      </w:r>
      <w:r>
        <w:rPr>
          <w:rFonts w:hint="eastAsia"/>
        </w:rPr>
        <w:t>부분 입력된 데이터도 저장 가능한가?</w:t>
      </w:r>
    </w:p>
    <w:p w14:paraId="76CF5367" w14:textId="77777777" w:rsidR="00BD4055" w:rsidRDefault="00BD4055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3B81F82D" w14:textId="77777777" w:rsidR="00BD4055" w:rsidRDefault="00BD4055" w:rsidP="00BD4055">
      <w:pPr>
        <w:pStyle w:val="2"/>
      </w:pPr>
      <w:r>
        <w:rPr>
          <w:rFonts w:hint="eastAsia"/>
        </w:rPr>
        <w:lastRenderedPageBreak/>
        <w:t>일관성</w:t>
      </w:r>
    </w:p>
    <w:p w14:paraId="041AA09B" w14:textId="77777777" w:rsidR="00BD4055" w:rsidRDefault="00BD4055" w:rsidP="00BD4055">
      <w:pPr>
        <w:pStyle w:val="a"/>
      </w:pPr>
      <w:proofErr w:type="gramStart"/>
      <w:r>
        <w:rPr>
          <w:rFonts w:hint="eastAsia"/>
        </w:rPr>
        <w:t xml:space="preserve">일관성 </w:t>
      </w:r>
      <w:r>
        <w:t>/</w:t>
      </w:r>
      <w:proofErr w:type="gramEnd"/>
      <w:r>
        <w:t xml:space="preserve"> </w:t>
      </w:r>
      <w:r>
        <w:rPr>
          <w:rFonts w:hint="eastAsia"/>
        </w:rPr>
        <w:t>일관되고 표준화된 체계가 있는가?</w:t>
      </w:r>
    </w:p>
    <w:p w14:paraId="0C900E03" w14:textId="77777777" w:rsidR="00BD4055" w:rsidRDefault="00BD4055" w:rsidP="00BD4055">
      <w:pPr>
        <w:pStyle w:val="a"/>
      </w:pPr>
      <w:r>
        <w:rPr>
          <w:rFonts w:hint="eastAsia"/>
        </w:rPr>
        <w:t>일관성 있는 이름</w:t>
      </w:r>
    </w:p>
    <w:p w14:paraId="0D76494F" w14:textId="77777777" w:rsidR="00BD4055" w:rsidRDefault="00BD4055" w:rsidP="00BD4055">
      <w:pPr>
        <w:pStyle w:val="7"/>
        <w:ind w:left="400"/>
      </w:pPr>
      <w:r>
        <w:rPr>
          <w:rFonts w:hint="eastAsia"/>
        </w:rPr>
        <w:t>메뉴나 명령어,</w:t>
      </w:r>
      <w:r>
        <w:t xml:space="preserve"> </w:t>
      </w:r>
      <w:r>
        <w:rPr>
          <w:rFonts w:hint="eastAsia"/>
        </w:rPr>
        <w:t xml:space="preserve">약자가 </w:t>
      </w:r>
      <w:proofErr w:type="spellStart"/>
      <w:r>
        <w:rPr>
          <w:rFonts w:hint="eastAsia"/>
        </w:rPr>
        <w:t>일고나성</w:t>
      </w:r>
      <w:proofErr w:type="spellEnd"/>
      <w:r>
        <w:rPr>
          <w:rFonts w:hint="eastAsia"/>
        </w:rPr>
        <w:t xml:space="preserve"> 있게 제시되는가?</w:t>
      </w:r>
    </w:p>
    <w:p w14:paraId="0DE7025E" w14:textId="1349ABD1" w:rsidR="00BD4055" w:rsidRDefault="00BD4055" w:rsidP="00BD4055">
      <w:pPr>
        <w:pStyle w:val="a"/>
      </w:pPr>
      <w:r>
        <w:rPr>
          <w:rFonts w:hint="eastAsia"/>
        </w:rPr>
        <w:t>일관성 있는 정보</w:t>
      </w:r>
    </w:p>
    <w:p w14:paraId="72527922" w14:textId="77777777" w:rsidR="00BD4055" w:rsidRDefault="00BD4055" w:rsidP="00BD4055">
      <w:pPr>
        <w:pStyle w:val="7"/>
        <w:ind w:left="400"/>
      </w:pPr>
      <w:r>
        <w:rPr>
          <w:rFonts w:hint="eastAsia"/>
        </w:rPr>
        <w:t>메뉴,</w:t>
      </w:r>
      <w:r>
        <w:t xml:space="preserve"> </w:t>
      </w:r>
      <w:r>
        <w:rPr>
          <w:rFonts w:hint="eastAsia"/>
        </w:rPr>
        <w:t>제목,</w:t>
      </w:r>
      <w:r>
        <w:t xml:space="preserve"> </w:t>
      </w:r>
      <w:r>
        <w:rPr>
          <w:rFonts w:hint="eastAsia"/>
        </w:rPr>
        <w:t>페이지,</w:t>
      </w:r>
      <w:r>
        <w:t xml:space="preserve"> </w:t>
      </w:r>
      <w:r>
        <w:rPr>
          <w:rFonts w:hint="eastAsia"/>
        </w:rPr>
        <w:t>에러 메시지 등이 일관성이 있는가?</w:t>
      </w:r>
    </w:p>
    <w:p w14:paraId="60FDF4E7" w14:textId="77777777" w:rsidR="00BD4055" w:rsidRDefault="00BD4055" w:rsidP="00BD4055">
      <w:pPr>
        <w:pStyle w:val="a"/>
      </w:pPr>
      <w:r>
        <w:rPr>
          <w:rFonts w:hint="eastAsia"/>
        </w:rPr>
        <w:t>일관성 있는 구조</w:t>
      </w:r>
    </w:p>
    <w:p w14:paraId="09A91CF6" w14:textId="77777777" w:rsidR="00BD4055" w:rsidRDefault="00BD4055" w:rsidP="00BD4055">
      <w:pPr>
        <w:pStyle w:val="7"/>
        <w:ind w:left="400"/>
      </w:pPr>
      <w:r>
        <w:rPr>
          <w:rFonts w:hint="eastAsia"/>
        </w:rPr>
        <w:t>입,</w:t>
      </w:r>
      <w:r>
        <w:t xml:space="preserve"> </w:t>
      </w:r>
      <w:r>
        <w:rPr>
          <w:rFonts w:hint="eastAsia"/>
        </w:rPr>
        <w:t>출력창의 구조가 화면마다 비슷한 구조를 가지고 제공되는가?</w:t>
      </w:r>
    </w:p>
    <w:p w14:paraId="37C8B114" w14:textId="77777777" w:rsidR="00BD4055" w:rsidRDefault="00BD4055" w:rsidP="00BD4055">
      <w:pPr>
        <w:pStyle w:val="7"/>
        <w:ind w:left="400"/>
      </w:pPr>
      <w:r>
        <w:rPr>
          <w:rFonts w:hint="eastAsia"/>
        </w:rPr>
        <w:t>확인,</w:t>
      </w:r>
      <w:r>
        <w:t xml:space="preserve"> </w:t>
      </w:r>
      <w:r>
        <w:rPr>
          <w:rFonts w:hint="eastAsia"/>
        </w:rPr>
        <w:t>취소,</w:t>
      </w:r>
      <w:r>
        <w:t xml:space="preserve"> </w:t>
      </w:r>
      <w:r>
        <w:rPr>
          <w:rFonts w:hint="eastAsia"/>
        </w:rPr>
        <w:t>도움말 등 중요 버튼의 위치가 일관성이 있는가?</w:t>
      </w:r>
    </w:p>
    <w:p w14:paraId="293E3072" w14:textId="77777777" w:rsidR="00BD4055" w:rsidRDefault="00BD4055" w:rsidP="00BD4055">
      <w:pPr>
        <w:pStyle w:val="a"/>
      </w:pPr>
      <w:r>
        <w:rPr>
          <w:rFonts w:hint="eastAsia"/>
        </w:rPr>
        <w:t>일관성 있는 표현</w:t>
      </w:r>
    </w:p>
    <w:p w14:paraId="51D559A2" w14:textId="00DC7BFD" w:rsidR="00BD4055" w:rsidRDefault="00BD4055" w:rsidP="00BD4055">
      <w:pPr>
        <w:pStyle w:val="7"/>
        <w:ind w:left="400"/>
      </w:pPr>
      <w:r>
        <w:rPr>
          <w:rFonts w:hint="eastAsia"/>
        </w:rPr>
        <w:t>아이콘</w:t>
      </w:r>
      <w:r>
        <w:t xml:space="preserve">, </w:t>
      </w:r>
      <w:r>
        <w:rPr>
          <w:rFonts w:hint="eastAsia"/>
        </w:rPr>
        <w:t>스타일,</w:t>
      </w:r>
      <w:r>
        <w:t xml:space="preserve"> </w:t>
      </w:r>
      <w:r>
        <w:rPr>
          <w:rFonts w:hint="eastAsia"/>
        </w:rPr>
        <w:t>색감,</w:t>
      </w:r>
      <w:r>
        <w:t xml:space="preserve"> </w:t>
      </w:r>
      <w:r>
        <w:rPr>
          <w:rFonts w:hint="eastAsia"/>
        </w:rPr>
        <w:t>컨셉의 일관성이 있는가?</w:t>
      </w:r>
    </w:p>
    <w:p w14:paraId="258D4E1C" w14:textId="77777777" w:rsidR="00BD4055" w:rsidRPr="00BD4055" w:rsidRDefault="00BD4055" w:rsidP="00BD4055"/>
    <w:p w14:paraId="5F87637C" w14:textId="0954EA72" w:rsidR="00BD4055" w:rsidRDefault="00BD4055" w:rsidP="00BD4055">
      <w:pPr>
        <w:pStyle w:val="2"/>
      </w:pPr>
      <w:r>
        <w:rPr>
          <w:rFonts w:hint="eastAsia"/>
        </w:rPr>
        <w:t>에러 방지</w:t>
      </w:r>
    </w:p>
    <w:p w14:paraId="19B2D768" w14:textId="69C7C7E5" w:rsidR="00BD4055" w:rsidRDefault="00BD4055" w:rsidP="00BD4055">
      <w:pPr>
        <w:pStyle w:val="a"/>
      </w:pPr>
      <w:r>
        <w:rPr>
          <w:rFonts w:hint="eastAsia"/>
        </w:rPr>
        <w:t xml:space="preserve">에러 </w:t>
      </w:r>
      <w:proofErr w:type="gramStart"/>
      <w:r>
        <w:rPr>
          <w:rFonts w:hint="eastAsia"/>
        </w:rPr>
        <w:t xml:space="preserve">방지 </w:t>
      </w:r>
      <w:r>
        <w:t>/</w:t>
      </w:r>
      <w:proofErr w:type="gramEnd"/>
      <w:r>
        <w:t xml:space="preserve"> </w:t>
      </w:r>
      <w:r>
        <w:rPr>
          <w:rFonts w:hint="eastAsia"/>
        </w:rPr>
        <w:t>사용자가 실수를 하지 않도록 유도하는 장치를 마련했는가?</w:t>
      </w:r>
    </w:p>
    <w:p w14:paraId="304C9AF9" w14:textId="0122D52E" w:rsidR="00BD4055" w:rsidRDefault="00BD4055" w:rsidP="00BD4055">
      <w:pPr>
        <w:pStyle w:val="7"/>
        <w:ind w:left="400"/>
      </w:pPr>
      <w:r>
        <w:rPr>
          <w:rFonts w:hint="eastAsia"/>
        </w:rPr>
        <w:t>오류가 발생할 가능성은?</w:t>
      </w:r>
    </w:p>
    <w:p w14:paraId="30590746" w14:textId="4ECE8884" w:rsidR="00BD4055" w:rsidRDefault="00BD4055" w:rsidP="00BD4055">
      <w:pPr>
        <w:pStyle w:val="7"/>
        <w:ind w:left="400"/>
      </w:pPr>
      <w:r>
        <w:rPr>
          <w:rFonts w:hint="eastAsia"/>
        </w:rPr>
        <w:t>오류 발생 시 치명적인 영향을 미치는가?</w:t>
      </w:r>
    </w:p>
    <w:p w14:paraId="64581C4C" w14:textId="68D82121" w:rsidR="00BD4055" w:rsidRDefault="00BD4055" w:rsidP="00BD4055">
      <w:pPr>
        <w:pStyle w:val="a"/>
      </w:pPr>
      <w:r>
        <w:rPr>
          <w:rFonts w:hint="eastAsia"/>
        </w:rPr>
        <w:t>오류를 범할 확률 낮추기</w:t>
      </w:r>
    </w:p>
    <w:p w14:paraId="467BD45E" w14:textId="3E9B64AE" w:rsidR="00BD4055" w:rsidRDefault="00BD4055" w:rsidP="00BD4055">
      <w:pPr>
        <w:pStyle w:val="7"/>
        <w:ind w:left="400"/>
      </w:pPr>
      <w:r>
        <w:rPr>
          <w:rFonts w:hint="eastAsia"/>
        </w:rPr>
        <w:t>헷갈리는 문자,</w:t>
      </w:r>
      <w:r>
        <w:t xml:space="preserve"> </w:t>
      </w:r>
      <w:r>
        <w:rPr>
          <w:rFonts w:hint="eastAsia"/>
        </w:rPr>
        <w:t>혼동되는 데이터 등</w:t>
      </w:r>
    </w:p>
    <w:p w14:paraId="6A722D91" w14:textId="4E54CC99" w:rsidR="00BD4055" w:rsidRDefault="00BD4055" w:rsidP="00BD4055">
      <w:pPr>
        <w:pStyle w:val="a"/>
      </w:pPr>
      <w:r>
        <w:rPr>
          <w:rFonts w:hint="eastAsia"/>
        </w:rPr>
        <w:t>오류를 범하기 쉬운 것은 보여주지 않기</w:t>
      </w:r>
    </w:p>
    <w:p w14:paraId="2639DDA7" w14:textId="6FC94BEF" w:rsidR="00BD4055" w:rsidRDefault="00BD4055" w:rsidP="00BD4055">
      <w:pPr>
        <w:pStyle w:val="7"/>
        <w:ind w:left="400"/>
      </w:pPr>
      <w:r>
        <w:rPr>
          <w:rFonts w:hint="eastAsia"/>
        </w:rPr>
        <w:t>현재 상태에서 가능한 행동만 보여줌</w:t>
      </w:r>
    </w:p>
    <w:p w14:paraId="2168D13A" w14:textId="7607F4F7" w:rsidR="00BD4055" w:rsidRDefault="00BD4055" w:rsidP="00BD4055">
      <w:pPr>
        <w:pStyle w:val="a"/>
      </w:pPr>
      <w:r>
        <w:rPr>
          <w:rFonts w:hint="eastAsia"/>
        </w:rPr>
        <w:t>심각한 오류를 범하기 힘들게 하기</w:t>
      </w:r>
    </w:p>
    <w:p w14:paraId="2A4D9581" w14:textId="7786AC7A" w:rsidR="00BD4055" w:rsidRDefault="00BD4055" w:rsidP="00BD4055">
      <w:pPr>
        <w:pStyle w:val="7"/>
        <w:ind w:left="400"/>
      </w:pPr>
      <w:r>
        <w:rPr>
          <w:rFonts w:hint="eastAsia"/>
        </w:rPr>
        <w:t>결과 경고,</w:t>
      </w:r>
      <w:r>
        <w:t xml:space="preserve"> </w:t>
      </w:r>
      <w:r>
        <w:rPr>
          <w:rFonts w:hint="eastAsia"/>
        </w:rPr>
        <w:t>기능키나 버튼의 위치 차별화,</w:t>
      </w:r>
      <w:r>
        <w:t xml:space="preserve"> </w:t>
      </w:r>
      <w:r>
        <w:rPr>
          <w:rFonts w:hint="eastAsia"/>
        </w:rPr>
        <w:t>재확인 등</w:t>
      </w:r>
    </w:p>
    <w:p w14:paraId="0493C13B" w14:textId="5C041FBB" w:rsidR="00BD4055" w:rsidRDefault="00BD4055" w:rsidP="00BD4055">
      <w:pPr>
        <w:pStyle w:val="a"/>
      </w:pPr>
      <w:r>
        <w:rPr>
          <w:rFonts w:hint="eastAsia"/>
        </w:rPr>
        <w:t>예상되는 결과 보여주기</w:t>
      </w:r>
    </w:p>
    <w:p w14:paraId="2542319C" w14:textId="7775FDFE" w:rsidR="00B46A97" w:rsidRDefault="00B46A97" w:rsidP="00B46A97">
      <w:pPr>
        <w:pStyle w:val="a"/>
        <w:numPr>
          <w:ilvl w:val="0"/>
          <w:numId w:val="0"/>
        </w:numPr>
        <w:ind w:left="403" w:hanging="403"/>
      </w:pPr>
    </w:p>
    <w:p w14:paraId="049DEEB1" w14:textId="1A0FCBB1" w:rsidR="00B46A97" w:rsidRDefault="00B46A97" w:rsidP="00B46A97">
      <w:pPr>
        <w:pStyle w:val="2"/>
      </w:pPr>
      <w:r>
        <w:rPr>
          <w:rFonts w:hint="eastAsia"/>
        </w:rPr>
        <w:t>즉각적 인지</w:t>
      </w:r>
    </w:p>
    <w:p w14:paraId="6B060630" w14:textId="6B14ED2A" w:rsidR="00B46A97" w:rsidRDefault="00B46A97" w:rsidP="00B46A97">
      <w:pPr>
        <w:pStyle w:val="a"/>
      </w:pPr>
      <w:r>
        <w:rPr>
          <w:rFonts w:hint="eastAsia"/>
        </w:rPr>
        <w:t xml:space="preserve">즉각적 </w:t>
      </w:r>
      <w:proofErr w:type="gramStart"/>
      <w:r>
        <w:rPr>
          <w:rFonts w:hint="eastAsia"/>
        </w:rPr>
        <w:t xml:space="preserve">인지 </w:t>
      </w:r>
      <w:r>
        <w:t>/</w:t>
      </w:r>
      <w:proofErr w:type="gramEnd"/>
      <w:r>
        <w:t xml:space="preserve"> </w:t>
      </w:r>
      <w:r>
        <w:rPr>
          <w:rFonts w:hint="eastAsia"/>
        </w:rPr>
        <w:t>보는 즉시 이것이 무엇인지 알아야 함</w:t>
      </w:r>
    </w:p>
    <w:p w14:paraId="0D03B3FC" w14:textId="55A9458F" w:rsidR="00B46A97" w:rsidRDefault="00B46A97" w:rsidP="00B46A97">
      <w:pPr>
        <w:pStyle w:val="a"/>
      </w:pPr>
      <w:r>
        <w:rPr>
          <w:rFonts w:hint="eastAsia"/>
        </w:rPr>
        <w:t>기억하기 쉽게 하기</w:t>
      </w:r>
    </w:p>
    <w:p w14:paraId="59DE7256" w14:textId="69704245" w:rsidR="00B46A97" w:rsidRDefault="00B46A97" w:rsidP="00B46A97">
      <w:pPr>
        <w:pStyle w:val="7"/>
        <w:ind w:left="400"/>
      </w:pPr>
      <w:r>
        <w:rPr>
          <w:rFonts w:hint="eastAsia"/>
        </w:rPr>
        <w:t>작업 순서,</w:t>
      </w:r>
      <w:r>
        <w:t xml:space="preserve"> </w:t>
      </w:r>
      <w:r>
        <w:rPr>
          <w:rFonts w:hint="eastAsia"/>
        </w:rPr>
        <w:t>메뉴 항목의 배치 등</w:t>
      </w:r>
    </w:p>
    <w:p w14:paraId="12AB4489" w14:textId="306C9A7F" w:rsidR="00B46A97" w:rsidRDefault="00B46A97" w:rsidP="00B46A97">
      <w:pPr>
        <w:pStyle w:val="a"/>
      </w:pPr>
      <w:r>
        <w:rPr>
          <w:rFonts w:hint="eastAsia"/>
        </w:rPr>
        <w:t>명확한 명칭</w:t>
      </w:r>
    </w:p>
    <w:p w14:paraId="516FC943" w14:textId="4EFB0736" w:rsidR="00B46A97" w:rsidRDefault="00B46A97" w:rsidP="00B46A97">
      <w:pPr>
        <w:pStyle w:val="7"/>
        <w:ind w:left="400"/>
      </w:pPr>
      <w:r>
        <w:rPr>
          <w:rFonts w:hint="eastAsia"/>
        </w:rPr>
        <w:t>아이콘이나 명령어의 이름을 명확히 제시,</w:t>
      </w:r>
      <w:r>
        <w:t xml:space="preserve"> </w:t>
      </w:r>
      <w:proofErr w:type="spellStart"/>
      <w:r>
        <w:rPr>
          <w:rFonts w:hint="eastAsia"/>
        </w:rPr>
        <w:t>툴팁</w:t>
      </w:r>
      <w:proofErr w:type="spellEnd"/>
      <w:r>
        <w:rPr>
          <w:rFonts w:hint="eastAsia"/>
        </w:rPr>
        <w:t xml:space="preserve"> 제공</w:t>
      </w:r>
    </w:p>
    <w:p w14:paraId="4D8C544B" w14:textId="45CA23E1" w:rsidR="00B46A97" w:rsidRDefault="00B46A97" w:rsidP="00B46A97">
      <w:pPr>
        <w:pStyle w:val="a"/>
      </w:pPr>
      <w:r>
        <w:rPr>
          <w:rFonts w:hint="eastAsia"/>
        </w:rPr>
        <w:t>적당한 그룹</w:t>
      </w:r>
    </w:p>
    <w:p w14:paraId="76CF4C65" w14:textId="10175670" w:rsidR="00B46A97" w:rsidRDefault="00B46A97" w:rsidP="00B46A97">
      <w:pPr>
        <w:pStyle w:val="7"/>
        <w:ind w:left="400"/>
      </w:pPr>
      <w:r>
        <w:rPr>
          <w:rFonts w:hint="eastAsia"/>
        </w:rPr>
        <w:t>비슷한 항목끼리 논리적으로 구성</w:t>
      </w:r>
    </w:p>
    <w:p w14:paraId="6A5BBE0F" w14:textId="18F6D1E8" w:rsidR="00B46A97" w:rsidRDefault="00B46A97" w:rsidP="00B46A97">
      <w:pPr>
        <w:pStyle w:val="a"/>
      </w:pPr>
      <w:r>
        <w:rPr>
          <w:rFonts w:hint="eastAsia"/>
        </w:rPr>
        <w:t>시각적 계층 구조</w:t>
      </w:r>
    </w:p>
    <w:p w14:paraId="7ED99F6C" w14:textId="3DA99859" w:rsidR="00B46A97" w:rsidRDefault="00B46A97" w:rsidP="00B46A97">
      <w:pPr>
        <w:pStyle w:val="7"/>
        <w:ind w:left="400"/>
      </w:pPr>
      <w:r>
        <w:rPr>
          <w:rFonts w:hint="eastAsia"/>
        </w:rPr>
        <w:t>사용자의 시선 이동,</w:t>
      </w:r>
      <w:r>
        <w:t xml:space="preserve"> </w:t>
      </w:r>
      <w:r>
        <w:rPr>
          <w:rFonts w:hint="eastAsia"/>
        </w:rPr>
        <w:t>중요 요소의 시각적 인지</w:t>
      </w:r>
    </w:p>
    <w:p w14:paraId="32C8C13B" w14:textId="77E2BC77" w:rsidR="00B46A97" w:rsidRDefault="00B46A97" w:rsidP="00B46A97">
      <w:pPr>
        <w:pStyle w:val="a"/>
      </w:pPr>
      <w:r>
        <w:rPr>
          <w:rFonts w:hint="eastAsia"/>
        </w:rPr>
        <w:t>명확한 시각적 구분</w:t>
      </w:r>
    </w:p>
    <w:p w14:paraId="50650808" w14:textId="7E01338F" w:rsidR="00B46A97" w:rsidRDefault="00B46A97" w:rsidP="00B46A97">
      <w:pPr>
        <w:pStyle w:val="7"/>
        <w:ind w:left="400"/>
      </w:pPr>
      <w:r>
        <w:rPr>
          <w:rFonts w:hint="eastAsia"/>
        </w:rPr>
        <w:t>메뉴나 아이콘 간의 구분,</w:t>
      </w:r>
      <w:r>
        <w:t xml:space="preserve"> </w:t>
      </w:r>
      <w:r>
        <w:rPr>
          <w:rFonts w:hint="eastAsia"/>
        </w:rPr>
        <w:t>선택 및 활성화 요소의 구분</w:t>
      </w:r>
    </w:p>
    <w:p w14:paraId="0F23EB6A" w14:textId="700AFBB9" w:rsidR="00C25F14" w:rsidRDefault="00C25F14">
      <w:pPr>
        <w:widowControl/>
        <w:wordWrap/>
        <w:autoSpaceDE/>
        <w:autoSpaceDN/>
      </w:pPr>
      <w:r>
        <w:br w:type="page"/>
      </w:r>
    </w:p>
    <w:p w14:paraId="7067ED94" w14:textId="76F12089" w:rsidR="00C25F14" w:rsidRDefault="00C25F14" w:rsidP="00C25F14">
      <w:pPr>
        <w:pStyle w:val="2"/>
      </w:pPr>
      <w:r>
        <w:rPr>
          <w:rFonts w:hint="eastAsia"/>
        </w:rPr>
        <w:lastRenderedPageBreak/>
        <w:t>융통성</w:t>
      </w:r>
    </w:p>
    <w:p w14:paraId="1B7A1EC2" w14:textId="1BBA0B58" w:rsidR="00C25F14" w:rsidRDefault="00C25F14" w:rsidP="00C25F14">
      <w:pPr>
        <w:pStyle w:val="a"/>
      </w:pPr>
      <w:proofErr w:type="gramStart"/>
      <w:r>
        <w:rPr>
          <w:rFonts w:hint="eastAsia"/>
        </w:rPr>
        <w:t xml:space="preserve">융통성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사용방법 </w:t>
      </w:r>
      <w:r>
        <w:t>1</w:t>
      </w:r>
      <w:r>
        <w:rPr>
          <w:rFonts w:hint="eastAsia"/>
        </w:rPr>
        <w:t>이 불편할 경우 대안이 있는가?</w:t>
      </w:r>
    </w:p>
    <w:p w14:paraId="4B51EBBC" w14:textId="6DFACBE1" w:rsidR="00C25F14" w:rsidRDefault="00C25F14" w:rsidP="00C25F14">
      <w:pPr>
        <w:pStyle w:val="a"/>
      </w:pPr>
      <w:r>
        <w:rPr>
          <w:rFonts w:hint="eastAsia"/>
        </w:rPr>
        <w:t>전문성에 따른 유연성</w:t>
      </w:r>
    </w:p>
    <w:p w14:paraId="496C6602" w14:textId="73A024C8" w:rsidR="00C25F14" w:rsidRDefault="00C25F14" w:rsidP="00C25F14">
      <w:pPr>
        <w:pStyle w:val="7"/>
        <w:ind w:left="400"/>
      </w:pPr>
      <w:r>
        <w:rPr>
          <w:rFonts w:hint="eastAsia"/>
        </w:rPr>
        <w:t>숙달될수록 복잡한 명령 사용,</w:t>
      </w:r>
      <w:r>
        <w:t xml:space="preserve"> </w:t>
      </w:r>
      <w:r>
        <w:rPr>
          <w:rFonts w:hint="eastAsia"/>
        </w:rPr>
        <w:t>많은 정보 제공</w:t>
      </w:r>
    </w:p>
    <w:p w14:paraId="61AFEF8F" w14:textId="354DD8E5" w:rsidR="00C25F14" w:rsidRDefault="00C25F14" w:rsidP="00C25F14">
      <w:pPr>
        <w:pStyle w:val="a"/>
      </w:pPr>
      <w:r>
        <w:rPr>
          <w:rFonts w:hint="eastAsia"/>
        </w:rPr>
        <w:t>옵션의 제공</w:t>
      </w:r>
    </w:p>
    <w:p w14:paraId="06869C11" w14:textId="2502DD94" w:rsidR="00C25F14" w:rsidRDefault="00C25F14" w:rsidP="00C25F14">
      <w:pPr>
        <w:pStyle w:val="7"/>
        <w:ind w:left="400"/>
      </w:pPr>
      <w:r>
        <w:rPr>
          <w:rFonts w:hint="eastAsia"/>
        </w:rPr>
        <w:t>같은 작업이라도 여러 가지 방법으로 수행할 수 있는가?</w:t>
      </w:r>
    </w:p>
    <w:p w14:paraId="2A640CAF" w14:textId="65C318F5" w:rsidR="00C25F14" w:rsidRDefault="00C25F14" w:rsidP="00C25F14">
      <w:pPr>
        <w:pStyle w:val="a"/>
      </w:pPr>
      <w:r>
        <w:rPr>
          <w:rFonts w:hint="eastAsia"/>
        </w:rPr>
        <w:t>개인화</w:t>
      </w:r>
    </w:p>
    <w:p w14:paraId="28F18129" w14:textId="5E93F3F3" w:rsidR="00C25F14" w:rsidRDefault="00C25F14" w:rsidP="00C25F14">
      <w:pPr>
        <w:pStyle w:val="7"/>
        <w:ind w:left="400"/>
      </w:pPr>
      <w:r>
        <w:rPr>
          <w:rFonts w:hint="eastAsia"/>
        </w:rPr>
        <w:t xml:space="preserve">사용자가 시스템을 자신에게 편리하게 재구성할 수 </w:t>
      </w:r>
      <w:proofErr w:type="gramStart"/>
      <w:r>
        <w:rPr>
          <w:rFonts w:hint="eastAsia"/>
        </w:rPr>
        <w:t>있는가</w:t>
      </w:r>
      <w:proofErr w:type="gramEnd"/>
    </w:p>
    <w:p w14:paraId="6D02A351" w14:textId="7514586C" w:rsidR="00C25F14" w:rsidRDefault="00C25F14" w:rsidP="00C25F14">
      <w:pPr>
        <w:pStyle w:val="a"/>
      </w:pPr>
      <w:r>
        <w:rPr>
          <w:rFonts w:hint="eastAsia"/>
        </w:rPr>
        <w:t>신속한 수행 방법</w:t>
      </w:r>
    </w:p>
    <w:p w14:paraId="28912EDB" w14:textId="0AE0635C" w:rsidR="00C25F14" w:rsidRDefault="00C25F14" w:rsidP="00C25F14">
      <w:pPr>
        <w:pStyle w:val="7"/>
        <w:ind w:left="400"/>
      </w:pPr>
      <w:r>
        <w:rPr>
          <w:rFonts w:hint="eastAsia"/>
        </w:rPr>
        <w:t>계층 구조와 관계없이 즉시 사용해야 하는 기능이 있는가?</w:t>
      </w:r>
    </w:p>
    <w:p w14:paraId="5D507D1D" w14:textId="0F35CDE8" w:rsidR="00C25F14" w:rsidRDefault="00C25F14" w:rsidP="00C25F14">
      <w:pPr>
        <w:pStyle w:val="a"/>
      </w:pPr>
      <w:r>
        <w:rPr>
          <w:rFonts w:hint="eastAsia"/>
        </w:rPr>
        <w:t>자동적인 수행 제공</w:t>
      </w:r>
    </w:p>
    <w:p w14:paraId="475B1DDF" w14:textId="05B3C913" w:rsidR="00030863" w:rsidRDefault="00C25F14" w:rsidP="00030863">
      <w:pPr>
        <w:pStyle w:val="7"/>
        <w:ind w:left="400"/>
      </w:pPr>
      <w:r>
        <w:rPr>
          <w:rFonts w:hint="eastAsia"/>
        </w:rPr>
        <w:t>기계적인 반복 작업을 대신 처리해 주는가?</w:t>
      </w:r>
    </w:p>
    <w:p w14:paraId="46A53A44" w14:textId="6C2A26AB" w:rsidR="00030863" w:rsidRDefault="00030863" w:rsidP="00030863">
      <w:pPr>
        <w:pStyle w:val="2"/>
      </w:pPr>
      <w:r>
        <w:rPr>
          <w:rFonts w:hint="eastAsia"/>
        </w:rPr>
        <w:t>비주얼</w:t>
      </w:r>
    </w:p>
    <w:p w14:paraId="281A71FF" w14:textId="0FF7B928" w:rsidR="00030863" w:rsidRDefault="00030863" w:rsidP="00030863">
      <w:pPr>
        <w:pStyle w:val="a"/>
      </w:pPr>
      <w:proofErr w:type="gramStart"/>
      <w:r>
        <w:rPr>
          <w:rFonts w:hint="eastAsia"/>
        </w:rPr>
        <w:t xml:space="preserve">비주얼 </w:t>
      </w:r>
      <w:r>
        <w:t>/</w:t>
      </w:r>
      <w:proofErr w:type="gramEnd"/>
      <w:r>
        <w:t xml:space="preserve"> </w:t>
      </w:r>
      <w:r>
        <w:rPr>
          <w:rFonts w:hint="eastAsia"/>
        </w:rPr>
        <w:t>디자인적으로 완성도가 있는가?</w:t>
      </w:r>
    </w:p>
    <w:p w14:paraId="2D86FB50" w14:textId="7656E4AC" w:rsidR="00030863" w:rsidRDefault="00030863" w:rsidP="00030863">
      <w:pPr>
        <w:pStyle w:val="a"/>
      </w:pPr>
      <w:r>
        <w:rPr>
          <w:rFonts w:hint="eastAsia"/>
        </w:rPr>
        <w:t>심미성</w:t>
      </w:r>
    </w:p>
    <w:p w14:paraId="7E8F8E18" w14:textId="5EE1DF18" w:rsidR="00030863" w:rsidRDefault="00030863" w:rsidP="00030863">
      <w:pPr>
        <w:pStyle w:val="7"/>
        <w:ind w:left="400"/>
      </w:pPr>
      <w:r>
        <w:rPr>
          <w:rFonts w:hint="eastAsia"/>
        </w:rPr>
        <w:t>색상,</w:t>
      </w:r>
      <w:r>
        <w:t xml:space="preserve"> </w:t>
      </w:r>
      <w:r>
        <w:rPr>
          <w:rFonts w:hint="eastAsia"/>
        </w:rPr>
        <w:t>도형,</w:t>
      </w:r>
      <w:r>
        <w:t xml:space="preserve"> </w:t>
      </w:r>
      <w:r>
        <w:rPr>
          <w:rFonts w:hint="eastAsia"/>
        </w:rPr>
        <w:t>서체,</w:t>
      </w:r>
      <w:r>
        <w:t xml:space="preserve"> </w:t>
      </w:r>
      <w:r>
        <w:rPr>
          <w:rFonts w:hint="eastAsia"/>
        </w:rPr>
        <w:t>가독성,</w:t>
      </w:r>
      <w:r>
        <w:t xml:space="preserve"> </w:t>
      </w:r>
      <w:r>
        <w:rPr>
          <w:rFonts w:hint="eastAsia"/>
        </w:rPr>
        <w:t>배치와 정렬</w:t>
      </w:r>
    </w:p>
    <w:p w14:paraId="1A3882F9" w14:textId="012F5CF3" w:rsidR="00030863" w:rsidRDefault="00030863" w:rsidP="00030863">
      <w:pPr>
        <w:pStyle w:val="a"/>
      </w:pPr>
      <w:r>
        <w:rPr>
          <w:rFonts w:hint="eastAsia"/>
        </w:rPr>
        <w:t>최소한의 표현</w:t>
      </w:r>
    </w:p>
    <w:p w14:paraId="110D7A2C" w14:textId="62926686" w:rsidR="00030863" w:rsidRDefault="00030863" w:rsidP="00030863">
      <w:pPr>
        <w:pStyle w:val="7"/>
        <w:ind w:left="400"/>
      </w:pPr>
      <w:r>
        <w:rPr>
          <w:rFonts w:hint="eastAsia"/>
        </w:rPr>
        <w:t>서로 다른 색의 강도,</w:t>
      </w:r>
      <w:r>
        <w:t xml:space="preserve"> </w:t>
      </w:r>
      <w:r>
        <w:rPr>
          <w:rFonts w:hint="eastAsia"/>
        </w:rPr>
        <w:t>색상,</w:t>
      </w:r>
      <w:r>
        <w:t xml:space="preserve"> </w:t>
      </w:r>
      <w:r>
        <w:rPr>
          <w:rFonts w:hint="eastAsia"/>
        </w:rPr>
        <w:t>폰트,</w:t>
      </w:r>
      <w:r>
        <w:t xml:space="preserve"> </w:t>
      </w:r>
      <w:r>
        <w:rPr>
          <w:rFonts w:hint="eastAsia"/>
        </w:rPr>
        <w:t>도형,</w:t>
      </w:r>
      <w:r>
        <w:t xml:space="preserve"> </w:t>
      </w:r>
      <w:r>
        <w:rPr>
          <w:rFonts w:hint="eastAsia"/>
        </w:rPr>
        <w:t>크기 등이 너무 많이 않는가?</w:t>
      </w:r>
    </w:p>
    <w:p w14:paraId="2573FE9E" w14:textId="3D84C214" w:rsidR="00030863" w:rsidRDefault="00030863" w:rsidP="00030863">
      <w:pPr>
        <w:pStyle w:val="a"/>
      </w:pPr>
      <w:r>
        <w:rPr>
          <w:rFonts w:hint="eastAsia"/>
        </w:rPr>
        <w:t>최소한의 입력 요구</w:t>
      </w:r>
    </w:p>
    <w:p w14:paraId="1577E9F8" w14:textId="57C9F5E5" w:rsidR="00030863" w:rsidRDefault="00030863" w:rsidP="00030863">
      <w:pPr>
        <w:pStyle w:val="7"/>
        <w:ind w:left="400"/>
      </w:pPr>
      <w:r>
        <w:rPr>
          <w:rFonts w:hint="eastAsia"/>
        </w:rPr>
        <w:t>사용자에게 필요 이상의 정보나 동작을 요구하지는 않는가?</w:t>
      </w:r>
    </w:p>
    <w:p w14:paraId="0F2BA34E" w14:textId="6E3638CB" w:rsidR="00A00A92" w:rsidRDefault="00A00A92" w:rsidP="00A00A92">
      <w:pPr>
        <w:pStyle w:val="2"/>
      </w:pPr>
      <w:r>
        <w:rPr>
          <w:rFonts w:hint="eastAsia"/>
        </w:rPr>
        <w:t>에러 해결</w:t>
      </w:r>
    </w:p>
    <w:p w14:paraId="312DC107" w14:textId="7A5F9F62" w:rsidR="00A00A92" w:rsidRDefault="00A00A92" w:rsidP="00A00A92">
      <w:pPr>
        <w:pStyle w:val="a"/>
      </w:pPr>
      <w:r>
        <w:rPr>
          <w:rFonts w:hint="eastAsia"/>
        </w:rPr>
        <w:t xml:space="preserve">에러 </w:t>
      </w:r>
      <w:proofErr w:type="gramStart"/>
      <w:r>
        <w:rPr>
          <w:rFonts w:hint="eastAsia"/>
        </w:rPr>
        <w:t xml:space="preserve">해결 </w:t>
      </w:r>
      <w:r>
        <w:t>/</w:t>
      </w:r>
      <w:proofErr w:type="gramEnd"/>
      <w:r>
        <w:t xml:space="preserve"> </w:t>
      </w:r>
      <w:r>
        <w:rPr>
          <w:rFonts w:hint="eastAsia"/>
        </w:rPr>
        <w:t>오류 발생 시 쉽고 빠르게 해결할 수 있는가?</w:t>
      </w:r>
    </w:p>
    <w:p w14:paraId="41726F0F" w14:textId="6341E9B7" w:rsidR="00A00A92" w:rsidRDefault="00A00A92" w:rsidP="00A00A92">
      <w:pPr>
        <w:pStyle w:val="a"/>
      </w:pPr>
      <w:r>
        <w:rPr>
          <w:rFonts w:hint="eastAsia"/>
        </w:rPr>
        <w:t>에러 발생에 대한 감지</w:t>
      </w:r>
    </w:p>
    <w:p w14:paraId="72AFFFEC" w14:textId="53A44EA2" w:rsidR="00A00A92" w:rsidRDefault="00A00A92" w:rsidP="00A00A92">
      <w:pPr>
        <w:pStyle w:val="7"/>
        <w:ind w:left="400"/>
      </w:pPr>
      <w:r>
        <w:rPr>
          <w:rFonts w:hint="eastAsia"/>
        </w:rPr>
        <w:t>유저가 에러 상황을 정확히 판단할 수 있도록 전달되는가?</w:t>
      </w:r>
    </w:p>
    <w:p w14:paraId="61697351" w14:textId="1D23EEA6" w:rsidR="00A00A92" w:rsidRDefault="00A00A92" w:rsidP="00A00A92">
      <w:pPr>
        <w:pStyle w:val="a"/>
      </w:pPr>
      <w:r>
        <w:rPr>
          <w:rFonts w:hint="eastAsia"/>
        </w:rPr>
        <w:t>감지된 에러의 원인 진단</w:t>
      </w:r>
    </w:p>
    <w:p w14:paraId="06870AD5" w14:textId="76E18E0A" w:rsidR="00A00A92" w:rsidRDefault="00A00A92" w:rsidP="00A00A92">
      <w:pPr>
        <w:pStyle w:val="7"/>
        <w:ind w:left="400"/>
      </w:pPr>
      <w:r>
        <w:rPr>
          <w:rFonts w:hint="eastAsia"/>
        </w:rPr>
        <w:t>유저가 에러의 원인을 정확하게 판단할 수 있는가?</w:t>
      </w:r>
    </w:p>
    <w:p w14:paraId="46131E3A" w14:textId="5391B79B" w:rsidR="00A00A92" w:rsidRDefault="00A00A92" w:rsidP="00A00A92">
      <w:pPr>
        <w:pStyle w:val="a"/>
      </w:pPr>
      <w:r>
        <w:rPr>
          <w:rFonts w:hint="eastAsia"/>
        </w:rPr>
        <w:t>에러 복구</w:t>
      </w:r>
    </w:p>
    <w:p w14:paraId="183DA0E9" w14:textId="049459A1" w:rsidR="00A00A92" w:rsidRDefault="00A00A92" w:rsidP="00A00A92">
      <w:pPr>
        <w:pStyle w:val="7"/>
        <w:ind w:left="400"/>
      </w:pPr>
      <w:r>
        <w:rPr>
          <w:rFonts w:hint="eastAsia"/>
        </w:rPr>
        <w:t xml:space="preserve">유저가 에러 복구 방법을 판단할 수 </w:t>
      </w:r>
      <w:r w:rsidR="00592055">
        <w:rPr>
          <w:rFonts w:hint="eastAsia"/>
        </w:rPr>
        <w:t>있</w:t>
      </w:r>
      <w:r>
        <w:rPr>
          <w:rFonts w:hint="eastAsia"/>
        </w:rPr>
        <w:t>는가?</w:t>
      </w:r>
    </w:p>
    <w:p w14:paraId="72F10A76" w14:textId="27E9998E" w:rsidR="00592055" w:rsidRDefault="00A00A92" w:rsidP="007719AC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자주 발생되는 에러일 경우 자동 보정을 해 주는가?</w:t>
      </w:r>
    </w:p>
    <w:p w14:paraId="2BE35BF2" w14:textId="0C7E1D53" w:rsidR="00592055" w:rsidRDefault="00592055" w:rsidP="00592055">
      <w:pPr>
        <w:pStyle w:val="2"/>
      </w:pPr>
      <w:r>
        <w:rPr>
          <w:rFonts w:hint="eastAsia"/>
        </w:rPr>
        <w:t>보충 설명</w:t>
      </w:r>
    </w:p>
    <w:p w14:paraId="5D37B1DF" w14:textId="01E7657A" w:rsidR="00592055" w:rsidRDefault="00592055" w:rsidP="00592055">
      <w:pPr>
        <w:pStyle w:val="a"/>
      </w:pPr>
      <w:r>
        <w:rPr>
          <w:rFonts w:hint="eastAsia"/>
        </w:rPr>
        <w:t xml:space="preserve">보충 </w:t>
      </w:r>
      <w:proofErr w:type="gramStart"/>
      <w:r>
        <w:rPr>
          <w:rFonts w:hint="eastAsia"/>
        </w:rPr>
        <w:t xml:space="preserve">설명 </w:t>
      </w:r>
      <w:r>
        <w:t>/</w:t>
      </w:r>
      <w:proofErr w:type="gramEnd"/>
      <w:r>
        <w:t xml:space="preserve"> </w:t>
      </w:r>
      <w:r>
        <w:rPr>
          <w:rFonts w:hint="eastAsia"/>
        </w:rPr>
        <w:t>도움말과 보충 설명이 있는가?</w:t>
      </w:r>
    </w:p>
    <w:p w14:paraId="252CB6D7" w14:textId="1B89F054" w:rsidR="00592055" w:rsidRDefault="00592055" w:rsidP="00592055">
      <w:pPr>
        <w:pStyle w:val="a"/>
      </w:pPr>
      <w:r>
        <w:rPr>
          <w:rFonts w:hint="eastAsia"/>
        </w:rPr>
        <w:t>도움말 제공</w:t>
      </w:r>
    </w:p>
    <w:p w14:paraId="15D58562" w14:textId="17365C39" w:rsidR="00592055" w:rsidRDefault="00592055" w:rsidP="00592055">
      <w:pPr>
        <w:pStyle w:val="7"/>
        <w:ind w:left="400"/>
      </w:pPr>
      <w:r>
        <w:rPr>
          <w:rFonts w:hint="eastAsia"/>
        </w:rPr>
        <w:t>상황 파악,</w:t>
      </w:r>
      <w:r>
        <w:t xml:space="preserve"> </w:t>
      </w:r>
      <w:r>
        <w:rPr>
          <w:rFonts w:hint="eastAsia"/>
        </w:rPr>
        <w:t>따라하기 쉬움,</w:t>
      </w:r>
      <w:r>
        <w:t xml:space="preserve"> </w:t>
      </w:r>
      <w:r>
        <w:rPr>
          <w:rFonts w:hint="eastAsia"/>
        </w:rPr>
        <w:t>대안 제공</w:t>
      </w:r>
    </w:p>
    <w:p w14:paraId="3D362BC3" w14:textId="47B4B287" w:rsidR="00592055" w:rsidRDefault="00592055" w:rsidP="00592055">
      <w:pPr>
        <w:pStyle w:val="a"/>
      </w:pPr>
      <w:r>
        <w:rPr>
          <w:rFonts w:hint="eastAsia"/>
        </w:rPr>
        <w:t>도움말의 표현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592055" w14:paraId="10A49CE8" w14:textId="77777777" w:rsidTr="00592055">
        <w:tc>
          <w:tcPr>
            <w:tcW w:w="3485" w:type="dxa"/>
            <w:vAlign w:val="center"/>
          </w:tcPr>
          <w:p w14:paraId="1D8A5756" w14:textId="3F483F92" w:rsidR="00592055" w:rsidRDefault="00592055" w:rsidP="00592055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눈에 잘 띄는가?</w:t>
            </w:r>
          </w:p>
        </w:tc>
        <w:tc>
          <w:tcPr>
            <w:tcW w:w="3485" w:type="dxa"/>
            <w:vAlign w:val="center"/>
          </w:tcPr>
          <w:p w14:paraId="5F452D38" w14:textId="1C8AC753" w:rsidR="00592055" w:rsidRDefault="00592055" w:rsidP="00592055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이해하기 쉬운 표현인가?</w:t>
            </w:r>
          </w:p>
        </w:tc>
        <w:tc>
          <w:tcPr>
            <w:tcW w:w="3486" w:type="dxa"/>
            <w:vAlign w:val="center"/>
          </w:tcPr>
          <w:p w14:paraId="7BE4B946" w14:textId="757ECCFC" w:rsidR="00592055" w:rsidRDefault="00592055" w:rsidP="00592055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글과 그림을 적절히 사용했는가?</w:t>
            </w:r>
          </w:p>
        </w:tc>
      </w:tr>
    </w:tbl>
    <w:p w14:paraId="17F89D43" w14:textId="5CD173A4" w:rsidR="00592055" w:rsidRDefault="00592055" w:rsidP="00592055">
      <w:pPr>
        <w:pStyle w:val="a"/>
      </w:pPr>
      <w:r>
        <w:rPr>
          <w:rFonts w:hint="eastAsia"/>
        </w:rPr>
        <w:t>작업 전환의 용이함</w:t>
      </w:r>
    </w:p>
    <w:p w14:paraId="0AE3DC01" w14:textId="541B87CD" w:rsidR="00916744" w:rsidRDefault="00592055" w:rsidP="007719AC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원래 작업과 도움말 간의 전환이 쉬운가?</w:t>
      </w:r>
      <w:r w:rsidR="00916744">
        <w:br w:type="page"/>
      </w:r>
    </w:p>
    <w:p w14:paraId="42B6A34E" w14:textId="213349DB" w:rsidR="00592055" w:rsidRDefault="007D3DCA" w:rsidP="007D3DCA">
      <w:pPr>
        <w:pStyle w:val="1"/>
        <w:ind w:left="200" w:right="20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실무</w:t>
      </w:r>
    </w:p>
    <w:p w14:paraId="47A52768" w14:textId="77777777" w:rsidR="007D3DCA" w:rsidRPr="007D3DCA" w:rsidRDefault="007D3DCA" w:rsidP="007D3DCA"/>
    <w:p w14:paraId="6E1C7729" w14:textId="2F3D45B4" w:rsidR="00592055" w:rsidRDefault="00584617" w:rsidP="00584617">
      <w:pPr>
        <w:pStyle w:val="4"/>
      </w:pPr>
      <w:r>
        <w:t>“</w:t>
      </w:r>
      <w:r>
        <w:rPr>
          <w:rFonts w:hint="eastAsia"/>
        </w:rPr>
        <w:t xml:space="preserve">게임 </w:t>
      </w:r>
      <w:r>
        <w:t xml:space="preserve">UI </w:t>
      </w:r>
      <w:r>
        <w:rPr>
          <w:rFonts w:hint="eastAsia"/>
        </w:rPr>
        <w:t>기획</w:t>
      </w:r>
      <w:r>
        <w:t>”</w:t>
      </w:r>
    </w:p>
    <w:p w14:paraId="7C7D5DCA" w14:textId="77777777" w:rsidR="00584617" w:rsidRDefault="00584617">
      <w:pPr>
        <w:widowControl/>
        <w:wordWrap/>
        <w:autoSpaceDE/>
        <w:autoSpaceDN/>
      </w:pPr>
    </w:p>
    <w:p w14:paraId="2C482702" w14:textId="1F9D0BBA" w:rsidR="00584617" w:rsidRDefault="00584617" w:rsidP="00584617">
      <w:pPr>
        <w:pStyle w:val="2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설계 용어</w:t>
      </w:r>
    </w:p>
    <w:p w14:paraId="66D7A18E" w14:textId="42B7CF8A" w:rsidR="00584617" w:rsidRDefault="00584617" w:rsidP="00584617">
      <w:pPr>
        <w:pStyle w:val="a"/>
      </w:pPr>
      <w:r>
        <w:rPr>
          <w:rFonts w:hint="eastAsia"/>
        </w:rPr>
        <w:t>와이어프레임(</w:t>
      </w:r>
      <w:r>
        <w:t>Wireframe)</w:t>
      </w:r>
    </w:p>
    <w:p w14:paraId="20A1C22B" w14:textId="14677501" w:rsidR="00584617" w:rsidRDefault="00584617" w:rsidP="00584617">
      <w:pPr>
        <w:pStyle w:val="7"/>
        <w:ind w:left="400"/>
      </w:pPr>
      <w:r>
        <w:rPr>
          <w:rFonts w:hint="eastAsia"/>
        </w:rPr>
        <w:t>화면 레이아웃을 표시하기 위한 배치</w:t>
      </w:r>
    </w:p>
    <w:p w14:paraId="60006CE5" w14:textId="4485C8A8" w:rsidR="00584617" w:rsidRDefault="00584617" w:rsidP="00584617">
      <w:pPr>
        <w:pStyle w:val="a"/>
      </w:pPr>
      <w:proofErr w:type="spellStart"/>
      <w:r>
        <w:rPr>
          <w:rFonts w:hint="eastAsia"/>
        </w:rPr>
        <w:t>목업</w:t>
      </w:r>
      <w:proofErr w:type="spellEnd"/>
      <w:r>
        <w:rPr>
          <w:rFonts w:hint="eastAsia"/>
        </w:rPr>
        <w:t xml:space="preserve"> (</w:t>
      </w:r>
      <w:r>
        <w:t>Mockup)</w:t>
      </w:r>
    </w:p>
    <w:p w14:paraId="5B6FB517" w14:textId="7CBF3687" w:rsidR="00584617" w:rsidRDefault="00584617" w:rsidP="00584617">
      <w:pPr>
        <w:pStyle w:val="7"/>
        <w:ind w:left="400"/>
      </w:pPr>
      <w:r>
        <w:rPr>
          <w:rFonts w:hint="eastAsia"/>
        </w:rPr>
        <w:t>실제와 흡사한 정적인 형태의 모형</w:t>
      </w:r>
    </w:p>
    <w:p w14:paraId="4E9BE229" w14:textId="2DD84230" w:rsidR="00584617" w:rsidRDefault="00584617" w:rsidP="00584617">
      <w:pPr>
        <w:pStyle w:val="a"/>
      </w:pPr>
      <w:r>
        <w:rPr>
          <w:rFonts w:hint="eastAsia"/>
        </w:rPr>
        <w:t>스토리 보드</w:t>
      </w:r>
      <w:r>
        <w:t>(</w:t>
      </w:r>
      <w:r>
        <w:rPr>
          <w:rFonts w:hint="eastAsia"/>
        </w:rPr>
        <w:t>S</w:t>
      </w:r>
      <w:r>
        <w:t>toryboard)</w:t>
      </w:r>
    </w:p>
    <w:p w14:paraId="5C6FED99" w14:textId="6E92494A" w:rsidR="00584617" w:rsidRDefault="00584617" w:rsidP="00584617">
      <w:pPr>
        <w:pStyle w:val="7"/>
        <w:ind w:left="400"/>
      </w:pPr>
      <w:r>
        <w:rPr>
          <w:rFonts w:hint="eastAsia"/>
        </w:rPr>
        <w:t>정책,</w:t>
      </w:r>
      <w:r>
        <w:t xml:space="preserve"> </w:t>
      </w:r>
      <w:r>
        <w:rPr>
          <w:rFonts w:hint="eastAsia"/>
        </w:rPr>
        <w:t>절차,</w:t>
      </w:r>
      <w:r>
        <w:t xml:space="preserve"> </w:t>
      </w:r>
      <w:r>
        <w:rPr>
          <w:rFonts w:hint="eastAsia"/>
        </w:rPr>
        <w:t>와이어프레임,</w:t>
      </w:r>
      <w:r>
        <w:t xml:space="preserve"> </w:t>
      </w:r>
      <w:r>
        <w:rPr>
          <w:rFonts w:hint="eastAsia"/>
        </w:rPr>
        <w:t>설명 등이 모두 포함된 문서</w:t>
      </w:r>
    </w:p>
    <w:p w14:paraId="7D1283A8" w14:textId="345A503C" w:rsidR="00584617" w:rsidRDefault="00584617" w:rsidP="00584617">
      <w:pPr>
        <w:pStyle w:val="a"/>
      </w:pPr>
      <w:r>
        <w:rPr>
          <w:rFonts w:hint="eastAsia"/>
        </w:rPr>
        <w:t xml:space="preserve">프로토타입 </w:t>
      </w:r>
      <w:r>
        <w:t>(Prototype)</w:t>
      </w:r>
    </w:p>
    <w:p w14:paraId="07C4D67B" w14:textId="704DD313" w:rsidR="00584617" w:rsidRDefault="00584617" w:rsidP="00584617">
      <w:pPr>
        <w:pStyle w:val="7"/>
        <w:ind w:left="400"/>
      </w:pPr>
      <w:r>
        <w:rPr>
          <w:rFonts w:hint="eastAsia"/>
        </w:rPr>
        <w:t>다양한 인터랙션이 결합되어 실제 서비스처럼 작동하는 모형</w:t>
      </w:r>
    </w:p>
    <w:p w14:paraId="74A76AAC" w14:textId="55B4428B" w:rsidR="005F33F5" w:rsidRDefault="005F33F5" w:rsidP="005F33F5"/>
    <w:p w14:paraId="7F69A449" w14:textId="60B320BB" w:rsidR="005F33F5" w:rsidRDefault="005F33F5" w:rsidP="005F33F5">
      <w:pPr>
        <w:pStyle w:val="2"/>
      </w:pPr>
      <w:r>
        <w:rPr>
          <w:rFonts w:hint="eastAsia"/>
        </w:rPr>
        <w:t>스케일 폼</w:t>
      </w:r>
    </w:p>
    <w:p w14:paraId="52FBA204" w14:textId="6D6FBF1C" w:rsidR="005F33F5" w:rsidRDefault="005F33F5" w:rsidP="005F33F5">
      <w:pPr>
        <w:pStyle w:val="a"/>
      </w:pPr>
      <w:r>
        <w:rPr>
          <w:rFonts w:hint="eastAsia"/>
        </w:rPr>
        <w:t xml:space="preserve">플래시와 액션 스크립트를 사용하는 </w:t>
      </w:r>
      <w:r>
        <w:t xml:space="preserve">UI </w:t>
      </w:r>
      <w:r>
        <w:rPr>
          <w:rFonts w:hint="eastAsia"/>
        </w:rPr>
        <w:t>개발용 미들웨어</w:t>
      </w:r>
    </w:p>
    <w:p w14:paraId="7303772D" w14:textId="48C23A8D" w:rsidR="005F33F5" w:rsidRDefault="005F33F5" w:rsidP="005F33F5">
      <w:pPr>
        <w:pStyle w:val="a"/>
      </w:pPr>
      <w:proofErr w:type="spellStart"/>
      <w:r>
        <w:rPr>
          <w:rFonts w:hint="eastAsia"/>
        </w:rPr>
        <w:t>언리얼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크라이엔진에</w:t>
      </w:r>
      <w:proofErr w:type="spellEnd"/>
      <w:r>
        <w:rPr>
          <w:rFonts w:hint="eastAsia"/>
        </w:rPr>
        <w:t xml:space="preserve"> 내장</w:t>
      </w:r>
    </w:p>
    <w:p w14:paraId="04755A06" w14:textId="7BDA9A45" w:rsidR="005F33F5" w:rsidRDefault="005F33F5" w:rsidP="005F33F5">
      <w:pPr>
        <w:pStyle w:val="a"/>
      </w:pPr>
      <w:r>
        <w:rPr>
          <w:rFonts w:hint="eastAsia"/>
        </w:rPr>
        <w:t xml:space="preserve">이외 타 </w:t>
      </w:r>
      <w:r>
        <w:t xml:space="preserve">3D </w:t>
      </w:r>
      <w:r>
        <w:rPr>
          <w:rFonts w:hint="eastAsia"/>
        </w:rPr>
        <w:t>게임 엔진과 함께 사용 가능</w:t>
      </w:r>
    </w:p>
    <w:p w14:paraId="6460E04D" w14:textId="12D9871F" w:rsidR="005F33F5" w:rsidRDefault="005F33F5" w:rsidP="005F33F5">
      <w:pPr>
        <w:pStyle w:val="a"/>
      </w:pPr>
      <w:r>
        <w:t>3D</w:t>
      </w:r>
      <w:r>
        <w:rPr>
          <w:rFonts w:hint="eastAsia"/>
        </w:rPr>
        <w:t>를 기반으로 다양한 형태의 동적인 형태의 U</w:t>
      </w:r>
      <w:r>
        <w:t xml:space="preserve">I </w:t>
      </w:r>
      <w:r>
        <w:rPr>
          <w:rFonts w:hint="eastAsia"/>
        </w:rPr>
        <w:t>개발 가능</w:t>
      </w:r>
    </w:p>
    <w:p w14:paraId="3E217CD7" w14:textId="25BF1002" w:rsidR="005F33F5" w:rsidRDefault="005F33F5" w:rsidP="005F33F5">
      <w:pPr>
        <w:pStyle w:val="a"/>
        <w:numPr>
          <w:ilvl w:val="0"/>
          <w:numId w:val="0"/>
        </w:numPr>
        <w:ind w:left="403" w:hanging="403"/>
      </w:pPr>
    </w:p>
    <w:p w14:paraId="2DD5F6A4" w14:textId="37342CB9" w:rsidR="005F33F5" w:rsidRDefault="005F33F5" w:rsidP="005F33F5">
      <w:pPr>
        <w:pStyle w:val="2"/>
      </w:pPr>
      <w:r>
        <w:t>U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기획 순서</w:t>
      </w:r>
    </w:p>
    <w:p w14:paraId="67A4994F" w14:textId="5B7A4EB3" w:rsidR="005F33F5" w:rsidRDefault="005F33F5" w:rsidP="005F33F5">
      <w:pPr>
        <w:pStyle w:val="a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필요한 상황 리스트 정리</w:t>
      </w:r>
    </w:p>
    <w:p w14:paraId="7E2A0F14" w14:textId="190313ED" w:rsidR="005F33F5" w:rsidRDefault="005F33F5" w:rsidP="005F33F5">
      <w:pPr>
        <w:pStyle w:val="a"/>
      </w:pPr>
      <w:proofErr w:type="spellStart"/>
      <w:r>
        <w:rPr>
          <w:rFonts w:hint="eastAsia"/>
        </w:rPr>
        <w:t>상활</w:t>
      </w:r>
      <w:proofErr w:type="spellEnd"/>
      <w:r>
        <w:rPr>
          <w:rFonts w:hint="eastAsia"/>
        </w:rPr>
        <w:t xml:space="preserve"> 별 기획</w:t>
      </w:r>
    </w:p>
    <w:p w14:paraId="26202ED6" w14:textId="48D0B49A" w:rsidR="005F33F5" w:rsidRDefault="005F33F5" w:rsidP="005F33F5">
      <w:pPr>
        <w:pStyle w:val="7"/>
        <w:ind w:left="400"/>
      </w:pPr>
      <w:r>
        <w:t xml:space="preserve">UI </w:t>
      </w:r>
      <w:r>
        <w:rPr>
          <w:rFonts w:hint="eastAsia"/>
        </w:rPr>
        <w:t>페이지 리스트 정리</w:t>
      </w:r>
    </w:p>
    <w:p w14:paraId="09AD620C" w14:textId="703BD820" w:rsidR="005F33F5" w:rsidRDefault="005F33F5" w:rsidP="005F33F5">
      <w:pPr>
        <w:pStyle w:val="7"/>
        <w:ind w:left="400"/>
      </w:pPr>
      <w:r>
        <w:rPr>
          <w:rFonts w:hint="eastAsia"/>
        </w:rPr>
        <w:t>페이지 연결도 작성</w:t>
      </w:r>
    </w:p>
    <w:p w14:paraId="42DF355E" w14:textId="129ED07B" w:rsidR="005F33F5" w:rsidRDefault="005F33F5" w:rsidP="005F33F5">
      <w:pPr>
        <w:pStyle w:val="a"/>
      </w:pPr>
      <w:r>
        <w:rPr>
          <w:rFonts w:hint="eastAsia"/>
        </w:rPr>
        <w:t>페이지 별 기획</w:t>
      </w:r>
    </w:p>
    <w:p w14:paraId="71B0C916" w14:textId="2BAF5C85" w:rsidR="005F33F5" w:rsidRDefault="005F33F5" w:rsidP="00615950">
      <w:pPr>
        <w:pStyle w:val="7"/>
        <w:ind w:left="40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컨셉 </w:t>
      </w:r>
      <w:proofErr w:type="gramStart"/>
      <w:r>
        <w:rPr>
          <w:rFonts w:hint="eastAsia"/>
        </w:rPr>
        <w:t xml:space="preserve">기획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기능과 정보를 </w:t>
      </w:r>
      <w:r>
        <w:t xml:space="preserve">UI </w:t>
      </w:r>
      <w:r>
        <w:rPr>
          <w:rFonts w:hint="eastAsia"/>
        </w:rPr>
        <w:t>체크리스트를 참고해 정리</w:t>
      </w:r>
    </w:p>
    <w:p w14:paraId="017D3642" w14:textId="788AFB19" w:rsidR="005F33F5" w:rsidRDefault="005F33F5" w:rsidP="00615950">
      <w:pPr>
        <w:pStyle w:val="7"/>
        <w:ind w:left="400"/>
      </w:pPr>
      <w:r>
        <w:rPr>
          <w:rFonts w:hint="eastAsia"/>
        </w:rPr>
        <w:t>세부 스토리보드 기획</w:t>
      </w:r>
    </w:p>
    <w:p w14:paraId="06CFDE41" w14:textId="177E06B6" w:rsidR="005F33F5" w:rsidRDefault="005F33F5" w:rsidP="00615950">
      <w:pPr>
        <w:pStyle w:val="7"/>
        <w:ind w:left="400"/>
      </w:pPr>
      <w:r>
        <w:rPr>
          <w:rFonts w:hint="eastAsia"/>
        </w:rPr>
        <w:t xml:space="preserve">세부 </w:t>
      </w:r>
      <w:r>
        <w:t xml:space="preserve">UI </w:t>
      </w:r>
      <w:r>
        <w:rPr>
          <w:rFonts w:hint="eastAsia"/>
        </w:rPr>
        <w:t>요소에 대한 설명</w:t>
      </w:r>
    </w:p>
    <w:p w14:paraId="767BD7A6" w14:textId="080CEFD2" w:rsidR="00615950" w:rsidRDefault="00615950" w:rsidP="00615950"/>
    <w:p w14:paraId="73591025" w14:textId="4DF1B3D1" w:rsidR="00615950" w:rsidRDefault="00615950" w:rsidP="00615950">
      <w:pPr>
        <w:pStyle w:val="2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필요한 상황 정리</w:t>
      </w:r>
    </w:p>
    <w:p w14:paraId="4C8C2F9E" w14:textId="4279822E" w:rsidR="00615950" w:rsidRDefault="00615950" w:rsidP="00615950">
      <w:pPr>
        <w:pStyle w:val="a"/>
      </w:pPr>
      <w:r>
        <w:rPr>
          <w:rFonts w:hint="eastAsia"/>
        </w:rPr>
        <w:t>비슷한 장르,</w:t>
      </w:r>
      <w:r>
        <w:t xml:space="preserve"> </w:t>
      </w:r>
      <w:r>
        <w:rPr>
          <w:rFonts w:hint="eastAsia"/>
        </w:rPr>
        <w:t>플랫폼의 타 게임을 참고하는 것이 편리</w:t>
      </w:r>
    </w:p>
    <w:p w14:paraId="4A83F10F" w14:textId="4DFCBDE1" w:rsidR="00615950" w:rsidRDefault="00615950" w:rsidP="00615950">
      <w:pPr>
        <w:pStyle w:val="a"/>
      </w:pPr>
      <w:r>
        <w:rPr>
          <w:rFonts w:hint="eastAsia"/>
        </w:rPr>
        <w:t>머리 속으로만 생각하면 상황이나 페이지가 누락될 가능성이 많음</w:t>
      </w:r>
    </w:p>
    <w:p w14:paraId="740D3EB2" w14:textId="4973C36D" w:rsidR="00615950" w:rsidRDefault="00615950" w:rsidP="00615950">
      <w:pPr>
        <w:pStyle w:val="a"/>
      </w:pPr>
      <w:r>
        <w:rPr>
          <w:rFonts w:hint="eastAsia"/>
        </w:rPr>
        <w:t xml:space="preserve">게임 흐름에 따른 </w:t>
      </w:r>
      <w:proofErr w:type="gramStart"/>
      <w:r>
        <w:rPr>
          <w:rFonts w:hint="eastAsia"/>
        </w:rPr>
        <w:t xml:space="preserve">분류 </w:t>
      </w:r>
      <w:r>
        <w:t>/</w:t>
      </w:r>
      <w:proofErr w:type="gramEnd"/>
      <w:r>
        <w:t xml:space="preserve"> </w:t>
      </w:r>
      <w:r>
        <w:rPr>
          <w:rFonts w:hint="eastAsia"/>
        </w:rPr>
        <w:t>시작,</w:t>
      </w:r>
      <w:r>
        <w:t xml:space="preserve"> </w:t>
      </w:r>
      <w:r>
        <w:rPr>
          <w:rFonts w:hint="eastAsia"/>
        </w:rPr>
        <w:t>로그인,</w:t>
      </w:r>
      <w:r>
        <w:t xml:space="preserve"> </w:t>
      </w:r>
      <w:r>
        <w:rPr>
          <w:rFonts w:hint="eastAsia"/>
        </w:rPr>
        <w:t>로비,</w:t>
      </w:r>
      <w:r>
        <w:t xml:space="preserve"> </w:t>
      </w:r>
      <w:r>
        <w:rPr>
          <w:rFonts w:hint="eastAsia"/>
        </w:rPr>
        <w:t>인 게임,</w:t>
      </w:r>
      <w:r>
        <w:t xml:space="preserve"> </w:t>
      </w:r>
      <w:r>
        <w:rPr>
          <w:rFonts w:hint="eastAsia"/>
        </w:rPr>
        <w:t>마을,</w:t>
      </w:r>
      <w:r>
        <w:t xml:space="preserve"> </w:t>
      </w:r>
      <w:r>
        <w:rPr>
          <w:rFonts w:hint="eastAsia"/>
        </w:rPr>
        <w:t>배틀,</w:t>
      </w:r>
      <w:r>
        <w:t xml:space="preserve"> </w:t>
      </w:r>
      <w:r>
        <w:rPr>
          <w:rFonts w:hint="eastAsia"/>
        </w:rPr>
        <w:t>종료 등</w:t>
      </w:r>
    </w:p>
    <w:p w14:paraId="7EF27C16" w14:textId="674AB203" w:rsidR="00615950" w:rsidRPr="00615950" w:rsidRDefault="00615950" w:rsidP="0077338A">
      <w:pPr>
        <w:pStyle w:val="a"/>
        <w:widowControl/>
        <w:wordWrap/>
        <w:autoSpaceDE/>
        <w:autoSpaceDN/>
      </w:pPr>
      <w:r>
        <w:rPr>
          <w:rFonts w:hint="eastAsia"/>
        </w:rPr>
        <w:t xml:space="preserve">흐름 별 기능 </w:t>
      </w:r>
      <w:proofErr w:type="gramStart"/>
      <w:r>
        <w:rPr>
          <w:rFonts w:hint="eastAsia"/>
        </w:rPr>
        <w:t xml:space="preserve">분류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마일 </w:t>
      </w:r>
      <w:r>
        <w:t xml:space="preserve">: </w:t>
      </w:r>
      <w:r>
        <w:rPr>
          <w:rFonts w:hint="eastAsia"/>
        </w:rPr>
        <w:t>상점,</w:t>
      </w:r>
      <w:r>
        <w:t xml:space="preserve"> </w:t>
      </w:r>
      <w:r>
        <w:rPr>
          <w:rFonts w:hint="eastAsia"/>
        </w:rPr>
        <w:t>대장장이,</w:t>
      </w:r>
      <w:r>
        <w:t xml:space="preserve"> </w:t>
      </w:r>
      <w:r>
        <w:rPr>
          <w:rFonts w:hint="eastAsia"/>
        </w:rPr>
        <w:t>경매장 등</w:t>
      </w:r>
      <w:r>
        <w:br w:type="page"/>
      </w:r>
    </w:p>
    <w:p w14:paraId="32B48F26" w14:textId="753E85D1" w:rsidR="00592055" w:rsidRDefault="00615950" w:rsidP="00615950">
      <w:pPr>
        <w:pStyle w:val="2"/>
      </w:pPr>
      <w:r>
        <w:rPr>
          <w:rFonts w:hint="eastAsia"/>
        </w:rPr>
        <w:lastRenderedPageBreak/>
        <w:t>페이지 정리</w:t>
      </w:r>
    </w:p>
    <w:p w14:paraId="7AA08DEC" w14:textId="1D514303" w:rsidR="00615950" w:rsidRDefault="00615950" w:rsidP="00615950">
      <w:pPr>
        <w:pStyle w:val="a"/>
      </w:pPr>
      <w:r>
        <w:rPr>
          <w:rFonts w:hint="eastAsia"/>
        </w:rPr>
        <w:t xml:space="preserve">상황 리스트를 바탕으로 </w:t>
      </w:r>
      <w:r>
        <w:t xml:space="preserve">UI </w:t>
      </w:r>
      <w:r>
        <w:rPr>
          <w:rFonts w:hint="eastAsia"/>
        </w:rPr>
        <w:t>페이지 리스트 정리</w:t>
      </w:r>
    </w:p>
    <w:p w14:paraId="51848C40" w14:textId="3293FA60" w:rsidR="00615950" w:rsidRDefault="00615950" w:rsidP="00615950">
      <w:pPr>
        <w:pStyle w:val="a"/>
      </w:pPr>
      <w:r>
        <w:rPr>
          <w:rFonts w:hint="eastAsia"/>
        </w:rPr>
        <w:t>페이지 간의 연결 및 연결 조건을 정리</w:t>
      </w:r>
    </w:p>
    <w:p w14:paraId="71F8FCA7" w14:textId="78019351" w:rsidR="00615950" w:rsidRDefault="00615950" w:rsidP="00615950">
      <w:pPr>
        <w:pStyle w:val="a"/>
        <w:numPr>
          <w:ilvl w:val="0"/>
          <w:numId w:val="0"/>
        </w:numPr>
        <w:ind w:left="403" w:hanging="403"/>
      </w:pPr>
    </w:p>
    <w:p w14:paraId="6F7D85FB" w14:textId="4BA0FC40" w:rsidR="00615950" w:rsidRDefault="00615950" w:rsidP="00615950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715584" behindDoc="0" locked="0" layoutInCell="1" allowOverlap="1" wp14:anchorId="21A325A9" wp14:editId="0244780A">
            <wp:simplePos x="0" y="0"/>
            <wp:positionH relativeFrom="margin">
              <wp:align>left</wp:align>
            </wp:positionH>
            <wp:positionV relativeFrom="paragraph">
              <wp:posOffset>382270</wp:posOffset>
            </wp:positionV>
            <wp:extent cx="3738762" cy="3057525"/>
            <wp:effectExtent l="0" t="0" r="0" b="0"/>
            <wp:wrapNone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65" cy="308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페이지 정리 예시</w:t>
      </w:r>
    </w:p>
    <w:p w14:paraId="692A6B6F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1271D2E6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3083FCD7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38A074A1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6AA280F0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7027E5B5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4AD1239D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20CD513F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0287B70E" w14:textId="0C75806E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56D94EFD" w14:textId="12CCC099" w:rsidR="008357A5" w:rsidRDefault="008357A5" w:rsidP="00615950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  <w:noProof/>
        </w:rPr>
        <w:drawing>
          <wp:anchor distT="0" distB="0" distL="114300" distR="114300" simplePos="0" relativeHeight="251717632" behindDoc="0" locked="0" layoutInCell="1" allowOverlap="1" wp14:anchorId="3E74F36C" wp14:editId="17BDB887">
            <wp:simplePos x="0" y="0"/>
            <wp:positionH relativeFrom="margin">
              <wp:align>right</wp:align>
            </wp:positionH>
            <wp:positionV relativeFrom="margin">
              <wp:posOffset>3848100</wp:posOffset>
            </wp:positionV>
            <wp:extent cx="3805697" cy="2686050"/>
            <wp:effectExtent l="0" t="0" r="4445" b="0"/>
            <wp:wrapNone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697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EEAAB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50F18145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00770257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7CF7D715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5861EB89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7243ED39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55B5C8D7" w14:textId="0C9C8FA0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651ED793" w14:textId="30F1B806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383BFB22" w14:textId="6D3EB5CB" w:rsidR="008357A5" w:rsidRDefault="008357A5" w:rsidP="00615950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  <w:noProof/>
        </w:rPr>
        <w:drawing>
          <wp:anchor distT="0" distB="0" distL="114300" distR="114300" simplePos="0" relativeHeight="251716608" behindDoc="0" locked="0" layoutInCell="1" allowOverlap="1" wp14:anchorId="34923D39" wp14:editId="645CE2EB">
            <wp:simplePos x="0" y="0"/>
            <wp:positionH relativeFrom="margin">
              <wp:align>left</wp:align>
            </wp:positionH>
            <wp:positionV relativeFrom="page">
              <wp:posOffset>6416675</wp:posOffset>
            </wp:positionV>
            <wp:extent cx="3838575" cy="2323783"/>
            <wp:effectExtent l="0" t="0" r="0" b="635"/>
            <wp:wrapNone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32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B1D29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259177E6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2D4A1D0A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775C2DB3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37557DC1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7C9A141D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5BA06BD0" w14:textId="4BFF79BF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22EE61CA" w14:textId="04053494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56BEC65D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28074091" w14:textId="77777777" w:rsidR="008357A5" w:rsidRDefault="008357A5" w:rsidP="00615950">
      <w:pPr>
        <w:pStyle w:val="a"/>
        <w:numPr>
          <w:ilvl w:val="0"/>
          <w:numId w:val="0"/>
        </w:numPr>
        <w:ind w:left="403" w:hanging="403"/>
      </w:pPr>
    </w:p>
    <w:p w14:paraId="72FBE1FB" w14:textId="26BCF79A" w:rsidR="00615950" w:rsidRDefault="008357A5" w:rsidP="008357A5">
      <w:pPr>
        <w:pStyle w:val="2"/>
      </w:pPr>
      <w:r>
        <w:t xml:space="preserve">UI </w:t>
      </w:r>
      <w:r>
        <w:rPr>
          <w:rFonts w:hint="eastAsia"/>
        </w:rPr>
        <w:t>컨셉 기획</w:t>
      </w:r>
    </w:p>
    <w:p w14:paraId="40EF5B79" w14:textId="34B670C3" w:rsidR="008357A5" w:rsidRDefault="008357A5" w:rsidP="008357A5">
      <w:pPr>
        <w:pStyle w:val="a"/>
      </w:pPr>
      <w:r>
        <w:rPr>
          <w:rFonts w:hint="eastAsia"/>
        </w:rPr>
        <w:t>입,</w:t>
      </w:r>
      <w:r>
        <w:t xml:space="preserve"> </w:t>
      </w:r>
      <w:r>
        <w:rPr>
          <w:rFonts w:hint="eastAsia"/>
        </w:rPr>
        <w:t>출력되어야 하는 정보는 무엇인가?</w:t>
      </w:r>
    </w:p>
    <w:p w14:paraId="5610C1B4" w14:textId="3776A243" w:rsidR="008357A5" w:rsidRDefault="008357A5" w:rsidP="008357A5">
      <w:pPr>
        <w:pStyle w:val="a"/>
      </w:pPr>
      <w:r>
        <w:rPr>
          <w:rFonts w:hint="eastAsia"/>
        </w:rPr>
        <w:t>해당 정보는 어떤 방식으로 표현되어야 하는가?</w:t>
      </w:r>
    </w:p>
    <w:p w14:paraId="2D9BE6DA" w14:textId="469FE1DA" w:rsidR="008357A5" w:rsidRPr="008357A5" w:rsidRDefault="008357A5" w:rsidP="0077338A">
      <w:pPr>
        <w:pStyle w:val="a"/>
        <w:widowControl/>
        <w:wordWrap/>
        <w:autoSpaceDE/>
        <w:autoSpaceDN/>
      </w:pPr>
      <w:r>
        <w:rPr>
          <w:rFonts w:hint="eastAsia"/>
        </w:rPr>
        <w:t xml:space="preserve">기타 이전에 배운 </w:t>
      </w:r>
      <w:r>
        <w:t xml:space="preserve">UI </w:t>
      </w:r>
      <w:r>
        <w:rPr>
          <w:rFonts w:hint="eastAsia"/>
        </w:rPr>
        <w:t xml:space="preserve">개론 내용을 바탕으로 해당 </w:t>
      </w:r>
      <w:r>
        <w:t>UI</w:t>
      </w:r>
      <w:r>
        <w:rPr>
          <w:rFonts w:hint="eastAsia"/>
        </w:rPr>
        <w:t>의 컨셉을 정리</w:t>
      </w:r>
      <w:r>
        <w:br w:type="page"/>
      </w:r>
    </w:p>
    <w:p w14:paraId="1E9E64EA" w14:textId="4A7BAEE4" w:rsidR="008357A5" w:rsidRDefault="008357A5" w:rsidP="008357A5">
      <w:pPr>
        <w:pStyle w:val="2"/>
      </w:pPr>
      <w:r>
        <w:rPr>
          <w:rFonts w:hint="eastAsia"/>
        </w:rPr>
        <w:lastRenderedPageBreak/>
        <w:t xml:space="preserve">스토리 </w:t>
      </w:r>
      <w:proofErr w:type="gramStart"/>
      <w:r>
        <w:rPr>
          <w:rFonts w:hint="eastAsia"/>
        </w:rPr>
        <w:t xml:space="preserve">보드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세부 </w:t>
      </w:r>
      <w:r>
        <w:t xml:space="preserve">UI </w:t>
      </w:r>
      <w:r>
        <w:rPr>
          <w:rFonts w:hint="eastAsia"/>
        </w:rPr>
        <w:t>기획</w:t>
      </w:r>
    </w:p>
    <w:p w14:paraId="05F14EE7" w14:textId="57ADA069" w:rsidR="008357A5" w:rsidRDefault="008357A5" w:rsidP="008357A5">
      <w:pPr>
        <w:pStyle w:val="a"/>
      </w:pPr>
      <w:r>
        <w:rPr>
          <w:rFonts w:hint="eastAsia"/>
        </w:rPr>
        <w:t>와이어 프레임 기반으로 제작</w:t>
      </w:r>
    </w:p>
    <w:p w14:paraId="3AEFCAD0" w14:textId="34C64874" w:rsidR="008357A5" w:rsidRDefault="008357A5" w:rsidP="008357A5">
      <w:pPr>
        <w:pStyle w:val="a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간의 연결</w:t>
      </w:r>
    </w:p>
    <w:p w14:paraId="35D66C13" w14:textId="34DFB849" w:rsidR="008357A5" w:rsidRDefault="008357A5" w:rsidP="008357A5">
      <w:pPr>
        <w:pStyle w:val="a"/>
      </w:pPr>
      <w:r>
        <w:rPr>
          <w:rFonts w:hint="eastAsia"/>
        </w:rPr>
        <w:t xml:space="preserve">각 컴포넌트의 </w:t>
      </w:r>
      <w:r w:rsidRPr="008357A5">
        <w:rPr>
          <w:rFonts w:hint="eastAsia"/>
          <w:color w:val="FF0000"/>
        </w:rPr>
        <w:t>위치</w:t>
      </w:r>
      <w:r>
        <w:rPr>
          <w:rFonts w:hint="eastAsia"/>
        </w:rPr>
        <w:t xml:space="preserve">와 </w:t>
      </w:r>
      <w:r w:rsidRPr="008357A5">
        <w:rPr>
          <w:rFonts w:hint="eastAsia"/>
          <w:color w:val="FF0000"/>
        </w:rPr>
        <w:t>크기</w:t>
      </w:r>
      <w:r>
        <w:rPr>
          <w:rFonts w:hint="eastAsia"/>
        </w:rPr>
        <w:t>,</w:t>
      </w:r>
      <w:r>
        <w:t xml:space="preserve"> </w:t>
      </w:r>
      <w:r w:rsidRPr="008357A5">
        <w:rPr>
          <w:rFonts w:hint="eastAsia"/>
          <w:color w:val="FF0000"/>
        </w:rPr>
        <w:t>기능</w:t>
      </w:r>
      <w:r>
        <w:rPr>
          <w:rFonts w:hint="eastAsia"/>
        </w:rPr>
        <w:t xml:space="preserve"> 정리</w:t>
      </w:r>
    </w:p>
    <w:p w14:paraId="05AD9B52" w14:textId="7446C1DE" w:rsidR="008357A5" w:rsidRDefault="008357A5" w:rsidP="008357A5">
      <w:pPr>
        <w:pStyle w:val="a"/>
      </w:pPr>
      <w:r>
        <w:rPr>
          <w:rFonts w:hint="eastAsia"/>
        </w:rPr>
        <w:t xml:space="preserve">각 컴포넌트의 </w:t>
      </w:r>
      <w:r w:rsidRPr="008357A5">
        <w:rPr>
          <w:rFonts w:hint="eastAsia"/>
          <w:color w:val="FF0000"/>
        </w:rPr>
        <w:t>액션</w:t>
      </w:r>
      <w:r>
        <w:rPr>
          <w:rFonts w:hint="eastAsia"/>
        </w:rPr>
        <w:t xml:space="preserve"> 및 </w:t>
      </w:r>
      <w:r w:rsidRPr="008357A5">
        <w:rPr>
          <w:rFonts w:hint="eastAsia"/>
          <w:color w:val="FF0000"/>
        </w:rPr>
        <w:t>상태</w:t>
      </w:r>
      <w:r>
        <w:rPr>
          <w:rFonts w:hint="eastAsia"/>
        </w:rPr>
        <w:t xml:space="preserve"> 정리</w:t>
      </w:r>
    </w:p>
    <w:p w14:paraId="5988557D" w14:textId="05668FE5" w:rsidR="008357A5" w:rsidRDefault="008357A5" w:rsidP="008357A5">
      <w:pPr>
        <w:pStyle w:val="a"/>
        <w:numPr>
          <w:ilvl w:val="0"/>
          <w:numId w:val="0"/>
        </w:numPr>
        <w:ind w:left="403" w:hanging="403"/>
      </w:pPr>
    </w:p>
    <w:p w14:paraId="1F071AFC" w14:textId="24E20206" w:rsidR="0077338A" w:rsidRDefault="0077338A" w:rsidP="0077338A">
      <w:pPr>
        <w:pStyle w:val="a"/>
      </w:pPr>
      <w:r>
        <w:rPr>
          <w:rFonts w:hint="eastAsia"/>
        </w:rPr>
        <w:t xml:space="preserve">게임 내에서 기획해야 하는 </w:t>
      </w:r>
      <w:r>
        <w:t>UI</w:t>
      </w:r>
      <w:r>
        <w:rPr>
          <w:rFonts w:hint="eastAsia"/>
        </w:rPr>
        <w:t xml:space="preserve">는 화면 최상단의 </w:t>
      </w:r>
      <w:r>
        <w:t>HUD</w:t>
      </w:r>
      <w:r>
        <w:rPr>
          <w:rFonts w:hint="eastAsia"/>
        </w:rPr>
        <w:t xml:space="preserve"> 뿐 아니라 게임 오브젝트,</w:t>
      </w:r>
      <w:r>
        <w:t xml:space="preserve"> </w:t>
      </w:r>
      <w:r>
        <w:rPr>
          <w:rFonts w:hint="eastAsia"/>
        </w:rPr>
        <w:t>게임 월드 안에서 표시되는 캐릭터 명 표시,</w:t>
      </w:r>
      <w:r>
        <w:t xml:space="preserve"> </w:t>
      </w:r>
      <w:r>
        <w:rPr>
          <w:rFonts w:hint="eastAsia"/>
        </w:rPr>
        <w:t>채팅 말풍선,</w:t>
      </w:r>
      <w:r>
        <w:t xml:space="preserve"> </w:t>
      </w:r>
      <w:r>
        <w:rPr>
          <w:rFonts w:hint="eastAsia"/>
        </w:rPr>
        <w:t>이동 지역 가이드 등도 포함된다</w:t>
      </w:r>
    </w:p>
    <w:p w14:paraId="42BA25B4" w14:textId="79E26871" w:rsidR="0077338A" w:rsidRDefault="0077338A" w:rsidP="0077338A"/>
    <w:p w14:paraId="7DCDB24E" w14:textId="3256EBD0" w:rsidR="0077338A" w:rsidRDefault="0077338A" w:rsidP="0077338A">
      <w:pPr>
        <w:pStyle w:val="4"/>
        <w:jc w:val="center"/>
      </w:pPr>
      <w:r>
        <w:t xml:space="preserve">“UI </w:t>
      </w:r>
      <w:r>
        <w:rPr>
          <w:rFonts w:hint="eastAsia"/>
        </w:rPr>
        <w:t>기획,</w:t>
      </w:r>
      <w:r>
        <w:t xml:space="preserve"> </w:t>
      </w:r>
      <w:r>
        <w:rPr>
          <w:rFonts w:hint="eastAsia"/>
        </w:rPr>
        <w:t>역기획은 가장 좋은 시스템 기획 훈련 중 하나</w:t>
      </w:r>
      <w:r>
        <w:t>”</w:t>
      </w:r>
    </w:p>
    <w:p w14:paraId="1456BC2D" w14:textId="6FFDA67B" w:rsidR="0077338A" w:rsidRDefault="0077338A" w:rsidP="0077338A">
      <w:pPr>
        <w:pStyle w:val="4"/>
        <w:jc w:val="center"/>
      </w:pPr>
      <w:r>
        <w:t>“</w:t>
      </w:r>
      <w:r>
        <w:rPr>
          <w:rFonts w:hint="eastAsia"/>
        </w:rPr>
        <w:t>구조와 규칙 자체가 타 시스템이 비해 명료하고</w:t>
      </w:r>
      <w:r>
        <w:t>”</w:t>
      </w:r>
    </w:p>
    <w:p w14:paraId="70E8AC8D" w14:textId="64802A6D" w:rsidR="0077338A" w:rsidRDefault="0077338A" w:rsidP="0077338A">
      <w:pPr>
        <w:pStyle w:val="4"/>
        <w:jc w:val="center"/>
      </w:pPr>
      <w:r>
        <w:t>”</w:t>
      </w:r>
      <w:r>
        <w:rPr>
          <w:rFonts w:hint="eastAsia"/>
        </w:rPr>
        <w:t>예측이 힘든 예외 상황의 발생이 제한적이기 때문</w:t>
      </w:r>
      <w:r>
        <w:t>”</w:t>
      </w:r>
    </w:p>
    <w:p w14:paraId="23E88465" w14:textId="7EBD8527" w:rsidR="0077338A" w:rsidRPr="0077338A" w:rsidRDefault="0077338A" w:rsidP="0077338A">
      <w:pPr>
        <w:pStyle w:val="4"/>
        <w:jc w:val="center"/>
      </w:pPr>
      <w:r>
        <w:t>“</w:t>
      </w:r>
      <w:r>
        <w:rPr>
          <w:rFonts w:hint="eastAsia"/>
        </w:rPr>
        <w:t xml:space="preserve">또한 위와 같은 이유로 대부분 초보 시스템 기획자에게 </w:t>
      </w:r>
      <w:r>
        <w:t>UI</w:t>
      </w:r>
      <w:r>
        <w:rPr>
          <w:rFonts w:hint="eastAsia"/>
        </w:rPr>
        <w:t>기획을 맡김</w:t>
      </w:r>
      <w:r>
        <w:t>”</w:t>
      </w:r>
    </w:p>
    <w:p w14:paraId="0D7453A9" w14:textId="15FD5952" w:rsidR="0077338A" w:rsidRDefault="0077338A" w:rsidP="0077338A">
      <w:pPr>
        <w:pStyle w:val="a"/>
        <w:numPr>
          <w:ilvl w:val="0"/>
          <w:numId w:val="0"/>
        </w:numPr>
        <w:ind w:left="403" w:hanging="403"/>
      </w:pPr>
    </w:p>
    <w:p w14:paraId="335860A7" w14:textId="77777777" w:rsidR="00AD21A1" w:rsidRPr="0077338A" w:rsidRDefault="00AD21A1" w:rsidP="0077338A">
      <w:pPr>
        <w:pStyle w:val="a"/>
        <w:numPr>
          <w:ilvl w:val="0"/>
          <w:numId w:val="0"/>
        </w:numPr>
        <w:ind w:left="403" w:hanging="403"/>
      </w:pPr>
    </w:p>
    <w:p w14:paraId="4E461DE1" w14:textId="36C09ABF" w:rsidR="0077338A" w:rsidRDefault="00AD21A1" w:rsidP="00AD21A1">
      <w:pPr>
        <w:pStyle w:val="4"/>
      </w:pPr>
      <w:r>
        <w:t>“</w:t>
      </w: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기획 참고 요소</w:t>
      </w:r>
      <w:r>
        <w:t>”</w:t>
      </w:r>
    </w:p>
    <w:p w14:paraId="43ACC789" w14:textId="77777777" w:rsidR="0077338A" w:rsidRDefault="0077338A" w:rsidP="0077338A">
      <w:pPr>
        <w:pStyle w:val="a"/>
        <w:numPr>
          <w:ilvl w:val="0"/>
          <w:numId w:val="0"/>
        </w:numPr>
        <w:ind w:left="403" w:hanging="403"/>
      </w:pPr>
    </w:p>
    <w:p w14:paraId="1AA2B50C" w14:textId="3F02CED0" w:rsidR="00A86EA8" w:rsidRDefault="00AD21A1" w:rsidP="00AD21A1">
      <w:pPr>
        <w:pStyle w:val="2"/>
      </w:pPr>
      <w:r>
        <w:rPr>
          <w:rFonts w:hint="eastAsia"/>
        </w:rPr>
        <w:t>P</w:t>
      </w:r>
      <w:r>
        <w:t xml:space="preserve">C UI </w:t>
      </w:r>
      <w:r>
        <w:rPr>
          <w:rFonts w:hint="eastAsia"/>
        </w:rPr>
        <w:t>컴포넌트 리스트</w:t>
      </w:r>
    </w:p>
    <w:p w14:paraId="69C4D182" w14:textId="2E2F7ACF" w:rsidR="00AD21A1" w:rsidRDefault="00AD21A1" w:rsidP="00AD21A1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0C2010EB" wp14:editId="5A7A33FA">
            <wp:extent cx="6638925" cy="4171950"/>
            <wp:effectExtent l="0" t="0" r="9525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422E" w14:textId="6E872798" w:rsidR="00AD21A1" w:rsidRDefault="00AD21A1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5206EE99" w14:textId="6A9E26EC" w:rsidR="00AD21A1" w:rsidRDefault="00AD21A1" w:rsidP="00AD21A1">
      <w:pPr>
        <w:pStyle w:val="2"/>
      </w:pPr>
      <w:r>
        <w:rPr>
          <w:rFonts w:hint="eastAsia"/>
        </w:rPr>
        <w:lastRenderedPageBreak/>
        <w:t>컴포넌트 별 정리 정보</w:t>
      </w:r>
    </w:p>
    <w:p w14:paraId="5048287D" w14:textId="3BC642F9" w:rsidR="00AD21A1" w:rsidRDefault="00AD21A1" w:rsidP="00AD21A1">
      <w:pPr>
        <w:pStyle w:val="a"/>
      </w:pPr>
      <w:r>
        <w:rPr>
          <w:rFonts w:hint="eastAsia"/>
        </w:rPr>
        <w:t>텍스트가 표시되는 컴포넌트</w:t>
      </w:r>
    </w:p>
    <w:p w14:paraId="40042831" w14:textId="63B9160C" w:rsidR="00AD21A1" w:rsidRDefault="00AD21A1" w:rsidP="00BC3707">
      <w:pPr>
        <w:pStyle w:val="7"/>
        <w:ind w:left="400"/>
      </w:pPr>
      <w:r>
        <w:rPr>
          <w:rFonts w:hint="eastAsia"/>
        </w:rPr>
        <w:t>사이즈,</w:t>
      </w:r>
      <w:r>
        <w:t xml:space="preserve"> </w:t>
      </w:r>
      <w:r>
        <w:rPr>
          <w:rFonts w:hint="eastAsia"/>
        </w:rPr>
        <w:t>폰트,</w:t>
      </w:r>
      <w:r>
        <w:t xml:space="preserve"> </w:t>
      </w:r>
      <w:r w:rsidR="00512569">
        <w:rPr>
          <w:rFonts w:hint="eastAsia"/>
        </w:rPr>
        <w:t>색</w:t>
      </w:r>
      <w:r>
        <w:rPr>
          <w:rFonts w:hint="eastAsia"/>
        </w:rPr>
        <w:t>상,</w:t>
      </w:r>
      <w:r>
        <w:t xml:space="preserve"> </w:t>
      </w:r>
      <w:r>
        <w:rPr>
          <w:rFonts w:hint="eastAsia"/>
        </w:rPr>
        <w:t>최대 표시 글자 수,</w:t>
      </w:r>
      <w:r>
        <w:t xml:space="preserve"> </w:t>
      </w:r>
      <w:r>
        <w:rPr>
          <w:rFonts w:hint="eastAsia"/>
        </w:rPr>
        <w:t>줄 바꿈 여부,</w:t>
      </w:r>
      <w:r>
        <w:t xml:space="preserve"> </w:t>
      </w:r>
      <w:r>
        <w:rPr>
          <w:rFonts w:hint="eastAsia"/>
        </w:rPr>
        <w:t>글자가 많아졌을 때 스크롤 바 표시 등의 액션</w:t>
      </w:r>
    </w:p>
    <w:p w14:paraId="5029BE30" w14:textId="4E1E5882" w:rsidR="00AD21A1" w:rsidRDefault="00AD21A1" w:rsidP="00AD21A1">
      <w:pPr>
        <w:pStyle w:val="a"/>
      </w:pPr>
      <w:r>
        <w:rPr>
          <w:rFonts w:hint="eastAsia"/>
        </w:rPr>
        <w:t xml:space="preserve">버튼 등 </w:t>
      </w:r>
      <w:proofErr w:type="spellStart"/>
      <w:r>
        <w:rPr>
          <w:rFonts w:hint="eastAsia"/>
        </w:rPr>
        <w:t>인터렉션이</w:t>
      </w:r>
      <w:proofErr w:type="spellEnd"/>
      <w:r>
        <w:rPr>
          <w:rFonts w:hint="eastAsia"/>
        </w:rPr>
        <w:t xml:space="preserve"> 있는 </w:t>
      </w:r>
      <w:proofErr w:type="spellStart"/>
      <w:r>
        <w:rPr>
          <w:rFonts w:hint="eastAsia"/>
        </w:rPr>
        <w:t>컴포먼트</w:t>
      </w:r>
      <w:proofErr w:type="spellEnd"/>
    </w:p>
    <w:p w14:paraId="7D366171" w14:textId="38C1AAE9" w:rsidR="00AD21A1" w:rsidRDefault="00AD21A1" w:rsidP="00BC3707">
      <w:pPr>
        <w:pStyle w:val="7"/>
        <w:ind w:left="400"/>
      </w:pPr>
      <w:r>
        <w:rPr>
          <w:rFonts w:hint="eastAsia"/>
        </w:rPr>
        <w:t>상대 리스트</w:t>
      </w:r>
      <w:r>
        <w:t>(</w:t>
      </w:r>
      <w:r>
        <w:rPr>
          <w:rFonts w:hint="eastAsia"/>
        </w:rPr>
        <w:t xml:space="preserve">기본적으로 </w:t>
      </w:r>
      <w:proofErr w:type="spellStart"/>
      <w:r w:rsidRPr="00CA09D0">
        <w:rPr>
          <w:spacing w:val="0"/>
        </w:rPr>
        <w:t>Mormal</w:t>
      </w:r>
      <w:proofErr w:type="spellEnd"/>
      <w:r w:rsidRPr="00CA09D0">
        <w:rPr>
          <w:spacing w:val="0"/>
        </w:rPr>
        <w:t>, Focused, Pressed, Disable</w:t>
      </w:r>
      <w:r>
        <w:rPr>
          <w:rFonts w:hint="eastAsia"/>
        </w:rPr>
        <w:t xml:space="preserve">의 </w:t>
      </w:r>
      <w:r>
        <w:t>4</w:t>
      </w:r>
      <w:r>
        <w:rPr>
          <w:rFonts w:hint="eastAsia"/>
        </w:rPr>
        <w:t xml:space="preserve"> 가지 상태</w:t>
      </w:r>
      <w:r>
        <w:t xml:space="preserve">) </w:t>
      </w:r>
      <w:r>
        <w:rPr>
          <w:rFonts w:hint="eastAsia"/>
        </w:rPr>
        <w:t>정리</w:t>
      </w:r>
    </w:p>
    <w:p w14:paraId="78C6747F" w14:textId="2BF2C138" w:rsidR="00AD21A1" w:rsidRDefault="00AD21A1" w:rsidP="00AD21A1">
      <w:pPr>
        <w:pStyle w:val="a"/>
      </w:pPr>
      <w:r>
        <w:rPr>
          <w:rFonts w:hint="eastAsia"/>
        </w:rPr>
        <w:t>기타</w:t>
      </w:r>
    </w:p>
    <w:p w14:paraId="1AEB5664" w14:textId="40CD2AA0" w:rsidR="00AD21A1" w:rsidRDefault="00AD21A1" w:rsidP="00BC3707">
      <w:pPr>
        <w:pStyle w:val="7"/>
        <w:ind w:left="400"/>
      </w:pPr>
      <w:r>
        <w:rPr>
          <w:rFonts w:hint="eastAsia"/>
        </w:rPr>
        <w:t>이펙트</w:t>
      </w:r>
      <w:r>
        <w:t xml:space="preserve">, </w:t>
      </w:r>
      <w:r>
        <w:rPr>
          <w:rFonts w:hint="eastAsia"/>
        </w:rPr>
        <w:t>툴 팁 등의 정리</w:t>
      </w:r>
    </w:p>
    <w:p w14:paraId="02B0B783" w14:textId="1ECED9FB" w:rsidR="00AD21A1" w:rsidRDefault="00AD21A1" w:rsidP="008464A6">
      <w:pPr>
        <w:pStyle w:val="a"/>
      </w:pPr>
      <w:r>
        <w:rPr>
          <w:rFonts w:hint="eastAsia"/>
        </w:rPr>
        <w:t xml:space="preserve">모든 컴포넌트의 사이즈와 위치는 가능한 </w:t>
      </w:r>
      <w:r>
        <w:t>8</w:t>
      </w:r>
      <w:r>
        <w:rPr>
          <w:rFonts w:hint="eastAsia"/>
        </w:rPr>
        <w:t>배수에 맞추고 최소한 짝수 단위로 지정되어야 함</w:t>
      </w:r>
    </w:p>
    <w:p w14:paraId="008D2357" w14:textId="41917A13" w:rsidR="008464A6" w:rsidRDefault="008464A6" w:rsidP="008464A6">
      <w:pPr>
        <w:pStyle w:val="a"/>
        <w:numPr>
          <w:ilvl w:val="0"/>
          <w:numId w:val="0"/>
        </w:numPr>
        <w:ind w:left="403" w:hanging="403"/>
      </w:pPr>
    </w:p>
    <w:p w14:paraId="050510F6" w14:textId="5E5F8A24" w:rsidR="008464A6" w:rsidRDefault="008464A6" w:rsidP="008464A6">
      <w:pPr>
        <w:pStyle w:val="2"/>
      </w:pPr>
      <w:r>
        <w:rPr>
          <w:rFonts w:hint="eastAsia"/>
        </w:rPr>
        <w:t xml:space="preserve">스마트 디바이스 </w:t>
      </w:r>
      <w:r>
        <w:t xml:space="preserve">UI </w:t>
      </w:r>
      <w:r>
        <w:rPr>
          <w:rFonts w:hint="eastAsia"/>
        </w:rPr>
        <w:t>기획</w:t>
      </w:r>
    </w:p>
    <w:p w14:paraId="12438017" w14:textId="5CE28C9B" w:rsidR="008464A6" w:rsidRDefault="008464A6" w:rsidP="008464A6">
      <w:pPr>
        <w:pStyle w:val="a"/>
      </w:pPr>
      <w:r>
        <w:rPr>
          <w:rFonts w:hint="eastAsia"/>
        </w:rPr>
        <w:t xml:space="preserve">디바이스 별로 해상도가 다르기 때문에 각각의 디바이스에 맞춘 </w:t>
      </w:r>
      <w:r>
        <w:t xml:space="preserve">UI </w:t>
      </w:r>
      <w:r>
        <w:rPr>
          <w:rFonts w:hint="eastAsia"/>
        </w:rPr>
        <w:t>기획 필요</w:t>
      </w:r>
    </w:p>
    <w:p w14:paraId="3281B1C9" w14:textId="60F26FB6" w:rsidR="008464A6" w:rsidRDefault="008464A6" w:rsidP="008464A6">
      <w:pPr>
        <w:pStyle w:val="a"/>
      </w:pPr>
      <w:r>
        <w:rPr>
          <w:rFonts w:hint="eastAsia"/>
        </w:rPr>
        <w:t>가로,</w:t>
      </w:r>
      <w:r>
        <w:t xml:space="preserve"> </w:t>
      </w:r>
      <w:r>
        <w:rPr>
          <w:rFonts w:hint="eastAsia"/>
        </w:rPr>
        <w:t>세로 혹은 둘 다를 지원하는지 체크</w:t>
      </w:r>
    </w:p>
    <w:p w14:paraId="4FB4901A" w14:textId="08ABECFE" w:rsidR="008464A6" w:rsidRDefault="008464A6" w:rsidP="008464A6">
      <w:pPr>
        <w:pStyle w:val="a"/>
      </w:pPr>
      <w:r>
        <w:rPr>
          <w:rFonts w:hint="eastAsia"/>
        </w:rPr>
        <w:t>모든 디바이스에</w:t>
      </w:r>
      <w:r w:rsidR="003B0781">
        <w:rPr>
          <w:rFonts w:hint="eastAsia"/>
        </w:rPr>
        <w:t xml:space="preserve"> </w:t>
      </w:r>
      <w:r>
        <w:rPr>
          <w:rFonts w:hint="eastAsia"/>
        </w:rPr>
        <w:t>맞출 수는 없음,</w:t>
      </w:r>
      <w:r>
        <w:t xml:space="preserve"> </w:t>
      </w:r>
      <w:r>
        <w:rPr>
          <w:rFonts w:hint="eastAsia"/>
        </w:rPr>
        <w:t>게임의 서비스 타겟에 맞는 몇 개의 해상도를 선택해서 작업해야 함</w:t>
      </w:r>
    </w:p>
    <w:p w14:paraId="1E1C097E" w14:textId="7BC1A283" w:rsidR="008464A6" w:rsidRDefault="008464A6" w:rsidP="008464A6">
      <w:pPr>
        <w:pStyle w:val="a"/>
      </w:pPr>
      <w:r>
        <w:rPr>
          <w:rFonts w:hint="eastAsia"/>
        </w:rPr>
        <w:t>모든 컴포넌트의 사이즈,</w:t>
      </w:r>
      <w:r>
        <w:t xml:space="preserve"> </w:t>
      </w:r>
      <w:r>
        <w:rPr>
          <w:rFonts w:hint="eastAsia"/>
        </w:rPr>
        <w:t>위치 값은 짝수 단위로 지정</w:t>
      </w:r>
    </w:p>
    <w:p w14:paraId="4E8464F0" w14:textId="4F191359" w:rsidR="008464A6" w:rsidRDefault="008464A6" w:rsidP="008464A6">
      <w:pPr>
        <w:pStyle w:val="a"/>
      </w:pPr>
      <w:r>
        <w:rPr>
          <w:rFonts w:hint="eastAsia"/>
        </w:rPr>
        <w:t xml:space="preserve">버튼 등 </w:t>
      </w:r>
      <w:proofErr w:type="spellStart"/>
      <w:r>
        <w:rPr>
          <w:rFonts w:hint="eastAsia"/>
        </w:rPr>
        <w:t>인터렉션이</w:t>
      </w:r>
      <w:proofErr w:type="spellEnd"/>
      <w:r>
        <w:rPr>
          <w:rFonts w:hint="eastAsia"/>
        </w:rPr>
        <w:t xml:space="preserve"> 있는 컴포넌트의 경우 터치 영역을 고려해 배치</w:t>
      </w:r>
    </w:p>
    <w:p w14:paraId="10081C7F" w14:textId="629C7702" w:rsidR="008464A6" w:rsidRDefault="00CA09D0" w:rsidP="008464A6">
      <w:pPr>
        <w:pStyle w:val="7"/>
        <w:ind w:left="400"/>
      </w:pPr>
      <w:r>
        <w:rPr>
          <w:rFonts w:hint="eastAsia"/>
        </w:rPr>
        <w:t>i</w:t>
      </w:r>
      <w:r w:rsidR="008464A6">
        <w:t>OS</w:t>
      </w:r>
      <w:r w:rsidR="008464A6">
        <w:rPr>
          <w:rFonts w:hint="eastAsia"/>
        </w:rPr>
        <w:t xml:space="preserve">에서는 최소 </w:t>
      </w:r>
      <w:r w:rsidR="008464A6">
        <w:t xml:space="preserve">44 X 44 이상의 </w:t>
      </w:r>
      <w:r w:rsidR="008464A6">
        <w:rPr>
          <w:rFonts w:hint="eastAsia"/>
        </w:rPr>
        <w:t>사이즈로 디자인 하라고 권고</w:t>
      </w:r>
    </w:p>
    <w:p w14:paraId="278E7BCB" w14:textId="202FDC16" w:rsidR="00CC3AEA" w:rsidRDefault="00CC3AEA" w:rsidP="00CC3AEA"/>
    <w:p w14:paraId="5759C039" w14:textId="4FE609D7" w:rsidR="00CC3AEA" w:rsidRDefault="00CC3AEA" w:rsidP="00CC3AEA">
      <w:pPr>
        <w:pStyle w:val="2"/>
      </w:pPr>
      <w:r>
        <w:rPr>
          <w:rFonts w:hint="eastAsia"/>
        </w:rPr>
        <w:t>스마트 디바이스 입력</w:t>
      </w:r>
    </w:p>
    <w:p w14:paraId="47145658" w14:textId="56E5B782" w:rsidR="00CC3AEA" w:rsidRDefault="00CC3AEA" w:rsidP="00CC3AEA">
      <w:pPr>
        <w:pStyle w:val="a"/>
      </w:pPr>
      <w:r>
        <w:rPr>
          <w:rFonts w:hint="eastAsia"/>
        </w:rPr>
        <w:t>P</w:t>
      </w:r>
      <w:r>
        <w:t xml:space="preserve">C </w:t>
      </w:r>
      <w:r>
        <w:rPr>
          <w:rFonts w:hint="eastAsia"/>
        </w:rPr>
        <w:t>디바이스 입력 체계</w:t>
      </w:r>
    </w:p>
    <w:p w14:paraId="45BDEBA4" w14:textId="3F074E7F" w:rsidR="00CC3AEA" w:rsidRDefault="00CC3AEA" w:rsidP="00CC3AEA">
      <w:pPr>
        <w:pStyle w:val="7"/>
        <w:ind w:left="400"/>
      </w:pPr>
      <w:r>
        <w:rPr>
          <w:rFonts w:hint="eastAsia"/>
        </w:rPr>
        <w:t xml:space="preserve">마우스 </w:t>
      </w:r>
      <w:r>
        <w:t xml:space="preserve">&amp; </w:t>
      </w:r>
      <w:r>
        <w:rPr>
          <w:rFonts w:hint="eastAsia"/>
        </w:rPr>
        <w:t>키보드</w:t>
      </w:r>
    </w:p>
    <w:p w14:paraId="7A5681AC" w14:textId="7A46A412" w:rsidR="00CC3AEA" w:rsidRDefault="00CC3AEA" w:rsidP="00CC3AEA">
      <w:pPr>
        <w:pStyle w:val="7"/>
        <w:ind w:left="400"/>
      </w:pPr>
      <w:r>
        <w:rPr>
          <w:rFonts w:hint="eastAsia"/>
        </w:rPr>
        <w:t>제한적인 상황에서 조이스틱,</w:t>
      </w:r>
      <w:r>
        <w:t xml:space="preserve"> </w:t>
      </w:r>
      <w:r>
        <w:rPr>
          <w:rFonts w:hint="eastAsia"/>
        </w:rPr>
        <w:t>마이크 등이 사용되기도 함</w:t>
      </w:r>
    </w:p>
    <w:p w14:paraId="031135BD" w14:textId="4147D171" w:rsidR="00CC3AEA" w:rsidRDefault="00CC3AEA" w:rsidP="00CC3AEA">
      <w:pPr>
        <w:pStyle w:val="a"/>
      </w:pPr>
      <w:r>
        <w:rPr>
          <w:rFonts w:hint="eastAsia"/>
        </w:rPr>
        <w:t>스마트 디바이스의 입력 체계</w:t>
      </w:r>
    </w:p>
    <w:p w14:paraId="7B3AA3AE" w14:textId="7001DD2E" w:rsidR="00CC3AEA" w:rsidRDefault="00CC3AEA" w:rsidP="00CC3AEA">
      <w:pPr>
        <w:pStyle w:val="7"/>
        <w:ind w:left="400"/>
      </w:pPr>
      <w:r>
        <w:rPr>
          <w:rFonts w:hint="eastAsia"/>
        </w:rPr>
        <w:t xml:space="preserve">터치 </w:t>
      </w:r>
      <w:proofErr w:type="spellStart"/>
      <w:proofErr w:type="gramStart"/>
      <w:r>
        <w:rPr>
          <w:rFonts w:hint="eastAsia"/>
        </w:rPr>
        <w:t>제스쳐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터치 스크린</w:t>
      </w:r>
    </w:p>
    <w:p w14:paraId="128F156A" w14:textId="3CF605DD" w:rsidR="00CC3AEA" w:rsidRDefault="00CC3AEA" w:rsidP="00CC3AEA">
      <w:pPr>
        <w:pStyle w:val="7"/>
        <w:ind w:left="400"/>
      </w:pPr>
      <w:r>
        <w:rPr>
          <w:rFonts w:hint="eastAsia"/>
        </w:rPr>
        <w:t xml:space="preserve">기울기 및 움직임의 속도와 </w:t>
      </w:r>
      <w:proofErr w:type="gramStart"/>
      <w:r>
        <w:rPr>
          <w:rFonts w:hint="eastAsia"/>
        </w:rPr>
        <w:t xml:space="preserve">방향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자이로</w:t>
      </w:r>
      <w:proofErr w:type="spellEnd"/>
      <w:r>
        <w:rPr>
          <w:rFonts w:hint="eastAsia"/>
        </w:rPr>
        <w:t xml:space="preserve"> 센서</w:t>
      </w:r>
    </w:p>
    <w:p w14:paraId="454BD543" w14:textId="14A7E104" w:rsidR="00CC3AEA" w:rsidRDefault="00CC3AEA" w:rsidP="00CC3AEA">
      <w:pPr>
        <w:pStyle w:val="7"/>
        <w:ind w:left="400"/>
      </w:pPr>
      <w:proofErr w:type="gramStart"/>
      <w:r>
        <w:rPr>
          <w:rFonts w:hint="eastAsia"/>
        </w:rPr>
        <w:t xml:space="preserve">위치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방위 정보 체크 </w:t>
      </w:r>
      <w:r>
        <w:t xml:space="preserve">: GPS </w:t>
      </w:r>
      <w:r>
        <w:rPr>
          <w:rFonts w:hint="eastAsia"/>
        </w:rPr>
        <w:t>및 네트워크</w:t>
      </w:r>
    </w:p>
    <w:p w14:paraId="07700A3B" w14:textId="4FED711C" w:rsidR="00173839" w:rsidRDefault="00CC3AEA" w:rsidP="00CC3AEA">
      <w:pPr>
        <w:pStyle w:val="7"/>
        <w:ind w:left="400"/>
      </w:pPr>
      <w:r>
        <w:rPr>
          <w:rFonts w:hint="eastAsia"/>
        </w:rPr>
        <w:t xml:space="preserve">조도 및 이미지 </w:t>
      </w:r>
      <w:proofErr w:type="gramStart"/>
      <w:r>
        <w:rPr>
          <w:rFonts w:hint="eastAsia"/>
        </w:rPr>
        <w:t xml:space="preserve">감지 </w:t>
      </w:r>
      <w:r>
        <w:t>:</w:t>
      </w:r>
      <w:proofErr w:type="gramEnd"/>
      <w:r>
        <w:t xml:space="preserve"> </w:t>
      </w:r>
      <w:r>
        <w:rPr>
          <w:rFonts w:hint="eastAsia"/>
        </w:rPr>
        <w:t>카메라</w:t>
      </w:r>
    </w:p>
    <w:p w14:paraId="63192453" w14:textId="77777777" w:rsidR="00173839" w:rsidRDefault="00173839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06C508C0" w14:textId="7F9BD582" w:rsidR="00CC3AEA" w:rsidRDefault="00173839" w:rsidP="00173839">
      <w:pPr>
        <w:pStyle w:val="1"/>
        <w:ind w:left="200" w:right="20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폰트</w:t>
      </w:r>
    </w:p>
    <w:p w14:paraId="2D1ED6F0" w14:textId="77777777" w:rsidR="00173839" w:rsidRDefault="00173839" w:rsidP="00173839">
      <w:pPr>
        <w:pStyle w:val="4"/>
      </w:pPr>
    </w:p>
    <w:p w14:paraId="185AE7AC" w14:textId="13289181" w:rsidR="00173839" w:rsidRDefault="00173839" w:rsidP="00173839">
      <w:pPr>
        <w:pStyle w:val="4"/>
      </w:pPr>
      <w:r>
        <w:t>“</w:t>
      </w:r>
      <w:r>
        <w:rPr>
          <w:rFonts w:hint="eastAsia"/>
        </w:rPr>
        <w:t>폰트 란?</w:t>
      </w:r>
      <w:r>
        <w:t>”</w:t>
      </w:r>
    </w:p>
    <w:p w14:paraId="1662ACF3" w14:textId="6291AAC3" w:rsidR="00173839" w:rsidRDefault="00173839" w:rsidP="00173839">
      <w:pPr>
        <w:pStyle w:val="a"/>
        <w:numPr>
          <w:ilvl w:val="0"/>
          <w:numId w:val="0"/>
        </w:numPr>
        <w:ind w:left="403" w:hanging="403"/>
      </w:pPr>
    </w:p>
    <w:p w14:paraId="0950D56F" w14:textId="37B3A1AB" w:rsidR="00173839" w:rsidRDefault="00173839" w:rsidP="00173839">
      <w:pPr>
        <w:pStyle w:val="2"/>
      </w:pPr>
      <w:r>
        <w:rPr>
          <w:rFonts w:hint="eastAsia"/>
        </w:rPr>
        <w:t>게임 내 텍스트 표시 방법의 분류</w:t>
      </w:r>
    </w:p>
    <w:p w14:paraId="014DF9F6" w14:textId="65C33C23" w:rsidR="00173839" w:rsidRDefault="00173839" w:rsidP="00173839">
      <w:pPr>
        <w:pStyle w:val="a"/>
      </w:pPr>
      <w:proofErr w:type="spellStart"/>
      <w:r>
        <w:rPr>
          <w:rFonts w:hint="eastAsia"/>
        </w:rPr>
        <w:t>클리어타입</w:t>
      </w:r>
      <w:proofErr w:type="spellEnd"/>
      <w:r>
        <w:rPr>
          <w:rFonts w:hint="eastAsia"/>
        </w:rPr>
        <w:t xml:space="preserve"> 폰트</w:t>
      </w:r>
    </w:p>
    <w:p w14:paraId="0DE6F2CB" w14:textId="17D7D9C8" w:rsidR="00173839" w:rsidRDefault="00173839" w:rsidP="00173839">
      <w:pPr>
        <w:pStyle w:val="a"/>
      </w:pPr>
      <w:r>
        <w:rPr>
          <w:rFonts w:hint="eastAsia"/>
        </w:rPr>
        <w:t xml:space="preserve">이미지 폰트 </w:t>
      </w:r>
      <w:r>
        <w:t>(</w:t>
      </w:r>
      <w:r>
        <w:rPr>
          <w:rFonts w:hint="eastAsia"/>
        </w:rPr>
        <w:t>픽셀 폰트,</w:t>
      </w:r>
      <w:r>
        <w:t xml:space="preserve"> </w:t>
      </w:r>
      <w:r>
        <w:rPr>
          <w:rFonts w:hint="eastAsia"/>
        </w:rPr>
        <w:t>비트맵 폰트</w:t>
      </w:r>
      <w:r>
        <w:t>)</w:t>
      </w:r>
    </w:p>
    <w:p w14:paraId="4ECA9523" w14:textId="4CC8447E" w:rsidR="00173839" w:rsidRDefault="00173839" w:rsidP="00173839">
      <w:pPr>
        <w:pStyle w:val="a"/>
        <w:numPr>
          <w:ilvl w:val="0"/>
          <w:numId w:val="0"/>
        </w:numPr>
        <w:ind w:left="403" w:hanging="403"/>
      </w:pPr>
    </w:p>
    <w:p w14:paraId="39F87B60" w14:textId="1C750DA9" w:rsidR="00173839" w:rsidRDefault="00173839" w:rsidP="00173839">
      <w:pPr>
        <w:pStyle w:val="2"/>
      </w:pPr>
      <w:proofErr w:type="spellStart"/>
      <w:r>
        <w:rPr>
          <w:rFonts w:hint="eastAsia"/>
        </w:rPr>
        <w:t>클리어타입</w:t>
      </w:r>
      <w:proofErr w:type="spellEnd"/>
      <w:r>
        <w:rPr>
          <w:rFonts w:hint="eastAsia"/>
        </w:rPr>
        <w:t xml:space="preserve"> 폰트</w:t>
      </w:r>
    </w:p>
    <w:p w14:paraId="5199C63D" w14:textId="7FEC3D3E" w:rsidR="00173839" w:rsidRDefault="00173839" w:rsidP="00173839">
      <w:pPr>
        <w:pStyle w:val="a"/>
      </w:pPr>
      <w:r>
        <w:rPr>
          <w:rFonts w:hint="eastAsia"/>
        </w:rPr>
        <w:t xml:space="preserve">벡터 방식의 </w:t>
      </w:r>
      <w:proofErr w:type="spellStart"/>
      <w:r>
        <w:rPr>
          <w:rFonts w:hint="eastAsia"/>
        </w:rPr>
        <w:t>트루타입</w:t>
      </w:r>
      <w:proofErr w:type="spellEnd"/>
      <w:r>
        <w:rPr>
          <w:rFonts w:hint="eastAsia"/>
        </w:rPr>
        <w:t xml:space="preserve"> 폰트 기술 사용</w:t>
      </w:r>
    </w:p>
    <w:p w14:paraId="24F67527" w14:textId="04C59716" w:rsidR="00173839" w:rsidRDefault="00173839" w:rsidP="00173839">
      <w:pPr>
        <w:pStyle w:val="a"/>
      </w:pPr>
      <w:r>
        <w:rPr>
          <w:rFonts w:hint="eastAsia"/>
        </w:rPr>
        <w:t xml:space="preserve">안티 </w:t>
      </w:r>
      <w:proofErr w:type="spellStart"/>
      <w:r>
        <w:rPr>
          <w:rFonts w:hint="eastAsia"/>
        </w:rPr>
        <w:t>알리아싱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해상도 조절 등이 가능</w:t>
      </w:r>
    </w:p>
    <w:p w14:paraId="2B41E9E8" w14:textId="4B751643" w:rsidR="00173839" w:rsidRDefault="00173839" w:rsidP="00173839">
      <w:pPr>
        <w:pStyle w:val="a"/>
      </w:pPr>
      <w:r>
        <w:rPr>
          <w:rFonts w:hint="eastAsia"/>
        </w:rPr>
        <w:t>폰트 사용 시 라이선스 문제 해결이 필요</w:t>
      </w:r>
    </w:p>
    <w:p w14:paraId="65E3DDFB" w14:textId="480B7816" w:rsidR="00173839" w:rsidRPr="00173839" w:rsidRDefault="00173839" w:rsidP="00173839">
      <w:pPr>
        <w:pStyle w:val="a"/>
      </w:pPr>
      <w:r>
        <w:rPr>
          <w:rFonts w:hint="eastAsia"/>
        </w:rPr>
        <w:t>벡터 및 프로그램 조합 처리로 인한 프로그램 부하가 상대적으로 큼</w:t>
      </w:r>
    </w:p>
    <w:p w14:paraId="3C9D08FA" w14:textId="7B0ACBB1" w:rsidR="00173839" w:rsidRDefault="00173839" w:rsidP="00173839">
      <w:pPr>
        <w:pStyle w:val="a"/>
        <w:numPr>
          <w:ilvl w:val="0"/>
          <w:numId w:val="0"/>
        </w:numPr>
        <w:ind w:left="403" w:hanging="403"/>
      </w:pPr>
    </w:p>
    <w:p w14:paraId="68352E20" w14:textId="3062542C" w:rsidR="00173839" w:rsidRDefault="00D72D25" w:rsidP="00D72D25">
      <w:pPr>
        <w:pStyle w:val="2"/>
      </w:pPr>
      <w:r>
        <w:rPr>
          <w:rFonts w:hint="eastAsia"/>
        </w:rPr>
        <w:t>이미지 폰트</w:t>
      </w:r>
    </w:p>
    <w:p w14:paraId="4743DA40" w14:textId="4E833CB0" w:rsidR="00D72D25" w:rsidRDefault="00D72D25" w:rsidP="00D72D25">
      <w:pPr>
        <w:pStyle w:val="a"/>
      </w:pPr>
      <w:r>
        <w:rPr>
          <w:rFonts w:hint="eastAsia"/>
        </w:rPr>
        <w:t>완성형 글자 세트들을 하나의 이미지 안에 늘어놓고 사용</w:t>
      </w:r>
    </w:p>
    <w:p w14:paraId="1BBC0135" w14:textId="002073A1" w:rsidR="00D72D25" w:rsidRDefault="00D72D25" w:rsidP="00D72D25">
      <w:pPr>
        <w:pStyle w:val="a"/>
      </w:pPr>
      <w:r>
        <w:rPr>
          <w:rFonts w:hint="eastAsia"/>
        </w:rPr>
        <w:t>해상도 등 서비스 환경에 유동적이지 못함</w:t>
      </w:r>
    </w:p>
    <w:p w14:paraId="780096D7" w14:textId="05EEACFA" w:rsidR="00D72D25" w:rsidRDefault="00D72D25" w:rsidP="00D72D25">
      <w:pPr>
        <w:pStyle w:val="a"/>
      </w:pPr>
      <w:r>
        <w:rPr>
          <w:rFonts w:hint="eastAsia"/>
        </w:rPr>
        <w:t>폰트의 디자인을 보다 유동적으로 사용 가능</w:t>
      </w:r>
    </w:p>
    <w:p w14:paraId="306EA4A6" w14:textId="02550F97" w:rsidR="00D72D25" w:rsidRDefault="00D72D25" w:rsidP="00D72D25">
      <w:pPr>
        <w:pStyle w:val="a"/>
      </w:pPr>
      <w:r>
        <w:rPr>
          <w:rFonts w:hint="eastAsia"/>
        </w:rPr>
        <w:t>픽셀 폰트는 매우 작은 크기로 텍스트를 표시해야 할 경우 유용</w:t>
      </w:r>
    </w:p>
    <w:p w14:paraId="1443B534" w14:textId="0F551F49" w:rsidR="00D72D25" w:rsidRPr="00D72D25" w:rsidRDefault="00D72D25" w:rsidP="00D72D25">
      <w:pPr>
        <w:pStyle w:val="a"/>
      </w:pPr>
      <w:proofErr w:type="spellStart"/>
      <w:r>
        <w:rPr>
          <w:rFonts w:hint="eastAsia"/>
        </w:rPr>
        <w:t>클리어타입의</w:t>
      </w:r>
      <w:proofErr w:type="spellEnd"/>
      <w:r>
        <w:rPr>
          <w:rFonts w:hint="eastAsia"/>
        </w:rPr>
        <w:t xml:space="preserve"> 폰트보다 프로그램 부하는 적으나 많은 글자를 표현하고자 할 경우 해당 글자 수만큼의 메모리 부하가 발생</w:t>
      </w:r>
    </w:p>
    <w:p w14:paraId="76692E24" w14:textId="157C93BF" w:rsidR="00173839" w:rsidRDefault="00173839" w:rsidP="00173839">
      <w:pPr>
        <w:pStyle w:val="a"/>
        <w:numPr>
          <w:ilvl w:val="0"/>
          <w:numId w:val="0"/>
        </w:numPr>
        <w:ind w:left="403" w:hanging="403"/>
      </w:pPr>
    </w:p>
    <w:p w14:paraId="673CBBF5" w14:textId="76486040" w:rsidR="00753AE1" w:rsidRDefault="00753AE1" w:rsidP="00276C84">
      <w:pPr>
        <w:pStyle w:val="2"/>
      </w:pPr>
      <w:proofErr w:type="spellStart"/>
      <w:r>
        <w:rPr>
          <w:rFonts w:hint="eastAsia"/>
        </w:rPr>
        <w:t>세리프와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산세리프</w:t>
      </w:r>
      <w:proofErr w:type="spellEnd"/>
    </w:p>
    <w:p w14:paraId="5BC5C091" w14:textId="0B447851" w:rsidR="00276C84" w:rsidRDefault="00276C84" w:rsidP="00276C84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00788238" wp14:editId="1D28D929">
            <wp:extent cx="3609975" cy="1123949"/>
            <wp:effectExtent l="0" t="0" r="0" b="635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5" t="6804" r="5290" b="12918"/>
                    <a:stretch/>
                  </pic:blipFill>
                  <pic:spPr bwMode="auto">
                    <a:xfrm>
                      <a:off x="0" y="0"/>
                      <a:ext cx="3623075" cy="112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C73E3" w14:textId="0A11C18C" w:rsidR="00753AE1" w:rsidRDefault="00753AE1" w:rsidP="00276C84">
      <w:pPr>
        <w:pStyle w:val="a"/>
      </w:pPr>
      <w:proofErr w:type="spellStart"/>
      <w:r>
        <w:rPr>
          <w:rFonts w:hint="eastAsia"/>
        </w:rPr>
        <w:t>세리프</w:t>
      </w:r>
      <w:proofErr w:type="spellEnd"/>
      <w:r>
        <w:rPr>
          <w:rFonts w:hint="eastAsia"/>
        </w:rPr>
        <w:t>(</w:t>
      </w:r>
      <w:r>
        <w:t>Serif)</w:t>
      </w:r>
    </w:p>
    <w:p w14:paraId="663AC111" w14:textId="059B2761" w:rsidR="00753AE1" w:rsidRDefault="00753AE1" w:rsidP="00276C84">
      <w:pPr>
        <w:pStyle w:val="7"/>
        <w:ind w:left="400"/>
      </w:pPr>
      <w:r>
        <w:t xml:space="preserve">글자의 </w:t>
      </w:r>
      <w:r>
        <w:rPr>
          <w:rFonts w:hint="eastAsia"/>
        </w:rPr>
        <w:t>기호를 이루는 획의 일부 끝이 돌출된 형태</w:t>
      </w:r>
    </w:p>
    <w:p w14:paraId="2C426C70" w14:textId="3FF29989" w:rsidR="00753AE1" w:rsidRDefault="00753AE1" w:rsidP="00276C84">
      <w:pPr>
        <w:pStyle w:val="7"/>
        <w:ind w:left="400"/>
      </w:pPr>
      <w:r>
        <w:rPr>
          <w:rFonts w:hint="eastAsia"/>
        </w:rPr>
        <w:t>가독성(많은 양의 텍스트를 읽음</w:t>
      </w:r>
      <w:r>
        <w:t>)</w:t>
      </w:r>
      <w:r>
        <w:rPr>
          <w:rFonts w:hint="eastAsia"/>
        </w:rPr>
        <w:t>이 좋아 인쇄물용으로 주로 사용</w:t>
      </w:r>
    </w:p>
    <w:p w14:paraId="58F8EF6A" w14:textId="2FDB97BD" w:rsidR="00753AE1" w:rsidRDefault="00753AE1" w:rsidP="00276C84">
      <w:pPr>
        <w:pStyle w:val="a"/>
      </w:pPr>
      <w:r>
        <w:rPr>
          <w:rFonts w:hint="eastAsia"/>
        </w:rPr>
        <w:t xml:space="preserve">산 </w:t>
      </w:r>
      <w:proofErr w:type="spellStart"/>
      <w:r>
        <w:rPr>
          <w:rFonts w:hint="eastAsia"/>
        </w:rPr>
        <w:t>세리프</w:t>
      </w:r>
      <w:proofErr w:type="spellEnd"/>
      <w:r>
        <w:rPr>
          <w:rFonts w:hint="eastAsia"/>
        </w:rPr>
        <w:t xml:space="preserve"> </w:t>
      </w:r>
      <w:r>
        <w:t>(Sans-serif)</w:t>
      </w:r>
    </w:p>
    <w:p w14:paraId="5BA54777" w14:textId="060B5C48" w:rsidR="00753AE1" w:rsidRDefault="00753AE1" w:rsidP="00276C84">
      <w:pPr>
        <w:pStyle w:val="7"/>
        <w:ind w:left="400"/>
      </w:pPr>
      <w:r>
        <w:rPr>
          <w:rFonts w:hint="eastAsia"/>
        </w:rPr>
        <w:t>글자 획의 굵기가 변하지 않고 획의 끝에 장식이 없는 폰트</w:t>
      </w:r>
    </w:p>
    <w:p w14:paraId="63746C2A" w14:textId="1F538245" w:rsidR="00276C84" w:rsidRDefault="00753AE1" w:rsidP="009C40BA">
      <w:pPr>
        <w:pStyle w:val="7"/>
        <w:widowControl/>
        <w:wordWrap/>
        <w:autoSpaceDE/>
        <w:autoSpaceDN/>
        <w:ind w:left="400"/>
      </w:pPr>
      <w:proofErr w:type="spellStart"/>
      <w:r>
        <w:rPr>
          <w:rFonts w:hint="eastAsia"/>
        </w:rPr>
        <w:t>판독성</w:t>
      </w:r>
      <w:proofErr w:type="spellEnd"/>
      <w:r>
        <w:rPr>
          <w:rFonts w:hint="eastAsia"/>
        </w:rPr>
        <w:t>(글꼴의 형태를 식별</w:t>
      </w:r>
      <w:r>
        <w:t>)</w:t>
      </w:r>
      <w:r>
        <w:rPr>
          <w:rFonts w:hint="eastAsia"/>
        </w:rPr>
        <w:t>이 좋아 컴퓨터 화면상에 주로 사용</w:t>
      </w:r>
      <w:r w:rsidR="00276C84">
        <w:br w:type="page"/>
      </w:r>
    </w:p>
    <w:p w14:paraId="68B2F637" w14:textId="08972598" w:rsidR="00276C84" w:rsidRDefault="009C40BA" w:rsidP="00276C84">
      <w:pPr>
        <w:pStyle w:val="2"/>
      </w:pPr>
      <w:r>
        <w:rPr>
          <w:rFonts w:hint="eastAsia"/>
        </w:rPr>
        <w:lastRenderedPageBreak/>
        <w:t>폰트 사용 가이드라인</w:t>
      </w:r>
    </w:p>
    <w:p w14:paraId="2989E135" w14:textId="2B0CFEBC" w:rsidR="009C40BA" w:rsidRDefault="009C40BA" w:rsidP="009C40BA">
      <w:pPr>
        <w:pStyle w:val="a"/>
      </w:pPr>
      <w:r>
        <w:rPr>
          <w:rFonts w:hint="eastAsia"/>
        </w:rPr>
        <w:t>폰트 크기가 작아질수록 픽셀 폰트의 가독성이 더 높음</w:t>
      </w:r>
    </w:p>
    <w:p w14:paraId="2C9537AF" w14:textId="615B7AF2" w:rsidR="009C40BA" w:rsidRDefault="009C40BA" w:rsidP="009C40BA">
      <w:pPr>
        <w:pStyle w:val="a"/>
      </w:pPr>
      <w:r>
        <w:rPr>
          <w:rFonts w:hint="eastAsia"/>
        </w:rPr>
        <w:t xml:space="preserve">디스플레이 상에서는 </w:t>
      </w:r>
      <w:proofErr w:type="spellStart"/>
      <w:r>
        <w:rPr>
          <w:rFonts w:hint="eastAsia"/>
        </w:rPr>
        <w:t>세리프체보다</w:t>
      </w:r>
      <w:proofErr w:type="spellEnd"/>
      <w:r>
        <w:rPr>
          <w:rFonts w:hint="eastAsia"/>
        </w:rPr>
        <w:t xml:space="preserve"> 산세리프체의 가독성이 더 높음</w:t>
      </w:r>
    </w:p>
    <w:p w14:paraId="73F2D4B8" w14:textId="3FCFDDCB" w:rsidR="009C40BA" w:rsidRDefault="009C40BA" w:rsidP="009C40BA">
      <w:pPr>
        <w:pStyle w:val="a"/>
      </w:pPr>
      <w:r>
        <w:rPr>
          <w:rFonts w:hint="eastAsia"/>
        </w:rPr>
        <w:t xml:space="preserve">상하 몸체를 벗어나는 글씨가 많은 서체의 경우 가독성이 떨어지고 </w:t>
      </w:r>
      <w:r>
        <w:t xml:space="preserve">UI </w:t>
      </w:r>
      <w:r>
        <w:rPr>
          <w:rFonts w:hint="eastAsia"/>
        </w:rPr>
        <w:t>설계가 힘듦</w:t>
      </w:r>
    </w:p>
    <w:p w14:paraId="247C843F" w14:textId="10E0CE27" w:rsidR="009C40BA" w:rsidRDefault="009C40BA" w:rsidP="009C40BA">
      <w:pPr>
        <w:pStyle w:val="a"/>
      </w:pPr>
      <w:r>
        <w:rPr>
          <w:rFonts w:hint="eastAsia"/>
        </w:rPr>
        <w:t>영문의 경우 대문자와 소문자를 섞어 쓰는 것이 가독성이 높음</w:t>
      </w:r>
    </w:p>
    <w:p w14:paraId="1B5173EE" w14:textId="4CFE7815" w:rsidR="009C40BA" w:rsidRDefault="009C40BA" w:rsidP="009C40BA">
      <w:pPr>
        <w:pStyle w:val="a"/>
      </w:pPr>
      <w:r>
        <w:rPr>
          <w:rFonts w:hint="eastAsia"/>
        </w:rPr>
        <w:t xml:space="preserve">한 화면에서 사용하는 폰트는 </w:t>
      </w:r>
      <w:r>
        <w:t>2</w:t>
      </w:r>
      <w:r>
        <w:rPr>
          <w:rFonts w:hint="eastAsia"/>
        </w:rPr>
        <w:t>개 이하가 좋음</w:t>
      </w:r>
    </w:p>
    <w:p w14:paraId="5951A2C8" w14:textId="67307354" w:rsidR="009C40BA" w:rsidRDefault="009C40BA" w:rsidP="009C40BA">
      <w:pPr>
        <w:pStyle w:val="a"/>
      </w:pPr>
      <w:r>
        <w:rPr>
          <w:rFonts w:hint="eastAsia"/>
        </w:rPr>
        <w:t xml:space="preserve">다국어 버전의 경우 </w:t>
      </w:r>
      <w:r>
        <w:t>UTF-8</w:t>
      </w:r>
      <w:r>
        <w:rPr>
          <w:rFonts w:hint="eastAsia"/>
        </w:rPr>
        <w:t xml:space="preserve"> 규격의 문자셋을 지원하는 폰트를 구성</w:t>
      </w:r>
    </w:p>
    <w:p w14:paraId="48C5563A" w14:textId="05D9C283" w:rsidR="009C40BA" w:rsidRDefault="009C40BA" w:rsidP="009C40BA">
      <w:pPr>
        <w:pStyle w:val="a"/>
      </w:pPr>
      <w:r>
        <w:rPr>
          <w:rFonts w:hint="eastAsia"/>
        </w:rPr>
        <w:t>게임 화면 전반의 색감을 고려해 폰트 색상 및 텍스트 박스의 색상을 결정</w:t>
      </w:r>
    </w:p>
    <w:p w14:paraId="0E07CFAB" w14:textId="5CB68FD0" w:rsidR="005A7941" w:rsidRDefault="005A7941" w:rsidP="005A7941">
      <w:pPr>
        <w:pStyle w:val="a"/>
        <w:numPr>
          <w:ilvl w:val="0"/>
          <w:numId w:val="0"/>
        </w:numPr>
        <w:ind w:left="403" w:hanging="403"/>
      </w:pPr>
    </w:p>
    <w:p w14:paraId="370A1F6B" w14:textId="4AC78F94" w:rsidR="0011035F" w:rsidRDefault="0011035F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64DBF030" w14:textId="2B401947" w:rsidR="005A7941" w:rsidRDefault="0011035F" w:rsidP="0011035F">
      <w:pPr>
        <w:pStyle w:val="1"/>
        <w:ind w:left="200" w:right="200"/>
      </w:pPr>
      <w:r>
        <w:rPr>
          <w:rFonts w:hint="eastAsia"/>
        </w:rPr>
        <w:lastRenderedPageBreak/>
        <w:t xml:space="preserve">장기 실습 </w:t>
      </w:r>
      <w:proofErr w:type="gramStart"/>
      <w:r>
        <w:rPr>
          <w:rFonts w:hint="eastAsia"/>
        </w:rPr>
        <w:t xml:space="preserve">프로젝트 </w:t>
      </w:r>
      <w:r>
        <w:t>/</w:t>
      </w:r>
      <w:proofErr w:type="gramEnd"/>
      <w:r>
        <w:t xml:space="preserve"> 2D </w:t>
      </w:r>
      <w:r>
        <w:rPr>
          <w:rFonts w:hint="eastAsia"/>
        </w:rPr>
        <w:t>프로젝트 회고</w:t>
      </w:r>
    </w:p>
    <w:p w14:paraId="55167EC6" w14:textId="77777777" w:rsidR="005E7603" w:rsidRPr="005E7603" w:rsidRDefault="005E7603" w:rsidP="005E7603"/>
    <w:p w14:paraId="1347FAC2" w14:textId="149A5F5F" w:rsidR="0011035F" w:rsidRDefault="0011035F" w:rsidP="0011035F">
      <w:pPr>
        <w:pStyle w:val="2"/>
      </w:pPr>
      <w:r>
        <w:rPr>
          <w:rFonts w:hint="eastAsia"/>
        </w:rPr>
        <w:t xml:space="preserve">프로젝트 </w:t>
      </w:r>
      <w:proofErr w:type="gramStart"/>
      <w:r>
        <w:rPr>
          <w:rFonts w:hint="eastAsia"/>
        </w:rPr>
        <w:t xml:space="preserve">평가 </w:t>
      </w:r>
      <w:r>
        <w:t>/</w:t>
      </w:r>
      <w:proofErr w:type="gramEnd"/>
      <w:r>
        <w:t xml:space="preserve"> </w:t>
      </w:r>
      <w:r>
        <w:rPr>
          <w:rFonts w:hint="eastAsia"/>
        </w:rPr>
        <w:t>우리가 수행한 프로젝트는?</w:t>
      </w:r>
    </w:p>
    <w:p w14:paraId="014972B1" w14:textId="618598BA" w:rsidR="0011035F" w:rsidRDefault="0011035F" w:rsidP="0011035F">
      <w:pPr>
        <w:pStyle w:val="a"/>
      </w:pPr>
      <w:proofErr w:type="spellStart"/>
      <w:r>
        <w:rPr>
          <w:rFonts w:hint="eastAsia"/>
        </w:rPr>
        <w:t>게임으로서의</w:t>
      </w:r>
      <w:proofErr w:type="spellEnd"/>
      <w:r>
        <w:rPr>
          <w:rFonts w:hint="eastAsia"/>
        </w:rPr>
        <w:t xml:space="preserve"> 장점,</w:t>
      </w:r>
      <w:r>
        <w:t xml:space="preserve"> </w:t>
      </w:r>
      <w:r>
        <w:rPr>
          <w:rFonts w:hint="eastAsia"/>
        </w:rPr>
        <w:t>단점</w:t>
      </w:r>
    </w:p>
    <w:p w14:paraId="5D4105F0" w14:textId="3737E752" w:rsidR="0011035F" w:rsidRDefault="0011035F" w:rsidP="0011035F">
      <w:pPr>
        <w:pStyle w:val="a"/>
      </w:pPr>
      <w:r>
        <w:rPr>
          <w:rFonts w:hint="eastAsia"/>
        </w:rPr>
        <w:t>프로젝트 진행에 있어서의 장점,</w:t>
      </w:r>
      <w:r>
        <w:t xml:space="preserve"> </w:t>
      </w:r>
      <w:r>
        <w:rPr>
          <w:rFonts w:hint="eastAsia"/>
        </w:rPr>
        <w:t>단점,</w:t>
      </w:r>
      <w:r>
        <w:t xml:space="preserve"> </w:t>
      </w:r>
      <w:r>
        <w:rPr>
          <w:rFonts w:hint="eastAsia"/>
        </w:rPr>
        <w:t>개선방향</w:t>
      </w:r>
    </w:p>
    <w:p w14:paraId="76B211C6" w14:textId="7D2C8BB8" w:rsidR="0011035F" w:rsidRDefault="0011035F" w:rsidP="0011035F">
      <w:pPr>
        <w:pStyle w:val="a"/>
      </w:pPr>
      <w:r>
        <w:rPr>
          <w:rFonts w:hint="eastAsia"/>
        </w:rPr>
        <w:t>가장 실망스러운 부분과 개선방향은?</w:t>
      </w:r>
    </w:p>
    <w:p w14:paraId="30F9048F" w14:textId="21F69933" w:rsidR="0011035F" w:rsidRDefault="0011035F" w:rsidP="0011035F">
      <w:pPr>
        <w:pStyle w:val="a"/>
      </w:pPr>
      <w:r>
        <w:rPr>
          <w:rFonts w:hint="eastAsia"/>
        </w:rPr>
        <w:t>게임 플레이를 권해보고 싶은 대상들</w:t>
      </w:r>
    </w:p>
    <w:p w14:paraId="0C5FF613" w14:textId="586FE163" w:rsidR="0011035F" w:rsidRDefault="0011035F" w:rsidP="0011035F">
      <w:pPr>
        <w:pStyle w:val="a"/>
        <w:numPr>
          <w:ilvl w:val="0"/>
          <w:numId w:val="0"/>
        </w:numPr>
        <w:ind w:left="403" w:hanging="403"/>
      </w:pPr>
    </w:p>
    <w:p w14:paraId="57266C6E" w14:textId="49AB91A3" w:rsidR="0011035F" w:rsidRDefault="0011035F" w:rsidP="0011035F">
      <w:pPr>
        <w:pStyle w:val="2"/>
      </w:pPr>
      <w:r>
        <w:rPr>
          <w:rFonts w:hint="eastAsia"/>
        </w:rPr>
        <w:t xml:space="preserve">내 역량 </w:t>
      </w:r>
      <w:proofErr w:type="gramStart"/>
      <w:r>
        <w:rPr>
          <w:rFonts w:hint="eastAsia"/>
        </w:rPr>
        <w:t xml:space="preserve">평가 </w:t>
      </w:r>
      <w:r>
        <w:t>/</w:t>
      </w:r>
      <w:proofErr w:type="gramEnd"/>
      <w:r>
        <w:t xml:space="preserve"> </w:t>
      </w:r>
      <w:r>
        <w:rPr>
          <w:rFonts w:hint="eastAsia"/>
        </w:rPr>
        <w:t>내가 수행한 일은?</w:t>
      </w:r>
    </w:p>
    <w:p w14:paraId="55FEFEEB" w14:textId="5A1EF655" w:rsidR="0011035F" w:rsidRDefault="0011035F" w:rsidP="0011035F">
      <w:pPr>
        <w:pStyle w:val="a"/>
      </w:pPr>
      <w:r>
        <w:rPr>
          <w:rFonts w:hint="eastAsia"/>
        </w:rPr>
        <w:t>이번 프로젝트로 얻은 역량</w:t>
      </w:r>
    </w:p>
    <w:p w14:paraId="70DD0D4B" w14:textId="3DF1E13B" w:rsidR="0011035F" w:rsidRDefault="0011035F" w:rsidP="0011035F">
      <w:pPr>
        <w:pStyle w:val="a"/>
      </w:pPr>
      <w:r>
        <w:rPr>
          <w:rFonts w:hint="eastAsia"/>
        </w:rPr>
        <w:t>내 업무에서 내 역량은 얼마나 발휘되었을까?</w:t>
      </w:r>
    </w:p>
    <w:p w14:paraId="781A8231" w14:textId="4893DD0A" w:rsidR="0011035F" w:rsidRDefault="0011035F" w:rsidP="0011035F">
      <w:pPr>
        <w:pStyle w:val="a"/>
      </w:pPr>
      <w:r>
        <w:rPr>
          <w:rFonts w:hint="eastAsia"/>
        </w:rPr>
        <w:t>난 얼마나 스스로를 관리했을까?</w:t>
      </w:r>
    </w:p>
    <w:p w14:paraId="6B939A14" w14:textId="5C058B98" w:rsidR="0011035F" w:rsidRDefault="0011035F" w:rsidP="0011035F">
      <w:pPr>
        <w:pStyle w:val="a"/>
      </w:pPr>
      <w:r>
        <w:rPr>
          <w:rFonts w:hint="eastAsia"/>
        </w:rPr>
        <w:t>가장 부족하다고 느낀 역량과 보완 방안</w:t>
      </w:r>
    </w:p>
    <w:p w14:paraId="5BC93AE1" w14:textId="51E4C2D2" w:rsidR="0011035F" w:rsidRDefault="0011035F" w:rsidP="0011035F">
      <w:pPr>
        <w:pStyle w:val="a"/>
        <w:numPr>
          <w:ilvl w:val="0"/>
          <w:numId w:val="0"/>
        </w:numPr>
        <w:ind w:left="403" w:hanging="403"/>
      </w:pPr>
    </w:p>
    <w:p w14:paraId="5012E082" w14:textId="649B0BCC" w:rsidR="0011035F" w:rsidRDefault="0011035F" w:rsidP="0011035F">
      <w:pPr>
        <w:pStyle w:val="2"/>
      </w:pPr>
      <w:r>
        <w:rPr>
          <w:rFonts w:hint="eastAsia"/>
        </w:rPr>
        <w:t xml:space="preserve">포트폴리오 </w:t>
      </w:r>
      <w:proofErr w:type="gramStart"/>
      <w:r>
        <w:rPr>
          <w:rFonts w:hint="eastAsia"/>
        </w:rPr>
        <w:t xml:space="preserve">평가 </w:t>
      </w:r>
      <w:r>
        <w:t>/</w:t>
      </w:r>
      <w:proofErr w:type="gramEnd"/>
      <w:r>
        <w:t xml:space="preserve"> </w:t>
      </w:r>
      <w:r>
        <w:rPr>
          <w:rFonts w:hint="eastAsia"/>
        </w:rPr>
        <w:t>난 어떤 포트폴리오를 형성 했나?</w:t>
      </w:r>
    </w:p>
    <w:p w14:paraId="2B207B22" w14:textId="4CC64F54" w:rsidR="0011035F" w:rsidRDefault="0011035F" w:rsidP="0011035F">
      <w:pPr>
        <w:pStyle w:val="a"/>
      </w:pPr>
      <w:r>
        <w:rPr>
          <w:rFonts w:hint="eastAsia"/>
        </w:rPr>
        <w:t>이번 프로젝트로 얻게 된 포트폴리오 내역</w:t>
      </w:r>
    </w:p>
    <w:p w14:paraId="6EDE3483" w14:textId="40E53908" w:rsidR="0011035F" w:rsidRDefault="0011035F" w:rsidP="0011035F">
      <w:pPr>
        <w:pStyle w:val="a"/>
      </w:pPr>
      <w:proofErr w:type="spellStart"/>
      <w:r>
        <w:rPr>
          <w:rFonts w:hint="eastAsia"/>
        </w:rPr>
        <w:t>포트폴리오로서의</w:t>
      </w:r>
      <w:proofErr w:type="spellEnd"/>
      <w:r>
        <w:rPr>
          <w:rFonts w:hint="eastAsia"/>
        </w:rPr>
        <w:t xml:space="preserve"> 가치</w:t>
      </w:r>
    </w:p>
    <w:p w14:paraId="34C9B861" w14:textId="519D6F9E" w:rsidR="0011035F" w:rsidRDefault="0011035F" w:rsidP="0011035F">
      <w:pPr>
        <w:pStyle w:val="a"/>
      </w:pPr>
      <w:r>
        <w:rPr>
          <w:rFonts w:hint="eastAsia"/>
        </w:rPr>
        <w:t>포트폴리오 수정 및 보완 계획</w:t>
      </w:r>
    </w:p>
    <w:p w14:paraId="1FCFEE78" w14:textId="06FC44EB" w:rsidR="0011035F" w:rsidRDefault="0011035F" w:rsidP="0011035F">
      <w:pPr>
        <w:pStyle w:val="a"/>
        <w:numPr>
          <w:ilvl w:val="0"/>
          <w:numId w:val="0"/>
        </w:numPr>
        <w:ind w:left="403" w:hanging="403"/>
      </w:pPr>
    </w:p>
    <w:p w14:paraId="16EC9E40" w14:textId="2F959C3E" w:rsidR="0011035F" w:rsidRDefault="005E7603" w:rsidP="005E7603">
      <w:pPr>
        <w:pStyle w:val="2"/>
      </w:pPr>
      <w:r>
        <w:rPr>
          <w:rFonts w:hint="eastAsia"/>
        </w:rPr>
        <w:t xml:space="preserve">팀워크 </w:t>
      </w:r>
      <w:proofErr w:type="gramStart"/>
      <w:r>
        <w:rPr>
          <w:rFonts w:hint="eastAsia"/>
        </w:rPr>
        <w:t xml:space="preserve">평가 </w:t>
      </w:r>
      <w:r>
        <w:t>/</w:t>
      </w:r>
      <w:proofErr w:type="gramEnd"/>
      <w:r>
        <w:t xml:space="preserve"> </w:t>
      </w:r>
      <w:r>
        <w:rPr>
          <w:rFonts w:hint="eastAsia"/>
        </w:rPr>
        <w:t>커뮤니케이션은 제대로 이루어 졌을까?</w:t>
      </w:r>
    </w:p>
    <w:p w14:paraId="1997B11F" w14:textId="29F762A1" w:rsidR="005E7603" w:rsidRDefault="005E7603" w:rsidP="005E7603">
      <w:pPr>
        <w:pStyle w:val="a"/>
      </w:pPr>
      <w:r>
        <w:rPr>
          <w:rFonts w:hint="eastAsia"/>
        </w:rPr>
        <w:t>가장 불만스러웠던 소통 순간과 나의 대처</w:t>
      </w:r>
    </w:p>
    <w:p w14:paraId="128F8678" w14:textId="02612DD5" w:rsidR="005E7603" w:rsidRDefault="005E7603" w:rsidP="005E7603">
      <w:pPr>
        <w:pStyle w:val="a"/>
      </w:pPr>
      <w:r>
        <w:rPr>
          <w:rFonts w:hint="eastAsia"/>
        </w:rPr>
        <w:t>본인의 의견을 전달하기 위해 한 노력은?</w:t>
      </w:r>
    </w:p>
    <w:p w14:paraId="65280291" w14:textId="3DCE15A4" w:rsidR="005E7603" w:rsidRDefault="005E7603" w:rsidP="005E7603">
      <w:pPr>
        <w:pStyle w:val="a"/>
      </w:pPr>
      <w:r>
        <w:rPr>
          <w:rFonts w:hint="eastAsia"/>
        </w:rPr>
        <w:t>다른 이의 의견이 도움이 된 사례</w:t>
      </w:r>
    </w:p>
    <w:p w14:paraId="26211370" w14:textId="5DF387E0" w:rsidR="005E7603" w:rsidRDefault="005E7603" w:rsidP="005E7603">
      <w:pPr>
        <w:pStyle w:val="a"/>
        <w:numPr>
          <w:ilvl w:val="0"/>
          <w:numId w:val="0"/>
        </w:numPr>
        <w:ind w:left="403" w:hanging="403"/>
      </w:pPr>
    </w:p>
    <w:p w14:paraId="62B0948F" w14:textId="485BDAAD" w:rsidR="00011B2C" w:rsidRDefault="00011B2C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5327758" w14:textId="4D56FF57" w:rsidR="00011B2C" w:rsidRDefault="00011B2C" w:rsidP="00011B2C">
      <w:pPr>
        <w:pStyle w:val="a"/>
        <w:numPr>
          <w:ilvl w:val="0"/>
          <w:numId w:val="0"/>
        </w:numPr>
        <w:ind w:left="403" w:hanging="403"/>
        <w:rPr>
          <w:rStyle w:val="a9"/>
        </w:rPr>
      </w:pPr>
      <w:r w:rsidRPr="00011B2C">
        <w:rPr>
          <w:rStyle w:val="a9"/>
          <w:rFonts w:hint="eastAsia"/>
        </w:rPr>
        <w:lastRenderedPageBreak/>
        <w:t>2</w:t>
      </w:r>
      <w:r w:rsidRPr="00011B2C">
        <w:rPr>
          <w:rStyle w:val="a9"/>
        </w:rPr>
        <w:t>020. 06. 23.</w:t>
      </w:r>
    </w:p>
    <w:p w14:paraId="1D8E7BF5" w14:textId="7C877340" w:rsidR="00011B2C" w:rsidRDefault="00011B2C" w:rsidP="00011B2C">
      <w:pPr>
        <w:pStyle w:val="1"/>
        <w:ind w:left="200" w:right="200"/>
        <w:rPr>
          <w:rStyle w:val="a9"/>
          <w:color w:val="FFFFFF" w:themeColor="background1"/>
          <w:sz w:val="40"/>
          <w:szCs w:val="40"/>
        </w:rPr>
      </w:pPr>
      <w:r w:rsidRPr="00011B2C">
        <w:rPr>
          <w:rStyle w:val="a9"/>
          <w:rFonts w:hint="eastAsia"/>
          <w:color w:val="FFFFFF" w:themeColor="background1"/>
          <w:sz w:val="40"/>
          <w:szCs w:val="40"/>
        </w:rPr>
        <w:t>객체</w:t>
      </w:r>
      <w:r w:rsidRPr="00011B2C">
        <w:rPr>
          <w:rStyle w:val="a9"/>
          <w:rFonts w:hint="eastAsia"/>
          <w:color w:val="FFFFFF" w:themeColor="background1"/>
          <w:sz w:val="40"/>
          <w:szCs w:val="40"/>
        </w:rPr>
        <w:t xml:space="preserve"> </w:t>
      </w:r>
      <w:r w:rsidRPr="00011B2C">
        <w:rPr>
          <w:rStyle w:val="a9"/>
          <w:rFonts w:hint="eastAsia"/>
          <w:color w:val="FFFFFF" w:themeColor="background1"/>
          <w:sz w:val="40"/>
          <w:szCs w:val="40"/>
        </w:rPr>
        <w:t>지향</w:t>
      </w:r>
      <w:r w:rsidRPr="00011B2C">
        <w:rPr>
          <w:rStyle w:val="a9"/>
          <w:rFonts w:hint="eastAsia"/>
          <w:color w:val="FFFFFF" w:themeColor="background1"/>
          <w:sz w:val="40"/>
          <w:szCs w:val="40"/>
        </w:rPr>
        <w:t xml:space="preserve"> </w:t>
      </w:r>
      <w:r w:rsidRPr="00011B2C">
        <w:rPr>
          <w:rStyle w:val="a9"/>
          <w:rFonts w:hint="eastAsia"/>
          <w:color w:val="FFFFFF" w:themeColor="background1"/>
          <w:sz w:val="40"/>
          <w:szCs w:val="40"/>
        </w:rPr>
        <w:t>설계</w:t>
      </w:r>
    </w:p>
    <w:p w14:paraId="73D08E1C" w14:textId="1536CEBD" w:rsidR="00C2199D" w:rsidRDefault="00C2199D" w:rsidP="00C2199D">
      <w:pPr>
        <w:pStyle w:val="4"/>
      </w:pPr>
      <w:r>
        <w:t>“</w:t>
      </w:r>
      <w:r>
        <w:rPr>
          <w:rFonts w:hint="eastAsia"/>
        </w:rPr>
        <w:t>객체 지향 기본 개념</w:t>
      </w:r>
      <w:r>
        <w:t>”</w:t>
      </w:r>
    </w:p>
    <w:p w14:paraId="540902E7" w14:textId="77777777" w:rsidR="00C2199D" w:rsidRPr="00C2199D" w:rsidRDefault="00C2199D" w:rsidP="00011B2C"/>
    <w:p w14:paraId="264A28D5" w14:textId="3B4AD849" w:rsidR="00011B2C" w:rsidRDefault="00C2199D" w:rsidP="00011B2C">
      <w:pPr>
        <w:pStyle w:val="2"/>
      </w:pPr>
      <w:proofErr w:type="spellStart"/>
      <w:r>
        <w:rPr>
          <w:rFonts w:hint="eastAsia"/>
        </w:rPr>
        <w:t>객체란</w:t>
      </w:r>
      <w:proofErr w:type="spellEnd"/>
      <w:r>
        <w:rPr>
          <w:rFonts w:hint="eastAsia"/>
        </w:rPr>
        <w:t>?</w:t>
      </w:r>
    </w:p>
    <w:p w14:paraId="41584AAD" w14:textId="683DF8D3" w:rsidR="00C2199D" w:rsidRDefault="00C2199D" w:rsidP="00C2199D">
      <w:pPr>
        <w:pStyle w:val="a"/>
      </w:pPr>
      <w:r>
        <w:rPr>
          <w:rFonts w:hint="eastAsia"/>
        </w:rPr>
        <w:t>객체는 주변을 이루고 있는 모든 것이다</w:t>
      </w:r>
    </w:p>
    <w:p w14:paraId="2C7FB1D6" w14:textId="7360B8DE" w:rsidR="00C2199D" w:rsidRDefault="00C2199D" w:rsidP="00C2199D">
      <w:pPr>
        <w:pStyle w:val="7"/>
        <w:ind w:left="400"/>
      </w:pPr>
      <w:r>
        <w:rPr>
          <w:rFonts w:hint="eastAsia"/>
        </w:rPr>
        <w:t>붕어빵,</w:t>
      </w:r>
      <w:r>
        <w:t xml:space="preserve"> </w:t>
      </w:r>
      <w:r>
        <w:rPr>
          <w:rFonts w:hint="eastAsia"/>
        </w:rPr>
        <w:t>신발 건물</w:t>
      </w:r>
      <w:r>
        <w:t xml:space="preserve">, </w:t>
      </w:r>
      <w:r>
        <w:rPr>
          <w:rFonts w:hint="eastAsia"/>
        </w:rPr>
        <w:t>머리카락</w:t>
      </w:r>
      <w:r>
        <w:t>…</w:t>
      </w:r>
    </w:p>
    <w:p w14:paraId="60A11D26" w14:textId="72EFE1C8" w:rsidR="00C2199D" w:rsidRDefault="00C2199D" w:rsidP="00C2199D">
      <w:pPr>
        <w:pStyle w:val="a"/>
      </w:pPr>
      <w:r>
        <w:rPr>
          <w:rFonts w:hint="eastAsia"/>
        </w:rPr>
        <w:t>객체는 구조를 가지고 있다</w:t>
      </w:r>
    </w:p>
    <w:p w14:paraId="4E2F1C42" w14:textId="0EB5BFB7" w:rsidR="00C2199D" w:rsidRDefault="00C2199D" w:rsidP="00C2199D">
      <w:pPr>
        <w:pStyle w:val="7"/>
        <w:ind w:left="400"/>
      </w:pPr>
      <w:r>
        <w:rPr>
          <w:rFonts w:hint="eastAsia"/>
        </w:rPr>
        <w:t xml:space="preserve">구조는 행동 </w:t>
      </w:r>
      <w:r>
        <w:t xml:space="preserve">+ </w:t>
      </w:r>
      <w:r>
        <w:rPr>
          <w:rFonts w:hint="eastAsia"/>
        </w:rPr>
        <w:t>속성으로 이루어진다</w:t>
      </w:r>
    </w:p>
    <w:p w14:paraId="6D8885BA" w14:textId="6C01523B" w:rsidR="00C2199D" w:rsidRDefault="00C2199D" w:rsidP="00C2199D">
      <w:pPr>
        <w:pStyle w:val="7"/>
        <w:ind w:left="400"/>
      </w:pPr>
      <w:r>
        <w:rPr>
          <w:rFonts w:hint="eastAsia"/>
        </w:rPr>
        <w:t xml:space="preserve">붕어빵의 </w:t>
      </w: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r>
        <w:rPr>
          <w:rFonts w:hint="eastAsia"/>
        </w:rPr>
        <w:t>이름,</w:t>
      </w:r>
      <w:r>
        <w:t xml:space="preserve"> </w:t>
      </w:r>
      <w:r>
        <w:rPr>
          <w:rFonts w:hint="eastAsia"/>
        </w:rPr>
        <w:t>가격,</w:t>
      </w:r>
      <w:r>
        <w:t xml:space="preserve"> </w:t>
      </w:r>
      <w:r>
        <w:rPr>
          <w:rFonts w:hint="eastAsia"/>
        </w:rPr>
        <w:t>칼로리,</w:t>
      </w:r>
      <w:r>
        <w:t xml:space="preserve"> </w:t>
      </w:r>
      <w:proofErr w:type="spellStart"/>
      <w:r>
        <w:rPr>
          <w:rFonts w:hint="eastAsia"/>
        </w:rPr>
        <w:t>속재료</w:t>
      </w:r>
      <w:proofErr w:type="spellEnd"/>
      <w:r>
        <w:rPr>
          <w:rFonts w:hint="eastAsia"/>
        </w:rPr>
        <w:t xml:space="preserve"> </w:t>
      </w:r>
      <w:proofErr w:type="spellStart"/>
      <w:r>
        <w:t>etc</w:t>
      </w:r>
      <w:proofErr w:type="spellEnd"/>
    </w:p>
    <w:p w14:paraId="09BC80AC" w14:textId="7C255E72" w:rsidR="00C2199D" w:rsidRDefault="00C2199D" w:rsidP="00C2199D">
      <w:pPr>
        <w:pStyle w:val="7"/>
        <w:ind w:left="400"/>
      </w:pPr>
      <w:r>
        <w:rPr>
          <w:rFonts w:hint="eastAsia"/>
        </w:rPr>
        <w:t xml:space="preserve">붕어빵의 </w:t>
      </w:r>
      <w:proofErr w:type="gramStart"/>
      <w:r>
        <w:rPr>
          <w:rFonts w:hint="eastAsia"/>
        </w:rPr>
        <w:t xml:space="preserve">행동 </w:t>
      </w:r>
      <w:r>
        <w:t>:</w:t>
      </w:r>
      <w:proofErr w:type="gramEnd"/>
      <w:r>
        <w:t xml:space="preserve"> </w:t>
      </w:r>
      <w:r>
        <w:rPr>
          <w:rFonts w:hint="eastAsia"/>
        </w:rPr>
        <w:t>익혀진다,</w:t>
      </w:r>
      <w:r>
        <w:t xml:space="preserve"> </w:t>
      </w:r>
      <w:r>
        <w:rPr>
          <w:rFonts w:hint="eastAsia"/>
        </w:rPr>
        <w:t>먹힌다,</w:t>
      </w:r>
      <w:r>
        <w:t xml:space="preserve"> </w:t>
      </w:r>
      <w:r>
        <w:rPr>
          <w:rFonts w:hint="eastAsia"/>
        </w:rPr>
        <w:t>잘린다</w:t>
      </w:r>
    </w:p>
    <w:p w14:paraId="40A524EA" w14:textId="4F2EEAB9" w:rsidR="00C2199D" w:rsidRDefault="00C2199D" w:rsidP="00C2199D">
      <w:pPr>
        <w:pStyle w:val="a"/>
      </w:pPr>
      <w:r>
        <w:rPr>
          <w:rFonts w:hint="eastAsia"/>
        </w:rPr>
        <w:t>속성과 행동을 추가할수록 모델은 실세계에 근접한다</w:t>
      </w:r>
    </w:p>
    <w:p w14:paraId="55EF9E90" w14:textId="64A2CE9B" w:rsidR="00C2199D" w:rsidRDefault="00C2199D" w:rsidP="00C2199D">
      <w:pPr>
        <w:pStyle w:val="a"/>
        <w:numPr>
          <w:ilvl w:val="0"/>
          <w:numId w:val="0"/>
        </w:numPr>
        <w:ind w:left="403" w:hanging="403"/>
      </w:pPr>
    </w:p>
    <w:p w14:paraId="54DCF769" w14:textId="705F890C" w:rsidR="00C2199D" w:rsidRDefault="00FB437A" w:rsidP="00FB437A">
      <w:pPr>
        <w:pStyle w:val="2"/>
      </w:pPr>
      <w:r>
        <w:rPr>
          <w:rFonts w:hint="eastAsia"/>
        </w:rPr>
        <w:t>클래스란?</w:t>
      </w:r>
    </w:p>
    <w:p w14:paraId="1C19747E" w14:textId="2B816446" w:rsidR="00FB437A" w:rsidRDefault="00FB437A" w:rsidP="00FB437A">
      <w:pPr>
        <w:pStyle w:val="a"/>
      </w:pPr>
      <w:r>
        <w:rPr>
          <w:rFonts w:hint="eastAsia"/>
        </w:rPr>
        <w:t>법사,</w:t>
      </w:r>
      <w:r>
        <w:t xml:space="preserve"> </w:t>
      </w:r>
      <w:r>
        <w:rPr>
          <w:rFonts w:hint="eastAsia"/>
        </w:rPr>
        <w:t>전사</w:t>
      </w:r>
      <w:proofErr w:type="gramStart"/>
      <w:r>
        <w:t>….</w:t>
      </w:r>
      <w:r>
        <w:rPr>
          <w:rFonts w:hint="eastAsia"/>
        </w:rPr>
        <w:t>같은</w:t>
      </w:r>
      <w:proofErr w:type="gramEnd"/>
      <w:r>
        <w:rPr>
          <w:rFonts w:hint="eastAsia"/>
        </w:rPr>
        <w:t xml:space="preserve"> 클래스가 아니라</w:t>
      </w:r>
    </w:p>
    <w:p w14:paraId="1DF0ACC5" w14:textId="6743A2A5" w:rsidR="00FB437A" w:rsidRDefault="00FB437A" w:rsidP="00FB437A">
      <w:pPr>
        <w:pStyle w:val="a"/>
      </w:pPr>
      <w:r>
        <w:rPr>
          <w:rFonts w:hint="eastAsia"/>
        </w:rPr>
        <w:t xml:space="preserve">객체를 </w:t>
      </w:r>
      <w:proofErr w:type="gramStart"/>
      <w:r>
        <w:rPr>
          <w:rFonts w:hint="eastAsia"/>
        </w:rPr>
        <w:t>추상화 한</w:t>
      </w:r>
      <w:proofErr w:type="gramEnd"/>
      <w:r>
        <w:rPr>
          <w:rFonts w:hint="eastAsia"/>
        </w:rPr>
        <w:t xml:space="preserve"> 것을 클래스라고 함</w:t>
      </w:r>
    </w:p>
    <w:p w14:paraId="28C3884F" w14:textId="68D6170C" w:rsidR="00FB437A" w:rsidRDefault="00FB437A" w:rsidP="00FB437A">
      <w:pPr>
        <w:pStyle w:val="a"/>
      </w:pPr>
      <w:r>
        <w:rPr>
          <w:rFonts w:hint="eastAsia"/>
        </w:rPr>
        <w:t>플라톤 철학의 이데아 개념</w:t>
      </w:r>
    </w:p>
    <w:p w14:paraId="783F082A" w14:textId="1D36E335" w:rsidR="00FB437A" w:rsidRDefault="00FB437A" w:rsidP="00FB437A">
      <w:pPr>
        <w:pStyle w:val="7"/>
        <w:ind w:left="400"/>
      </w:pPr>
      <w:r>
        <w:rPr>
          <w:rFonts w:hint="eastAsia"/>
        </w:rPr>
        <w:t>인간(클래스</w:t>
      </w:r>
      <w:r>
        <w:t xml:space="preserve">) vs </w:t>
      </w:r>
      <w:r>
        <w:rPr>
          <w:rFonts w:hint="eastAsia"/>
        </w:rPr>
        <w:t>양현석,</w:t>
      </w:r>
      <w:r>
        <w:t xml:space="preserve"> </w:t>
      </w:r>
      <w:r>
        <w:rPr>
          <w:rFonts w:hint="eastAsia"/>
        </w:rPr>
        <w:t>김태희,</w:t>
      </w:r>
      <w:r>
        <w:t xml:space="preserve"> </w:t>
      </w:r>
      <w:proofErr w:type="spellStart"/>
      <w:r>
        <w:rPr>
          <w:rFonts w:hint="eastAsia"/>
        </w:rPr>
        <w:t>레이디가가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빌리</w:t>
      </w:r>
      <w:proofErr w:type="spellEnd"/>
      <w:r>
        <w:t>…(</w:t>
      </w:r>
      <w:r>
        <w:rPr>
          <w:rFonts w:hint="eastAsia"/>
        </w:rPr>
        <w:t xml:space="preserve">객체 </w:t>
      </w:r>
      <w:r>
        <w:t xml:space="preserve">or </w:t>
      </w:r>
      <w:r>
        <w:rPr>
          <w:rFonts w:hint="eastAsia"/>
        </w:rPr>
        <w:t>인스턴스</w:t>
      </w:r>
      <w:r>
        <w:t>)</w:t>
      </w:r>
    </w:p>
    <w:p w14:paraId="5906DDBB" w14:textId="110E0879" w:rsidR="00FB437A" w:rsidRDefault="00FB437A" w:rsidP="00FB437A">
      <w:pPr>
        <w:pStyle w:val="a"/>
      </w:pPr>
      <w:proofErr w:type="gramStart"/>
      <w:r>
        <w:rPr>
          <w:rFonts w:hint="eastAsia"/>
        </w:rPr>
        <w:t xml:space="preserve">클래스 </w:t>
      </w:r>
      <w:r>
        <w:t>:</w:t>
      </w:r>
      <w:proofErr w:type="gramEnd"/>
      <w:r>
        <w:t xml:space="preserve"> </w:t>
      </w:r>
      <w:proofErr w:type="spellStart"/>
      <w:r w:rsidRPr="00FB437A">
        <w:rPr>
          <w:rFonts w:hint="eastAsia"/>
          <w:color w:val="FF0000"/>
        </w:rPr>
        <w:t>보편자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객체 </w:t>
      </w:r>
      <w:r>
        <w:t xml:space="preserve">: </w:t>
      </w:r>
      <w:proofErr w:type="spellStart"/>
      <w:r>
        <w:rPr>
          <w:rFonts w:hint="eastAsia"/>
        </w:rPr>
        <w:t>실현자</w:t>
      </w:r>
      <w:proofErr w:type="spellEnd"/>
    </w:p>
    <w:p w14:paraId="6267D735" w14:textId="44B7F082" w:rsidR="00FB437A" w:rsidRDefault="00FB437A" w:rsidP="00FB437A">
      <w:pPr>
        <w:pStyle w:val="a"/>
        <w:numPr>
          <w:ilvl w:val="0"/>
          <w:numId w:val="0"/>
        </w:numPr>
        <w:ind w:left="403" w:hanging="403"/>
      </w:pPr>
    </w:p>
    <w:p w14:paraId="5F92866A" w14:textId="5E320730" w:rsidR="00FB437A" w:rsidRDefault="00BB03A7" w:rsidP="00BB03A7">
      <w:pPr>
        <w:pStyle w:val="2"/>
      </w:pPr>
      <w:r>
        <w:rPr>
          <w:rFonts w:hint="eastAsia"/>
        </w:rPr>
        <w:t>객체 지향의 주요 개념</w:t>
      </w:r>
    </w:p>
    <w:p w14:paraId="404AA929" w14:textId="73C2058B" w:rsidR="00BB03A7" w:rsidRDefault="00BB03A7" w:rsidP="00BB03A7">
      <w:pPr>
        <w:pStyle w:val="a"/>
      </w:pPr>
      <w:r>
        <w:rPr>
          <w:rFonts w:hint="eastAsia"/>
        </w:rPr>
        <w:t>추상화</w:t>
      </w:r>
    </w:p>
    <w:p w14:paraId="755B906A" w14:textId="3F793613" w:rsidR="00C95B86" w:rsidRDefault="00F738C6" w:rsidP="00C95B86">
      <w:pPr>
        <w:pStyle w:val="7"/>
        <w:ind w:left="400"/>
      </w:pPr>
      <w:r>
        <w:rPr>
          <w:rFonts w:hint="eastAsia"/>
        </w:rPr>
        <w:t>필요로 하는 만큼의 속성과 행동만을 정의하는 것</w:t>
      </w:r>
    </w:p>
    <w:p w14:paraId="5D9F6466" w14:textId="3FBADE1F" w:rsidR="00BB03A7" w:rsidRDefault="00BB03A7" w:rsidP="00BB03A7">
      <w:pPr>
        <w:pStyle w:val="a"/>
      </w:pPr>
      <w:r>
        <w:rPr>
          <w:rFonts w:hint="eastAsia"/>
        </w:rPr>
        <w:t>상속</w:t>
      </w:r>
    </w:p>
    <w:p w14:paraId="7EE82E17" w14:textId="14A6C24F" w:rsidR="00C95B86" w:rsidRDefault="00C95B86" w:rsidP="00C95B86">
      <w:pPr>
        <w:pStyle w:val="7"/>
        <w:ind w:left="400"/>
      </w:pPr>
      <w:r>
        <w:rPr>
          <w:rFonts w:hint="eastAsia"/>
        </w:rPr>
        <w:t>부모 클래스가 형성한 클래스를 자식이 물려받는 개념</w:t>
      </w:r>
    </w:p>
    <w:p w14:paraId="1C03EBF7" w14:textId="4BB66DB0" w:rsidR="00BB03A7" w:rsidRDefault="00BB03A7" w:rsidP="00BB03A7">
      <w:pPr>
        <w:pStyle w:val="a"/>
      </w:pPr>
      <w:proofErr w:type="spellStart"/>
      <w:r>
        <w:rPr>
          <w:rFonts w:hint="eastAsia"/>
        </w:rPr>
        <w:t>다형성</w:t>
      </w:r>
      <w:proofErr w:type="spellEnd"/>
    </w:p>
    <w:p w14:paraId="309ADDDE" w14:textId="07FA8281" w:rsidR="00C95B86" w:rsidRDefault="00C95B86" w:rsidP="00C95B86">
      <w:pPr>
        <w:pStyle w:val="7"/>
        <w:ind w:left="400"/>
      </w:pPr>
      <w:r>
        <w:rPr>
          <w:rFonts w:hint="eastAsia"/>
        </w:rPr>
        <w:t>동일한 형태의 행동이라도 속성에 따라 달라지는 개념</w:t>
      </w:r>
    </w:p>
    <w:p w14:paraId="714A3639" w14:textId="0015C54F" w:rsidR="00BB03A7" w:rsidRDefault="00BB03A7" w:rsidP="00BB03A7">
      <w:pPr>
        <w:pStyle w:val="a"/>
      </w:pPr>
      <w:r>
        <w:rPr>
          <w:rFonts w:hint="eastAsia"/>
        </w:rPr>
        <w:t>캡슐화(정보 은폐</w:t>
      </w:r>
      <w:r>
        <w:t>)</w:t>
      </w:r>
    </w:p>
    <w:p w14:paraId="5E3F1AE0" w14:textId="3E8B95B7" w:rsidR="00C95B86" w:rsidRDefault="00C95B86" w:rsidP="00C95B86">
      <w:pPr>
        <w:pStyle w:val="7"/>
        <w:ind w:left="400"/>
      </w:pPr>
      <w:r>
        <w:rPr>
          <w:rFonts w:hint="eastAsia"/>
        </w:rPr>
        <w:t>한 가지 행동에 대한</w:t>
      </w:r>
    </w:p>
    <w:p w14:paraId="42F24699" w14:textId="3AFB9FB1" w:rsidR="00BB03A7" w:rsidRDefault="00BB03A7" w:rsidP="00BB03A7">
      <w:pPr>
        <w:pStyle w:val="a"/>
      </w:pPr>
      <w:r>
        <w:rPr>
          <w:rFonts w:hint="eastAsia"/>
        </w:rPr>
        <w:t>메시지 전송</w:t>
      </w:r>
    </w:p>
    <w:p w14:paraId="622A2E3A" w14:textId="20CE6D88" w:rsidR="007A6CDA" w:rsidRDefault="00F738C6" w:rsidP="007A6CDA">
      <w:pPr>
        <w:pStyle w:val="7"/>
        <w:ind w:left="400"/>
      </w:pPr>
      <w:r>
        <w:rPr>
          <w:rFonts w:hint="eastAsia"/>
        </w:rPr>
        <w:t>한 객체가 다른 객체에게 명령을 수행할 수 있게끔 해주는 개념</w:t>
      </w:r>
    </w:p>
    <w:p w14:paraId="248F5EFE" w14:textId="0082238D" w:rsidR="00BB03A7" w:rsidRDefault="00BB03A7" w:rsidP="00BB03A7">
      <w:pPr>
        <w:pStyle w:val="a"/>
      </w:pPr>
      <w:r>
        <w:rPr>
          <w:rFonts w:hint="eastAsia"/>
        </w:rPr>
        <w:t>연관</w:t>
      </w:r>
    </w:p>
    <w:p w14:paraId="1B9A901F" w14:textId="080C3022" w:rsidR="00BB03A7" w:rsidRDefault="00F738C6" w:rsidP="00F738C6">
      <w:pPr>
        <w:pStyle w:val="7"/>
        <w:ind w:left="400"/>
      </w:pPr>
      <w:r>
        <w:rPr>
          <w:rFonts w:hint="eastAsia"/>
        </w:rPr>
        <w:t>한 객체가 다른 객체에게 정보가 연관되는 개념</w:t>
      </w:r>
    </w:p>
    <w:p w14:paraId="3F16D678" w14:textId="569F3741" w:rsidR="00F738C6" w:rsidRDefault="00F738C6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3517AD94" w14:textId="598A7403" w:rsidR="00BB03A7" w:rsidRDefault="00F738C6" w:rsidP="00F738C6">
      <w:pPr>
        <w:pStyle w:val="2"/>
      </w:pPr>
      <w:r>
        <w:rPr>
          <w:rFonts w:hint="eastAsia"/>
        </w:rPr>
        <w:lastRenderedPageBreak/>
        <w:t>추상화</w:t>
      </w:r>
    </w:p>
    <w:p w14:paraId="2F917AF8" w14:textId="6D5A8D59" w:rsidR="00F738C6" w:rsidRDefault="00F738C6" w:rsidP="00F738C6">
      <w:pPr>
        <w:pStyle w:val="a"/>
      </w:pPr>
      <w:r>
        <w:rPr>
          <w:rFonts w:hint="eastAsia"/>
        </w:rPr>
        <w:t>필요로 하는 만큼의 속성과 행동만을 정의하는 것</w:t>
      </w:r>
    </w:p>
    <w:p w14:paraId="45ED753C" w14:textId="4A0F9888" w:rsidR="00F738C6" w:rsidRDefault="00F738C6" w:rsidP="00F738C6">
      <w:pPr>
        <w:pStyle w:val="a"/>
      </w:pPr>
      <w:r>
        <w:rPr>
          <w:rFonts w:hint="eastAsia"/>
        </w:rPr>
        <w:t>게임세계를 기획하는 것은 속성과 행동을 정의하는 것</w:t>
      </w:r>
    </w:p>
    <w:p w14:paraId="535B8288" w14:textId="34026C0C" w:rsidR="00F738C6" w:rsidRDefault="00F738C6" w:rsidP="00F738C6">
      <w:pPr>
        <w:pStyle w:val="a"/>
      </w:pPr>
      <w:r>
        <w:t>‘</w:t>
      </w:r>
      <w:r>
        <w:rPr>
          <w:rFonts w:hint="eastAsia"/>
        </w:rPr>
        <w:t>어떤 게임을 만드느냐</w:t>
      </w:r>
      <w:proofErr w:type="gramStart"/>
      <w:r>
        <w:t xml:space="preserve">’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따라 어떤 객체에 </w:t>
      </w:r>
      <w:r>
        <w:t>‘</w:t>
      </w:r>
      <w:r>
        <w:rPr>
          <w:rFonts w:hint="eastAsia"/>
        </w:rPr>
        <w:t>어떤 속성과 행동을 정의하느냐</w:t>
      </w:r>
      <w:r>
        <w:t xml:space="preserve">’ </w:t>
      </w:r>
      <w:r>
        <w:rPr>
          <w:rFonts w:hint="eastAsia"/>
        </w:rPr>
        <w:t>가 결정</w:t>
      </w:r>
    </w:p>
    <w:p w14:paraId="5BF7E5A5" w14:textId="02AC6C86" w:rsidR="000C5C35" w:rsidRDefault="000C5C35" w:rsidP="000C5C35">
      <w:pPr>
        <w:pStyle w:val="7"/>
        <w:ind w:left="400"/>
      </w:pPr>
      <w:r>
        <w:rPr>
          <w:rFonts w:hint="eastAsia"/>
        </w:rPr>
        <w:t>게임에서는 장르의 차이,</w:t>
      </w:r>
      <w:r>
        <w:t xml:space="preserve"> </w:t>
      </w:r>
      <w:r>
        <w:rPr>
          <w:rFonts w:hint="eastAsia"/>
        </w:rPr>
        <w:t>게임</w:t>
      </w:r>
      <w:r>
        <w:t xml:space="preserve"> </w:t>
      </w:r>
      <w:r>
        <w:rPr>
          <w:rFonts w:hint="eastAsia"/>
        </w:rPr>
        <w:t>방식의 차이 등에 따라 속성과 행동이 결정된다</w:t>
      </w:r>
    </w:p>
    <w:p w14:paraId="6FA55142" w14:textId="67735FD0" w:rsidR="00F738C6" w:rsidRDefault="00F738C6" w:rsidP="00F738C6">
      <w:pPr>
        <w:pStyle w:val="a"/>
      </w:pPr>
      <w:r>
        <w:rPr>
          <w:rFonts w:hint="eastAsia"/>
        </w:rPr>
        <w:t xml:space="preserve">적당한 추상화는 컨텐츠 </w:t>
      </w:r>
      <w:r w:rsidRPr="00F738C6">
        <w:rPr>
          <w:rFonts w:hint="eastAsia"/>
          <w:color w:val="FF0000"/>
        </w:rPr>
        <w:t>구현의 자유도</w:t>
      </w:r>
      <w:r>
        <w:rPr>
          <w:rFonts w:hint="eastAsia"/>
        </w:rPr>
        <w:t xml:space="preserve">를 높이고 </w:t>
      </w:r>
      <w:r w:rsidRPr="00F738C6">
        <w:rPr>
          <w:rFonts w:hint="eastAsia"/>
          <w:color w:val="FF0000"/>
        </w:rPr>
        <w:t>최적화</w:t>
      </w:r>
      <w:r>
        <w:rPr>
          <w:rFonts w:hint="eastAsia"/>
        </w:rPr>
        <w:t>를 돕는다.</w:t>
      </w:r>
      <w:r>
        <w:t xml:space="preserve"> </w:t>
      </w:r>
      <w:r>
        <w:rPr>
          <w:rFonts w:hint="eastAsia"/>
        </w:rPr>
        <w:t xml:space="preserve">시스템 디자인의 </w:t>
      </w:r>
      <w:r w:rsidRPr="00F738C6">
        <w:rPr>
          <w:rFonts w:hint="eastAsia"/>
          <w:color w:val="FF0000"/>
        </w:rPr>
        <w:t>가장 중요한 요소</w:t>
      </w:r>
      <w:r>
        <w:rPr>
          <w:rFonts w:hint="eastAsia"/>
        </w:rPr>
        <w:t xml:space="preserve"> 중 하나</w:t>
      </w:r>
    </w:p>
    <w:p w14:paraId="502FA4E0" w14:textId="71BE9C84" w:rsidR="00F738C6" w:rsidRDefault="00F738C6" w:rsidP="00F738C6">
      <w:pPr>
        <w:pStyle w:val="a"/>
      </w:pPr>
      <w:r>
        <w:rPr>
          <w:rFonts w:hint="eastAsia"/>
        </w:rPr>
        <w:t>모든 속성과 행동을 정의할 필요는 없다</w:t>
      </w:r>
      <w:r w:rsidR="000C5C35">
        <w:rPr>
          <w:rFonts w:hint="eastAsia"/>
        </w:rPr>
        <w:t>(한 객체에 사용할 속성과 행동만을 정의해야 한다</w:t>
      </w:r>
      <w:r w:rsidR="000C5C35">
        <w:t>)</w:t>
      </w:r>
    </w:p>
    <w:p w14:paraId="4F71BA16" w14:textId="62D6CB20" w:rsidR="00F738C6" w:rsidRDefault="00F738C6" w:rsidP="00F738C6">
      <w:pPr>
        <w:pStyle w:val="a"/>
      </w:pPr>
      <w:proofErr w:type="gramStart"/>
      <w:r>
        <w:rPr>
          <w:rFonts w:hint="eastAsia"/>
        </w:rPr>
        <w:t xml:space="preserve">예시 </w:t>
      </w:r>
      <w:r>
        <w:t>/</w:t>
      </w:r>
      <w:proofErr w:type="gramEnd"/>
      <w:r>
        <w:t xml:space="preserve"> MMORPG</w:t>
      </w:r>
    </w:p>
    <w:p w14:paraId="653B777E" w14:textId="349A8F1F" w:rsidR="00F738C6" w:rsidRDefault="00F738C6" w:rsidP="00F738C6">
      <w:pPr>
        <w:pStyle w:val="7"/>
        <w:ind w:left="400"/>
      </w:pPr>
      <w:r>
        <w:rPr>
          <w:rFonts w:hint="eastAsia"/>
        </w:rPr>
        <w:t>H</w:t>
      </w:r>
      <w:r>
        <w:t xml:space="preserve">P, </w:t>
      </w:r>
      <w:r>
        <w:rPr>
          <w:rFonts w:hint="eastAsia"/>
        </w:rPr>
        <w:t>드롭 아이템,</w:t>
      </w:r>
      <w:r>
        <w:t xml:space="preserve"> </w:t>
      </w:r>
      <w:r>
        <w:rPr>
          <w:rFonts w:hint="eastAsia"/>
        </w:rPr>
        <w:t>공격력,</w:t>
      </w:r>
      <w:r>
        <w:t xml:space="preserve"> </w:t>
      </w:r>
      <w:r>
        <w:rPr>
          <w:rFonts w:hint="eastAsia"/>
        </w:rPr>
        <w:t>움직인다,</w:t>
      </w:r>
      <w:r>
        <w:t xml:space="preserve"> </w:t>
      </w:r>
      <w:r>
        <w:rPr>
          <w:rFonts w:hint="eastAsia"/>
        </w:rPr>
        <w:t xml:space="preserve">죽는다 등등 </w:t>
      </w:r>
      <w:r w:rsidRPr="00F738C6">
        <w:rPr>
          <w:color w:val="00B050"/>
        </w:rPr>
        <w:t>(GOOD)</w:t>
      </w:r>
    </w:p>
    <w:p w14:paraId="28717B05" w14:textId="5B19048E" w:rsidR="00F738C6" w:rsidRDefault="00F738C6" w:rsidP="00F738C6">
      <w:pPr>
        <w:pStyle w:val="7"/>
        <w:ind w:left="400"/>
        <w:rPr>
          <w:color w:val="000000" w:themeColor="text1"/>
        </w:rPr>
      </w:pPr>
      <w:r w:rsidRPr="00F738C6">
        <w:rPr>
          <w:rFonts w:hint="eastAsia"/>
          <w:color w:val="000000" w:themeColor="text1"/>
        </w:rPr>
        <w:t>나이,</w:t>
      </w:r>
      <w:r w:rsidRPr="00F738C6">
        <w:rPr>
          <w:color w:val="000000" w:themeColor="text1"/>
        </w:rPr>
        <w:t xml:space="preserve"> </w:t>
      </w:r>
      <w:r w:rsidRPr="00F738C6">
        <w:rPr>
          <w:rFonts w:hint="eastAsia"/>
          <w:color w:val="000000" w:themeColor="text1"/>
        </w:rPr>
        <w:t>취미,</w:t>
      </w:r>
      <w:r w:rsidRPr="00F738C6">
        <w:rPr>
          <w:color w:val="000000" w:themeColor="text1"/>
        </w:rPr>
        <w:t xml:space="preserve"> </w:t>
      </w:r>
      <w:r w:rsidRPr="00F738C6">
        <w:rPr>
          <w:rFonts w:hint="eastAsia"/>
          <w:color w:val="000000" w:themeColor="text1"/>
        </w:rPr>
        <w:t>학력,</w:t>
      </w:r>
      <w:r w:rsidRPr="00F738C6">
        <w:rPr>
          <w:color w:val="000000" w:themeColor="text1"/>
        </w:rPr>
        <w:t xml:space="preserve"> </w:t>
      </w:r>
      <w:proofErr w:type="spellStart"/>
      <w:r w:rsidRPr="00F738C6">
        <w:rPr>
          <w:rFonts w:hint="eastAsia"/>
          <w:color w:val="000000" w:themeColor="text1"/>
        </w:rPr>
        <w:t>삐진다</w:t>
      </w:r>
      <w:proofErr w:type="spellEnd"/>
      <w:r w:rsidRPr="00F738C6">
        <w:rPr>
          <w:rFonts w:hint="eastAsia"/>
          <w:color w:val="000000" w:themeColor="text1"/>
        </w:rPr>
        <w:t>,</w:t>
      </w:r>
      <w:r w:rsidRPr="00F738C6">
        <w:rPr>
          <w:color w:val="000000" w:themeColor="text1"/>
        </w:rPr>
        <w:t xml:space="preserve"> </w:t>
      </w:r>
      <w:r w:rsidRPr="00F738C6">
        <w:rPr>
          <w:rFonts w:hint="eastAsia"/>
          <w:color w:val="000000" w:themeColor="text1"/>
        </w:rPr>
        <w:t>공부한다 등등</w:t>
      </w:r>
      <w:r w:rsidRPr="00F738C6">
        <w:rPr>
          <w:rFonts w:hint="eastAsia"/>
          <w:color w:val="FF0000"/>
        </w:rPr>
        <w:t>(</w:t>
      </w:r>
      <w:r w:rsidRPr="00F738C6">
        <w:rPr>
          <w:color w:val="FF0000"/>
        </w:rPr>
        <w:t>BAD)</w:t>
      </w:r>
    </w:p>
    <w:p w14:paraId="4A05A067" w14:textId="54E75AB8" w:rsidR="00F738C6" w:rsidRDefault="00F738C6" w:rsidP="00F738C6"/>
    <w:p w14:paraId="4A9033BD" w14:textId="247FA810" w:rsidR="00F738C6" w:rsidRDefault="000C5C35" w:rsidP="000C5C35">
      <w:pPr>
        <w:pStyle w:val="2"/>
      </w:pPr>
      <w:r>
        <w:rPr>
          <w:rFonts w:hint="eastAsia"/>
        </w:rPr>
        <w:t>상속</w:t>
      </w:r>
    </w:p>
    <w:p w14:paraId="505F3A8A" w14:textId="0B085BC8" w:rsidR="000C5C35" w:rsidRDefault="000C5C35" w:rsidP="000C5C35">
      <w:pPr>
        <w:pStyle w:val="a"/>
      </w:pPr>
      <w:r>
        <w:rPr>
          <w:rFonts w:hint="eastAsia"/>
        </w:rPr>
        <w:t>상속</w:t>
      </w:r>
    </w:p>
    <w:p w14:paraId="5AB5C94B" w14:textId="4DFA9AB1" w:rsidR="000C5C35" w:rsidRDefault="000C5C35" w:rsidP="000C5C35">
      <w:pPr>
        <w:pStyle w:val="7"/>
        <w:ind w:left="400"/>
      </w:pPr>
      <w:r>
        <w:rPr>
          <w:rFonts w:hint="eastAsia"/>
        </w:rPr>
        <w:t>하위 개념의 클래스는 상위 개념의 클래스의 속성과 행동을 물려받는다</w:t>
      </w:r>
    </w:p>
    <w:p w14:paraId="220D5524" w14:textId="3475A81F" w:rsidR="000C5C35" w:rsidRDefault="000C5C35" w:rsidP="000C5C35">
      <w:pPr>
        <w:pStyle w:val="a"/>
      </w:pPr>
      <w:proofErr w:type="gramStart"/>
      <w:r>
        <w:rPr>
          <w:rFonts w:hint="eastAsia"/>
        </w:rPr>
        <w:t xml:space="preserve">예시 </w:t>
      </w:r>
      <w:r>
        <w:t>/</w:t>
      </w:r>
      <w:proofErr w:type="gramEnd"/>
      <w:r>
        <w:t xml:space="preserve"> </w:t>
      </w:r>
      <w:r>
        <w:rPr>
          <w:rFonts w:hint="eastAsia"/>
        </w:rPr>
        <w:t>무기의 상속 관계</w:t>
      </w:r>
    </w:p>
    <w:p w14:paraId="20BF7F4F" w14:textId="38218DC0" w:rsidR="000C5C35" w:rsidRDefault="000C5C35" w:rsidP="000C5C35">
      <w:pPr>
        <w:pStyle w:val="7"/>
        <w:ind w:left="400"/>
      </w:pPr>
      <w:r>
        <w:rPr>
          <w:rFonts w:hint="eastAsia"/>
        </w:rPr>
        <w:t xml:space="preserve">단검과 철퇴는 상위 클래스의 </w:t>
      </w:r>
      <w:r w:rsidRPr="000C5C35">
        <w:rPr>
          <w:rFonts w:hint="eastAsia"/>
          <w:color w:val="FF0000"/>
        </w:rPr>
        <w:t>데미지</w:t>
      </w:r>
      <w:r>
        <w:rPr>
          <w:rFonts w:hint="eastAsia"/>
        </w:rPr>
        <w:t xml:space="preserve">라는 속성과 </w:t>
      </w:r>
      <w:r w:rsidRPr="000C5C35">
        <w:rPr>
          <w:rFonts w:hint="eastAsia"/>
          <w:color w:val="FF0000"/>
        </w:rPr>
        <w:t>공격한다</w:t>
      </w:r>
      <w:r>
        <w:rPr>
          <w:rFonts w:hint="eastAsia"/>
        </w:rPr>
        <w:t>는 행동을 물려 받음</w:t>
      </w:r>
    </w:p>
    <w:p w14:paraId="7A47D97C" w14:textId="3617DD7D" w:rsidR="000C5C35" w:rsidRDefault="000C5C35" w:rsidP="000C5C35">
      <w:pPr>
        <w:pStyle w:val="7"/>
        <w:ind w:left="400"/>
      </w:pPr>
      <w:r>
        <w:rPr>
          <w:rFonts w:hint="eastAsia"/>
        </w:rPr>
        <w:t xml:space="preserve">단검과 장검은 검의 </w:t>
      </w:r>
      <w:r w:rsidRPr="000C5C35">
        <w:rPr>
          <w:rFonts w:hint="eastAsia"/>
          <w:color w:val="FF0000"/>
        </w:rPr>
        <w:t>벤다</w:t>
      </w:r>
      <w:r>
        <w:rPr>
          <w:rFonts w:hint="eastAsia"/>
        </w:rPr>
        <w:t xml:space="preserve"> 라는 행동을 물려받지만,</w:t>
      </w:r>
      <w:r>
        <w:t xml:space="preserve"> </w:t>
      </w:r>
      <w:r>
        <w:rPr>
          <w:rFonts w:hint="eastAsia"/>
        </w:rPr>
        <w:t>철퇴는 그렇지 않음</w:t>
      </w:r>
    </w:p>
    <w:p w14:paraId="4C98C4D9" w14:textId="77777777" w:rsidR="00803181" w:rsidRPr="00803181" w:rsidRDefault="00803181" w:rsidP="00803181"/>
    <w:p w14:paraId="1279DE4B" w14:textId="2BF286D8" w:rsidR="00803181" w:rsidRDefault="00803181" w:rsidP="000C5C35">
      <w:r>
        <w:rPr>
          <w:rFonts w:hint="eastAsia"/>
          <w:noProof/>
        </w:rPr>
        <w:drawing>
          <wp:inline distT="0" distB="0" distL="0" distR="0" wp14:anchorId="122BE69C" wp14:editId="431FBD7B">
            <wp:extent cx="6645910" cy="2275347"/>
            <wp:effectExtent l="0" t="0" r="21590" b="48895"/>
            <wp:docPr id="273" name="다이어그램 2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</wp:inline>
        </w:drawing>
      </w:r>
    </w:p>
    <w:p w14:paraId="37605BFB" w14:textId="315B2D8E" w:rsidR="000C5C35" w:rsidRDefault="000C5C35" w:rsidP="000C5C35"/>
    <w:p w14:paraId="561A4822" w14:textId="22B3DA67" w:rsidR="00803181" w:rsidRDefault="00803181" w:rsidP="00803181">
      <w:pPr>
        <w:pStyle w:val="2"/>
      </w:pPr>
      <w:proofErr w:type="spellStart"/>
      <w:r>
        <w:rPr>
          <w:rFonts w:hint="eastAsia"/>
        </w:rPr>
        <w:t>다형성</w:t>
      </w:r>
      <w:proofErr w:type="spellEnd"/>
    </w:p>
    <w:p w14:paraId="68CE68D3" w14:textId="3CE239AE" w:rsidR="00803181" w:rsidRDefault="00803181" w:rsidP="00803181">
      <w:pPr>
        <w:pStyle w:val="a"/>
      </w:pPr>
      <w:r>
        <w:rPr>
          <w:rFonts w:hint="eastAsia"/>
        </w:rPr>
        <w:t>같은 행동이라도 다른 클래스가 하는 행동은 각기 다를 수 있다</w:t>
      </w:r>
    </w:p>
    <w:p w14:paraId="4DCBA32C" w14:textId="4134DFE7" w:rsidR="00803181" w:rsidRDefault="00803181" w:rsidP="00803181">
      <w:pPr>
        <w:pStyle w:val="a"/>
      </w:pPr>
      <w:r>
        <w:rPr>
          <w:rFonts w:hint="eastAsia"/>
        </w:rPr>
        <w:t>서로 다른 클래스가 동일한 메시지에 대해 서로 다른 방법으로 응답할 수 있는 기능</w:t>
      </w:r>
    </w:p>
    <w:p w14:paraId="247E8B05" w14:textId="46A08A5B" w:rsidR="00803181" w:rsidRDefault="00803181" w:rsidP="00803181">
      <w:pPr>
        <w:pStyle w:val="a"/>
      </w:pPr>
      <w:proofErr w:type="gramStart"/>
      <w:r>
        <w:rPr>
          <w:rFonts w:hint="eastAsia"/>
        </w:rPr>
        <w:t xml:space="preserve">예시 </w:t>
      </w:r>
      <w:r>
        <w:t>/</w:t>
      </w:r>
      <w:proofErr w:type="gramEnd"/>
      <w:r>
        <w:t xml:space="preserve"> </w:t>
      </w:r>
      <w:r w:rsidRPr="00803181">
        <w:rPr>
          <w:rFonts w:hint="eastAsia"/>
          <w:color w:val="FF0000"/>
        </w:rPr>
        <w:t>공격하라</w:t>
      </w:r>
    </w:p>
    <w:p w14:paraId="17E89B74" w14:textId="5027F388" w:rsidR="00803181" w:rsidRDefault="00803181" w:rsidP="00803181">
      <w:pPr>
        <w:pStyle w:val="7"/>
        <w:ind w:left="400"/>
      </w:pPr>
      <w:proofErr w:type="gramStart"/>
      <w:r w:rsidRPr="00803181">
        <w:rPr>
          <w:rFonts w:hint="eastAsia"/>
          <w:color w:val="FF0000"/>
        </w:rPr>
        <w:t>칼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칼을 꺼내어 찌른다</w:t>
      </w:r>
    </w:p>
    <w:p w14:paraId="27B6864B" w14:textId="70C7BB1A" w:rsidR="00803181" w:rsidRDefault="00803181" w:rsidP="00803181">
      <w:pPr>
        <w:pStyle w:val="7"/>
        <w:ind w:left="400"/>
      </w:pPr>
      <w:proofErr w:type="gramStart"/>
      <w:r w:rsidRPr="00803181">
        <w:rPr>
          <w:rFonts w:hint="eastAsia"/>
          <w:color w:val="FF0000"/>
        </w:rPr>
        <w:t>철퇴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철퇴를 휘둘러 내리친다</w:t>
      </w:r>
    </w:p>
    <w:p w14:paraId="3961B51B" w14:textId="6D1A514D" w:rsidR="00803181" w:rsidRDefault="00803181" w:rsidP="00803181">
      <w:pPr>
        <w:pStyle w:val="7"/>
        <w:ind w:left="400"/>
      </w:pPr>
      <w:proofErr w:type="gramStart"/>
      <w:r w:rsidRPr="00803181">
        <w:rPr>
          <w:rFonts w:hint="eastAsia"/>
          <w:color w:val="FF0000"/>
        </w:rPr>
        <w:t>총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총을 꺼내어 적을 겨냥한 후 방아쇠를 당긴다</w:t>
      </w:r>
      <w:r>
        <w:t>…</w:t>
      </w:r>
      <w:r>
        <w:rPr>
          <w:rFonts w:hint="eastAsia"/>
        </w:rPr>
        <w:t>그런데 총알이 없다?</w:t>
      </w:r>
      <w:r>
        <w:t>??</w:t>
      </w:r>
    </w:p>
    <w:p w14:paraId="25ADE4BF" w14:textId="79A7F725" w:rsidR="009D16F9" w:rsidRDefault="009D16F9">
      <w:pPr>
        <w:widowControl/>
        <w:wordWrap/>
        <w:autoSpaceDE/>
        <w:autoSpaceDN/>
      </w:pPr>
      <w:r>
        <w:br w:type="page"/>
      </w:r>
    </w:p>
    <w:p w14:paraId="3BC14871" w14:textId="52987F7A" w:rsidR="00803181" w:rsidRDefault="009D16F9" w:rsidP="009D16F9">
      <w:pPr>
        <w:pStyle w:val="2"/>
      </w:pPr>
      <w:proofErr w:type="gramStart"/>
      <w:r>
        <w:rPr>
          <w:rFonts w:hint="eastAsia"/>
        </w:rPr>
        <w:lastRenderedPageBreak/>
        <w:t xml:space="preserve">캡슐화 </w:t>
      </w:r>
      <w:r>
        <w:t>/</w:t>
      </w:r>
      <w:proofErr w:type="gramEnd"/>
      <w:r>
        <w:t xml:space="preserve"> </w:t>
      </w:r>
      <w:r>
        <w:rPr>
          <w:rFonts w:hint="eastAsia"/>
        </w:rPr>
        <w:t>정보 은폐</w:t>
      </w:r>
    </w:p>
    <w:p w14:paraId="3F5F4768" w14:textId="5F2BC073" w:rsidR="009D16F9" w:rsidRDefault="009D16F9" w:rsidP="009D16F9">
      <w:pPr>
        <w:pStyle w:val="a"/>
      </w:pPr>
      <w:r>
        <w:rPr>
          <w:rFonts w:hint="eastAsia"/>
        </w:rPr>
        <w:t>그 객체만이 자신의 오퍼레이션이 어떻게 작동하는지를 알고 있으며,</w:t>
      </w:r>
      <w:r>
        <w:t xml:space="preserve"> </w:t>
      </w:r>
      <w:r>
        <w:rPr>
          <w:rFonts w:hint="eastAsia"/>
        </w:rPr>
        <w:t>외부에서는 알 수 없다</w:t>
      </w:r>
    </w:p>
    <w:p w14:paraId="2C82DC70" w14:textId="6A4501F4" w:rsidR="009D16F9" w:rsidRDefault="009D16F9" w:rsidP="009D16F9">
      <w:pPr>
        <w:pStyle w:val="a"/>
      </w:pPr>
      <w:r>
        <w:rPr>
          <w:rFonts w:hint="eastAsia"/>
        </w:rPr>
        <w:t>예시</w:t>
      </w:r>
    </w:p>
    <w:p w14:paraId="7468F017" w14:textId="6CDEAA6E" w:rsidR="009D16F9" w:rsidRDefault="009D16F9" w:rsidP="009D16F9">
      <w:pPr>
        <w:pStyle w:val="7"/>
        <w:ind w:left="400"/>
      </w:pPr>
      <w:r>
        <w:rPr>
          <w:rFonts w:hint="eastAsia"/>
        </w:rPr>
        <w:t>은행 업무를 볼 때 은행원의 개인사를 신경 쓸 필요가 없음</w:t>
      </w:r>
    </w:p>
    <w:p w14:paraId="353D2BA8" w14:textId="3DC6D180" w:rsidR="009D16F9" w:rsidRDefault="009D16F9" w:rsidP="009D16F9">
      <w:pPr>
        <w:pStyle w:val="7"/>
        <w:ind w:left="400"/>
      </w:pPr>
      <w:r>
        <w:rPr>
          <w:rFonts w:hint="eastAsia"/>
        </w:rPr>
        <w:t>T</w:t>
      </w:r>
      <w:r>
        <w:t>V</w:t>
      </w:r>
      <w:r>
        <w:rPr>
          <w:rFonts w:hint="eastAsia"/>
        </w:rPr>
        <w:t xml:space="preserve">를 켤 때 </w:t>
      </w:r>
      <w:proofErr w:type="spellStart"/>
      <w:r>
        <w:rPr>
          <w:rFonts w:hint="eastAsia"/>
        </w:rPr>
        <w:t>리모콘의</w:t>
      </w:r>
      <w:proofErr w:type="spellEnd"/>
      <w:r>
        <w:rPr>
          <w:rFonts w:hint="eastAsia"/>
        </w:rPr>
        <w:t xml:space="preserve"> 동작 원리를 알아야 할 필요는 없음</w:t>
      </w:r>
    </w:p>
    <w:p w14:paraId="0F5FF471" w14:textId="57CC67EB" w:rsidR="009D16F9" w:rsidRDefault="009D16F9" w:rsidP="009D16F9">
      <w:pPr>
        <w:pStyle w:val="a"/>
      </w:pPr>
      <w:r>
        <w:rPr>
          <w:rFonts w:hint="eastAsia"/>
        </w:rPr>
        <w:t>캡슐화가 중요한 이유</w:t>
      </w:r>
    </w:p>
    <w:p w14:paraId="57BB79F6" w14:textId="66236DF3" w:rsidR="009D16F9" w:rsidRDefault="009D16F9" w:rsidP="009D16F9">
      <w:pPr>
        <w:pStyle w:val="7"/>
        <w:ind w:left="400"/>
      </w:pPr>
      <w:r>
        <w:rPr>
          <w:rFonts w:hint="eastAsia"/>
        </w:rPr>
        <w:t>하나의 객체가 오류를 일으켜 해당 오퍼레이션을 고쳐야 하는 경우가 생기더라도 다른 객체는 자신의 오퍼레이션의 원리를 알리지 않음,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다른 객체를 고칠 필요가 없음</w:t>
      </w:r>
    </w:p>
    <w:p w14:paraId="783DE894" w14:textId="7A1065C8" w:rsidR="009D16F9" w:rsidRDefault="009D16F9" w:rsidP="009D16F9">
      <w:pPr>
        <w:pStyle w:val="a"/>
        <w:numPr>
          <w:ilvl w:val="0"/>
          <w:numId w:val="0"/>
        </w:numPr>
        <w:ind w:left="403" w:hanging="403"/>
      </w:pPr>
    </w:p>
    <w:p w14:paraId="621D98C6" w14:textId="525AC49E" w:rsidR="009D16F9" w:rsidRDefault="009D16F9" w:rsidP="009D16F9">
      <w:pPr>
        <w:pStyle w:val="2"/>
      </w:pPr>
      <w:r>
        <w:rPr>
          <w:rFonts w:hint="eastAsia"/>
        </w:rPr>
        <w:t>메시지 전송</w:t>
      </w:r>
    </w:p>
    <w:p w14:paraId="386258D7" w14:textId="14958012" w:rsidR="009D16F9" w:rsidRDefault="009D16F9" w:rsidP="009D16F9">
      <w:pPr>
        <w:pStyle w:val="a"/>
      </w:pPr>
      <w:r>
        <w:rPr>
          <w:rFonts w:hint="eastAsia"/>
        </w:rPr>
        <w:t>객체 간에는 서로 메시지를 전송한다</w:t>
      </w:r>
    </w:p>
    <w:p w14:paraId="465EFED1" w14:textId="5863494D" w:rsidR="009D16F9" w:rsidRDefault="009D16F9" w:rsidP="009D16F9">
      <w:pPr>
        <w:pStyle w:val="a"/>
      </w:pPr>
      <w:r>
        <w:rPr>
          <w:rFonts w:hint="eastAsia"/>
        </w:rPr>
        <w:t>예시</w:t>
      </w:r>
    </w:p>
    <w:p w14:paraId="03A911FD" w14:textId="64C983F3" w:rsidR="009D16F9" w:rsidRDefault="009D16F9" w:rsidP="009D16F9">
      <w:pPr>
        <w:pStyle w:val="7"/>
        <w:ind w:left="400"/>
      </w:pPr>
      <w:proofErr w:type="spellStart"/>
      <w:r>
        <w:rPr>
          <w:rFonts w:hint="eastAsia"/>
        </w:rPr>
        <w:t>리모콘은</w:t>
      </w:r>
      <w:proofErr w:type="spellEnd"/>
      <w:r>
        <w:rPr>
          <w:rFonts w:hint="eastAsia"/>
        </w:rPr>
        <w:t xml:space="preserve"> </w:t>
      </w:r>
      <w:r>
        <w:t>TV</w:t>
      </w:r>
      <w:r>
        <w:rPr>
          <w:rFonts w:hint="eastAsia"/>
        </w:rPr>
        <w:t xml:space="preserve">에 메시지를 보내 </w:t>
      </w:r>
      <w:r>
        <w:t>TV</w:t>
      </w:r>
      <w:r>
        <w:rPr>
          <w:rFonts w:hint="eastAsia"/>
        </w:rPr>
        <w:t>를 켜거나 조작한다</w:t>
      </w:r>
    </w:p>
    <w:p w14:paraId="21D7EB27" w14:textId="2678FB26" w:rsidR="006564EF" w:rsidRDefault="006564EF" w:rsidP="006564EF">
      <w:pPr>
        <w:pStyle w:val="7"/>
        <w:ind w:left="400"/>
      </w:pPr>
      <w:r>
        <w:rPr>
          <w:rFonts w:hint="eastAsia"/>
        </w:rPr>
        <w:t xml:space="preserve">게임 </w:t>
      </w:r>
      <w:proofErr w:type="gramStart"/>
      <w:r>
        <w:rPr>
          <w:rFonts w:hint="eastAsia"/>
        </w:rPr>
        <w:t xml:space="preserve">예시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레벨업</w:t>
      </w:r>
      <w:proofErr w:type="spellEnd"/>
      <w:r>
        <w:rPr>
          <w:rFonts w:hint="eastAsia"/>
        </w:rPr>
        <w:t xml:space="preserve"> 시 축하 메시지,</w:t>
      </w:r>
      <w:r>
        <w:t xml:space="preserve"> </w:t>
      </w:r>
      <w:r>
        <w:rPr>
          <w:rFonts w:hint="eastAsia"/>
        </w:rPr>
        <w:t>강화 성공 시 축하 메시지</w:t>
      </w:r>
    </w:p>
    <w:p w14:paraId="0A47969B" w14:textId="77697BD1" w:rsidR="006564EF" w:rsidRDefault="006564EF" w:rsidP="006564EF"/>
    <w:p w14:paraId="24BFF405" w14:textId="5039120D" w:rsidR="006564EF" w:rsidRDefault="006564EF" w:rsidP="006564EF">
      <w:pPr>
        <w:pStyle w:val="2"/>
      </w:pPr>
      <w:r>
        <w:rPr>
          <w:rFonts w:hint="eastAsia"/>
        </w:rPr>
        <w:t>연관</w:t>
      </w:r>
    </w:p>
    <w:p w14:paraId="38764CF9" w14:textId="25BF84E7" w:rsidR="006564EF" w:rsidRDefault="006564EF" w:rsidP="006564EF">
      <w:pPr>
        <w:pStyle w:val="a"/>
      </w:pPr>
      <w:r>
        <w:rPr>
          <w:rFonts w:hint="eastAsia"/>
        </w:rPr>
        <w:t>한 객체는 다른 객체와 관계를 맺을 수 있다</w:t>
      </w:r>
    </w:p>
    <w:p w14:paraId="3F5A5341" w14:textId="5B2C4BF7" w:rsidR="006564EF" w:rsidRDefault="006564EF" w:rsidP="006564EF">
      <w:pPr>
        <w:pStyle w:val="a"/>
      </w:pPr>
      <w:r>
        <w:rPr>
          <w:rFonts w:hint="eastAsia"/>
        </w:rPr>
        <w:t xml:space="preserve">연관은 </w:t>
      </w:r>
      <w:r w:rsidRPr="006564EF">
        <w:rPr>
          <w:rFonts w:hint="eastAsia"/>
          <w:color w:val="FF0000"/>
        </w:rPr>
        <w:t>속성</w:t>
      </w:r>
      <w:r>
        <w:rPr>
          <w:rFonts w:hint="eastAsia"/>
        </w:rPr>
        <w:t xml:space="preserve">의 연관과 </w:t>
      </w:r>
      <w:r w:rsidRPr="006564EF">
        <w:rPr>
          <w:rFonts w:hint="eastAsia"/>
          <w:color w:val="FF0000"/>
        </w:rPr>
        <w:t>행동</w:t>
      </w:r>
      <w:r>
        <w:rPr>
          <w:rFonts w:hint="eastAsia"/>
        </w:rPr>
        <w:t>의 연관 두 가지로 구분된다</w:t>
      </w:r>
    </w:p>
    <w:p w14:paraId="4D6B18D3" w14:textId="6200CDCF" w:rsidR="006564EF" w:rsidRDefault="006564EF" w:rsidP="006564EF">
      <w:pPr>
        <w:pStyle w:val="a"/>
      </w:pPr>
      <w:r>
        <w:rPr>
          <w:rFonts w:hint="eastAsia"/>
        </w:rPr>
        <w:t xml:space="preserve">하나의 객체는 다른 객체와 </w:t>
      </w:r>
      <w:r w:rsidRPr="006564EF">
        <w:rPr>
          <w:rFonts w:hint="eastAsia"/>
          <w:color w:val="FF0000"/>
        </w:rPr>
        <w:t>두 개 이상의 연관</w:t>
      </w:r>
      <w:r>
        <w:rPr>
          <w:rFonts w:hint="eastAsia"/>
        </w:rPr>
        <w:t>을 가질 수 있다</w:t>
      </w:r>
    </w:p>
    <w:p w14:paraId="7CF9BACC" w14:textId="2A2DDA92" w:rsidR="006564EF" w:rsidRDefault="006564EF" w:rsidP="006564EF">
      <w:pPr>
        <w:pStyle w:val="7"/>
        <w:ind w:left="400"/>
      </w:pPr>
      <w:r>
        <w:rPr>
          <w:rFonts w:hint="eastAsia"/>
        </w:rPr>
        <w:t>힐러리는 클린턴의 아내이자 정치적 동지</w:t>
      </w:r>
    </w:p>
    <w:p w14:paraId="3C26E396" w14:textId="48EC2E71" w:rsidR="006564EF" w:rsidRDefault="006564EF" w:rsidP="006564EF">
      <w:pPr>
        <w:pStyle w:val="a"/>
      </w:pPr>
      <w:r>
        <w:rPr>
          <w:rFonts w:hint="eastAsia"/>
        </w:rPr>
        <w:t xml:space="preserve">객체는 </w:t>
      </w:r>
      <w:r w:rsidRPr="006564EF">
        <w:rPr>
          <w:rFonts w:hint="eastAsia"/>
          <w:color w:val="FF0000"/>
        </w:rPr>
        <w:t>하나 이상의 다른 객체</w:t>
      </w:r>
      <w:r>
        <w:rPr>
          <w:rFonts w:hint="eastAsia"/>
        </w:rPr>
        <w:t>와 연관을 가질 수 있다</w:t>
      </w:r>
    </w:p>
    <w:p w14:paraId="27BE7274" w14:textId="399F0DEF" w:rsidR="006564EF" w:rsidRPr="006564EF" w:rsidRDefault="006564EF" w:rsidP="006564EF">
      <w:pPr>
        <w:pStyle w:val="7"/>
        <w:ind w:left="400"/>
      </w:pPr>
      <w:r>
        <w:rPr>
          <w:rFonts w:hint="eastAsia"/>
        </w:rPr>
        <w:t>도끼로 몬스터를 죽일 수도 있고,</w:t>
      </w:r>
      <w:r>
        <w:t xml:space="preserve"> </w:t>
      </w:r>
      <w:r>
        <w:rPr>
          <w:rFonts w:hint="eastAsia"/>
        </w:rPr>
        <w:t>나무를 팰 수도 있다</w:t>
      </w:r>
    </w:p>
    <w:p w14:paraId="1E04F807" w14:textId="3FABDA58" w:rsidR="009D16F9" w:rsidRDefault="009D16F9" w:rsidP="009D16F9">
      <w:pPr>
        <w:pStyle w:val="a"/>
        <w:numPr>
          <w:ilvl w:val="0"/>
          <w:numId w:val="0"/>
        </w:numPr>
        <w:ind w:left="403" w:hanging="403"/>
      </w:pPr>
    </w:p>
    <w:p w14:paraId="3EE4257B" w14:textId="47E06398" w:rsidR="009D16F9" w:rsidRDefault="00B04CA1" w:rsidP="00B04CA1">
      <w:pPr>
        <w:pStyle w:val="2"/>
      </w:pPr>
      <w:r>
        <w:rPr>
          <w:rFonts w:hint="eastAsia"/>
        </w:rPr>
        <w:t>연관의 종류</w:t>
      </w:r>
    </w:p>
    <w:p w14:paraId="0659AB2B" w14:textId="1F854DF5" w:rsidR="00B04CA1" w:rsidRDefault="00B04CA1" w:rsidP="00B04CA1">
      <w:pPr>
        <w:pStyle w:val="a"/>
      </w:pPr>
      <w:r>
        <w:rPr>
          <w:rFonts w:hint="eastAsia"/>
        </w:rPr>
        <w:t>다중성 연관</w:t>
      </w:r>
    </w:p>
    <w:p w14:paraId="6925E8D5" w14:textId="008921D9" w:rsidR="00B04CA1" w:rsidRDefault="00B04CA1" w:rsidP="00B04CA1">
      <w:pPr>
        <w:pStyle w:val="7"/>
        <w:ind w:left="400"/>
      </w:pPr>
      <w:r>
        <w:rPr>
          <w:rFonts w:hint="eastAsia"/>
        </w:rPr>
        <w:t xml:space="preserve">선생-수업 </w:t>
      </w:r>
      <w:r>
        <w:t xml:space="preserve">= 1:1 </w:t>
      </w:r>
      <w:r>
        <w:rPr>
          <w:rFonts w:hint="eastAsia"/>
        </w:rPr>
        <w:t>연관,</w:t>
      </w:r>
      <w:r>
        <w:t xml:space="preserve"> </w:t>
      </w:r>
      <w:r>
        <w:rPr>
          <w:rFonts w:hint="eastAsia"/>
        </w:rPr>
        <w:t xml:space="preserve">선생-학생 </w:t>
      </w:r>
      <w:r>
        <w:t xml:space="preserve">= </w:t>
      </w:r>
      <w:proofErr w:type="gramStart"/>
      <w:r>
        <w:t>1:</w:t>
      </w:r>
      <w:r>
        <w:rPr>
          <w:rFonts w:hint="eastAsia"/>
        </w:rPr>
        <w:t>다</w:t>
      </w:r>
      <w:proofErr w:type="gramEnd"/>
      <w:r>
        <w:rPr>
          <w:rFonts w:hint="eastAsia"/>
        </w:rPr>
        <w:t xml:space="preserve"> 연관</w:t>
      </w:r>
    </w:p>
    <w:p w14:paraId="27E440EC" w14:textId="735730AB" w:rsidR="00B04CA1" w:rsidRDefault="00B04CA1" w:rsidP="00B04CA1">
      <w:pPr>
        <w:pStyle w:val="a"/>
      </w:pPr>
      <w:r>
        <w:rPr>
          <w:rFonts w:hint="eastAsia"/>
        </w:rPr>
        <w:t>집합 연관</w:t>
      </w:r>
    </w:p>
    <w:p w14:paraId="72F30767" w14:textId="3621AC33" w:rsidR="00B04CA1" w:rsidRDefault="00B04CA1" w:rsidP="00B04CA1">
      <w:pPr>
        <w:pStyle w:val="7"/>
        <w:ind w:left="400"/>
      </w:pPr>
      <w:r>
        <w:rPr>
          <w:rFonts w:hint="eastAsia"/>
        </w:rPr>
        <w:t xml:space="preserve">한 객체는 여러 객체로 구성될 수 </w:t>
      </w:r>
      <w:proofErr w:type="gramStart"/>
      <w:r>
        <w:rPr>
          <w:rFonts w:hint="eastAsia"/>
        </w:rPr>
        <w:t>있다.</w:t>
      </w:r>
      <w:r>
        <w:t>(</w:t>
      </w:r>
      <w:proofErr w:type="gramEnd"/>
      <w:r>
        <w:rPr>
          <w:rFonts w:hint="eastAsia"/>
        </w:rPr>
        <w:t>다중성 연관 혹은 상속과 헷갈릴 수 있는 개념</w:t>
      </w:r>
      <w:r>
        <w:t>)</w:t>
      </w:r>
    </w:p>
    <w:p w14:paraId="44D7F7F8" w14:textId="4667CB13" w:rsidR="00B04CA1" w:rsidRDefault="00B04CA1" w:rsidP="00B04CA1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농구팀은 농구선수들로 구성된다</w:t>
      </w:r>
    </w:p>
    <w:p w14:paraId="4613A5CB" w14:textId="6E5CB6D6" w:rsidR="00B04CA1" w:rsidRDefault="00B04CA1" w:rsidP="00B04CA1">
      <w:pPr>
        <w:pStyle w:val="a"/>
      </w:pPr>
      <w:r>
        <w:rPr>
          <w:rFonts w:hint="eastAsia"/>
        </w:rPr>
        <w:t>복합 연관</w:t>
      </w:r>
    </w:p>
    <w:p w14:paraId="75DF1F02" w14:textId="72BECFD6" w:rsidR="00B04CA1" w:rsidRDefault="00B04CA1" w:rsidP="00B04CA1">
      <w:pPr>
        <w:pStyle w:val="7"/>
        <w:ind w:left="400"/>
      </w:pPr>
      <w:r>
        <w:rPr>
          <w:rFonts w:hint="eastAsia"/>
        </w:rPr>
        <w:t>컴포넌트</w:t>
      </w:r>
      <w:r>
        <w:t>(</w:t>
      </w:r>
      <w:r>
        <w:rPr>
          <w:rFonts w:hint="eastAsia"/>
        </w:rPr>
        <w:t>구성요소</w:t>
      </w:r>
      <w:r>
        <w:t>)</w:t>
      </w:r>
      <w:r>
        <w:rPr>
          <w:rFonts w:hint="eastAsia"/>
        </w:rPr>
        <w:t>가 복합체 안에서만 컴포넌트로 존재하는 것,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집합 연관의 일정이지만 집합 연관보다 훨씬 밀접하고 강력한 관계</w:t>
      </w:r>
    </w:p>
    <w:p w14:paraId="1D384373" w14:textId="16E6744B" w:rsidR="00B04CA1" w:rsidRDefault="00B04CA1" w:rsidP="00B04CA1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프로 농구 팀은 반드시 프로 리그에 포함되지만,</w:t>
      </w:r>
      <w:r>
        <w:t xml:space="preserve"> </w:t>
      </w:r>
      <w:r>
        <w:rPr>
          <w:rFonts w:hint="eastAsia"/>
        </w:rPr>
        <w:t>프로 농구 선수는 반드시 프로 농구팀에 소속되는 것은 아니다.</w:t>
      </w:r>
    </w:p>
    <w:p w14:paraId="69468B34" w14:textId="5257375C" w:rsidR="00B04CA1" w:rsidRDefault="00B04CA1">
      <w:pPr>
        <w:widowControl/>
        <w:wordWrap/>
        <w:autoSpaceDE/>
        <w:autoSpaceDN/>
      </w:pPr>
      <w:r>
        <w:br w:type="page"/>
      </w:r>
    </w:p>
    <w:p w14:paraId="76F3ACB8" w14:textId="4DF61D69" w:rsidR="00B04CA1" w:rsidRDefault="00B04CA1" w:rsidP="00B04CA1">
      <w:pPr>
        <w:pStyle w:val="4"/>
      </w:pPr>
      <w:r>
        <w:lastRenderedPageBreak/>
        <w:t>“</w:t>
      </w:r>
      <w:r>
        <w:rPr>
          <w:rFonts w:hint="eastAsia"/>
        </w:rPr>
        <w:t>U</w:t>
      </w:r>
      <w:r>
        <w:t xml:space="preserve">ML </w:t>
      </w:r>
      <w:r>
        <w:rPr>
          <w:rFonts w:hint="eastAsia"/>
        </w:rPr>
        <w:t>입문</w:t>
      </w:r>
      <w:r>
        <w:t>”</w:t>
      </w:r>
    </w:p>
    <w:p w14:paraId="75D31A56" w14:textId="05DA9B8B" w:rsidR="00B04CA1" w:rsidRDefault="00B04CA1" w:rsidP="00B04CA1">
      <w:pPr>
        <w:pStyle w:val="a"/>
        <w:numPr>
          <w:ilvl w:val="0"/>
          <w:numId w:val="0"/>
        </w:numPr>
        <w:ind w:left="403" w:hanging="403"/>
      </w:pPr>
    </w:p>
    <w:p w14:paraId="2E8DCA76" w14:textId="6B927367" w:rsidR="00F071F5" w:rsidRDefault="00F071F5" w:rsidP="00F071F5">
      <w:pPr>
        <w:pStyle w:val="2"/>
      </w:pPr>
      <w:r>
        <w:rPr>
          <w:rFonts w:hint="eastAsia"/>
        </w:rPr>
        <w:t>U</w:t>
      </w:r>
      <w:r>
        <w:t xml:space="preserve">ML </w:t>
      </w:r>
      <w:r>
        <w:rPr>
          <w:rFonts w:hint="eastAsia"/>
        </w:rPr>
        <w:t>이란?</w:t>
      </w:r>
    </w:p>
    <w:p w14:paraId="0ADCB14B" w14:textId="77777777" w:rsidR="00F071F5" w:rsidRPr="00B04CA1" w:rsidRDefault="00F071F5" w:rsidP="00F071F5">
      <w:pPr>
        <w:pStyle w:val="a"/>
      </w:pPr>
      <w:r>
        <w:rPr>
          <w:rFonts w:hint="eastAsia"/>
        </w:rPr>
        <w:t>U</w:t>
      </w:r>
      <w:r>
        <w:t xml:space="preserve">nified Modeling </w:t>
      </w:r>
      <w:proofErr w:type="gramStart"/>
      <w:r>
        <w:t>Language /</w:t>
      </w:r>
      <w:proofErr w:type="gramEnd"/>
      <w:r>
        <w:t xml:space="preserve"> </w:t>
      </w:r>
      <w:r>
        <w:rPr>
          <w:rFonts w:hint="eastAsia"/>
        </w:rPr>
        <w:t>소프트웨어 모델링을 위한 언어</w:t>
      </w:r>
    </w:p>
    <w:p w14:paraId="6C621C18" w14:textId="0FC93532" w:rsidR="00F071F5" w:rsidRDefault="00F071F5" w:rsidP="00F071F5">
      <w:pPr>
        <w:pStyle w:val="7"/>
        <w:ind w:left="400"/>
      </w:pPr>
      <w:r>
        <w:rPr>
          <w:rFonts w:hint="eastAsia"/>
        </w:rPr>
        <w:t xml:space="preserve">앞에서 배운 </w:t>
      </w:r>
      <w:proofErr w:type="gramStart"/>
      <w:r>
        <w:rPr>
          <w:rFonts w:hint="eastAsia"/>
        </w:rPr>
        <w:t xml:space="preserve">클래스 </w:t>
      </w:r>
      <w:r>
        <w:t>/</w:t>
      </w:r>
      <w:proofErr w:type="gramEnd"/>
      <w:r>
        <w:t xml:space="preserve"> </w:t>
      </w:r>
      <w:r>
        <w:rPr>
          <w:rFonts w:hint="eastAsia"/>
        </w:rPr>
        <w:t>객체를 효과적으로 표현 가능</w:t>
      </w:r>
    </w:p>
    <w:p w14:paraId="350A81FE" w14:textId="6F29B8C3" w:rsidR="005D0D36" w:rsidRDefault="005D0D36" w:rsidP="005D0D36"/>
    <w:p w14:paraId="2EA1FDF9" w14:textId="12ED48EE" w:rsidR="005D0D36" w:rsidRDefault="005D0D36" w:rsidP="005D0D36">
      <w:pPr>
        <w:pStyle w:val="2"/>
      </w:pPr>
      <w:r>
        <w:rPr>
          <w:rFonts w:hint="eastAsia"/>
        </w:rPr>
        <w:t>클래스 다이어그램</w:t>
      </w:r>
    </w:p>
    <w:p w14:paraId="4B5C1CE6" w14:textId="77777777" w:rsidR="005D0D36" w:rsidRDefault="005D0D36" w:rsidP="005D0D36">
      <w:pPr>
        <w:pStyle w:val="a"/>
        <w:numPr>
          <w:ilvl w:val="0"/>
          <w:numId w:val="0"/>
        </w:numPr>
        <w:ind w:left="403" w:hanging="403"/>
        <w:sectPr w:rsidR="005D0D36" w:rsidSect="00172A16">
          <w:type w:val="continuous"/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14:paraId="05DC207A" w14:textId="7D122C8C" w:rsidR="005D0D36" w:rsidRDefault="005D0D36" w:rsidP="005D0D36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  <w:noProof/>
        </w:rPr>
        <w:drawing>
          <wp:inline distT="0" distB="0" distL="0" distR="0" wp14:anchorId="3A627D18" wp14:editId="33B4EB61">
            <wp:extent cx="3152775" cy="3647066"/>
            <wp:effectExtent l="0" t="0" r="0" b="0"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319" cy="365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0548" w14:textId="7AE8F0F5" w:rsidR="005D0D36" w:rsidRPr="005D0D36" w:rsidRDefault="005D0D36" w:rsidP="005D0D36">
      <w:pPr>
        <w:pStyle w:val="5"/>
        <w:numPr>
          <w:ilvl w:val="0"/>
          <w:numId w:val="22"/>
        </w:numPr>
        <w:ind w:left="403" w:hanging="403"/>
        <w:rPr>
          <w:sz w:val="40"/>
          <w:szCs w:val="42"/>
        </w:rPr>
      </w:pPr>
      <w:r w:rsidRPr="005D0D36">
        <w:rPr>
          <w:rFonts w:hint="eastAsia"/>
          <w:sz w:val="40"/>
          <w:szCs w:val="42"/>
        </w:rPr>
        <w:t>클래스</w:t>
      </w:r>
    </w:p>
    <w:p w14:paraId="11373C12" w14:textId="43B98AF9" w:rsidR="005D0D36" w:rsidRPr="005D0D36" w:rsidRDefault="005D0D36" w:rsidP="005D0D36">
      <w:pPr>
        <w:pStyle w:val="5"/>
        <w:rPr>
          <w:sz w:val="40"/>
          <w:szCs w:val="42"/>
        </w:rPr>
      </w:pPr>
      <w:r w:rsidRPr="005D0D36">
        <w:rPr>
          <w:rFonts w:hint="eastAsia"/>
          <w:sz w:val="40"/>
          <w:szCs w:val="42"/>
        </w:rPr>
        <w:t>속성</w:t>
      </w:r>
    </w:p>
    <w:p w14:paraId="40153F69" w14:textId="6D82DC11" w:rsidR="005D0D36" w:rsidRPr="005D0D36" w:rsidRDefault="005D0D36" w:rsidP="005D0D36">
      <w:pPr>
        <w:pStyle w:val="5"/>
        <w:rPr>
          <w:sz w:val="40"/>
          <w:szCs w:val="42"/>
        </w:rPr>
      </w:pPr>
      <w:r w:rsidRPr="005D0D36">
        <w:rPr>
          <w:rFonts w:hint="eastAsia"/>
          <w:sz w:val="40"/>
          <w:szCs w:val="42"/>
        </w:rPr>
        <w:t>행동</w:t>
      </w:r>
    </w:p>
    <w:p w14:paraId="50416D96" w14:textId="36CB498C" w:rsidR="005D0D36" w:rsidRPr="005D0D36" w:rsidRDefault="005D0D36" w:rsidP="005D0D36">
      <w:pPr>
        <w:pStyle w:val="5"/>
        <w:rPr>
          <w:sz w:val="40"/>
          <w:szCs w:val="42"/>
        </w:rPr>
      </w:pPr>
      <w:r w:rsidRPr="005D0D36">
        <w:rPr>
          <w:rFonts w:hint="eastAsia"/>
          <w:sz w:val="40"/>
          <w:szCs w:val="42"/>
        </w:rPr>
        <w:t>스테레오 타입</w:t>
      </w:r>
    </w:p>
    <w:p w14:paraId="2FD1513C" w14:textId="0F72BE60" w:rsidR="005D0D36" w:rsidRPr="005D0D36" w:rsidRDefault="005D0D36" w:rsidP="005D0D36">
      <w:pPr>
        <w:pStyle w:val="5"/>
        <w:rPr>
          <w:sz w:val="40"/>
          <w:szCs w:val="42"/>
        </w:rPr>
      </w:pPr>
      <w:r w:rsidRPr="005D0D36">
        <w:rPr>
          <w:rFonts w:hint="eastAsia"/>
          <w:sz w:val="40"/>
          <w:szCs w:val="42"/>
        </w:rPr>
        <w:t>책임</w:t>
      </w:r>
    </w:p>
    <w:p w14:paraId="3FFE15FB" w14:textId="419C6750" w:rsidR="005D0D36" w:rsidRPr="005D0D36" w:rsidRDefault="005D0D36" w:rsidP="005D0D36">
      <w:pPr>
        <w:pStyle w:val="5"/>
        <w:rPr>
          <w:sz w:val="40"/>
          <w:szCs w:val="42"/>
        </w:rPr>
      </w:pPr>
      <w:r w:rsidRPr="005D0D36">
        <w:rPr>
          <w:rFonts w:hint="eastAsia"/>
          <w:sz w:val="40"/>
          <w:szCs w:val="42"/>
        </w:rPr>
        <w:t>제약</w:t>
      </w:r>
    </w:p>
    <w:p w14:paraId="61BBFDB9" w14:textId="45E39D6F" w:rsidR="005D0D36" w:rsidRPr="005D0D36" w:rsidRDefault="005D0D36" w:rsidP="005D0D36">
      <w:pPr>
        <w:pStyle w:val="5"/>
        <w:rPr>
          <w:sz w:val="40"/>
          <w:szCs w:val="42"/>
        </w:rPr>
      </w:pPr>
      <w:r w:rsidRPr="005D0D36">
        <w:rPr>
          <w:rFonts w:hint="eastAsia"/>
          <w:sz w:val="40"/>
          <w:szCs w:val="42"/>
        </w:rPr>
        <w:t>노트</w:t>
      </w:r>
    </w:p>
    <w:p w14:paraId="49007E85" w14:textId="77777777" w:rsidR="005D0D36" w:rsidRDefault="005D0D36" w:rsidP="005D0D36">
      <w:pPr>
        <w:pStyle w:val="a"/>
        <w:numPr>
          <w:ilvl w:val="0"/>
          <w:numId w:val="0"/>
        </w:numPr>
        <w:ind w:left="403" w:hanging="403"/>
        <w:sectPr w:rsidR="005D0D36" w:rsidSect="005D0D36">
          <w:type w:val="continuous"/>
          <w:pgSz w:w="11906" w:h="16838"/>
          <w:pgMar w:top="720" w:right="720" w:bottom="720" w:left="720" w:header="851" w:footer="992" w:gutter="0"/>
          <w:cols w:num="2" w:space="425"/>
          <w:docGrid w:linePitch="360"/>
        </w:sectPr>
      </w:pPr>
    </w:p>
    <w:p w14:paraId="3189DECA" w14:textId="77777777" w:rsidR="005D0D36" w:rsidRDefault="005D0D36" w:rsidP="005D0D36">
      <w:pPr>
        <w:pStyle w:val="a"/>
        <w:numPr>
          <w:ilvl w:val="0"/>
          <w:numId w:val="0"/>
        </w:numPr>
      </w:pPr>
    </w:p>
    <w:p w14:paraId="6863B5E1" w14:textId="27505C87" w:rsidR="005D0D36" w:rsidRDefault="00FB1C20" w:rsidP="005D0D36">
      <w:pPr>
        <w:pStyle w:val="2"/>
      </w:pPr>
      <w:r>
        <w:rPr>
          <w:rFonts w:hint="eastAsia"/>
        </w:rPr>
        <w:t>클래스 다이어그램 설명</w:t>
      </w:r>
    </w:p>
    <w:p w14:paraId="50FA799D" w14:textId="65752839" w:rsidR="00FB1C20" w:rsidRDefault="00FB1C20" w:rsidP="00FB1C20">
      <w:pPr>
        <w:pStyle w:val="a"/>
      </w:pPr>
      <w:r>
        <w:rPr>
          <w:rFonts w:hint="eastAsia"/>
        </w:rPr>
        <w:t>속성</w:t>
      </w:r>
    </w:p>
    <w:p w14:paraId="5A950C50" w14:textId="454C7ADC" w:rsidR="00FB1C20" w:rsidRDefault="00FB1C20" w:rsidP="00FB1C20">
      <w:pPr>
        <w:pStyle w:val="7"/>
        <w:ind w:left="400"/>
      </w:pPr>
      <w:r>
        <w:t>‘</w:t>
      </w:r>
      <w:proofErr w:type="gramStart"/>
      <w:r>
        <w:rPr>
          <w:rFonts w:hint="eastAsia"/>
        </w:rPr>
        <w:t xml:space="preserve">속성 </w:t>
      </w:r>
      <w:r>
        <w:t>:</w:t>
      </w:r>
      <w:proofErr w:type="gramEnd"/>
      <w:r>
        <w:t xml:space="preserve"> </w:t>
      </w:r>
      <w:r>
        <w:rPr>
          <w:rFonts w:hint="eastAsia"/>
        </w:rPr>
        <w:t>변수형</w:t>
      </w:r>
      <w:r>
        <w:t xml:space="preserve">’ </w:t>
      </w:r>
      <w:r>
        <w:rPr>
          <w:rFonts w:hint="eastAsia"/>
        </w:rPr>
        <w:t>의 형태로 변수형을 지정해 줄 수 있음</w:t>
      </w:r>
    </w:p>
    <w:p w14:paraId="22123080" w14:textId="6012961E" w:rsidR="00FB1C20" w:rsidRDefault="00FB1C20" w:rsidP="00FB1C20">
      <w:pPr>
        <w:pStyle w:val="7"/>
        <w:ind w:left="400"/>
      </w:pPr>
      <w:r>
        <w:t>‘</w:t>
      </w:r>
      <w:r>
        <w:rPr>
          <w:rFonts w:hint="eastAsia"/>
        </w:rPr>
        <w:t xml:space="preserve">변수형 </w:t>
      </w:r>
      <w:r>
        <w:t xml:space="preserve">= </w:t>
      </w:r>
      <w:r>
        <w:rPr>
          <w:rFonts w:hint="eastAsia"/>
        </w:rPr>
        <w:t>값</w:t>
      </w:r>
      <w:proofErr w:type="gramStart"/>
      <w:r>
        <w:t xml:space="preserve">’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형태로 초기값을 지정해 주기도 함</w:t>
      </w:r>
    </w:p>
    <w:p w14:paraId="4415F037" w14:textId="2104AEE7" w:rsidR="00FB1C20" w:rsidRDefault="00FB1C20" w:rsidP="00FB1C20">
      <w:pPr>
        <w:pStyle w:val="7"/>
        <w:ind w:left="400"/>
      </w:pPr>
      <w:proofErr w:type="spellStart"/>
      <w:r>
        <w:rPr>
          <w:rFonts w:hint="eastAsia"/>
        </w:rPr>
        <w:t>뒷</w:t>
      </w:r>
      <w:proofErr w:type="spellEnd"/>
      <w:r>
        <w:rPr>
          <w:rFonts w:hint="eastAsia"/>
        </w:rPr>
        <w:t xml:space="preserve"> 페이지의 </w:t>
      </w:r>
      <w:r>
        <w:t>‘</w:t>
      </w:r>
      <w:r>
        <w:rPr>
          <w:rFonts w:hint="eastAsia"/>
        </w:rPr>
        <w:t>제약</w:t>
      </w:r>
      <w:r>
        <w:t>’</w:t>
      </w:r>
      <w:r>
        <w:rPr>
          <w:rFonts w:hint="eastAsia"/>
        </w:rPr>
        <w:t>설정과 함께 속성이 어떤 값을 가질 수 있는지를 결정</w:t>
      </w:r>
    </w:p>
    <w:p w14:paraId="4E372F50" w14:textId="50D24461" w:rsidR="00693475" w:rsidRDefault="00FB1C20" w:rsidP="00693475">
      <w:pPr>
        <w:pStyle w:val="7"/>
        <w:ind w:left="400"/>
      </w:pPr>
      <w:r>
        <w:rPr>
          <w:rFonts w:hint="eastAsia"/>
        </w:rPr>
        <w:t>속성의 형태는 개발 언어에 따라 달라지지만 대개 정수,</w:t>
      </w:r>
      <w:r>
        <w:t xml:space="preserve"> </w:t>
      </w:r>
      <w:r>
        <w:rPr>
          <w:rFonts w:hint="eastAsia"/>
        </w:rPr>
        <w:t>실수,</w:t>
      </w:r>
      <w:r>
        <w:t xml:space="preserve"> Boolean(</w:t>
      </w:r>
      <w:r>
        <w:rPr>
          <w:rFonts w:hint="eastAsia"/>
        </w:rPr>
        <w:t>T</w:t>
      </w:r>
      <w:r>
        <w:t xml:space="preserve">/F), </w:t>
      </w:r>
      <w:r>
        <w:rPr>
          <w:rFonts w:hint="eastAsia"/>
        </w:rPr>
        <w:t>텍스트 등으로 구분됨</w:t>
      </w:r>
    </w:p>
    <w:p w14:paraId="5B5C1073" w14:textId="5F86FEAE" w:rsidR="00693475" w:rsidRDefault="00693475" w:rsidP="00693475">
      <w:pPr>
        <w:pStyle w:val="a"/>
      </w:pPr>
      <w:r>
        <w:rPr>
          <w:rFonts w:hint="eastAsia"/>
        </w:rPr>
        <w:t>행동</w:t>
      </w:r>
    </w:p>
    <w:p w14:paraId="58E54A80" w14:textId="48DEE79A" w:rsidR="00693475" w:rsidRDefault="00693475" w:rsidP="00693475">
      <w:pPr>
        <w:pStyle w:val="7"/>
        <w:ind w:left="400"/>
      </w:pPr>
      <w:r>
        <w:rPr>
          <w:rFonts w:hint="eastAsia"/>
        </w:rPr>
        <w:t>오퍼레이션의 정보를 정의(정수,</w:t>
      </w:r>
      <w:r>
        <w:t xml:space="preserve"> </w:t>
      </w:r>
      <w:r>
        <w:rPr>
          <w:rFonts w:hint="eastAsia"/>
        </w:rPr>
        <w:t>실수,</w:t>
      </w:r>
      <w:r>
        <w:t xml:space="preserve"> </w:t>
      </w:r>
      <w:r>
        <w:rPr>
          <w:rFonts w:hint="eastAsia"/>
        </w:rPr>
        <w:t>텍스트 등</w:t>
      </w:r>
      <w:r>
        <w:t>)</w:t>
      </w:r>
    </w:p>
    <w:p w14:paraId="2A67C8D4" w14:textId="6E327B3A" w:rsidR="00693475" w:rsidRDefault="00693475" w:rsidP="00693475">
      <w:pPr>
        <w:pStyle w:val="7"/>
        <w:ind w:left="400"/>
      </w:pPr>
      <w:r>
        <w:t>‘</w:t>
      </w:r>
      <w:r>
        <w:rPr>
          <w:rFonts w:hint="eastAsia"/>
        </w:rPr>
        <w:t>행동</w:t>
      </w:r>
      <w:r>
        <w:t>(</w:t>
      </w:r>
      <w:r>
        <w:rPr>
          <w:rFonts w:hint="eastAsia"/>
        </w:rPr>
        <w:t>피라미터</w:t>
      </w:r>
      <w:proofErr w:type="gramStart"/>
      <w:r>
        <w:t>) :</w:t>
      </w:r>
      <w:proofErr w:type="gramEnd"/>
      <w:r>
        <w:t xml:space="preserve"> </w:t>
      </w:r>
      <w:proofErr w:type="spellStart"/>
      <w:r>
        <w:rPr>
          <w:rFonts w:hint="eastAsia"/>
        </w:rPr>
        <w:t>변환값</w:t>
      </w:r>
      <w:proofErr w:type="spellEnd"/>
      <w:r>
        <w:t xml:space="preserve">’ </w:t>
      </w:r>
      <w:r>
        <w:rPr>
          <w:rFonts w:hint="eastAsia"/>
        </w:rPr>
        <w:t>의 구조</w:t>
      </w:r>
    </w:p>
    <w:p w14:paraId="21AE5AF4" w14:textId="19081AB8" w:rsidR="00693475" w:rsidRDefault="00693475" w:rsidP="00693475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성년체크(주민등록증</w:t>
      </w:r>
      <w:proofErr w:type="gramStart"/>
      <w:r>
        <w:t>) :</w:t>
      </w:r>
      <w:proofErr w:type="gramEnd"/>
      <w:r>
        <w:t xml:space="preserve"> </w:t>
      </w:r>
      <w:proofErr w:type="spellStart"/>
      <w:r>
        <w:rPr>
          <w:rFonts w:hint="eastAsia"/>
        </w:rPr>
        <w:t>입징하가</w:t>
      </w:r>
      <w:proofErr w:type="spellEnd"/>
    </w:p>
    <w:p w14:paraId="125FF8F0" w14:textId="56E33F5E" w:rsidR="00693475" w:rsidRDefault="00693475" w:rsidP="00693475">
      <w:pPr>
        <w:pStyle w:val="a"/>
      </w:pPr>
      <w:r>
        <w:rPr>
          <w:rFonts w:hint="eastAsia"/>
        </w:rPr>
        <w:t>스테레오 타입</w:t>
      </w:r>
    </w:p>
    <w:p w14:paraId="6702E964" w14:textId="723DD6C3" w:rsidR="00693475" w:rsidRDefault="00693475" w:rsidP="00693475">
      <w:pPr>
        <w:pStyle w:val="7"/>
        <w:ind w:left="400"/>
      </w:pPr>
      <w:r>
        <w:rPr>
          <w:rFonts w:hint="eastAsia"/>
        </w:rPr>
        <w:t>&lt;</w:t>
      </w:r>
      <w:r>
        <w:t>&lt;</w:t>
      </w:r>
      <w:proofErr w:type="spellStart"/>
      <w:r>
        <w:rPr>
          <w:rFonts w:hint="eastAsia"/>
        </w:rPr>
        <w:t>타입명</w:t>
      </w:r>
      <w:proofErr w:type="spellEnd"/>
      <w:r>
        <w:rPr>
          <w:rFonts w:hint="eastAsia"/>
        </w:rPr>
        <w:t>&gt;</w:t>
      </w:r>
      <w:r>
        <w:t>&gt;</w:t>
      </w:r>
      <w:r>
        <w:rPr>
          <w:rFonts w:hint="eastAsia"/>
        </w:rPr>
        <w:t>으로 표시,</w:t>
      </w:r>
      <w:r>
        <w:t xml:space="preserve"> </w:t>
      </w:r>
      <w:r>
        <w:rPr>
          <w:rFonts w:hint="eastAsia"/>
        </w:rPr>
        <w:t>속성과 오퍼레이션을 알기 쉽게 구분</w:t>
      </w:r>
    </w:p>
    <w:p w14:paraId="4964E954" w14:textId="440A32E3" w:rsidR="00693475" w:rsidRDefault="00693475" w:rsidP="00693475">
      <w:pPr>
        <w:pStyle w:val="a"/>
      </w:pPr>
      <w:r>
        <w:rPr>
          <w:rFonts w:hint="eastAsia"/>
        </w:rPr>
        <w:t>책임</w:t>
      </w:r>
    </w:p>
    <w:p w14:paraId="564F1245" w14:textId="55C1DCA4" w:rsidR="00693475" w:rsidRDefault="00693475" w:rsidP="00693475">
      <w:pPr>
        <w:pStyle w:val="7"/>
        <w:ind w:left="400"/>
      </w:pPr>
      <w:r>
        <w:rPr>
          <w:rFonts w:hint="eastAsia"/>
        </w:rPr>
        <w:t>클래스가</w:t>
      </w:r>
      <w:r>
        <w:t xml:space="preserve"> </w:t>
      </w:r>
      <w:r>
        <w:rPr>
          <w:rFonts w:hint="eastAsia"/>
        </w:rPr>
        <w:t>해야 하는 일을 지정</w:t>
      </w:r>
    </w:p>
    <w:p w14:paraId="7C382C32" w14:textId="03C7C0D0" w:rsidR="00470A64" w:rsidRDefault="00693475" w:rsidP="00470A64">
      <w:pPr>
        <w:pStyle w:val="7"/>
        <w:ind w:left="400"/>
      </w:pPr>
      <w:r>
        <w:rPr>
          <w:rFonts w:hint="eastAsia"/>
        </w:rPr>
        <w:t>책임을 통해 해당 클래스의 목적성이 정의되고,</w:t>
      </w:r>
      <w:r>
        <w:t xml:space="preserve"> </w:t>
      </w:r>
      <w:r>
        <w:rPr>
          <w:rFonts w:hint="eastAsia"/>
        </w:rPr>
        <w:t>설계의 방향을 제대로 잡을 수 있다</w:t>
      </w:r>
    </w:p>
    <w:p w14:paraId="2910C7A5" w14:textId="4B619270" w:rsidR="00470A64" w:rsidRPr="00CA2B8D" w:rsidRDefault="00470A64" w:rsidP="00CA2B8D">
      <w:pPr>
        <w:pStyle w:val="a"/>
        <w:rPr>
          <w:sz w:val="18"/>
        </w:rPr>
      </w:pPr>
      <w:r>
        <w:br w:type="page"/>
      </w:r>
      <w:r w:rsidR="00CA2B8D">
        <w:rPr>
          <w:rFonts w:hint="eastAsia"/>
        </w:rPr>
        <w:lastRenderedPageBreak/>
        <w:t>제약</w:t>
      </w:r>
    </w:p>
    <w:p w14:paraId="793BBA4F" w14:textId="2A265862" w:rsidR="00CA2B8D" w:rsidRPr="00CA2B8D" w:rsidRDefault="00CA2B8D" w:rsidP="00CA2B8D">
      <w:pPr>
        <w:pStyle w:val="7"/>
        <w:ind w:left="400"/>
      </w:pPr>
      <w:r>
        <w:rPr>
          <w:rFonts w:hint="eastAsia"/>
        </w:rPr>
        <w:t>속성 옆 중괄호,</w:t>
      </w:r>
      <w:r>
        <w:t xml:space="preserve"> </w:t>
      </w:r>
      <w:r>
        <w:rPr>
          <w:rFonts w:hint="eastAsia"/>
        </w:rPr>
        <w:t>속성값의 제약 정의가 필요할 때 사용</w:t>
      </w:r>
    </w:p>
    <w:p w14:paraId="1C197D66" w14:textId="0B1FB768" w:rsidR="00CA2B8D" w:rsidRPr="00CA2B8D" w:rsidRDefault="00CA2B8D" w:rsidP="00CA2B8D">
      <w:pPr>
        <w:pStyle w:val="7"/>
        <w:ind w:left="400"/>
      </w:pPr>
      <w:r>
        <w:rPr>
          <w:rFonts w:hint="eastAsia"/>
        </w:rPr>
        <w:t>제약은 범위 혹은 가능한 값의 목록임</w:t>
      </w:r>
    </w:p>
    <w:p w14:paraId="5ACBC694" w14:textId="428558D6" w:rsidR="00CA2B8D" w:rsidRPr="00CA2B8D" w:rsidRDefault="00CA2B8D" w:rsidP="00CA2B8D">
      <w:pPr>
        <w:pStyle w:val="7"/>
        <w:ind w:left="40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 xml:space="preserve">아이스크림을 </w:t>
      </w:r>
      <w:r>
        <w:t xml:space="preserve">g </w:t>
      </w:r>
      <w:r>
        <w:rPr>
          <w:rFonts w:hint="eastAsia"/>
        </w:rPr>
        <w:t>단위로 파느냐,</w:t>
      </w:r>
      <w:r>
        <w:t xml:space="preserve"> </w:t>
      </w:r>
      <w:proofErr w:type="gramStart"/>
      <w:r>
        <w:rPr>
          <w:rFonts w:hint="eastAsia"/>
        </w:rPr>
        <w:t>싱글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더블 </w:t>
      </w:r>
      <w:r>
        <w:t xml:space="preserve">/ </w:t>
      </w:r>
      <w:r>
        <w:rPr>
          <w:rFonts w:hint="eastAsia"/>
        </w:rPr>
        <w:t>패밀리 등 몇 단계로만 제약하느냐</w:t>
      </w:r>
    </w:p>
    <w:p w14:paraId="10ADF498" w14:textId="0F75EB17" w:rsidR="00CA2B8D" w:rsidRPr="00CA2B8D" w:rsidRDefault="00CA2B8D" w:rsidP="00CA2B8D">
      <w:pPr>
        <w:pStyle w:val="a"/>
        <w:rPr>
          <w:sz w:val="18"/>
        </w:rPr>
      </w:pPr>
      <w:r>
        <w:rPr>
          <w:rFonts w:hint="eastAsia"/>
        </w:rPr>
        <w:t>노트</w:t>
      </w:r>
    </w:p>
    <w:p w14:paraId="39C8843C" w14:textId="6CCA3CEF" w:rsidR="00CA2B8D" w:rsidRDefault="00CA2B8D" w:rsidP="00CA2B8D">
      <w:pPr>
        <w:pStyle w:val="7"/>
        <w:ind w:left="400"/>
      </w:pPr>
      <w:r>
        <w:rPr>
          <w:rFonts w:hint="eastAsia"/>
        </w:rPr>
        <w:t xml:space="preserve">속성이나 오퍼레이션 옆 점선 바깥의 포스트 </w:t>
      </w:r>
      <w:proofErr w:type="spellStart"/>
      <w:r>
        <w:rPr>
          <w:rFonts w:hint="eastAsia"/>
        </w:rPr>
        <w:t>잇으로</w:t>
      </w:r>
      <w:proofErr w:type="spellEnd"/>
      <w:r>
        <w:rPr>
          <w:rFonts w:hint="eastAsia"/>
        </w:rPr>
        <w:t xml:space="preserve"> 표시</w:t>
      </w:r>
    </w:p>
    <w:p w14:paraId="25909396" w14:textId="367AB796" w:rsidR="00F173D1" w:rsidRDefault="00F173D1" w:rsidP="00F173D1"/>
    <w:p w14:paraId="1CE1C405" w14:textId="324018EF" w:rsidR="00F173D1" w:rsidRDefault="00F173D1" w:rsidP="00F173D1">
      <w:pPr>
        <w:pStyle w:val="2"/>
      </w:pPr>
      <w:r>
        <w:rPr>
          <w:rFonts w:hint="eastAsia"/>
        </w:rPr>
        <w:t xml:space="preserve">클래스 </w:t>
      </w:r>
      <w:proofErr w:type="gramStart"/>
      <w:r>
        <w:rPr>
          <w:rFonts w:hint="eastAsia"/>
        </w:rPr>
        <w:t xml:space="preserve">다이어그램 </w:t>
      </w:r>
      <w:r>
        <w:t>/</w:t>
      </w:r>
      <w:proofErr w:type="gramEnd"/>
      <w:r>
        <w:t xml:space="preserve"> </w:t>
      </w:r>
      <w:r>
        <w:rPr>
          <w:rFonts w:hint="eastAsia"/>
        </w:rPr>
        <w:t>연관</w:t>
      </w:r>
    </w:p>
    <w:p w14:paraId="60095EB1" w14:textId="779C9F14" w:rsidR="00F173D1" w:rsidRDefault="00F173D1" w:rsidP="00F173D1">
      <w:pPr>
        <w:pStyle w:val="a"/>
      </w:pPr>
      <w:r>
        <w:rPr>
          <w:rFonts w:hint="eastAsia"/>
        </w:rPr>
        <w:t>{</w:t>
      </w:r>
      <w:proofErr w:type="gramStart"/>
      <w:r>
        <w:t>} :</w:t>
      </w:r>
      <w:proofErr w:type="gramEnd"/>
      <w:r>
        <w:t xml:space="preserve"> </w:t>
      </w:r>
      <w:r>
        <w:rPr>
          <w:rFonts w:hint="eastAsia"/>
        </w:rPr>
        <w:t>제약 조건 표시</w:t>
      </w:r>
    </w:p>
    <w:p w14:paraId="4E8FB1D5" w14:textId="3C8640B7" w:rsidR="00F173D1" w:rsidRDefault="00F173D1" w:rsidP="00F173D1">
      <w:pPr>
        <w:pStyle w:val="a"/>
      </w:pPr>
      <w:proofErr w:type="gramStart"/>
      <w:r>
        <w:rPr>
          <w:rFonts w:hint="eastAsia"/>
        </w:rPr>
        <w:t>*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다수</w:t>
      </w:r>
    </w:p>
    <w:p w14:paraId="056D8FD7" w14:textId="41738941" w:rsidR="00F173D1" w:rsidRDefault="00F173D1" w:rsidP="00F173D1">
      <w:pPr>
        <w:pStyle w:val="a"/>
      </w:pPr>
      <w:r>
        <w:rPr>
          <w:rFonts w:hint="eastAsia"/>
        </w:rPr>
        <w:t>.</w:t>
      </w:r>
      <w:r>
        <w:t xml:space="preserve">. </w:t>
      </w:r>
      <w:proofErr w:type="gramStart"/>
      <w:r>
        <w:rPr>
          <w:rFonts w:hint="eastAsia"/>
        </w:rPr>
        <w:t xml:space="preserve">혹은 </w:t>
      </w:r>
      <w:r>
        <w:t>,</w:t>
      </w:r>
      <w:proofErr w:type="gramEnd"/>
      <w:r>
        <w:t xml:space="preserve"> : </w:t>
      </w:r>
      <w:r>
        <w:rPr>
          <w:rFonts w:hint="eastAsia"/>
        </w:rPr>
        <w:t>또는</w:t>
      </w:r>
      <w:r>
        <w:t>(or)</w:t>
      </w:r>
    </w:p>
    <w:p w14:paraId="00A193A2" w14:textId="441F71E3" w:rsidR="00F173D1" w:rsidRDefault="00F173D1" w:rsidP="00F173D1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2E5D856D" wp14:editId="3EB6BDF5">
                <wp:simplePos x="0" y="0"/>
                <wp:positionH relativeFrom="margin">
                  <wp:posOffset>3079750</wp:posOffset>
                </wp:positionH>
                <wp:positionV relativeFrom="paragraph">
                  <wp:posOffset>154940</wp:posOffset>
                </wp:positionV>
                <wp:extent cx="981075" cy="323850"/>
                <wp:effectExtent l="0" t="0" r="0" b="0"/>
                <wp:wrapNone/>
                <wp:docPr id="27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E4EC9" w14:textId="1B787405" w:rsidR="001B08DF" w:rsidRDefault="001B08DF">
                            <w:r>
                              <w:rPr>
                                <w:rFonts w:hint="eastAsia"/>
                              </w:rPr>
                              <w:t>생성시킨다→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D856D" id="_x0000_s1077" type="#_x0000_t202" style="position:absolute;left:0;text-align:left;margin-left:242.5pt;margin-top:12.2pt;width:77.25pt;height:25.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" filled="f" stroked="f">
                <v:textbox>
                  <w:txbxContent>
                    <w:p w14:paraId="3DCE4EC9" w14:textId="1B787405" w:rsidR="001B08DF" w:rsidRDefault="001B08DF">
                      <w:r>
                        <w:rPr>
                          <w:rFonts w:hint="eastAsia"/>
                        </w:rPr>
                        <w:t>생성시킨다→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069005" w14:textId="4FB26A7A" w:rsidR="00F173D1" w:rsidRDefault="00F173D1" w:rsidP="00F173D1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5E89BDB4" wp14:editId="03A2320E">
                <wp:simplePos x="0" y="0"/>
                <wp:positionH relativeFrom="margin">
                  <wp:posOffset>3048000</wp:posOffset>
                </wp:positionH>
                <wp:positionV relativeFrom="paragraph">
                  <wp:posOffset>469900</wp:posOffset>
                </wp:positionV>
                <wp:extent cx="981075" cy="323850"/>
                <wp:effectExtent l="0" t="0" r="0" b="0"/>
                <wp:wrapNone/>
                <wp:docPr id="27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A36453" w14:textId="77777777" w:rsidR="001B08DF" w:rsidRDefault="001B08DF" w:rsidP="00F173D1">
                            <w:r>
                              <w:rPr>
                                <w:rFonts w:hint="eastAsia"/>
                              </w:rPr>
                              <w:t>생성시킨다→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9BDB4" id="_x0000_s1078" type="#_x0000_t202" style="position:absolute;left:0;text-align:left;margin-left:240pt;margin-top:37pt;width:77.25pt;height:25.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" filled="f" stroked="f">
                <v:textbox>
                  <w:txbxContent>
                    <w:p w14:paraId="4AA36453" w14:textId="77777777" w:rsidR="001B08DF" w:rsidRDefault="001B08DF" w:rsidP="00F173D1">
                      <w:r>
                        <w:rPr>
                          <w:rFonts w:hint="eastAsia"/>
                        </w:rPr>
                        <w:t>생성시킨다→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179803FF" wp14:editId="0066F298">
                <wp:simplePos x="0" y="0"/>
                <wp:positionH relativeFrom="margin">
                  <wp:posOffset>3028950</wp:posOffset>
                </wp:positionH>
                <wp:positionV relativeFrom="paragraph">
                  <wp:posOffset>1012825</wp:posOffset>
                </wp:positionV>
                <wp:extent cx="981075" cy="323850"/>
                <wp:effectExtent l="0" t="0" r="0" b="0"/>
                <wp:wrapNone/>
                <wp:docPr id="27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2B679" w14:textId="77777777" w:rsidR="001B08DF" w:rsidRDefault="001B08DF" w:rsidP="00F173D1">
                            <w:r>
                              <w:rPr>
                                <w:rFonts w:hint="eastAsia"/>
                              </w:rPr>
                              <w:t>생성시킨다→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03FF" id="_x0000_s1079" type="#_x0000_t202" style="position:absolute;left:0;text-align:left;margin-left:238.5pt;margin-top:79.75pt;width:77.25pt;height:25.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" filled="f" stroked="f">
                <v:textbox>
                  <w:txbxContent>
                    <w:p w14:paraId="7052B679" w14:textId="77777777" w:rsidR="001B08DF" w:rsidRDefault="001B08DF" w:rsidP="00F173D1">
                      <w:r>
                        <w:rPr>
                          <w:rFonts w:hint="eastAsia"/>
                        </w:rPr>
                        <w:t>생성시킨다→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CCB01FC" wp14:editId="08756AD8">
                <wp:simplePos x="0" y="0"/>
                <wp:positionH relativeFrom="margin">
                  <wp:posOffset>3019425</wp:posOffset>
                </wp:positionH>
                <wp:positionV relativeFrom="paragraph">
                  <wp:posOffset>1679575</wp:posOffset>
                </wp:positionV>
                <wp:extent cx="981075" cy="323850"/>
                <wp:effectExtent l="0" t="0" r="0" b="0"/>
                <wp:wrapNone/>
                <wp:docPr id="28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743124" w14:textId="77777777" w:rsidR="001B08DF" w:rsidRDefault="001B08DF" w:rsidP="00F173D1">
                            <w:r>
                              <w:rPr>
                                <w:rFonts w:hint="eastAsia"/>
                              </w:rPr>
                              <w:t>생성시킨다→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B01FC" id="_x0000_s1080" type="#_x0000_t202" style="position:absolute;left:0;text-align:left;margin-left:237.75pt;margin-top:132.25pt;width:77.25pt;height:25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" filled="f" stroked="f">
                <v:textbox>
                  <w:txbxContent>
                    <w:p w14:paraId="02743124" w14:textId="77777777" w:rsidR="001B08DF" w:rsidRDefault="001B08DF" w:rsidP="00F173D1">
                      <w:r>
                        <w:rPr>
                          <w:rFonts w:hint="eastAsia"/>
                        </w:rPr>
                        <w:t>생성시킨다→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3DC983E" wp14:editId="1B9087BC">
            <wp:extent cx="6648450" cy="2085975"/>
            <wp:effectExtent l="0" t="38100" r="0" b="0"/>
            <wp:docPr id="276" name="다이어그램 27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8" r:lo="rId69" r:qs="rId70" r:cs="rId71"/>
              </a:graphicData>
            </a:graphic>
          </wp:inline>
        </w:drawing>
      </w:r>
    </w:p>
    <w:p w14:paraId="74B4B9DB" w14:textId="77777777" w:rsidR="00F173D1" w:rsidRDefault="00F173D1" w:rsidP="00F173D1">
      <w:pPr>
        <w:pStyle w:val="a"/>
        <w:numPr>
          <w:ilvl w:val="0"/>
          <w:numId w:val="0"/>
        </w:numPr>
        <w:ind w:left="403" w:hanging="403"/>
      </w:pPr>
    </w:p>
    <w:p w14:paraId="7A76CB51" w14:textId="6948D402" w:rsidR="00F173D1" w:rsidRDefault="00F173D1" w:rsidP="00F173D1">
      <w:pPr>
        <w:pStyle w:val="2"/>
      </w:pPr>
      <w:r>
        <w:rPr>
          <w:rFonts w:hint="eastAsia"/>
        </w:rPr>
        <w:t xml:space="preserve">클래스 </w:t>
      </w:r>
      <w:proofErr w:type="gramStart"/>
      <w:r>
        <w:rPr>
          <w:rFonts w:hint="eastAsia"/>
        </w:rPr>
        <w:t xml:space="preserve">다이어그램 </w:t>
      </w:r>
      <w:r>
        <w:t>/</w:t>
      </w:r>
      <w:proofErr w:type="gramEnd"/>
      <w:r>
        <w:t xml:space="preserve"> </w:t>
      </w:r>
      <w:r>
        <w:rPr>
          <w:rFonts w:hint="eastAsia"/>
        </w:rPr>
        <w:t>다중성</w:t>
      </w:r>
    </w:p>
    <w:p w14:paraId="2FEF777C" w14:textId="7A9EE017" w:rsidR="00F173D1" w:rsidRDefault="00F173D1" w:rsidP="00F173D1">
      <w:pPr>
        <w:pStyle w:val="a"/>
        <w:numPr>
          <w:ilvl w:val="0"/>
          <w:numId w:val="0"/>
        </w:numPr>
        <w:ind w:left="403" w:hanging="403"/>
      </w:pPr>
    </w:p>
    <w:p w14:paraId="55184ECB" w14:textId="7B247A9C" w:rsidR="00F173D1" w:rsidRDefault="00F173D1" w:rsidP="00F173D1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19675B39" wp14:editId="12B4000C">
                <wp:simplePos x="0" y="0"/>
                <wp:positionH relativeFrom="margin">
                  <wp:align>center</wp:align>
                </wp:positionH>
                <wp:positionV relativeFrom="paragraph">
                  <wp:posOffset>700405</wp:posOffset>
                </wp:positionV>
                <wp:extent cx="1143000" cy="381000"/>
                <wp:effectExtent l="0" t="0" r="0" b="0"/>
                <wp:wrapNone/>
                <wp:docPr id="28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DBE03" w14:textId="273DFF3B" w:rsidR="001B08DF" w:rsidRPr="00F173D1" w:rsidRDefault="001B08DF" w:rsidP="00F173D1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E</w:t>
                            </w:r>
                            <w:r>
                              <w:rPr>
                                <w:sz w:val="30"/>
                                <w:szCs w:val="32"/>
                              </w:rPr>
                              <w:t>mploys</w:t>
                            </w: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75B39" id="_x0000_s1081" type="#_x0000_t202" style="position:absolute;left:0;text-align:left;margin-left:0;margin-top:55.15pt;width:90pt;height:30pt;z-index:2517299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" filled="f" stroked="f">
                <v:textbox>
                  <w:txbxContent>
                    <w:p w14:paraId="07FDBE03" w14:textId="273DFF3B" w:rsidR="001B08DF" w:rsidRPr="00F173D1" w:rsidRDefault="001B08DF" w:rsidP="00F173D1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E</w:t>
                      </w:r>
                      <w:r>
                        <w:rPr>
                          <w:sz w:val="30"/>
                          <w:szCs w:val="32"/>
                        </w:rPr>
                        <w:t>mploys</w:t>
                      </w:r>
                      <w:r>
                        <w:rPr>
                          <w:rFonts w:hint="eastAsia"/>
                          <w:sz w:val="30"/>
                          <w:szCs w:val="32"/>
                        </w:rPr>
                        <w:t>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57A8C1A" wp14:editId="1E727EE7">
                <wp:simplePos x="0" y="0"/>
                <wp:positionH relativeFrom="margin">
                  <wp:posOffset>2751455</wp:posOffset>
                </wp:positionH>
                <wp:positionV relativeFrom="paragraph">
                  <wp:posOffset>167005</wp:posOffset>
                </wp:positionV>
                <wp:extent cx="1143000" cy="381000"/>
                <wp:effectExtent l="0" t="0" r="0" b="0"/>
                <wp:wrapNone/>
                <wp:docPr id="28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0C2C3" w14:textId="039B7253" w:rsidR="001B08DF" w:rsidRPr="00F173D1" w:rsidRDefault="001B08DF" w:rsidP="00F173D1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sz w:val="30"/>
                                <w:szCs w:val="32"/>
                              </w:rPr>
                              <w:t>Plays on</w:t>
                            </w:r>
                            <w:r w:rsidRPr="00F173D1"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8C1A" id="_x0000_s1082" type="#_x0000_t202" style="position:absolute;left:0;text-align:left;margin-left:216.65pt;margin-top:13.15pt;width:90pt;height:30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" filled="f" stroked="f">
                <v:textbox>
                  <w:txbxContent>
                    <w:p w14:paraId="73D0C2C3" w14:textId="039B7253" w:rsidR="001B08DF" w:rsidRPr="00F173D1" w:rsidRDefault="001B08DF" w:rsidP="00F173D1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sz w:val="30"/>
                          <w:szCs w:val="32"/>
                        </w:rPr>
                        <w:t>Plays on</w:t>
                      </w:r>
                      <w:r w:rsidRPr="00F173D1">
                        <w:rPr>
                          <w:rFonts w:hint="eastAsia"/>
                          <w:sz w:val="30"/>
                          <w:szCs w:val="32"/>
                        </w:rPr>
                        <w:t>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7576">
        <w:rPr>
          <w:rFonts w:hint="eastAsia"/>
          <w:noProof/>
        </w:rPr>
        <w:drawing>
          <wp:inline distT="0" distB="0" distL="0" distR="0" wp14:anchorId="5FDB6215" wp14:editId="297B1808">
            <wp:extent cx="6610350" cy="1257300"/>
            <wp:effectExtent l="0" t="0" r="0" b="0"/>
            <wp:docPr id="284" name="다이어그램 2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" r:lo="rId74" r:qs="rId75" r:cs="rId76"/>
              </a:graphicData>
            </a:graphic>
          </wp:inline>
        </w:drawing>
      </w:r>
    </w:p>
    <w:p w14:paraId="7F853ABA" w14:textId="6FAB401C" w:rsidR="00F173D1" w:rsidRDefault="00F173D1" w:rsidP="00F173D1">
      <w:pPr>
        <w:pStyle w:val="a"/>
        <w:numPr>
          <w:ilvl w:val="0"/>
          <w:numId w:val="0"/>
        </w:numPr>
        <w:ind w:left="403" w:hanging="403"/>
      </w:pPr>
    </w:p>
    <w:p w14:paraId="17C7644A" w14:textId="31CB609E" w:rsidR="00137576" w:rsidRDefault="00137576" w:rsidP="00137576">
      <w:pPr>
        <w:pStyle w:val="2"/>
      </w:pPr>
      <w:r>
        <w:rPr>
          <w:rFonts w:hint="eastAsia"/>
        </w:rPr>
        <w:t xml:space="preserve">클래스 </w:t>
      </w:r>
      <w:proofErr w:type="gramStart"/>
      <w:r>
        <w:rPr>
          <w:rFonts w:hint="eastAsia"/>
        </w:rPr>
        <w:t xml:space="preserve">다이어그램 </w:t>
      </w:r>
      <w:r>
        <w:t>/</w:t>
      </w:r>
      <w:proofErr w:type="gramEnd"/>
      <w:r>
        <w:t xml:space="preserve"> </w:t>
      </w:r>
      <w:r>
        <w:rPr>
          <w:rFonts w:hint="eastAsia"/>
        </w:rPr>
        <w:t>반사 연관</w:t>
      </w:r>
    </w:p>
    <w:p w14:paraId="3A759764" w14:textId="5B0247B5" w:rsidR="00137576" w:rsidRDefault="00137576" w:rsidP="00137576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3FBE83C" wp14:editId="7255BE43">
                <wp:simplePos x="0" y="0"/>
                <wp:positionH relativeFrom="margin">
                  <wp:posOffset>2409825</wp:posOffset>
                </wp:positionH>
                <wp:positionV relativeFrom="page">
                  <wp:posOffset>8620125</wp:posOffset>
                </wp:positionV>
                <wp:extent cx="1143000" cy="381000"/>
                <wp:effectExtent l="0" t="0" r="0" b="0"/>
                <wp:wrapNone/>
                <wp:docPr id="28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4CFFA" w14:textId="6941D2C8" w:rsidR="001B08DF" w:rsidRPr="00F173D1" w:rsidRDefault="001B08DF" w:rsidP="00137576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E83C" id="_x0000_s1083" type="#_x0000_t202" style="position:absolute;left:0;text-align:left;margin-left:189.75pt;margin-top:678.75pt;width:90pt;height:30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" filled="f" stroked="f">
                <v:textbox>
                  <w:txbxContent>
                    <w:p w14:paraId="6D04CFFA" w14:textId="6941D2C8" w:rsidR="001B08DF" w:rsidRPr="00F173D1" w:rsidRDefault="001B08DF" w:rsidP="00137576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014E47E" wp14:editId="5E71003E">
                <wp:simplePos x="0" y="0"/>
                <wp:positionH relativeFrom="column">
                  <wp:posOffset>2695575</wp:posOffset>
                </wp:positionH>
                <wp:positionV relativeFrom="page">
                  <wp:posOffset>8562975</wp:posOffset>
                </wp:positionV>
                <wp:extent cx="2171700" cy="1114425"/>
                <wp:effectExtent l="0" t="0" r="19050" b="28575"/>
                <wp:wrapNone/>
                <wp:docPr id="286" name="사각형: 둥근 모서리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1144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135710" w14:textId="74253394" w:rsidR="001B08DF" w:rsidRPr="00137576" w:rsidRDefault="001B08DF" w:rsidP="00137576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탑승자</w:t>
                            </w:r>
                          </w:p>
                          <w:p w14:paraId="2BFFB590" w14:textId="1A14E11C" w:rsidR="001B08DF" w:rsidRPr="00137576" w:rsidRDefault="001B08DF" w:rsidP="00137576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14E47E" id="사각형: 둥근 모서리 286" o:spid="_x0000_s1084" style="position:absolute;left:0;text-align:left;margin-left:212.25pt;margin-top:674.25pt;width:171pt;height:87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" fillcolor="#4472c4 [3204]" strokecolor="#1f3763 [1604]" strokeweight="1pt">
                <v:stroke joinstyle="miter"/>
                <v:textbox>
                  <w:txbxContent>
                    <w:p w14:paraId="27135710" w14:textId="74253394" w:rsidR="001B08DF" w:rsidRPr="00137576" w:rsidRDefault="001B08DF" w:rsidP="00137576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탑승자</w:t>
                      </w:r>
                    </w:p>
                    <w:p w14:paraId="2BFFB590" w14:textId="1A14E11C" w:rsidR="001B08DF" w:rsidRPr="00137576" w:rsidRDefault="001B08DF" w:rsidP="00137576">
                      <w:pPr>
                        <w:rPr>
                          <w:sz w:val="30"/>
                          <w:szCs w:val="32"/>
                        </w:rPr>
                      </w:pPr>
                    </w:p>
                  </w:txbxContent>
                </v:textbox>
                <w10:wrap anchory="page"/>
              </v:roundrect>
            </w:pict>
          </mc:Fallback>
        </mc:AlternateContent>
      </w:r>
    </w:p>
    <w:p w14:paraId="72AEF3BA" w14:textId="414FC9A8" w:rsidR="00137576" w:rsidRDefault="00137576" w:rsidP="00137576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41986D05" wp14:editId="30234256">
                <wp:simplePos x="0" y="0"/>
                <wp:positionH relativeFrom="margin">
                  <wp:posOffset>3971925</wp:posOffset>
                </wp:positionH>
                <wp:positionV relativeFrom="page">
                  <wp:posOffset>9658350</wp:posOffset>
                </wp:positionV>
                <wp:extent cx="1143000" cy="381000"/>
                <wp:effectExtent l="0" t="0" r="0" b="0"/>
                <wp:wrapNone/>
                <wp:docPr id="28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36262" w14:textId="7C36CEED" w:rsidR="001B08DF" w:rsidRPr="00F173D1" w:rsidRDefault="001B08DF" w:rsidP="00137576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sz w:val="30"/>
                                <w:szCs w:val="32"/>
                              </w:rPr>
                              <w:t>0.4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6D05" id="_x0000_s1085" type="#_x0000_t202" style="position:absolute;left:0;text-align:left;margin-left:312.75pt;margin-top:760.5pt;width:90pt;height:30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" filled="f" stroked="f">
                <v:textbox>
                  <w:txbxContent>
                    <w:p w14:paraId="59136262" w14:textId="7C36CEED" w:rsidR="001B08DF" w:rsidRPr="00F173D1" w:rsidRDefault="001B08DF" w:rsidP="00137576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sz w:val="30"/>
                          <w:szCs w:val="32"/>
                        </w:rPr>
                        <w:t>0.4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73E91684" wp14:editId="53B4A1BA">
                <wp:simplePos x="0" y="0"/>
                <wp:positionH relativeFrom="margin">
                  <wp:posOffset>609600</wp:posOffset>
                </wp:positionH>
                <wp:positionV relativeFrom="page">
                  <wp:posOffset>9391650</wp:posOffset>
                </wp:positionV>
                <wp:extent cx="1143000" cy="381000"/>
                <wp:effectExtent l="0" t="0" r="0" b="0"/>
                <wp:wrapNone/>
                <wp:docPr id="28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07CE66" w14:textId="17D77291" w:rsidR="001B08DF" w:rsidRPr="00F173D1" w:rsidRDefault="001B08DF" w:rsidP="00137576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운전한다</w:t>
                            </w:r>
                            <w:r w:rsidRPr="00F173D1"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91684" id="_x0000_s1086" type="#_x0000_t202" style="position:absolute;left:0;text-align:left;margin-left:48pt;margin-top:739.5pt;width:90pt;height:30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" filled="f" stroked="f">
                <v:textbox>
                  <w:txbxContent>
                    <w:p w14:paraId="4F07CE66" w14:textId="17D77291" w:rsidR="001B08DF" w:rsidRPr="00F173D1" w:rsidRDefault="001B08DF" w:rsidP="00137576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운전한다</w:t>
                      </w:r>
                      <w:r w:rsidRPr="00F173D1">
                        <w:rPr>
                          <w:rFonts w:hint="eastAsia"/>
                          <w:sz w:val="30"/>
                          <w:szCs w:val="32"/>
                        </w:rPr>
                        <w:t>→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99B96A9" wp14:editId="53AD3728">
                <wp:simplePos x="0" y="0"/>
                <wp:positionH relativeFrom="column">
                  <wp:posOffset>1762125</wp:posOffset>
                </wp:positionH>
                <wp:positionV relativeFrom="page">
                  <wp:posOffset>9010650</wp:posOffset>
                </wp:positionV>
                <wp:extent cx="2171700" cy="1114425"/>
                <wp:effectExtent l="0" t="0" r="19050" b="28575"/>
                <wp:wrapNone/>
                <wp:docPr id="285" name="사각형: 둥근 모서리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1144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F9D92" w14:textId="05D5E23A" w:rsidR="001B08DF" w:rsidRDefault="001B08DF" w:rsidP="00137576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 w:rsidRPr="00137576"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운전수</w:t>
                            </w:r>
                          </w:p>
                          <w:p w14:paraId="795470C2" w14:textId="77777777" w:rsidR="001B08DF" w:rsidRPr="00137576" w:rsidRDefault="001B08DF" w:rsidP="00137576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9B96A9" id="사각형: 둥근 모서리 285" o:spid="_x0000_s1087" style="position:absolute;left:0;text-align:left;margin-left:138.75pt;margin-top:709.5pt;width:171pt;height:87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" fillcolor="#4472c4 [3204]" strokecolor="#1f3763 [1604]" strokeweight="1pt">
                <v:stroke joinstyle="miter"/>
                <v:textbox>
                  <w:txbxContent>
                    <w:p w14:paraId="689F9D92" w14:textId="05D5E23A" w:rsidR="001B08DF" w:rsidRDefault="001B08DF" w:rsidP="00137576">
                      <w:pPr>
                        <w:rPr>
                          <w:sz w:val="30"/>
                          <w:szCs w:val="32"/>
                        </w:rPr>
                      </w:pPr>
                      <w:r w:rsidRPr="00137576">
                        <w:rPr>
                          <w:rFonts w:hint="eastAsia"/>
                          <w:sz w:val="30"/>
                          <w:szCs w:val="32"/>
                        </w:rPr>
                        <w:t>운전수</w:t>
                      </w:r>
                    </w:p>
                    <w:p w14:paraId="795470C2" w14:textId="77777777" w:rsidR="001B08DF" w:rsidRPr="00137576" w:rsidRDefault="001B08DF" w:rsidP="00137576">
                      <w:pPr>
                        <w:rPr>
                          <w:sz w:val="30"/>
                          <w:szCs w:val="32"/>
                        </w:rPr>
                      </w:pPr>
                    </w:p>
                  </w:txbxContent>
                </v:textbox>
                <w10:wrap anchory="page"/>
              </v:roundrect>
            </w:pict>
          </mc:Fallback>
        </mc:AlternateContent>
      </w:r>
    </w:p>
    <w:p w14:paraId="7014A78E" w14:textId="42531942" w:rsidR="00137576" w:rsidRDefault="00137576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BCE03BC" w14:textId="120D6DC3" w:rsidR="00137576" w:rsidRDefault="00137576" w:rsidP="00137576">
      <w:pPr>
        <w:pStyle w:val="2"/>
      </w:pPr>
      <w:r>
        <w:rPr>
          <w:rFonts w:hint="eastAsia"/>
        </w:rPr>
        <w:lastRenderedPageBreak/>
        <w:t xml:space="preserve">클래스 </w:t>
      </w:r>
      <w:proofErr w:type="gramStart"/>
      <w:r>
        <w:rPr>
          <w:rFonts w:hint="eastAsia"/>
        </w:rPr>
        <w:t xml:space="preserve">다이어그램 </w:t>
      </w:r>
      <w:r>
        <w:t>/</w:t>
      </w:r>
      <w:proofErr w:type="gramEnd"/>
      <w:r>
        <w:t xml:space="preserve"> </w:t>
      </w:r>
      <w:r>
        <w:rPr>
          <w:rFonts w:hint="eastAsia"/>
        </w:rPr>
        <w:t>제약 조건</w:t>
      </w:r>
    </w:p>
    <w:p w14:paraId="23457EAE" w14:textId="0121AECB" w:rsidR="00137576" w:rsidRDefault="00137576" w:rsidP="00137576">
      <w:pPr>
        <w:pStyle w:val="a"/>
        <w:numPr>
          <w:ilvl w:val="0"/>
          <w:numId w:val="0"/>
        </w:numPr>
        <w:ind w:left="403" w:hanging="403"/>
      </w:pPr>
    </w:p>
    <w:p w14:paraId="3BF7A4F2" w14:textId="61DE942B" w:rsidR="00137576" w:rsidRDefault="00137576" w:rsidP="00137576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124945E" wp14:editId="3729EA86">
                <wp:simplePos x="0" y="0"/>
                <wp:positionH relativeFrom="column">
                  <wp:posOffset>1752600</wp:posOffset>
                </wp:positionH>
                <wp:positionV relativeFrom="page">
                  <wp:posOffset>1447800</wp:posOffset>
                </wp:positionV>
                <wp:extent cx="533400" cy="485775"/>
                <wp:effectExtent l="0" t="0" r="19050" b="28575"/>
                <wp:wrapNone/>
                <wp:docPr id="293" name="사각형: 둥근 모서리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857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7052CB" w14:textId="0D5B7951" w:rsidR="001B08DF" w:rsidRPr="00137576" w:rsidRDefault="001B08DF" w:rsidP="00137576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O</w:t>
                            </w:r>
                            <w:r>
                              <w:rPr>
                                <w:sz w:val="30"/>
                                <w:szCs w:val="32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4945E" id="사각형: 둥근 모서리 293" o:spid="_x0000_s1088" style="position:absolute;left:0;text-align:left;margin-left:138pt;margin-top:114pt;width:42pt;height:38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" fillcolor="#4472c4 [3204]" strokecolor="#1f3763 [1604]" strokeweight="1pt">
                <v:stroke joinstyle="miter"/>
                <v:textbox>
                  <w:txbxContent>
                    <w:p w14:paraId="637052CB" w14:textId="0D5B7951" w:rsidR="001B08DF" w:rsidRPr="00137576" w:rsidRDefault="001B08DF" w:rsidP="00137576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O</w:t>
                      </w:r>
                      <w:r>
                        <w:rPr>
                          <w:sz w:val="30"/>
                          <w:szCs w:val="32"/>
                        </w:rPr>
                        <w:t>R</w:t>
                      </w:r>
                    </w:p>
                  </w:txbxContent>
                </v:textbox>
                <w10:wrap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768D667B" wp14:editId="5E16ED38">
                <wp:simplePos x="0" y="0"/>
                <wp:positionH relativeFrom="margin">
                  <wp:posOffset>2847975</wp:posOffset>
                </wp:positionH>
                <wp:positionV relativeFrom="paragraph">
                  <wp:posOffset>732155</wp:posOffset>
                </wp:positionV>
                <wp:extent cx="1143000" cy="381000"/>
                <wp:effectExtent l="0" t="0" r="0" b="0"/>
                <wp:wrapNone/>
                <wp:docPr id="29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AE0D9" w14:textId="77777777" w:rsidR="001B08DF" w:rsidRPr="00F173D1" w:rsidRDefault="001B08DF" w:rsidP="00137576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선택</w:t>
                            </w:r>
                            <w:r w:rsidRPr="00F173D1"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D667B" id="_x0000_s1089" type="#_x0000_t202" style="position:absolute;left:0;text-align:left;margin-left:224.25pt;margin-top:57.65pt;width:90pt;height:30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" filled="f" stroked="f">
                <v:textbox>
                  <w:txbxContent>
                    <w:p w14:paraId="031AE0D9" w14:textId="77777777" w:rsidR="001B08DF" w:rsidRPr="00F173D1" w:rsidRDefault="001B08DF" w:rsidP="00137576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선택</w:t>
                      </w:r>
                      <w:r w:rsidRPr="00F173D1">
                        <w:rPr>
                          <w:rFonts w:hint="eastAsia"/>
                          <w:sz w:val="30"/>
                          <w:szCs w:val="32"/>
                        </w:rPr>
                        <w:t>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5BF60332" wp14:editId="309775AE">
                <wp:simplePos x="0" y="0"/>
                <wp:positionH relativeFrom="margin">
                  <wp:posOffset>2847975</wp:posOffset>
                </wp:positionH>
                <wp:positionV relativeFrom="paragraph">
                  <wp:posOffset>55880</wp:posOffset>
                </wp:positionV>
                <wp:extent cx="1143000" cy="381000"/>
                <wp:effectExtent l="0" t="0" r="0" b="0"/>
                <wp:wrapNone/>
                <wp:docPr id="29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2E31A" w14:textId="6786EBDB" w:rsidR="001B08DF" w:rsidRPr="00F173D1" w:rsidRDefault="001B08DF" w:rsidP="00137576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선택</w:t>
                            </w:r>
                            <w:r w:rsidRPr="00F173D1"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0332" id="_x0000_s1090" type="#_x0000_t202" style="position:absolute;left:0;text-align:left;margin-left:224.25pt;margin-top:4.4pt;width:90pt;height:30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" filled="f" stroked="f">
                <v:textbox>
                  <w:txbxContent>
                    <w:p w14:paraId="5AF2E31A" w14:textId="6786EBDB" w:rsidR="001B08DF" w:rsidRPr="00F173D1" w:rsidRDefault="001B08DF" w:rsidP="00137576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선택</w:t>
                      </w:r>
                      <w:r w:rsidRPr="00F173D1">
                        <w:rPr>
                          <w:rFonts w:hint="eastAsia"/>
                          <w:sz w:val="30"/>
                          <w:szCs w:val="32"/>
                        </w:rPr>
                        <w:t>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2E3581C" wp14:editId="3D8A631C">
            <wp:extent cx="6581775" cy="1190625"/>
            <wp:effectExtent l="0" t="0" r="0" b="0"/>
            <wp:docPr id="290" name="다이어그램 2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</wp:inline>
        </w:drawing>
      </w:r>
    </w:p>
    <w:p w14:paraId="32051B9C" w14:textId="6B81BCEB" w:rsidR="00137576" w:rsidRDefault="00137576" w:rsidP="00137576">
      <w:pPr>
        <w:pStyle w:val="a"/>
        <w:numPr>
          <w:ilvl w:val="0"/>
          <w:numId w:val="0"/>
        </w:numPr>
        <w:ind w:left="403" w:hanging="403"/>
      </w:pPr>
    </w:p>
    <w:p w14:paraId="6B39708A" w14:textId="6EBCAD36" w:rsidR="00137576" w:rsidRDefault="00137576" w:rsidP="00137576">
      <w:pPr>
        <w:pStyle w:val="2"/>
      </w:pPr>
      <w:r>
        <w:rPr>
          <w:rFonts w:hint="eastAsia"/>
        </w:rPr>
        <w:t xml:space="preserve">클래스 </w:t>
      </w:r>
      <w:proofErr w:type="gramStart"/>
      <w:r>
        <w:rPr>
          <w:rFonts w:hint="eastAsia"/>
        </w:rPr>
        <w:t xml:space="preserve">다이어그램 </w:t>
      </w:r>
      <w:r>
        <w:t>/</w:t>
      </w:r>
      <w:proofErr w:type="gramEnd"/>
      <w:r>
        <w:t xml:space="preserve"> </w:t>
      </w:r>
      <w:r>
        <w:rPr>
          <w:rFonts w:hint="eastAsia"/>
        </w:rPr>
        <w:t>수식 연관</w:t>
      </w:r>
    </w:p>
    <w:p w14:paraId="689D0FC6" w14:textId="77777777" w:rsidR="008D1D31" w:rsidRDefault="008D1D31" w:rsidP="00137576">
      <w:pPr>
        <w:pStyle w:val="a"/>
        <w:numPr>
          <w:ilvl w:val="0"/>
          <w:numId w:val="0"/>
        </w:numPr>
        <w:ind w:left="403" w:hanging="403"/>
      </w:pPr>
    </w:p>
    <w:p w14:paraId="166A3971" w14:textId="77777777" w:rsidR="008D1D31" w:rsidRDefault="008D1D31" w:rsidP="00137576">
      <w:pPr>
        <w:pStyle w:val="a"/>
        <w:numPr>
          <w:ilvl w:val="0"/>
          <w:numId w:val="0"/>
        </w:numPr>
        <w:ind w:left="403" w:hanging="403"/>
      </w:pPr>
    </w:p>
    <w:p w14:paraId="692D138A" w14:textId="78E7FC1A" w:rsidR="008D1D31" w:rsidRDefault="008D1D31" w:rsidP="00137576">
      <w:pPr>
        <w:pStyle w:val="a"/>
        <w:numPr>
          <w:ilvl w:val="0"/>
          <w:numId w:val="0"/>
        </w:numPr>
        <w:ind w:left="403" w:hanging="403"/>
      </w:pPr>
    </w:p>
    <w:p w14:paraId="7A2848DD" w14:textId="77777777" w:rsidR="008D1D31" w:rsidRDefault="008D1D31" w:rsidP="00137576">
      <w:pPr>
        <w:pStyle w:val="a"/>
        <w:numPr>
          <w:ilvl w:val="0"/>
          <w:numId w:val="0"/>
        </w:numPr>
        <w:ind w:left="403" w:hanging="403"/>
      </w:pPr>
    </w:p>
    <w:p w14:paraId="33E8F201" w14:textId="77777777" w:rsidR="008D1D31" w:rsidRDefault="008D1D31" w:rsidP="00137576">
      <w:pPr>
        <w:pStyle w:val="a"/>
        <w:numPr>
          <w:ilvl w:val="0"/>
          <w:numId w:val="0"/>
        </w:numPr>
        <w:ind w:left="403" w:hanging="403"/>
      </w:pPr>
    </w:p>
    <w:p w14:paraId="1A95D54E" w14:textId="77777777" w:rsidR="008D1D31" w:rsidRDefault="008D1D31" w:rsidP="008D1D31">
      <w:pPr>
        <w:pStyle w:val="a"/>
        <w:numPr>
          <w:ilvl w:val="0"/>
          <w:numId w:val="0"/>
        </w:numPr>
        <w:ind w:left="403" w:hanging="403"/>
      </w:pPr>
    </w:p>
    <w:p w14:paraId="0124D24E" w14:textId="77777777" w:rsidR="008D1D31" w:rsidRDefault="008D1D31" w:rsidP="008D1D31">
      <w:pPr>
        <w:pStyle w:val="a"/>
        <w:numPr>
          <w:ilvl w:val="0"/>
          <w:numId w:val="0"/>
        </w:numPr>
        <w:ind w:left="403" w:hanging="403"/>
      </w:pPr>
    </w:p>
    <w:p w14:paraId="7CA499F4" w14:textId="77777777" w:rsidR="008D1D31" w:rsidRDefault="008D1D31" w:rsidP="008D1D31">
      <w:pPr>
        <w:pStyle w:val="a"/>
        <w:numPr>
          <w:ilvl w:val="0"/>
          <w:numId w:val="0"/>
        </w:numPr>
        <w:ind w:left="403" w:hanging="403"/>
      </w:pPr>
    </w:p>
    <w:p w14:paraId="51B31882" w14:textId="77777777" w:rsidR="008D1D31" w:rsidRPr="008D1D31" w:rsidRDefault="008D1D31" w:rsidP="008D1D31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EC003C6" wp14:editId="01090D48">
                <wp:simplePos x="0" y="0"/>
                <wp:positionH relativeFrom="margin">
                  <wp:posOffset>2513330</wp:posOffset>
                </wp:positionH>
                <wp:positionV relativeFrom="page">
                  <wp:posOffset>6981825</wp:posOffset>
                </wp:positionV>
                <wp:extent cx="1571625" cy="781050"/>
                <wp:effectExtent l="0" t="0" r="28575" b="19050"/>
                <wp:wrapNone/>
                <wp:docPr id="311" name="사각형: 둥근 모서리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83CFB" w14:textId="77777777" w:rsidR="001B08DF" w:rsidRPr="00137576" w:rsidRDefault="001B08DF" w:rsidP="008D1D31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몬스터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C003C6" id="사각형: 둥근 모서리 311" o:spid="_x0000_s1091" style="position:absolute;left:0;text-align:left;margin-left:197.9pt;margin-top:549.75pt;width:123.75pt;height:61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" fillcolor="#4472c4 [3204]" strokecolor="#1f3763 [1604]" strokeweight="1pt">
                <v:stroke joinstyle="miter"/>
                <v:textbox>
                  <w:txbxContent>
                    <w:p w14:paraId="3C283CFB" w14:textId="77777777" w:rsidR="001B08DF" w:rsidRPr="00137576" w:rsidRDefault="001B08DF" w:rsidP="008D1D31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몬스터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D811C8" wp14:editId="534F2A0B">
                <wp:simplePos x="0" y="0"/>
                <wp:positionH relativeFrom="margin">
                  <wp:posOffset>3132455</wp:posOffset>
                </wp:positionH>
                <wp:positionV relativeFrom="page">
                  <wp:posOffset>7780655</wp:posOffset>
                </wp:positionV>
                <wp:extent cx="306000" cy="284400"/>
                <wp:effectExtent l="19050" t="19050" r="37465" b="20955"/>
                <wp:wrapNone/>
                <wp:docPr id="319" name="이등변 삼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00" cy="28440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7C6958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이등변 삼각형 319" o:spid="_x0000_s1026" type="#_x0000_t5" style="position:absolute;left:0;text-align:left;margin-left:246.65pt;margin-top:612.65pt;width:24.1pt;height:22.4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" fillcolor="#4472c4 [3204]" strokecolor="#1f3763 [1604]" strokeweight="1pt"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187ED2" wp14:editId="1F0CCC41">
                <wp:simplePos x="0" y="0"/>
                <wp:positionH relativeFrom="column">
                  <wp:posOffset>3286125</wp:posOffset>
                </wp:positionH>
                <wp:positionV relativeFrom="page">
                  <wp:posOffset>7781925</wp:posOffset>
                </wp:positionV>
                <wp:extent cx="0" cy="1438275"/>
                <wp:effectExtent l="0" t="0" r="38100" b="28575"/>
                <wp:wrapNone/>
                <wp:docPr id="317" name="직선 연결선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38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9AFE7B" id="직선 연결선 317" o:spid="_x0000_s1026" style="position:absolute;left:0;text-align:lef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58.75pt,612.75pt" to="258.75pt,72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" strokecolor="#4472c4 [3204]" strokeweight=".5pt">
                <v:stroke joinstyle="miter"/>
                <w10:wrap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EFA0BC1" wp14:editId="490499E7">
                <wp:simplePos x="0" y="0"/>
                <wp:positionH relativeFrom="column">
                  <wp:posOffset>5781675</wp:posOffset>
                </wp:positionH>
                <wp:positionV relativeFrom="page">
                  <wp:posOffset>8515350</wp:posOffset>
                </wp:positionV>
                <wp:extent cx="0" cy="704850"/>
                <wp:effectExtent l="0" t="0" r="38100" b="19050"/>
                <wp:wrapNone/>
                <wp:docPr id="318" name="직선 연결선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4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CFAAD" id="직선 연결선 318" o:spid="_x0000_s1026" style="position:absolute;left:0;text-align:lef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455.25pt,670.5pt" to="455.25pt,72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" strokecolor="#4472c4 [3204]" strokeweight=".5pt">
                <v:stroke joinstyle="miter"/>
                <w10:wrap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CC3052F" wp14:editId="509106E9">
                <wp:simplePos x="0" y="0"/>
                <wp:positionH relativeFrom="column">
                  <wp:posOffset>752476</wp:posOffset>
                </wp:positionH>
                <wp:positionV relativeFrom="page">
                  <wp:posOffset>8515350</wp:posOffset>
                </wp:positionV>
                <wp:extent cx="0" cy="704850"/>
                <wp:effectExtent l="0" t="0" r="38100" b="19050"/>
                <wp:wrapNone/>
                <wp:docPr id="316" name="직선 연결선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4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6334F2" id="직선 연결선 316" o:spid="_x0000_s1026" style="position:absolute;left:0;text-align:lef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59.25pt,670.5pt" to="59.25pt,72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" strokecolor="#4472c4 [3204]" strokeweight=".5pt">
                <v:stroke joinstyle="miter"/>
                <w10:wrap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208AD0B" wp14:editId="66C30A3C">
                <wp:simplePos x="0" y="0"/>
                <wp:positionH relativeFrom="column">
                  <wp:posOffset>742950</wp:posOffset>
                </wp:positionH>
                <wp:positionV relativeFrom="page">
                  <wp:posOffset>8505825</wp:posOffset>
                </wp:positionV>
                <wp:extent cx="5029200" cy="0"/>
                <wp:effectExtent l="0" t="0" r="0" b="0"/>
                <wp:wrapNone/>
                <wp:docPr id="315" name="직선 연결선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9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9DA38C" id="직선 연결선 315" o:spid="_x0000_s1026" style="position:absolute;left:0;text-align:lef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58.5pt,669.75pt" to="454.5pt,6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" strokecolor="#4472c4 [3204]" strokeweight=".5pt">
                <v:stroke joinstyle="miter"/>
                <w10:wrap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0AA6CA8" wp14:editId="636C87B8">
                <wp:simplePos x="0" y="0"/>
                <wp:positionH relativeFrom="margin">
                  <wp:align>right</wp:align>
                </wp:positionH>
                <wp:positionV relativeFrom="page">
                  <wp:posOffset>9220200</wp:posOffset>
                </wp:positionV>
                <wp:extent cx="1571625" cy="781050"/>
                <wp:effectExtent l="0" t="0" r="28575" b="19050"/>
                <wp:wrapNone/>
                <wp:docPr id="314" name="사각형: 둥근 모서리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849B0" w14:textId="77777777" w:rsidR="001B08DF" w:rsidRPr="00137576" w:rsidRDefault="001B08DF" w:rsidP="008D1D31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산적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AA6CA8" id="사각형: 둥근 모서리 314" o:spid="_x0000_s1092" style="position:absolute;left:0;text-align:left;margin-left:72.55pt;margin-top:726pt;width:123.75pt;height:61.5pt;z-index:251780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" fillcolor="#4472c4 [3204]" strokecolor="#1f3763 [1604]" strokeweight="1pt">
                <v:stroke joinstyle="miter"/>
                <v:textbox>
                  <w:txbxContent>
                    <w:p w14:paraId="6EB849B0" w14:textId="77777777" w:rsidR="001B08DF" w:rsidRPr="00137576" w:rsidRDefault="001B08DF" w:rsidP="008D1D31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산적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25F1F344" wp14:editId="559F9B93">
                <wp:simplePos x="0" y="0"/>
                <wp:positionH relativeFrom="margin">
                  <wp:align>left</wp:align>
                </wp:positionH>
                <wp:positionV relativeFrom="page">
                  <wp:posOffset>9220200</wp:posOffset>
                </wp:positionV>
                <wp:extent cx="1571625" cy="781050"/>
                <wp:effectExtent l="0" t="0" r="28575" b="19050"/>
                <wp:wrapNone/>
                <wp:docPr id="313" name="사각형: 둥근 모서리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FE358" w14:textId="77777777" w:rsidR="001B08DF" w:rsidRPr="00137576" w:rsidRDefault="001B08DF" w:rsidP="008D1D31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슬라임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F1F344" id="사각형: 둥근 모서리 313" o:spid="_x0000_s1093" style="position:absolute;left:0;text-align:left;margin-left:0;margin-top:726pt;width:123.75pt;height:61.5pt;z-index:-251537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" fillcolor="#4472c4 [3204]" strokecolor="#1f3763 [1604]" strokeweight="1pt">
                <v:stroke joinstyle="miter"/>
                <v:textbox>
                  <w:txbxContent>
                    <w:p w14:paraId="2EEFE358" w14:textId="77777777" w:rsidR="001B08DF" w:rsidRPr="00137576" w:rsidRDefault="001B08DF" w:rsidP="008D1D31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슬라임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4CB8526" wp14:editId="6720284C">
                <wp:simplePos x="0" y="0"/>
                <wp:positionH relativeFrom="margin">
                  <wp:align>center</wp:align>
                </wp:positionH>
                <wp:positionV relativeFrom="page">
                  <wp:posOffset>9220200</wp:posOffset>
                </wp:positionV>
                <wp:extent cx="1571625" cy="781050"/>
                <wp:effectExtent l="0" t="0" r="28575" b="19050"/>
                <wp:wrapNone/>
                <wp:docPr id="312" name="사각형: 둥근 모서리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F16AEE" w14:textId="77777777" w:rsidR="001B08DF" w:rsidRPr="00137576" w:rsidRDefault="001B08DF" w:rsidP="008D1D31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고블린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CB8526" id="사각형: 둥근 모서리 312" o:spid="_x0000_s1094" style="position:absolute;left:0;text-align:left;margin-left:0;margin-top:726pt;width:123.75pt;height:61.5pt;z-index:251778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" fillcolor="#4472c4 [3204]" strokecolor="#1f3763 [1604]" strokeweight="1pt">
                <v:stroke joinstyle="miter"/>
                <v:textbox>
                  <w:txbxContent>
                    <w:p w14:paraId="43F16AEE" w14:textId="77777777" w:rsidR="001B08DF" w:rsidRPr="00137576" w:rsidRDefault="001B08DF" w:rsidP="008D1D31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고블린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B4ADF21" wp14:editId="57B6D9E7">
                <wp:simplePos x="0" y="0"/>
                <wp:positionH relativeFrom="column">
                  <wp:posOffset>714376</wp:posOffset>
                </wp:positionH>
                <wp:positionV relativeFrom="page">
                  <wp:posOffset>4686300</wp:posOffset>
                </wp:positionV>
                <wp:extent cx="2286000" cy="790575"/>
                <wp:effectExtent l="0" t="0" r="19050" b="28575"/>
                <wp:wrapNone/>
                <wp:docPr id="310" name="직선 연결선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0" cy="790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EC574C" id="직선 연결선 310" o:spid="_x0000_s1026" style="position:absolute;left:0;text-align:lef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56.25pt,369pt" to="236.25pt,43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" strokecolor="#4472c4 [3204]" strokeweight=".5pt">
                <v:stroke joinstyle="miter"/>
                <w10:wrap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7332B2" wp14:editId="1CD25B25">
                <wp:simplePos x="0" y="0"/>
                <wp:positionH relativeFrom="column">
                  <wp:posOffset>3209925</wp:posOffset>
                </wp:positionH>
                <wp:positionV relativeFrom="page">
                  <wp:posOffset>5819775</wp:posOffset>
                </wp:positionV>
                <wp:extent cx="1495425" cy="0"/>
                <wp:effectExtent l="0" t="0" r="0" b="0"/>
                <wp:wrapNone/>
                <wp:docPr id="309" name="직선 연결선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5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ACA9B1" id="직선 연결선 309" o:spid="_x0000_s1026" style="position:absolute;left:0;text-align:lef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52.75pt,458.25pt" to="370.5pt,4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" strokecolor="#4472c4 [3204]" strokeweight=".5pt">
                <v:stroke joinstyle="miter"/>
                <w10:wrap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343F57D" wp14:editId="4CFF6751">
                <wp:simplePos x="0" y="0"/>
                <wp:positionH relativeFrom="column">
                  <wp:posOffset>1571624</wp:posOffset>
                </wp:positionH>
                <wp:positionV relativeFrom="page">
                  <wp:posOffset>4686300</wp:posOffset>
                </wp:positionV>
                <wp:extent cx="3133725" cy="0"/>
                <wp:effectExtent l="0" t="0" r="0" b="0"/>
                <wp:wrapNone/>
                <wp:docPr id="308" name="직선 연결선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37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CBA6B2" id="직선 연결선 308" o:spid="_x0000_s1026" style="position:absolute;left:0;text-align:lef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123.75pt,369pt" to="370.5pt,3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" strokecolor="#4472c4 [3204]" strokeweight=".5pt">
                <v:stroke joinstyle="miter"/>
                <w10:wrap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00EC2CA" wp14:editId="7D2B7633">
                <wp:simplePos x="0" y="0"/>
                <wp:positionH relativeFrom="column">
                  <wp:posOffset>2752724</wp:posOffset>
                </wp:positionH>
                <wp:positionV relativeFrom="page">
                  <wp:posOffset>3581400</wp:posOffset>
                </wp:positionV>
                <wp:extent cx="1933575" cy="0"/>
                <wp:effectExtent l="0" t="0" r="0" b="0"/>
                <wp:wrapNone/>
                <wp:docPr id="307" name="직선 연결선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35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F8C4B4" id="직선 연결선 307" o:spid="_x0000_s1026" style="position:absolute;left:0;text-align:lef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216.75pt,282pt" to="369pt,2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" strokecolor="#4472c4 [3204]" strokeweight=".5pt">
                <v:stroke joinstyle="miter"/>
                <w10:wrap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29F14D84" wp14:editId="07627253">
                <wp:simplePos x="0" y="0"/>
                <wp:positionH relativeFrom="margin">
                  <wp:posOffset>4380230</wp:posOffset>
                </wp:positionH>
                <wp:positionV relativeFrom="page">
                  <wp:posOffset>5838190</wp:posOffset>
                </wp:positionV>
                <wp:extent cx="361950" cy="485775"/>
                <wp:effectExtent l="0" t="0" r="0" b="0"/>
                <wp:wrapNone/>
                <wp:docPr id="30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485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FFCA3" w14:textId="77777777" w:rsidR="001B08DF" w:rsidRPr="00F173D1" w:rsidRDefault="001B08DF" w:rsidP="008D1D31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sz w:val="30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4D84" id="_x0000_s1095" type="#_x0000_t202" style="position:absolute;left:0;text-align:left;margin-left:344.9pt;margin-top:459.7pt;width:28.5pt;height:38.2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" filled="f" stroked="f">
                <v:textbox>
                  <w:txbxContent>
                    <w:p w14:paraId="1F9FFCA3" w14:textId="77777777" w:rsidR="001B08DF" w:rsidRPr="00F173D1" w:rsidRDefault="001B08DF" w:rsidP="008D1D31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sz w:val="30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54E3F34C" wp14:editId="66C88DED">
                <wp:simplePos x="0" y="0"/>
                <wp:positionH relativeFrom="margin">
                  <wp:posOffset>3218180</wp:posOffset>
                </wp:positionH>
                <wp:positionV relativeFrom="page">
                  <wp:posOffset>5838190</wp:posOffset>
                </wp:positionV>
                <wp:extent cx="361950" cy="485775"/>
                <wp:effectExtent l="0" t="0" r="0" b="0"/>
                <wp:wrapNone/>
                <wp:docPr id="30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485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ABBA54" w14:textId="77777777" w:rsidR="001B08DF" w:rsidRPr="00F173D1" w:rsidRDefault="001B08DF" w:rsidP="008D1D31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sz w:val="30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3F34C" id="_x0000_s1096" type="#_x0000_t202" style="position:absolute;left:0;text-align:left;margin-left:253.4pt;margin-top:459.7pt;width:28.5pt;height:38.2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" filled="f" stroked="f">
                <v:textbox>
                  <w:txbxContent>
                    <w:p w14:paraId="57ABBA54" w14:textId="77777777" w:rsidR="001B08DF" w:rsidRPr="00F173D1" w:rsidRDefault="001B08DF" w:rsidP="008D1D31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sz w:val="30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B91737B" wp14:editId="36F9AAA5">
                <wp:simplePos x="0" y="0"/>
                <wp:positionH relativeFrom="margin">
                  <wp:posOffset>1581149</wp:posOffset>
                </wp:positionH>
                <wp:positionV relativeFrom="page">
                  <wp:posOffset>5610225</wp:posOffset>
                </wp:positionV>
                <wp:extent cx="1628775" cy="438150"/>
                <wp:effectExtent l="0" t="0" r="28575" b="19050"/>
                <wp:wrapNone/>
                <wp:docPr id="303" name="사각형: 둥근 모서리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438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17FC6F" w14:textId="77777777" w:rsidR="001B08DF" w:rsidRPr="00137576" w:rsidRDefault="001B08DF" w:rsidP="008D1D31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예약 확인 번호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91737B" id="사각형: 둥근 모서리 303" o:spid="_x0000_s1097" style="position:absolute;left:0;text-align:left;margin-left:124.5pt;margin-top:441.75pt;width:128.25pt;height:34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" fillcolor="#4472c4 [3204]" strokecolor="#1f3763 [1604]" strokeweight="1pt">
                <v:stroke joinstyle="miter"/>
                <v:textbox>
                  <w:txbxContent>
                    <w:p w14:paraId="7217FC6F" w14:textId="77777777" w:rsidR="001B08DF" w:rsidRPr="00137576" w:rsidRDefault="001B08DF" w:rsidP="008D1D31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예약 확인 번호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0817FBF" wp14:editId="231444D9">
                <wp:simplePos x="0" y="0"/>
                <wp:positionH relativeFrom="margin">
                  <wp:posOffset>4686300</wp:posOffset>
                </wp:positionH>
                <wp:positionV relativeFrom="page">
                  <wp:posOffset>5476875</wp:posOffset>
                </wp:positionV>
                <wp:extent cx="1571625" cy="781050"/>
                <wp:effectExtent l="0" t="0" r="28575" b="19050"/>
                <wp:wrapNone/>
                <wp:docPr id="302" name="사각형: 둥근 모서리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3C18F3" w14:textId="77777777" w:rsidR="001B08DF" w:rsidRPr="00137576" w:rsidRDefault="001B08DF" w:rsidP="008D1D31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예약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817FBF" id="사각형: 둥근 모서리 302" o:spid="_x0000_s1098" style="position:absolute;left:0;text-align:left;margin-left:369pt;margin-top:431.25pt;width:123.75pt;height:61.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" fillcolor="#4472c4 [3204]" strokecolor="#1f3763 [1604]" strokeweight="1pt">
                <v:stroke joinstyle="miter"/>
                <v:textbox>
                  <w:txbxContent>
                    <w:p w14:paraId="1D3C18F3" w14:textId="77777777" w:rsidR="001B08DF" w:rsidRPr="00137576" w:rsidRDefault="001B08DF" w:rsidP="008D1D31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예약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0EE415F" wp14:editId="5BA2088E">
                <wp:simplePos x="0" y="0"/>
                <wp:positionH relativeFrom="margin">
                  <wp:posOffset>0</wp:posOffset>
                </wp:positionH>
                <wp:positionV relativeFrom="page">
                  <wp:posOffset>5476875</wp:posOffset>
                </wp:positionV>
                <wp:extent cx="1571625" cy="781050"/>
                <wp:effectExtent l="0" t="0" r="28575" b="19050"/>
                <wp:wrapNone/>
                <wp:docPr id="301" name="사각형: 둥근 모서리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95E80A" w14:textId="77777777" w:rsidR="001B08DF" w:rsidRPr="00137576" w:rsidRDefault="001B08DF" w:rsidP="008D1D31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예약자 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E415F" id="사각형: 둥근 모서리 301" o:spid="_x0000_s1099" style="position:absolute;left:0;text-align:left;margin-left:0;margin-top:431.25pt;width:123.75pt;height:61.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" fillcolor="#4472c4 [3204]" strokecolor="#1f3763 [1604]" strokeweight="1pt">
                <v:stroke joinstyle="miter"/>
                <v:textbox>
                  <w:txbxContent>
                    <w:p w14:paraId="2595E80A" w14:textId="77777777" w:rsidR="001B08DF" w:rsidRPr="00137576" w:rsidRDefault="001B08DF" w:rsidP="008D1D31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예약자 정보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0647B8A" wp14:editId="722F139D">
                <wp:simplePos x="0" y="0"/>
                <wp:positionH relativeFrom="margin">
                  <wp:posOffset>4686300</wp:posOffset>
                </wp:positionH>
                <wp:positionV relativeFrom="page">
                  <wp:posOffset>4257675</wp:posOffset>
                </wp:positionV>
                <wp:extent cx="1571625" cy="781050"/>
                <wp:effectExtent l="0" t="0" r="28575" b="19050"/>
                <wp:wrapNone/>
                <wp:docPr id="300" name="사각형: 둥근 모서리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F37F3C" w14:textId="77777777" w:rsidR="001B08DF" w:rsidRPr="00137576" w:rsidRDefault="001B08DF" w:rsidP="008D1D31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손님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647B8A" id="사각형: 둥근 모서리 300" o:spid="_x0000_s1100" style="position:absolute;left:0;text-align:left;margin-left:369pt;margin-top:335.25pt;width:123.75pt;height:61.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" fillcolor="#4472c4 [3204]" strokecolor="#1f3763 [1604]" strokeweight="1pt">
                <v:stroke joinstyle="miter"/>
                <v:textbox>
                  <w:txbxContent>
                    <w:p w14:paraId="02F37F3C" w14:textId="77777777" w:rsidR="001B08DF" w:rsidRPr="00137576" w:rsidRDefault="001B08DF" w:rsidP="008D1D31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손님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E3B5863" wp14:editId="13105AAF">
                <wp:simplePos x="0" y="0"/>
                <wp:positionH relativeFrom="margin">
                  <wp:align>left</wp:align>
                </wp:positionH>
                <wp:positionV relativeFrom="page">
                  <wp:posOffset>4257675</wp:posOffset>
                </wp:positionV>
                <wp:extent cx="1571625" cy="781050"/>
                <wp:effectExtent l="0" t="0" r="28575" b="19050"/>
                <wp:wrapNone/>
                <wp:docPr id="299" name="사각형: 둥근 모서리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64CBBB" w14:textId="77777777" w:rsidR="001B08DF" w:rsidRPr="00137576" w:rsidRDefault="001B08DF" w:rsidP="008D1D31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호텔리어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3B5863" id="사각형: 둥근 모서리 299" o:spid="_x0000_s1101" style="position:absolute;left:0;text-align:left;margin-left:0;margin-top:335.25pt;width:123.75pt;height:61.5pt;z-index:251765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" fillcolor="#4472c4 [3204]" strokecolor="#1f3763 [1604]" strokeweight="1pt">
                <v:stroke joinstyle="miter"/>
                <v:textbox>
                  <w:txbxContent>
                    <w:p w14:paraId="5264CBBB" w14:textId="77777777" w:rsidR="001B08DF" w:rsidRPr="00137576" w:rsidRDefault="001B08DF" w:rsidP="008D1D31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호텔리어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3266E21" wp14:editId="7573ADBC">
                <wp:simplePos x="0" y="0"/>
                <wp:positionH relativeFrom="margin">
                  <wp:posOffset>1581150</wp:posOffset>
                </wp:positionH>
                <wp:positionV relativeFrom="page">
                  <wp:posOffset>3352800</wp:posOffset>
                </wp:positionV>
                <wp:extent cx="1162050" cy="438150"/>
                <wp:effectExtent l="0" t="0" r="19050" b="19050"/>
                <wp:wrapNone/>
                <wp:docPr id="297" name="사각형: 둥근 모서리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438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E8A1D8" w14:textId="77777777" w:rsidR="001B08DF" w:rsidRPr="00137576" w:rsidRDefault="001B08DF" w:rsidP="008D1D31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 xml:space="preserve">몬스터 </w:t>
                            </w:r>
                            <w:r>
                              <w:rPr>
                                <w:sz w:val="30"/>
                                <w:szCs w:val="32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266E21" id="사각형: 둥근 모서리 297" o:spid="_x0000_s1102" style="position:absolute;left:0;text-align:left;margin-left:124.5pt;margin-top:264pt;width:91.5pt;height:34.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" fillcolor="#4472c4 [3204]" strokecolor="#1f3763 [1604]" strokeweight="1pt">
                <v:stroke joinstyle="miter"/>
                <v:textbox>
                  <w:txbxContent>
                    <w:p w14:paraId="7FE8A1D8" w14:textId="77777777" w:rsidR="001B08DF" w:rsidRPr="00137576" w:rsidRDefault="001B08DF" w:rsidP="008D1D31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 xml:space="preserve">몬스터 </w:t>
                      </w:r>
                      <w:r>
                        <w:rPr>
                          <w:sz w:val="30"/>
                          <w:szCs w:val="32"/>
                        </w:rPr>
                        <w:t>ID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14:paraId="271E6169" w14:textId="77777777" w:rsidR="008D1D31" w:rsidRDefault="008D1D31" w:rsidP="00137576">
      <w:pPr>
        <w:pStyle w:val="a"/>
        <w:numPr>
          <w:ilvl w:val="0"/>
          <w:numId w:val="0"/>
        </w:numPr>
        <w:ind w:left="403" w:hanging="403"/>
      </w:pPr>
    </w:p>
    <w:p w14:paraId="326F8A28" w14:textId="77777777" w:rsidR="008D1D31" w:rsidRDefault="008D1D31" w:rsidP="00137576">
      <w:pPr>
        <w:pStyle w:val="a"/>
        <w:numPr>
          <w:ilvl w:val="0"/>
          <w:numId w:val="0"/>
        </w:numPr>
        <w:ind w:left="403" w:hanging="403"/>
      </w:pPr>
    </w:p>
    <w:p w14:paraId="23793735" w14:textId="1AC817B2" w:rsidR="008D1D31" w:rsidRDefault="008D1D31" w:rsidP="00137576">
      <w:pPr>
        <w:pStyle w:val="a"/>
        <w:numPr>
          <w:ilvl w:val="0"/>
          <w:numId w:val="0"/>
        </w:numPr>
        <w:ind w:left="403" w:hanging="403"/>
      </w:pPr>
    </w:p>
    <w:p w14:paraId="0941C4BC" w14:textId="3B251532" w:rsidR="008D1D31" w:rsidRDefault="008D1D31" w:rsidP="00137576">
      <w:pPr>
        <w:pStyle w:val="a"/>
        <w:numPr>
          <w:ilvl w:val="0"/>
          <w:numId w:val="0"/>
        </w:numPr>
        <w:ind w:left="403" w:hanging="403"/>
      </w:pPr>
    </w:p>
    <w:p w14:paraId="18AB0226" w14:textId="737E1D41" w:rsidR="008D1D31" w:rsidRDefault="008D1D31" w:rsidP="00137576">
      <w:pPr>
        <w:pStyle w:val="a"/>
        <w:numPr>
          <w:ilvl w:val="0"/>
          <w:numId w:val="0"/>
        </w:numPr>
        <w:ind w:left="403" w:hanging="403"/>
      </w:pPr>
    </w:p>
    <w:p w14:paraId="48354252" w14:textId="3E3E196F" w:rsidR="008D1D31" w:rsidRDefault="008D1D31" w:rsidP="00137576">
      <w:pPr>
        <w:pStyle w:val="a"/>
        <w:numPr>
          <w:ilvl w:val="0"/>
          <w:numId w:val="0"/>
        </w:numPr>
        <w:ind w:left="403" w:hanging="403"/>
      </w:pPr>
    </w:p>
    <w:p w14:paraId="574DDB04" w14:textId="215CAA7E" w:rsidR="00137576" w:rsidRDefault="008D1D31" w:rsidP="008D1D31">
      <w:pPr>
        <w:pStyle w:val="2"/>
      </w:pPr>
      <w:r>
        <w:rPr>
          <w:rFonts w:hint="eastAsia"/>
        </w:rPr>
        <w:t>클래스</w:t>
      </w:r>
      <w:r w:rsidR="00137576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615DF4E3" wp14:editId="71DCEE0B">
                <wp:simplePos x="0" y="0"/>
                <wp:positionH relativeFrom="margin">
                  <wp:posOffset>2847975</wp:posOffset>
                </wp:positionH>
                <wp:positionV relativeFrom="page">
                  <wp:posOffset>3056890</wp:posOffset>
                </wp:positionV>
                <wp:extent cx="1353600" cy="381600"/>
                <wp:effectExtent l="0" t="0" r="0" b="0"/>
                <wp:wrapNone/>
                <wp:docPr id="30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600" cy="381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378AA" w14:textId="7DD6AECF" w:rsidR="001B08DF" w:rsidRPr="00F173D1" w:rsidRDefault="001B08DF" w:rsidP="00137576">
                            <w:pPr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1</w:t>
                            </w:r>
                            <w:r>
                              <w:rPr>
                                <w:sz w:val="30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소유한다</w:t>
                            </w:r>
                            <w:r w:rsidRPr="00F173D1"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F4E3" id="_x0000_s1103" type="#_x0000_t202" style="position:absolute;left:0;text-align:left;margin-left:224.25pt;margin-top:240.7pt;width:106.6pt;height:30.0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" filled="f" stroked="f">
                <v:textbox>
                  <w:txbxContent>
                    <w:p w14:paraId="21F378AA" w14:textId="7DD6AECF" w:rsidR="001B08DF" w:rsidRPr="00F173D1" w:rsidRDefault="001B08DF" w:rsidP="00137576">
                      <w:pPr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1</w:t>
                      </w:r>
                      <w:r>
                        <w:rPr>
                          <w:sz w:val="30"/>
                          <w:szCs w:val="32"/>
                        </w:rPr>
                        <w:t xml:space="preserve"> </w:t>
                      </w:r>
                      <w:r>
                        <w:rPr>
                          <w:rFonts w:hint="eastAsia"/>
                          <w:sz w:val="30"/>
                          <w:szCs w:val="32"/>
                        </w:rPr>
                        <w:t>소유한다</w:t>
                      </w:r>
                      <w:r w:rsidRPr="00F173D1">
                        <w:rPr>
                          <w:rFonts w:hint="eastAsia"/>
                          <w:sz w:val="30"/>
                          <w:szCs w:val="32"/>
                        </w:rPr>
                        <w:t>→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37576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D50DCB1" wp14:editId="43A519CD">
                <wp:simplePos x="0" y="0"/>
                <wp:positionH relativeFrom="margin">
                  <wp:posOffset>4686300</wp:posOffset>
                </wp:positionH>
                <wp:positionV relativeFrom="page">
                  <wp:posOffset>3181350</wp:posOffset>
                </wp:positionV>
                <wp:extent cx="1571625" cy="781050"/>
                <wp:effectExtent l="0" t="0" r="28575" b="19050"/>
                <wp:wrapNone/>
                <wp:docPr id="298" name="사각형: 둥근 모서리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3A7229" w14:textId="77777777" w:rsidR="001B08DF" w:rsidRPr="00137576" w:rsidRDefault="001B08DF" w:rsidP="00137576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몬스터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50DCB1" id="사각형: 둥근 모서리 298" o:spid="_x0000_s1104" style="position:absolute;left:0;text-align:left;margin-left:369pt;margin-top:250.5pt;width:123.75pt;height:61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" fillcolor="#4472c4 [3204]" strokecolor="#1f3763 [1604]" strokeweight="1pt">
                <v:stroke joinstyle="miter"/>
                <v:textbox>
                  <w:txbxContent>
                    <w:p w14:paraId="383A7229" w14:textId="77777777" w:rsidR="001B08DF" w:rsidRPr="00137576" w:rsidRDefault="001B08DF" w:rsidP="00137576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몬스터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137576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29DBFE2" wp14:editId="2FDBA66A">
                <wp:simplePos x="0" y="0"/>
                <wp:positionH relativeFrom="margin">
                  <wp:align>left</wp:align>
                </wp:positionH>
                <wp:positionV relativeFrom="page">
                  <wp:posOffset>3181351</wp:posOffset>
                </wp:positionV>
                <wp:extent cx="1571625" cy="781050"/>
                <wp:effectExtent l="0" t="0" r="28575" b="19050"/>
                <wp:wrapNone/>
                <wp:docPr id="296" name="사각형: 둥근 모서리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4597C3" w14:textId="7DBFC855" w:rsidR="001B08DF" w:rsidRPr="00137576" w:rsidRDefault="001B08DF" w:rsidP="00137576">
                            <w:pPr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0"/>
                                <w:szCs w:val="32"/>
                              </w:rPr>
                              <w:t>몬스터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DBFE2" id="사각형: 둥근 모서리 296" o:spid="_x0000_s1105" style="position:absolute;left:0;text-align:left;margin-left:0;margin-top:250.5pt;width:123.75pt;height:61.5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" fillcolor="#4472c4 [3204]" strokecolor="#1f3763 [1604]" strokeweight="1pt">
                <v:stroke joinstyle="miter"/>
                <v:textbox>
                  <w:txbxContent>
                    <w:p w14:paraId="6D4597C3" w14:textId="7DBFC855" w:rsidR="001B08DF" w:rsidRPr="00137576" w:rsidRDefault="001B08DF" w:rsidP="00137576">
                      <w:pPr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rFonts w:hint="eastAsia"/>
                          <w:sz w:val="30"/>
                          <w:szCs w:val="32"/>
                        </w:rPr>
                        <w:t>몬스터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다이어그램 </w:t>
      </w:r>
      <w:r>
        <w:t>/</w:t>
      </w:r>
      <w:proofErr w:type="gramEnd"/>
      <w:r>
        <w:t xml:space="preserve"> </w:t>
      </w:r>
      <w:r>
        <w:rPr>
          <w:rFonts w:hint="eastAsia"/>
        </w:rPr>
        <w:t>상속</w:t>
      </w:r>
    </w:p>
    <w:p w14:paraId="5790D61C" w14:textId="77777777" w:rsidR="008D1D31" w:rsidRDefault="008D1D31" w:rsidP="008D1D31">
      <w:pPr>
        <w:pStyle w:val="a"/>
        <w:numPr>
          <w:ilvl w:val="0"/>
          <w:numId w:val="0"/>
        </w:numPr>
        <w:ind w:left="403" w:hanging="403"/>
      </w:pPr>
    </w:p>
    <w:p w14:paraId="01515D85" w14:textId="666F2118" w:rsidR="008D1D31" w:rsidRDefault="008D1D31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4106401" w14:textId="4A153CB9" w:rsidR="008D1D31" w:rsidRDefault="008D1D31" w:rsidP="008D1D31">
      <w:pPr>
        <w:pStyle w:val="2"/>
      </w:pPr>
      <w:r>
        <w:rPr>
          <w:rFonts w:hint="eastAsia"/>
        </w:rPr>
        <w:lastRenderedPageBreak/>
        <w:t xml:space="preserve">클래스 </w:t>
      </w:r>
      <w:proofErr w:type="gramStart"/>
      <w:r>
        <w:rPr>
          <w:rFonts w:hint="eastAsia"/>
        </w:rPr>
        <w:t xml:space="preserve">다이어그램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집합 </w:t>
      </w:r>
      <w:r>
        <w:t xml:space="preserve">/ </w:t>
      </w:r>
      <w:r>
        <w:rPr>
          <w:rFonts w:hint="eastAsia"/>
        </w:rPr>
        <w:t>복합 연관</w:t>
      </w:r>
    </w:p>
    <w:p w14:paraId="3B1FC10A" w14:textId="77777777" w:rsidR="008D1D31" w:rsidRDefault="008D1D31" w:rsidP="008D1D31">
      <w:pPr>
        <w:pStyle w:val="a"/>
        <w:numPr>
          <w:ilvl w:val="0"/>
          <w:numId w:val="0"/>
        </w:numPr>
        <w:ind w:left="403" w:hanging="403"/>
      </w:pPr>
    </w:p>
    <w:p w14:paraId="6DAEC959" w14:textId="67B497B3" w:rsidR="008D1D31" w:rsidRDefault="008D1D31" w:rsidP="008D1D31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39DCBAB9" wp14:editId="188BFB4A">
            <wp:extent cx="6638925" cy="2295525"/>
            <wp:effectExtent l="0" t="0" r="9525" b="9525"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A23E" w14:textId="7D41AED3" w:rsidR="008D1D31" w:rsidRDefault="008D1D31" w:rsidP="008D1D31">
      <w:pPr>
        <w:pStyle w:val="a"/>
        <w:numPr>
          <w:ilvl w:val="0"/>
          <w:numId w:val="0"/>
        </w:numPr>
        <w:ind w:left="403" w:hanging="403"/>
      </w:pPr>
    </w:p>
    <w:p w14:paraId="5BDCC4AB" w14:textId="77777777" w:rsidR="008D1D31" w:rsidRDefault="008D1D31" w:rsidP="008D1D31">
      <w:pPr>
        <w:pStyle w:val="a"/>
        <w:numPr>
          <w:ilvl w:val="0"/>
          <w:numId w:val="0"/>
        </w:numPr>
        <w:ind w:left="403" w:hanging="403"/>
      </w:pPr>
    </w:p>
    <w:p w14:paraId="7CBE2103" w14:textId="77777777" w:rsidR="008D1D31" w:rsidRDefault="008D1D31" w:rsidP="008D1D31">
      <w:pPr>
        <w:pStyle w:val="a"/>
        <w:numPr>
          <w:ilvl w:val="0"/>
          <w:numId w:val="0"/>
        </w:numPr>
        <w:ind w:left="403" w:hanging="403"/>
      </w:pPr>
    </w:p>
    <w:p w14:paraId="5C58A2ED" w14:textId="77777777" w:rsidR="008D1D31" w:rsidRDefault="008D1D31" w:rsidP="008D1D31">
      <w:pPr>
        <w:pStyle w:val="a"/>
        <w:numPr>
          <w:ilvl w:val="0"/>
          <w:numId w:val="0"/>
        </w:numPr>
        <w:ind w:left="403" w:hanging="403"/>
      </w:pPr>
    </w:p>
    <w:p w14:paraId="7A964EC7" w14:textId="77777777" w:rsidR="008D1D31" w:rsidRPr="008D1D31" w:rsidRDefault="008D1D31" w:rsidP="008D1D31">
      <w:pPr>
        <w:pStyle w:val="a"/>
        <w:numPr>
          <w:ilvl w:val="0"/>
          <w:numId w:val="0"/>
        </w:numPr>
        <w:ind w:left="403" w:hanging="403"/>
      </w:pPr>
    </w:p>
    <w:p w14:paraId="3B73E457" w14:textId="68D2F24F" w:rsidR="00A92420" w:rsidRDefault="00A92420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FA6A7CC" w14:textId="622C4DFC" w:rsidR="008D1D31" w:rsidRPr="00A92420" w:rsidRDefault="00A92420" w:rsidP="008D1D31">
      <w:pPr>
        <w:pStyle w:val="a"/>
        <w:numPr>
          <w:ilvl w:val="0"/>
          <w:numId w:val="0"/>
        </w:numPr>
        <w:ind w:left="403" w:hanging="403"/>
        <w:rPr>
          <w:rStyle w:val="a9"/>
        </w:rPr>
      </w:pPr>
      <w:r w:rsidRPr="00A92420">
        <w:rPr>
          <w:rStyle w:val="a9"/>
          <w:rFonts w:hint="eastAsia"/>
        </w:rPr>
        <w:lastRenderedPageBreak/>
        <w:t>2</w:t>
      </w:r>
      <w:r w:rsidRPr="00A92420">
        <w:rPr>
          <w:rStyle w:val="a9"/>
        </w:rPr>
        <w:t>020. 06. 24.</w:t>
      </w:r>
    </w:p>
    <w:p w14:paraId="58B8AF57" w14:textId="5FDCA811" w:rsidR="00A92420" w:rsidRDefault="00A92420" w:rsidP="00A92420">
      <w:pPr>
        <w:pStyle w:val="1"/>
        <w:ind w:left="200" w:right="200"/>
      </w:pPr>
      <w:r>
        <w:rPr>
          <w:rFonts w:hint="eastAsia"/>
        </w:rPr>
        <w:t>데이터</w:t>
      </w:r>
    </w:p>
    <w:p w14:paraId="2F287822" w14:textId="31E4B547" w:rsidR="00A92420" w:rsidRDefault="007305EB" w:rsidP="007305EB">
      <w:pPr>
        <w:pStyle w:val="4"/>
      </w:pPr>
      <w:r>
        <w:t>“</w:t>
      </w:r>
      <w:r>
        <w:rPr>
          <w:rFonts w:hint="eastAsia"/>
        </w:rPr>
        <w:t>어떤 정보가 필요합니까?</w:t>
      </w:r>
      <w:r>
        <w:t>”</w:t>
      </w:r>
    </w:p>
    <w:p w14:paraId="2E0B317C" w14:textId="7E762537" w:rsidR="007305EB" w:rsidRDefault="007305EB" w:rsidP="007305EB">
      <w:pPr>
        <w:pStyle w:val="a"/>
        <w:numPr>
          <w:ilvl w:val="0"/>
          <w:numId w:val="0"/>
        </w:numPr>
        <w:ind w:left="403" w:hanging="403"/>
      </w:pPr>
    </w:p>
    <w:p w14:paraId="157EBC43" w14:textId="61ABC273" w:rsidR="007305EB" w:rsidRDefault="007305EB" w:rsidP="007305EB">
      <w:pPr>
        <w:pStyle w:val="2"/>
      </w:pPr>
      <w:proofErr w:type="gramStart"/>
      <w:r>
        <w:rPr>
          <w:rFonts w:hint="eastAsia"/>
        </w:rPr>
        <w:t>데이터</w:t>
      </w:r>
      <w:r>
        <w:t xml:space="preserve"> /</w:t>
      </w:r>
      <w:proofErr w:type="gramEnd"/>
      <w:r>
        <w:t xml:space="preserve"> Data</w:t>
      </w:r>
    </w:p>
    <w:p w14:paraId="0BDA28BE" w14:textId="3BF4A055" w:rsidR="007305EB" w:rsidRDefault="007305EB" w:rsidP="007305EB">
      <w:pPr>
        <w:pStyle w:val="a"/>
      </w:pPr>
      <w:r>
        <w:rPr>
          <w:rFonts w:hint="eastAsia"/>
        </w:rPr>
        <w:t>컴퓨터가 처리할 수 있도록 정해진 형식으로 만든 것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1947"/>
        <w:gridCol w:w="1674"/>
        <w:gridCol w:w="1674"/>
        <w:gridCol w:w="1682"/>
      </w:tblGrid>
      <w:tr w:rsidR="007305EB" w14:paraId="0C149C3A" w14:textId="77777777" w:rsidTr="009E13EE">
        <w:trPr>
          <w:trHeight w:val="323"/>
        </w:trPr>
        <w:tc>
          <w:tcPr>
            <w:tcW w:w="6977" w:type="dxa"/>
            <w:gridSpan w:val="4"/>
          </w:tcPr>
          <w:p w14:paraId="543B901D" w14:textId="73AA6FCE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걸스데이 멤버 프로필</w:t>
            </w:r>
          </w:p>
        </w:tc>
      </w:tr>
      <w:tr w:rsidR="007305EB" w14:paraId="2B27529A" w14:textId="77777777" w:rsidTr="009E13EE">
        <w:trPr>
          <w:trHeight w:val="1607"/>
        </w:trPr>
        <w:tc>
          <w:tcPr>
            <w:tcW w:w="1947" w:type="dxa"/>
          </w:tcPr>
          <w:p w14:paraId="18C70858" w14:textId="0EA558CF" w:rsidR="007305EB" w:rsidRDefault="009E64F8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784CA37C" wp14:editId="4D3403FF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29210</wp:posOffset>
                      </wp:positionV>
                      <wp:extent cx="4152900" cy="571500"/>
                      <wp:effectExtent l="0" t="19050" r="38100" b="38100"/>
                      <wp:wrapNone/>
                      <wp:docPr id="281" name="화살표: 오른쪽 2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52900" cy="5715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4F4847D" id="화살표: 오른쪽 281" o:spid="_x0000_s1026" type="#_x0000_t13" style="position:absolute;left:0;text-align:left;margin-left:-.25pt;margin-top:2.3pt;width:327pt;height:45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" adj="20114" fillcolor="#4472c4 [3204]" strokecolor="#1f3763 [1604]" strokeweight="1pt"/>
                  </w:pict>
                </mc:Fallback>
              </mc:AlternateContent>
            </w:r>
            <w:r w:rsidR="007305EB">
              <w:rPr>
                <w:rFonts w:hint="eastAsia"/>
              </w:rPr>
              <w:t>민아</w:t>
            </w:r>
          </w:p>
          <w:p w14:paraId="260175B2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방민아</w:t>
            </w:r>
            <w:proofErr w:type="spellEnd"/>
            <w:r>
              <w:t>)</w:t>
            </w:r>
          </w:p>
          <w:p w14:paraId="54ACE980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9</w:t>
            </w:r>
            <w:r>
              <w:t>3. 5. 13</w:t>
            </w:r>
          </w:p>
          <w:p w14:paraId="41CB7A49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65cm</w:t>
            </w:r>
          </w:p>
          <w:p w14:paraId="0DBA21EF" w14:textId="2CBF365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7kg</w:t>
            </w:r>
          </w:p>
        </w:tc>
        <w:tc>
          <w:tcPr>
            <w:tcW w:w="1674" w:type="dxa"/>
          </w:tcPr>
          <w:p w14:paraId="7E574DB5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혜리</w:t>
            </w:r>
          </w:p>
          <w:p w14:paraId="0ACEB0BB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이혜리</w:t>
            </w:r>
            <w:proofErr w:type="spellEnd"/>
            <w:r>
              <w:t>)</w:t>
            </w:r>
          </w:p>
          <w:p w14:paraId="1A51CA08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9</w:t>
            </w:r>
            <w:r>
              <w:t>4. 6. 9</w:t>
            </w:r>
          </w:p>
          <w:p w14:paraId="64FD074F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67cm</w:t>
            </w:r>
          </w:p>
          <w:p w14:paraId="38B47E87" w14:textId="5C627D7F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7kg</w:t>
            </w:r>
          </w:p>
        </w:tc>
        <w:tc>
          <w:tcPr>
            <w:tcW w:w="1674" w:type="dxa"/>
          </w:tcPr>
          <w:p w14:paraId="7926B095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소진</w:t>
            </w:r>
          </w:p>
          <w:p w14:paraId="15FDCCDF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(</w:t>
            </w:r>
            <w:r>
              <w:t>???)</w:t>
            </w:r>
          </w:p>
          <w:p w14:paraId="4A3607BB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8</w:t>
            </w:r>
            <w:r>
              <w:t>6. 5. 21</w:t>
            </w:r>
          </w:p>
          <w:p w14:paraId="3B69BACB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67cm</w:t>
            </w:r>
          </w:p>
          <w:p w14:paraId="7F66DD6D" w14:textId="0DF08A66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7</w:t>
            </w:r>
            <w:r>
              <w:rPr>
                <w:rFonts w:hint="eastAsia"/>
              </w:rPr>
              <w:t>k</w:t>
            </w:r>
            <w:r>
              <w:t>g</w:t>
            </w:r>
          </w:p>
        </w:tc>
        <w:tc>
          <w:tcPr>
            <w:tcW w:w="1680" w:type="dxa"/>
          </w:tcPr>
          <w:p w14:paraId="3D1E13E1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유라</w:t>
            </w:r>
          </w:p>
          <w:p w14:paraId="4FA51B68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(김아영</w:t>
            </w:r>
            <w:r>
              <w:t>)</w:t>
            </w:r>
          </w:p>
          <w:p w14:paraId="2C669AED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9</w:t>
            </w:r>
            <w:r>
              <w:t>2. 11. 6</w:t>
            </w:r>
          </w:p>
          <w:p w14:paraId="75A904D2" w14:textId="77777777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68cm</w:t>
            </w:r>
          </w:p>
          <w:p w14:paraId="28499D61" w14:textId="389BE9FA" w:rsidR="007305EB" w:rsidRDefault="007305EB" w:rsidP="007305EB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9kg</w:t>
            </w:r>
          </w:p>
        </w:tc>
      </w:tr>
    </w:tbl>
    <w:tbl>
      <w:tblPr>
        <w:tblStyle w:val="a8"/>
        <w:tblpPr w:leftFromText="142" w:rightFromText="142" w:vertAnchor="text" w:horzAnchor="page" w:tblpX="8751" w:tblpY="-2116"/>
        <w:tblOverlap w:val="never"/>
        <w:tblW w:w="0" w:type="auto"/>
        <w:tblLook w:val="04A0" w:firstRow="1" w:lastRow="0" w:firstColumn="1" w:lastColumn="0" w:noHBand="0" w:noVBand="1"/>
      </w:tblPr>
      <w:tblGrid>
        <w:gridCol w:w="2410"/>
      </w:tblGrid>
      <w:tr w:rsidR="009E13EE" w14:paraId="518FBB05" w14:textId="77777777" w:rsidTr="009E13EE">
        <w:trPr>
          <w:trHeight w:val="337"/>
        </w:trPr>
        <w:tc>
          <w:tcPr>
            <w:tcW w:w="2410" w:type="dxa"/>
          </w:tcPr>
          <w:p w14:paraId="226681D6" w14:textId="77777777" w:rsidR="009E13EE" w:rsidRDefault="009E13EE" w:rsidP="009E13EE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멤버 속성</w:t>
            </w:r>
          </w:p>
        </w:tc>
      </w:tr>
      <w:tr w:rsidR="009E13EE" w14:paraId="1F312CA8" w14:textId="77777777" w:rsidTr="009E13EE">
        <w:trPr>
          <w:trHeight w:val="420"/>
        </w:trPr>
        <w:tc>
          <w:tcPr>
            <w:tcW w:w="2410" w:type="dxa"/>
          </w:tcPr>
          <w:p w14:paraId="12068536" w14:textId="77777777" w:rsidR="009E13EE" w:rsidRDefault="009E13EE" w:rsidP="009E13EE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민아 (</w:t>
            </w:r>
            <w:proofErr w:type="spellStart"/>
            <w:r>
              <w:rPr>
                <w:rFonts w:hint="eastAsia"/>
              </w:rPr>
              <w:t>방민아</w:t>
            </w:r>
            <w:proofErr w:type="spellEnd"/>
            <w:r>
              <w:t>)</w:t>
            </w:r>
          </w:p>
        </w:tc>
      </w:tr>
      <w:tr w:rsidR="009E13EE" w14:paraId="35D2BD8E" w14:textId="77777777" w:rsidTr="009E13EE">
        <w:trPr>
          <w:trHeight w:val="420"/>
        </w:trPr>
        <w:tc>
          <w:tcPr>
            <w:tcW w:w="2410" w:type="dxa"/>
          </w:tcPr>
          <w:p w14:paraId="3C8AD9CF" w14:textId="77777777" w:rsidR="009E13EE" w:rsidRDefault="009E13EE" w:rsidP="009E13EE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9</w:t>
            </w:r>
            <w:r>
              <w:t>3 / 5 / 13</w:t>
            </w:r>
          </w:p>
        </w:tc>
      </w:tr>
      <w:tr w:rsidR="009E13EE" w14:paraId="6193D2D6" w14:textId="77777777" w:rsidTr="009E13EE">
        <w:trPr>
          <w:trHeight w:val="420"/>
        </w:trPr>
        <w:tc>
          <w:tcPr>
            <w:tcW w:w="2410" w:type="dxa"/>
          </w:tcPr>
          <w:p w14:paraId="70BEC4E1" w14:textId="68AF730F" w:rsidR="009E13EE" w:rsidRDefault="009E13EE" w:rsidP="009E13EE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65</w:t>
            </w:r>
          </w:p>
        </w:tc>
      </w:tr>
      <w:tr w:rsidR="009E13EE" w14:paraId="17D428BA" w14:textId="77777777" w:rsidTr="009E13EE">
        <w:trPr>
          <w:trHeight w:val="420"/>
        </w:trPr>
        <w:tc>
          <w:tcPr>
            <w:tcW w:w="2410" w:type="dxa"/>
          </w:tcPr>
          <w:p w14:paraId="7F0C598B" w14:textId="4DAB5195" w:rsidR="009E13EE" w:rsidRDefault="009E13EE" w:rsidP="009E13EE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7</w:t>
            </w:r>
          </w:p>
        </w:tc>
      </w:tr>
    </w:tbl>
    <w:p w14:paraId="31EB030E" w14:textId="4E6A912D" w:rsidR="007305EB" w:rsidRDefault="007305EB" w:rsidP="009E13EE">
      <w:pPr>
        <w:pStyle w:val="a"/>
        <w:numPr>
          <w:ilvl w:val="0"/>
          <w:numId w:val="0"/>
        </w:numPr>
      </w:pPr>
    </w:p>
    <w:p w14:paraId="1854CE9E" w14:textId="2160268D" w:rsidR="007305EB" w:rsidRDefault="007305EB" w:rsidP="007305EB">
      <w:pPr>
        <w:pStyle w:val="a"/>
      </w:pPr>
      <w:r>
        <w:rPr>
          <w:rFonts w:hint="eastAsia"/>
        </w:rPr>
        <w:t>데이터 타입을 지정해 주는 이유</w:t>
      </w:r>
    </w:p>
    <w:p w14:paraId="0FD4B7AE" w14:textId="26B00CCD" w:rsidR="007305EB" w:rsidRDefault="007305EB" w:rsidP="007305EB">
      <w:pPr>
        <w:pStyle w:val="7"/>
        <w:ind w:left="400"/>
      </w:pPr>
      <w:r w:rsidRPr="009E13EE">
        <w:rPr>
          <w:rFonts w:hint="eastAsia"/>
          <w:color w:val="FF0000"/>
        </w:rPr>
        <w:t>효율적인 자료관리</w:t>
      </w:r>
      <w:r>
        <w:rPr>
          <w:rFonts w:hint="eastAsia"/>
        </w:rPr>
        <w:t xml:space="preserve"> 및 데이터 저장공간을 줄이기 위해서</w:t>
      </w:r>
    </w:p>
    <w:p w14:paraId="64B79F9E" w14:textId="506BFBA7" w:rsidR="007305EB" w:rsidRDefault="007305EB" w:rsidP="007305EB">
      <w:pPr>
        <w:pStyle w:val="a"/>
        <w:numPr>
          <w:ilvl w:val="0"/>
          <w:numId w:val="0"/>
        </w:numPr>
        <w:ind w:left="403" w:hanging="403"/>
      </w:pPr>
    </w:p>
    <w:p w14:paraId="48757996" w14:textId="134AC869" w:rsidR="004B218A" w:rsidRDefault="004B218A" w:rsidP="004B218A">
      <w:pPr>
        <w:pStyle w:val="2"/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65CF3802" wp14:editId="5F8A3DBA">
            <wp:simplePos x="0" y="0"/>
            <wp:positionH relativeFrom="margin">
              <wp:posOffset>1816735</wp:posOffset>
            </wp:positionH>
            <wp:positionV relativeFrom="paragraph">
              <wp:posOffset>331470</wp:posOffset>
            </wp:positionV>
            <wp:extent cx="4876800" cy="4829175"/>
            <wp:effectExtent l="0" t="0" r="0" b="9525"/>
            <wp:wrapNone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데이터 </w:t>
      </w:r>
      <w:proofErr w:type="gramStart"/>
      <w:r>
        <w:rPr>
          <w:rFonts w:hint="eastAsia"/>
        </w:rPr>
        <w:t xml:space="preserve">타입 </w:t>
      </w:r>
      <w:r>
        <w:t>/</w:t>
      </w:r>
      <w:proofErr w:type="gramEnd"/>
      <w:r>
        <w:t xml:space="preserve"> Data Type</w:t>
      </w:r>
    </w:p>
    <w:p w14:paraId="617EB66E" w14:textId="1A4CE71B" w:rsidR="004B218A" w:rsidRDefault="004B218A" w:rsidP="004B218A">
      <w:pPr>
        <w:pStyle w:val="a"/>
      </w:pPr>
      <w:r>
        <w:rPr>
          <w:rFonts w:hint="eastAsia"/>
        </w:rPr>
        <w:t>숫자</w:t>
      </w:r>
    </w:p>
    <w:p w14:paraId="165B0216" w14:textId="65DC6FC0" w:rsidR="004B218A" w:rsidRDefault="004B218A" w:rsidP="004B218A">
      <w:pPr>
        <w:pStyle w:val="a"/>
      </w:pPr>
      <w:r>
        <w:rPr>
          <w:rFonts w:hint="eastAsia"/>
        </w:rPr>
        <w:t>날짜</w:t>
      </w:r>
    </w:p>
    <w:p w14:paraId="570E04E7" w14:textId="75611C9A" w:rsidR="004B218A" w:rsidRDefault="004B218A" w:rsidP="004B218A">
      <w:pPr>
        <w:pStyle w:val="a"/>
      </w:pPr>
      <w:r>
        <w:rPr>
          <w:rFonts w:hint="eastAsia"/>
        </w:rPr>
        <w:t>문자</w:t>
      </w:r>
    </w:p>
    <w:p w14:paraId="299332F6" w14:textId="7CD0664D" w:rsidR="004B218A" w:rsidRDefault="004B218A" w:rsidP="004B218A">
      <w:pPr>
        <w:pStyle w:val="a"/>
      </w:pPr>
      <w:proofErr w:type="gramStart"/>
      <w:r>
        <w:rPr>
          <w:rFonts w:hint="eastAsia"/>
        </w:rPr>
        <w:t xml:space="preserve">바이너리 </w:t>
      </w:r>
      <w:r>
        <w:t>/</w:t>
      </w:r>
      <w:proofErr w:type="gramEnd"/>
      <w:r>
        <w:t xml:space="preserve"> 2</w:t>
      </w:r>
      <w:r>
        <w:rPr>
          <w:rFonts w:hint="eastAsia"/>
        </w:rPr>
        <w:t>진수</w:t>
      </w:r>
    </w:p>
    <w:p w14:paraId="61F191CE" w14:textId="2321695A" w:rsidR="004B218A" w:rsidRDefault="004B218A" w:rsidP="004B218A">
      <w:pPr>
        <w:pStyle w:val="7"/>
        <w:ind w:left="400"/>
      </w:pPr>
      <w:r>
        <w:rPr>
          <w:rFonts w:hint="eastAsia"/>
        </w:rPr>
        <w:t>파일,</w:t>
      </w:r>
      <w:r>
        <w:t xml:space="preserve"> </w:t>
      </w:r>
      <w:r>
        <w:rPr>
          <w:rFonts w:hint="eastAsia"/>
        </w:rPr>
        <w:t>이미지</w:t>
      </w:r>
    </w:p>
    <w:p w14:paraId="53D3552C" w14:textId="50BFE3FB" w:rsidR="004B218A" w:rsidRDefault="004B218A" w:rsidP="004B218A">
      <w:pPr>
        <w:pStyle w:val="a"/>
      </w:pPr>
      <w:proofErr w:type="gramStart"/>
      <w:r>
        <w:rPr>
          <w:rFonts w:hint="eastAsia"/>
        </w:rPr>
        <w:t xml:space="preserve">화폐 </w:t>
      </w:r>
      <w:r>
        <w:t>/</w:t>
      </w:r>
      <w:proofErr w:type="gramEnd"/>
      <w:r>
        <w:t xml:space="preserve"> $, \</w:t>
      </w:r>
    </w:p>
    <w:p w14:paraId="21DC14F9" w14:textId="6C99F643" w:rsidR="004B218A" w:rsidRDefault="004B218A" w:rsidP="004B218A">
      <w:pPr>
        <w:pStyle w:val="a"/>
      </w:pPr>
      <w:r>
        <w:rPr>
          <w:rFonts w:hint="eastAsia"/>
        </w:rPr>
        <w:t>특수</w:t>
      </w:r>
    </w:p>
    <w:p w14:paraId="69895FA0" w14:textId="6959FB5A" w:rsidR="004B218A" w:rsidRDefault="004B218A" w:rsidP="004B218A">
      <w:pPr>
        <w:pStyle w:val="7"/>
        <w:ind w:left="400"/>
      </w:pPr>
      <w:r>
        <w:rPr>
          <w:rFonts w:hint="eastAsia"/>
        </w:rPr>
        <w:t>U</w:t>
      </w:r>
      <w:r>
        <w:t>ID</w:t>
      </w:r>
    </w:p>
    <w:p w14:paraId="3C0C9CEA" w14:textId="76C98D73" w:rsidR="004B218A" w:rsidRDefault="004B218A" w:rsidP="004B218A">
      <w:pPr>
        <w:pStyle w:val="7"/>
        <w:ind w:left="400"/>
      </w:pPr>
      <w:r>
        <w:rPr>
          <w:rFonts w:hint="eastAsia"/>
        </w:rPr>
        <w:t>타임</w:t>
      </w:r>
    </w:p>
    <w:p w14:paraId="2D447B80" w14:textId="3742A7C1" w:rsidR="004B218A" w:rsidRDefault="004B218A" w:rsidP="004B218A">
      <w:pPr>
        <w:pStyle w:val="a"/>
        <w:numPr>
          <w:ilvl w:val="0"/>
          <w:numId w:val="0"/>
        </w:numPr>
        <w:ind w:left="403" w:hanging="403"/>
      </w:pPr>
    </w:p>
    <w:p w14:paraId="132A712E" w14:textId="2D25309A" w:rsidR="004B218A" w:rsidRDefault="004B218A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6C659E4" w14:textId="10B083A2" w:rsidR="004B218A" w:rsidRDefault="004B218A" w:rsidP="004B218A">
      <w:pPr>
        <w:pStyle w:val="2"/>
      </w:pPr>
      <w:r>
        <w:rPr>
          <w:rFonts w:hint="eastAsia"/>
        </w:rPr>
        <w:lastRenderedPageBreak/>
        <w:t xml:space="preserve">데이터 </w:t>
      </w:r>
      <w:proofErr w:type="spellStart"/>
      <w:proofErr w:type="gramStart"/>
      <w:r>
        <w:rPr>
          <w:rFonts w:hint="eastAsia"/>
        </w:rPr>
        <w:t>스트럭쳐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Data Structure</w:t>
      </w:r>
    </w:p>
    <w:p w14:paraId="5EB68ACF" w14:textId="4E0B4812" w:rsidR="004B218A" w:rsidRDefault="004B218A" w:rsidP="004B218A">
      <w:pPr>
        <w:pStyle w:val="4"/>
      </w:pPr>
      <w:r>
        <w:t>“</w:t>
      </w:r>
      <w:r>
        <w:rPr>
          <w:rFonts w:hint="eastAsia"/>
        </w:rPr>
        <w:t>자료를 효율적으로 저장하고 사용하기 쉽게 만드는 작업</w:t>
      </w:r>
      <w:r>
        <w:t>”</w:t>
      </w:r>
    </w:p>
    <w:p w14:paraId="21D8B667" w14:textId="49C23A05" w:rsidR="004B218A" w:rsidRDefault="004B218A" w:rsidP="004B218A">
      <w:pPr>
        <w:pStyle w:val="a"/>
      </w:pPr>
      <w:r>
        <w:rPr>
          <w:rFonts w:hint="eastAsia"/>
        </w:rPr>
        <w:t xml:space="preserve">데이터를 </w:t>
      </w:r>
      <w:r w:rsidRPr="004B218A">
        <w:rPr>
          <w:rFonts w:hint="eastAsia"/>
          <w:color w:val="FF0000"/>
        </w:rPr>
        <w:t xml:space="preserve">특성 또는 타입으로 </w:t>
      </w:r>
      <w:proofErr w:type="gramStart"/>
      <w:r w:rsidRPr="004B218A">
        <w:rPr>
          <w:rFonts w:hint="eastAsia"/>
          <w:color w:val="FF0000"/>
        </w:rPr>
        <w:t>분류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기준이 필요</w:t>
      </w:r>
    </w:p>
    <w:p w14:paraId="3B389F11" w14:textId="230C91F1" w:rsidR="004B218A" w:rsidRPr="004B218A" w:rsidRDefault="004B218A" w:rsidP="004B218A">
      <w:pPr>
        <w:pStyle w:val="a"/>
        <w:rPr>
          <w:color w:val="FF0000"/>
        </w:rPr>
      </w:pPr>
      <w:r>
        <w:rPr>
          <w:rFonts w:hint="eastAsia"/>
        </w:rPr>
        <w:t xml:space="preserve">분류한 자료를 </w:t>
      </w:r>
      <w:r w:rsidRPr="004B218A">
        <w:rPr>
          <w:rFonts w:hint="eastAsia"/>
          <w:color w:val="FF0000"/>
        </w:rPr>
        <w:t>관리하기 쉽도록 효율적으로 구성</w:t>
      </w:r>
    </w:p>
    <w:p w14:paraId="34478A3E" w14:textId="215EEC56" w:rsidR="004B218A" w:rsidRDefault="004B218A" w:rsidP="004B218A">
      <w:pPr>
        <w:pStyle w:val="a"/>
      </w:pPr>
      <w:r>
        <w:rPr>
          <w:rFonts w:hint="eastAsia"/>
        </w:rPr>
        <w:t>분류하고 구성한 자료를 저장 및 처리</w:t>
      </w:r>
    </w:p>
    <w:p w14:paraId="519D70FD" w14:textId="00ACB02D" w:rsidR="004B218A" w:rsidRDefault="004B218A" w:rsidP="004B218A">
      <w:pPr>
        <w:pStyle w:val="a"/>
        <w:numPr>
          <w:ilvl w:val="0"/>
          <w:numId w:val="0"/>
        </w:numPr>
        <w:ind w:left="403" w:hanging="403"/>
      </w:pP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1189"/>
        <w:gridCol w:w="1022"/>
        <w:gridCol w:w="1022"/>
        <w:gridCol w:w="1028"/>
      </w:tblGrid>
      <w:tr w:rsidR="004B218A" w14:paraId="3A42EC97" w14:textId="77777777" w:rsidTr="00094EF0">
        <w:trPr>
          <w:trHeight w:val="346"/>
        </w:trPr>
        <w:tc>
          <w:tcPr>
            <w:tcW w:w="4261" w:type="dxa"/>
            <w:gridSpan w:val="4"/>
          </w:tcPr>
          <w:p w14:paraId="5E493A00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걸스데이 멤버 프로필</w:t>
            </w:r>
          </w:p>
        </w:tc>
      </w:tr>
      <w:tr w:rsidR="004B218A" w14:paraId="32793F6B" w14:textId="77777777" w:rsidTr="00094EF0">
        <w:trPr>
          <w:trHeight w:val="1722"/>
        </w:trPr>
        <w:tc>
          <w:tcPr>
            <w:tcW w:w="1189" w:type="dxa"/>
          </w:tcPr>
          <w:p w14:paraId="347B277C" w14:textId="72EDDF33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민아</w:t>
            </w:r>
          </w:p>
          <w:p w14:paraId="73A69696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방민아</w:t>
            </w:r>
            <w:proofErr w:type="spellEnd"/>
            <w:r>
              <w:t>)</w:t>
            </w:r>
          </w:p>
          <w:p w14:paraId="58EBF0D3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9</w:t>
            </w:r>
            <w:r>
              <w:t>3. 5. 13</w:t>
            </w:r>
          </w:p>
          <w:p w14:paraId="6E82C410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65cm</w:t>
            </w:r>
          </w:p>
          <w:p w14:paraId="29A88BDB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7kg</w:t>
            </w:r>
          </w:p>
        </w:tc>
        <w:tc>
          <w:tcPr>
            <w:tcW w:w="1022" w:type="dxa"/>
          </w:tcPr>
          <w:p w14:paraId="420A15B8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혜리</w:t>
            </w:r>
          </w:p>
          <w:p w14:paraId="17F0006C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이혜리</w:t>
            </w:r>
            <w:proofErr w:type="spellEnd"/>
            <w:r>
              <w:t>)</w:t>
            </w:r>
          </w:p>
          <w:p w14:paraId="6D4CFB22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9</w:t>
            </w:r>
            <w:r>
              <w:t>4. 6. 9</w:t>
            </w:r>
          </w:p>
          <w:p w14:paraId="3D4B47A1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67cm</w:t>
            </w:r>
          </w:p>
          <w:p w14:paraId="0C07C422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7kg</w:t>
            </w:r>
          </w:p>
        </w:tc>
        <w:tc>
          <w:tcPr>
            <w:tcW w:w="1022" w:type="dxa"/>
          </w:tcPr>
          <w:p w14:paraId="20FBFB42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소진</w:t>
            </w:r>
          </w:p>
          <w:p w14:paraId="7DE2E193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(</w:t>
            </w:r>
            <w:r>
              <w:t>???)</w:t>
            </w:r>
          </w:p>
          <w:p w14:paraId="03F4B300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8</w:t>
            </w:r>
            <w:r>
              <w:t>6. 5. 21</w:t>
            </w:r>
          </w:p>
          <w:p w14:paraId="5D83BE5F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67cm</w:t>
            </w:r>
          </w:p>
          <w:p w14:paraId="222B2545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7</w:t>
            </w:r>
            <w:r>
              <w:rPr>
                <w:rFonts w:hint="eastAsia"/>
              </w:rPr>
              <w:t>k</w:t>
            </w:r>
            <w:r>
              <w:t>g</w:t>
            </w:r>
          </w:p>
        </w:tc>
        <w:tc>
          <w:tcPr>
            <w:tcW w:w="1028" w:type="dxa"/>
          </w:tcPr>
          <w:p w14:paraId="6C418AFA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유라</w:t>
            </w:r>
          </w:p>
          <w:p w14:paraId="297D7A87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(김아영</w:t>
            </w:r>
            <w:r>
              <w:t>)</w:t>
            </w:r>
          </w:p>
          <w:p w14:paraId="4DD2617D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9</w:t>
            </w:r>
            <w:r>
              <w:t>2. 11. 6</w:t>
            </w:r>
          </w:p>
          <w:p w14:paraId="1AF2C716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68cm</w:t>
            </w:r>
          </w:p>
          <w:p w14:paraId="6ECC6630" w14:textId="77777777" w:rsidR="004B218A" w:rsidRDefault="004B218A" w:rsidP="00CC18F2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9kg</w:t>
            </w:r>
          </w:p>
        </w:tc>
      </w:tr>
    </w:tbl>
    <w:tbl>
      <w:tblPr>
        <w:tblStyle w:val="a8"/>
        <w:tblpPr w:leftFromText="142" w:rightFromText="142" w:vertAnchor="text" w:horzAnchor="margin" w:tblpXSpec="right" w:tblpY="-2173"/>
        <w:tblW w:w="0" w:type="auto"/>
        <w:tblLook w:val="04A0" w:firstRow="1" w:lastRow="0" w:firstColumn="1" w:lastColumn="0" w:noHBand="0" w:noVBand="1"/>
      </w:tblPr>
      <w:tblGrid>
        <w:gridCol w:w="1124"/>
        <w:gridCol w:w="1123"/>
        <w:gridCol w:w="1123"/>
        <w:gridCol w:w="1128"/>
      </w:tblGrid>
      <w:tr w:rsidR="00094EF0" w14:paraId="3BEFAD64" w14:textId="77777777" w:rsidTr="009E64F8">
        <w:trPr>
          <w:trHeight w:val="430"/>
        </w:trPr>
        <w:tc>
          <w:tcPr>
            <w:tcW w:w="4498" w:type="dxa"/>
            <w:gridSpan w:val="4"/>
          </w:tcPr>
          <w:p w14:paraId="415A2FFC" w14:textId="77777777" w:rsidR="00094EF0" w:rsidRDefault="00094EF0" w:rsidP="009E64F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걸스데이 멤버 속성 테이블</w:t>
            </w:r>
          </w:p>
        </w:tc>
      </w:tr>
      <w:tr w:rsidR="00094EF0" w14:paraId="0460EA4B" w14:textId="77777777" w:rsidTr="009E64F8">
        <w:trPr>
          <w:trHeight w:val="412"/>
        </w:trPr>
        <w:tc>
          <w:tcPr>
            <w:tcW w:w="1124" w:type="dxa"/>
          </w:tcPr>
          <w:p w14:paraId="74DB9CCF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민아</w:t>
            </w:r>
          </w:p>
        </w:tc>
        <w:tc>
          <w:tcPr>
            <w:tcW w:w="1123" w:type="dxa"/>
          </w:tcPr>
          <w:p w14:paraId="281B95FB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혜리</w:t>
            </w:r>
          </w:p>
        </w:tc>
        <w:tc>
          <w:tcPr>
            <w:tcW w:w="1123" w:type="dxa"/>
          </w:tcPr>
          <w:p w14:paraId="45557D7F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소진</w:t>
            </w:r>
          </w:p>
        </w:tc>
        <w:tc>
          <w:tcPr>
            <w:tcW w:w="1128" w:type="dxa"/>
          </w:tcPr>
          <w:p w14:paraId="7BBC5DA1" w14:textId="3958AAB4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유라</w:t>
            </w:r>
          </w:p>
        </w:tc>
      </w:tr>
      <w:tr w:rsidR="00094EF0" w14:paraId="27D3387E" w14:textId="77777777" w:rsidTr="009E64F8">
        <w:trPr>
          <w:trHeight w:val="430"/>
        </w:trPr>
        <w:tc>
          <w:tcPr>
            <w:tcW w:w="1124" w:type="dxa"/>
          </w:tcPr>
          <w:p w14:paraId="1508FC04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t>93 / 5 / 13</w:t>
            </w:r>
          </w:p>
        </w:tc>
        <w:tc>
          <w:tcPr>
            <w:tcW w:w="1123" w:type="dxa"/>
          </w:tcPr>
          <w:p w14:paraId="14B8E4D8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9</w:t>
            </w:r>
            <w:r>
              <w:t>4 / 6 / 8</w:t>
            </w:r>
          </w:p>
        </w:tc>
        <w:tc>
          <w:tcPr>
            <w:tcW w:w="1123" w:type="dxa"/>
          </w:tcPr>
          <w:p w14:paraId="142FFF93" w14:textId="2B5A9345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8</w:t>
            </w:r>
            <w:r>
              <w:t>6 / 5 / 1</w:t>
            </w:r>
          </w:p>
        </w:tc>
        <w:tc>
          <w:tcPr>
            <w:tcW w:w="1128" w:type="dxa"/>
          </w:tcPr>
          <w:p w14:paraId="106C5A5C" w14:textId="0D9C0260" w:rsidR="00094EF0" w:rsidRDefault="009E64F8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6AFE7323" wp14:editId="556EFE95">
                      <wp:simplePos x="0" y="0"/>
                      <wp:positionH relativeFrom="column">
                        <wp:posOffset>-3289935</wp:posOffset>
                      </wp:positionH>
                      <wp:positionV relativeFrom="paragraph">
                        <wp:posOffset>-31115</wp:posOffset>
                      </wp:positionV>
                      <wp:extent cx="1095375" cy="571500"/>
                      <wp:effectExtent l="0" t="19050" r="47625" b="38100"/>
                      <wp:wrapNone/>
                      <wp:docPr id="320" name="화살표: 오른쪽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5375" cy="5715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471839E" id="화살표: 오른쪽 320" o:spid="_x0000_s1026" type="#_x0000_t13" style="position:absolute;left:0;text-align:left;margin-left:-259.05pt;margin-top:-2.45pt;width:86.25pt;height:45pt;z-index:25179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" adj="15965" fillcolor="#4472c4 [3204]" strokecolor="#1f3763 [1604]" strokeweight="1pt"/>
                  </w:pict>
                </mc:Fallback>
              </mc:AlternateContent>
            </w:r>
            <w:r w:rsidR="00094EF0">
              <w:rPr>
                <w:rFonts w:hint="eastAsia"/>
              </w:rPr>
              <w:t>9</w:t>
            </w:r>
            <w:r w:rsidR="00094EF0">
              <w:t>2 / 11 / 6</w:t>
            </w:r>
          </w:p>
        </w:tc>
      </w:tr>
      <w:tr w:rsidR="00094EF0" w14:paraId="3A0B25DA" w14:textId="77777777" w:rsidTr="009E64F8">
        <w:trPr>
          <w:trHeight w:val="430"/>
        </w:trPr>
        <w:tc>
          <w:tcPr>
            <w:tcW w:w="1124" w:type="dxa"/>
          </w:tcPr>
          <w:p w14:paraId="6D2AEEAC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65</w:t>
            </w:r>
          </w:p>
        </w:tc>
        <w:tc>
          <w:tcPr>
            <w:tcW w:w="1123" w:type="dxa"/>
          </w:tcPr>
          <w:p w14:paraId="23131F77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67</w:t>
            </w:r>
          </w:p>
        </w:tc>
        <w:tc>
          <w:tcPr>
            <w:tcW w:w="1123" w:type="dxa"/>
          </w:tcPr>
          <w:p w14:paraId="2FAAF01F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67</w:t>
            </w:r>
          </w:p>
        </w:tc>
        <w:tc>
          <w:tcPr>
            <w:tcW w:w="1128" w:type="dxa"/>
          </w:tcPr>
          <w:p w14:paraId="4BCAB193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68</w:t>
            </w:r>
          </w:p>
        </w:tc>
      </w:tr>
      <w:tr w:rsidR="00094EF0" w14:paraId="4F1206E2" w14:textId="77777777" w:rsidTr="009E64F8">
        <w:trPr>
          <w:trHeight w:val="412"/>
        </w:trPr>
        <w:tc>
          <w:tcPr>
            <w:tcW w:w="1124" w:type="dxa"/>
          </w:tcPr>
          <w:p w14:paraId="58B7E0AE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7</w:t>
            </w:r>
          </w:p>
        </w:tc>
        <w:tc>
          <w:tcPr>
            <w:tcW w:w="1123" w:type="dxa"/>
          </w:tcPr>
          <w:p w14:paraId="21334DCD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7</w:t>
            </w:r>
          </w:p>
        </w:tc>
        <w:tc>
          <w:tcPr>
            <w:tcW w:w="1123" w:type="dxa"/>
          </w:tcPr>
          <w:p w14:paraId="483C7C1A" w14:textId="77777777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7</w:t>
            </w:r>
          </w:p>
        </w:tc>
        <w:tc>
          <w:tcPr>
            <w:tcW w:w="1128" w:type="dxa"/>
          </w:tcPr>
          <w:p w14:paraId="5371C7FD" w14:textId="63059BF8" w:rsidR="00094EF0" w:rsidRDefault="00094EF0" w:rsidP="009E64F8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4</w:t>
            </w:r>
            <w:r>
              <w:t>9</w:t>
            </w:r>
          </w:p>
        </w:tc>
      </w:tr>
    </w:tbl>
    <w:p w14:paraId="1F536B54" w14:textId="7853CA35" w:rsidR="004B218A" w:rsidRDefault="004B218A" w:rsidP="004B218A">
      <w:pPr>
        <w:pStyle w:val="a"/>
        <w:numPr>
          <w:ilvl w:val="0"/>
          <w:numId w:val="0"/>
        </w:numPr>
        <w:ind w:left="403" w:hanging="403"/>
      </w:pPr>
    </w:p>
    <w:p w14:paraId="744F33BF" w14:textId="624EAE87" w:rsidR="004B218A" w:rsidRDefault="003B4E0C" w:rsidP="003B4E0C">
      <w:pPr>
        <w:pStyle w:val="2"/>
      </w:pPr>
      <w:r>
        <w:rPr>
          <w:rFonts w:hint="eastAsia"/>
        </w:rPr>
        <w:t>용어 정리</w:t>
      </w:r>
    </w:p>
    <w:p w14:paraId="7F8A69C0" w14:textId="7008042C" w:rsidR="003B4E0C" w:rsidRDefault="003B4E0C" w:rsidP="003B4E0C">
      <w:pPr>
        <w:pStyle w:val="a"/>
      </w:pPr>
      <w:r>
        <w:rPr>
          <w:rFonts w:hint="eastAsia"/>
        </w:rPr>
        <w:t xml:space="preserve">데이터 </w:t>
      </w:r>
      <w:r>
        <w:t xml:space="preserve">= </w:t>
      </w:r>
      <w:r>
        <w:rPr>
          <w:rFonts w:hint="eastAsia"/>
        </w:rPr>
        <w:t>자료</w:t>
      </w:r>
    </w:p>
    <w:p w14:paraId="7E94F973" w14:textId="78AB6A97" w:rsidR="003B4E0C" w:rsidRDefault="003B4E0C" w:rsidP="003B4E0C">
      <w:pPr>
        <w:pStyle w:val="a"/>
      </w:pPr>
      <w:r>
        <w:rPr>
          <w:rFonts w:hint="eastAsia"/>
        </w:rPr>
        <w:t xml:space="preserve">데이터 타입 </w:t>
      </w:r>
      <w:r>
        <w:t xml:space="preserve">= </w:t>
      </w:r>
      <w:r>
        <w:rPr>
          <w:rFonts w:hint="eastAsia"/>
        </w:rPr>
        <w:t>자료형</w:t>
      </w:r>
    </w:p>
    <w:p w14:paraId="63252604" w14:textId="20D63E93" w:rsidR="003B4E0C" w:rsidRDefault="003B4E0C" w:rsidP="003B4E0C">
      <w:pPr>
        <w:pStyle w:val="a"/>
      </w:pPr>
      <w:r>
        <w:rPr>
          <w:rFonts w:hint="eastAsia"/>
        </w:rPr>
        <w:t xml:space="preserve">데이터 구조 </w:t>
      </w:r>
      <w:r>
        <w:t xml:space="preserve">= </w:t>
      </w:r>
      <w:r>
        <w:rPr>
          <w:rFonts w:hint="eastAsia"/>
        </w:rPr>
        <w:t>자료 구조</w:t>
      </w:r>
    </w:p>
    <w:p w14:paraId="562B47B2" w14:textId="3DD7533D" w:rsidR="003B4E0C" w:rsidRDefault="003B4E0C" w:rsidP="003B4E0C">
      <w:pPr>
        <w:pStyle w:val="7"/>
        <w:ind w:left="400"/>
      </w:pPr>
      <w:r>
        <w:rPr>
          <w:rFonts w:hint="eastAsia"/>
        </w:rPr>
        <w:t xml:space="preserve">하지만 프로그래머들은 </w:t>
      </w:r>
      <w:r>
        <w:t>‘</w:t>
      </w:r>
      <w:r>
        <w:rPr>
          <w:rFonts w:hint="eastAsia"/>
        </w:rPr>
        <w:t>자료</w:t>
      </w:r>
      <w:r>
        <w:t xml:space="preserve">’ </w:t>
      </w:r>
      <w:r>
        <w:rPr>
          <w:rFonts w:hint="eastAsia"/>
        </w:rPr>
        <w:t xml:space="preserve">보다는 </w:t>
      </w:r>
      <w:r>
        <w:t>‘</w:t>
      </w:r>
      <w:r>
        <w:rPr>
          <w:rFonts w:hint="eastAsia"/>
        </w:rPr>
        <w:t>데이터</w:t>
      </w:r>
      <w:r>
        <w:t xml:space="preserve">’ </w:t>
      </w:r>
      <w:r>
        <w:rPr>
          <w:rFonts w:hint="eastAsia"/>
        </w:rPr>
        <w:t>라는 말을 선호</w:t>
      </w:r>
    </w:p>
    <w:p w14:paraId="08A10E00" w14:textId="50556135" w:rsidR="003B4E0C" w:rsidRDefault="003B4E0C" w:rsidP="003B4E0C">
      <w:pPr>
        <w:pStyle w:val="7"/>
        <w:ind w:left="400"/>
      </w:pPr>
      <w:r>
        <w:t>‘</w:t>
      </w:r>
      <w:r>
        <w:rPr>
          <w:rFonts w:hint="eastAsia"/>
        </w:rPr>
        <w:t>자료</w:t>
      </w:r>
      <w:r>
        <w:t>’</w:t>
      </w:r>
      <w:r>
        <w:rPr>
          <w:rFonts w:hint="eastAsia"/>
        </w:rPr>
        <w:t xml:space="preserve">는 </w:t>
      </w:r>
      <w:r>
        <w:t>‘</w:t>
      </w:r>
      <w:proofErr w:type="spellStart"/>
      <w:r>
        <w:rPr>
          <w:rFonts w:hint="eastAsia"/>
        </w:rPr>
        <w:t>원자료</w:t>
      </w:r>
      <w:proofErr w:type="spellEnd"/>
      <w:r>
        <w:rPr>
          <w:rFonts w:hint="eastAsia"/>
        </w:rPr>
        <w:t>(</w:t>
      </w:r>
      <w:r>
        <w:t xml:space="preserve">Raw Data)’로 </w:t>
      </w:r>
      <w:r>
        <w:rPr>
          <w:rFonts w:hint="eastAsia"/>
        </w:rPr>
        <w:t>생각하고,</w:t>
      </w:r>
      <w:r>
        <w:t xml:space="preserve"> </w:t>
      </w:r>
      <w:r>
        <w:rPr>
          <w:rFonts w:hint="eastAsia"/>
        </w:rPr>
        <w:t xml:space="preserve">데이터는 </w:t>
      </w:r>
      <w:r>
        <w:t>‘</w:t>
      </w:r>
      <w:r>
        <w:rPr>
          <w:rFonts w:hint="eastAsia"/>
        </w:rPr>
        <w:t>정보(I</w:t>
      </w:r>
      <w:r>
        <w:t>nformation)’</w:t>
      </w:r>
      <w:r>
        <w:rPr>
          <w:rFonts w:hint="eastAsia"/>
        </w:rPr>
        <w:t>를 만들 수 있는 형태로 생각하기 때문</w:t>
      </w:r>
    </w:p>
    <w:p w14:paraId="767F1E75" w14:textId="05C05BC1" w:rsidR="003B4E0C" w:rsidRDefault="003B4E0C" w:rsidP="003B4E0C"/>
    <w:p w14:paraId="3F8CA84C" w14:textId="5002107D" w:rsidR="003B4E0C" w:rsidRDefault="003B4E0C" w:rsidP="003B4E0C">
      <w:pPr>
        <w:pStyle w:val="4"/>
      </w:pPr>
      <w:r>
        <w:t>“</w:t>
      </w:r>
      <w:r>
        <w:rPr>
          <w:rFonts w:hint="eastAsia"/>
        </w:rPr>
        <w:t>어떤 것이 좋은 자료 구조일까?</w:t>
      </w:r>
      <w:r>
        <w:t>”</w:t>
      </w:r>
    </w:p>
    <w:p w14:paraId="7A3F6E89" w14:textId="6E8089E2" w:rsidR="003B4E0C" w:rsidRDefault="003B4E0C" w:rsidP="003B4E0C">
      <w:pPr>
        <w:pStyle w:val="a"/>
        <w:numPr>
          <w:ilvl w:val="0"/>
          <w:numId w:val="0"/>
        </w:numPr>
        <w:ind w:left="403" w:hanging="403"/>
      </w:pPr>
    </w:p>
    <w:p w14:paraId="543696B7" w14:textId="5C1CAF12" w:rsidR="003B4E0C" w:rsidRPr="003B4E0C" w:rsidRDefault="003B4E0C" w:rsidP="003B4E0C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  <w:noProof/>
        </w:rPr>
        <w:drawing>
          <wp:inline distT="0" distB="0" distL="0" distR="0" wp14:anchorId="720DDD31" wp14:editId="1E297731">
            <wp:extent cx="6610350" cy="3591200"/>
            <wp:effectExtent l="0" t="0" r="0" b="9525"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774" cy="360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3F4FA" w14:textId="6253A19E" w:rsidR="003B4E0C" w:rsidRDefault="003B4E0C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6D058F3" w14:textId="11F4B61C" w:rsidR="001F26CE" w:rsidRDefault="003B4E0C" w:rsidP="001F26CE">
      <w:pPr>
        <w:pStyle w:val="2"/>
      </w:pPr>
      <w:r>
        <w:rPr>
          <w:rFonts w:hint="eastAsia"/>
        </w:rPr>
        <w:lastRenderedPageBreak/>
        <w:t>데이터 구조의 종류</w:t>
      </w:r>
    </w:p>
    <w:p w14:paraId="53C9A389" w14:textId="73FB09B7" w:rsidR="003B4E0C" w:rsidRDefault="001F26CE" w:rsidP="001F26CE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78C36A3C" wp14:editId="37CE5D35">
            <wp:extent cx="6667500" cy="3105150"/>
            <wp:effectExtent l="38100" t="38100" r="57150" b="57150"/>
            <wp:docPr id="324" name="다이어그램 3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" r:lo="rId87" r:qs="rId88" r:cs="rId89"/>
              </a:graphicData>
            </a:graphic>
          </wp:inline>
        </w:drawing>
      </w:r>
    </w:p>
    <w:p w14:paraId="00B09E81" w14:textId="12BD796E" w:rsidR="001F26CE" w:rsidRDefault="001F26CE" w:rsidP="001F26CE">
      <w:pPr>
        <w:pStyle w:val="a"/>
        <w:numPr>
          <w:ilvl w:val="0"/>
          <w:numId w:val="0"/>
        </w:numPr>
        <w:ind w:left="403" w:hanging="403"/>
      </w:pPr>
    </w:p>
    <w:p w14:paraId="09E83E24" w14:textId="07538DA0" w:rsidR="001F26CE" w:rsidRDefault="001F26CE" w:rsidP="001F26CE">
      <w:pPr>
        <w:pStyle w:val="2"/>
      </w:pPr>
      <w:proofErr w:type="gramStart"/>
      <w:r>
        <w:rPr>
          <w:rFonts w:hint="eastAsia"/>
        </w:rPr>
        <w:t xml:space="preserve">리스트 </w:t>
      </w:r>
      <w:r>
        <w:t>/</w:t>
      </w:r>
      <w:proofErr w:type="gramEnd"/>
      <w:r>
        <w:t xml:space="preserve"> List</w:t>
      </w:r>
    </w:p>
    <w:p w14:paraId="2B6CDDC3" w14:textId="11D971D9" w:rsidR="001F26CE" w:rsidRDefault="001F26CE" w:rsidP="001F26CE">
      <w:pPr>
        <w:pStyle w:val="a"/>
      </w:pPr>
      <w:r>
        <w:rPr>
          <w:rFonts w:hint="eastAsia"/>
        </w:rPr>
        <w:t>배열 형태로 저장되는 연속적인 데이터</w:t>
      </w:r>
    </w:p>
    <w:p w14:paraId="5DF14694" w14:textId="201ED3BD" w:rsidR="001F26CE" w:rsidRDefault="001F26CE" w:rsidP="001F26CE">
      <w:pPr>
        <w:pStyle w:val="7"/>
        <w:ind w:left="400"/>
      </w:pPr>
      <w:r>
        <w:rPr>
          <w:rFonts w:hint="eastAsia"/>
        </w:rPr>
        <w:t>데이터 처리는 순서대로</w:t>
      </w:r>
    </w:p>
    <w:p w14:paraId="59ADB766" w14:textId="45899692" w:rsidR="001F26CE" w:rsidRDefault="001F26CE" w:rsidP="001F26CE">
      <w:pPr>
        <w:pStyle w:val="7"/>
        <w:ind w:left="400"/>
      </w:pPr>
      <w:r>
        <w:rPr>
          <w:rFonts w:hint="eastAsia"/>
        </w:rPr>
        <w:t>검색 속도는</w:t>
      </w:r>
    </w:p>
    <w:p w14:paraId="4A623B93" w14:textId="450C52AD" w:rsidR="001F26CE" w:rsidRDefault="001F26CE" w:rsidP="001F26CE">
      <w:pPr>
        <w:pStyle w:val="7"/>
        <w:ind w:left="400"/>
      </w:pPr>
      <w:r>
        <w:rPr>
          <w:rFonts w:hint="eastAsia"/>
        </w:rPr>
        <w:t>기차의 좌석,</w:t>
      </w:r>
      <w:r>
        <w:t xml:space="preserve"> </w:t>
      </w:r>
      <w:r>
        <w:rPr>
          <w:rFonts w:hint="eastAsia"/>
        </w:rPr>
        <w:t>출석부</w:t>
      </w:r>
    </w:p>
    <w:p w14:paraId="04CC9D6E" w14:textId="1FB24441" w:rsidR="001F26CE" w:rsidRPr="001F26CE" w:rsidRDefault="001F26CE" w:rsidP="001F26CE">
      <w:pPr>
        <w:pStyle w:val="a"/>
      </w:pPr>
      <w:proofErr w:type="gramStart"/>
      <w:r>
        <w:rPr>
          <w:rFonts w:hint="eastAsia"/>
        </w:rPr>
        <w:t xml:space="preserve">배열 </w:t>
      </w:r>
      <w:r>
        <w:t>/</w:t>
      </w:r>
      <w:proofErr w:type="gramEnd"/>
      <w:r>
        <w:t xml:space="preserve"> </w:t>
      </w:r>
      <w:r>
        <w:rPr>
          <w:rFonts w:hint="eastAsia"/>
        </w:rPr>
        <w:t>연관된 데이터를 그룹으로 묶어서 관리하는 방법</w:t>
      </w:r>
    </w:p>
    <w:p w14:paraId="7CEF0F74" w14:textId="6379643D" w:rsidR="001F26CE" w:rsidRDefault="001F26CE" w:rsidP="00B9317E">
      <w:pPr>
        <w:pStyle w:val="a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 wp14:anchorId="6A8A877B" wp14:editId="02DA7BE5">
            <wp:extent cx="6543675" cy="904875"/>
            <wp:effectExtent l="38100" t="0" r="9525" b="0"/>
            <wp:docPr id="325" name="다이어그램 3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" r:lo="rId92" r:qs="rId93" r:cs="rId94"/>
              </a:graphicData>
            </a:graphic>
          </wp:inline>
        </w:drawing>
      </w:r>
    </w:p>
    <w:p w14:paraId="6282D155" w14:textId="1181C4CF" w:rsidR="001F26CE" w:rsidRDefault="00B9317E" w:rsidP="001F26CE">
      <w:pPr>
        <w:pStyle w:val="2"/>
      </w:pPr>
      <w:proofErr w:type="gramStart"/>
      <w:r>
        <w:rPr>
          <w:rFonts w:hint="eastAsia"/>
        </w:rPr>
        <w:t xml:space="preserve">스택 </w:t>
      </w:r>
      <w:r>
        <w:t>/</w:t>
      </w:r>
      <w:proofErr w:type="gramEnd"/>
      <w:r>
        <w:t xml:space="preserve"> Stack</w:t>
      </w:r>
    </w:p>
    <w:p w14:paraId="3A67F511" w14:textId="68ED1A07" w:rsidR="00B9317E" w:rsidRDefault="00B9317E" w:rsidP="00B9317E">
      <w:pPr>
        <w:pStyle w:val="a"/>
      </w:pPr>
      <w:r>
        <w:rPr>
          <w:rFonts w:hint="eastAsia"/>
        </w:rPr>
        <w:t>쌓는 형태의 데이터 구조</w:t>
      </w:r>
    </w:p>
    <w:p w14:paraId="6B0C67D1" w14:textId="48BFE6CB" w:rsidR="00B9317E" w:rsidRDefault="00B9317E" w:rsidP="00B9317E">
      <w:pPr>
        <w:pStyle w:val="7"/>
        <w:ind w:left="400"/>
      </w:pPr>
      <w:r>
        <w:rPr>
          <w:rFonts w:hint="eastAsia"/>
        </w:rPr>
        <w:t>L</w:t>
      </w:r>
      <w:r>
        <w:t>IFO (</w:t>
      </w:r>
      <w:r>
        <w:rPr>
          <w:rFonts w:hint="eastAsia"/>
        </w:rPr>
        <w:t>L</w:t>
      </w:r>
      <w:r>
        <w:t>ast Input First Output)</w:t>
      </w:r>
    </w:p>
    <w:p w14:paraId="0EF7EC9A" w14:textId="132B0C96" w:rsidR="00B9317E" w:rsidRDefault="00B9317E" w:rsidP="00B9317E">
      <w:pPr>
        <w:pStyle w:val="7"/>
        <w:ind w:left="400"/>
      </w:pPr>
      <w:r>
        <w:rPr>
          <w:rFonts w:hint="eastAsia"/>
        </w:rPr>
        <w:t>쌓아 놓은 접시,</w:t>
      </w:r>
      <w:r>
        <w:t xml:space="preserve"> </w:t>
      </w:r>
      <w:r>
        <w:rPr>
          <w:rFonts w:hint="eastAsia"/>
        </w:rPr>
        <w:t>옷 입고 벗기</w:t>
      </w:r>
    </w:p>
    <w:p w14:paraId="6B08D650" w14:textId="3205DDE8" w:rsidR="00B9317E" w:rsidRDefault="00B9317E" w:rsidP="00B9317E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  <w:noProof/>
        </w:rPr>
        <w:drawing>
          <wp:inline distT="0" distB="0" distL="0" distR="0" wp14:anchorId="3530BCFD" wp14:editId="12CFB82A">
            <wp:extent cx="4810125" cy="2330371"/>
            <wp:effectExtent l="0" t="0" r="0" b="0"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369" cy="239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0BA70C5" w14:textId="46A9BE72" w:rsidR="00B9317E" w:rsidRDefault="009B4095" w:rsidP="00B9317E">
      <w:pPr>
        <w:pStyle w:val="2"/>
      </w:pPr>
      <w:proofErr w:type="gramStart"/>
      <w:r>
        <w:rPr>
          <w:rFonts w:hint="eastAsia"/>
        </w:rPr>
        <w:lastRenderedPageBreak/>
        <w:t xml:space="preserve">큐 </w:t>
      </w:r>
      <w:r>
        <w:t>/</w:t>
      </w:r>
      <w:proofErr w:type="gramEnd"/>
      <w:r>
        <w:t xml:space="preserve"> Queue</w:t>
      </w:r>
    </w:p>
    <w:p w14:paraId="78FBF733" w14:textId="6C0BF92F" w:rsidR="009B4095" w:rsidRDefault="009B4095" w:rsidP="009B4095">
      <w:pPr>
        <w:pStyle w:val="a"/>
      </w:pPr>
      <w:r>
        <w:rPr>
          <w:rFonts w:hint="eastAsia"/>
        </w:rPr>
        <w:t>먼저 온 데이터부터 처리</w:t>
      </w:r>
    </w:p>
    <w:p w14:paraId="226372B7" w14:textId="7E537EBF" w:rsidR="009B4095" w:rsidRDefault="009B4095" w:rsidP="009B4095">
      <w:pPr>
        <w:pStyle w:val="7"/>
        <w:ind w:left="400"/>
      </w:pPr>
      <w:proofErr w:type="gramStart"/>
      <w:r>
        <w:rPr>
          <w:rFonts w:hint="eastAsia"/>
        </w:rPr>
        <w:t>F</w:t>
      </w:r>
      <w:r>
        <w:t>IFO(</w:t>
      </w:r>
      <w:proofErr w:type="gramEnd"/>
      <w:r>
        <w:rPr>
          <w:rFonts w:hint="eastAsia"/>
        </w:rPr>
        <w:t>F</w:t>
      </w:r>
      <w:r>
        <w:t>irst Input First Output)</w:t>
      </w:r>
    </w:p>
    <w:p w14:paraId="6432563A" w14:textId="6A2FC63F" w:rsidR="009B4095" w:rsidRDefault="009B4095" w:rsidP="009B4095">
      <w:pPr>
        <w:pStyle w:val="7"/>
        <w:ind w:left="400"/>
      </w:pPr>
      <w:r>
        <w:rPr>
          <w:rFonts w:hint="eastAsia"/>
        </w:rPr>
        <w:t>서비스 센트,</w:t>
      </w:r>
      <w:r>
        <w:t xml:space="preserve"> </w:t>
      </w:r>
      <w:r>
        <w:rPr>
          <w:rFonts w:hint="eastAsia"/>
        </w:rPr>
        <w:t>놀이기구 타기</w:t>
      </w:r>
    </w:p>
    <w:p w14:paraId="45D55FEA" w14:textId="25CD659B" w:rsidR="009B4095" w:rsidRDefault="009B4095" w:rsidP="009B4095"/>
    <w:p w14:paraId="53BFBDBB" w14:textId="389C3C5B" w:rsidR="009B4095" w:rsidRDefault="009B4095" w:rsidP="009B4095">
      <w:pPr>
        <w:pStyle w:val="2"/>
      </w:pPr>
      <w:proofErr w:type="spellStart"/>
      <w:proofErr w:type="gramStart"/>
      <w:r>
        <w:rPr>
          <w:rFonts w:hint="eastAsia"/>
        </w:rPr>
        <w:t>데크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Deck</w:t>
      </w:r>
    </w:p>
    <w:p w14:paraId="600E831F" w14:textId="5D19FEAA" w:rsidR="009B4095" w:rsidRDefault="009B4095" w:rsidP="009B4095">
      <w:pPr>
        <w:pStyle w:val="a"/>
      </w:pPr>
      <w:r>
        <w:rPr>
          <w:rFonts w:hint="eastAsia"/>
        </w:rPr>
        <w:t>앞뒤로 데이터 삽입,</w:t>
      </w:r>
      <w:r>
        <w:t xml:space="preserve"> </w:t>
      </w:r>
      <w:r>
        <w:rPr>
          <w:rFonts w:hint="eastAsia"/>
        </w:rPr>
        <w:t xml:space="preserve">삭제가 </w:t>
      </w:r>
      <w:proofErr w:type="gramStart"/>
      <w:r>
        <w:rPr>
          <w:rFonts w:hint="eastAsia"/>
        </w:rPr>
        <w:t xml:space="preserve">가능 </w:t>
      </w:r>
      <w:r>
        <w:t>/</w:t>
      </w:r>
      <w:proofErr w:type="gramEnd"/>
      <w:r>
        <w:t xml:space="preserve"> </w:t>
      </w:r>
      <w:r>
        <w:rPr>
          <w:rFonts w:hint="eastAsia"/>
        </w:rPr>
        <w:t>스택과 큐를 합친 방식</w:t>
      </w:r>
    </w:p>
    <w:p w14:paraId="6A496328" w14:textId="62702DEE" w:rsidR="009B4095" w:rsidRDefault="009B4095" w:rsidP="009B4095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37B62285" wp14:editId="45D8F109">
            <wp:extent cx="4029075" cy="2631603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282" cy="263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EED6" w14:textId="6835D1E7" w:rsidR="009B4095" w:rsidRDefault="009B4095" w:rsidP="009B4095">
      <w:pPr>
        <w:pStyle w:val="a"/>
        <w:numPr>
          <w:ilvl w:val="0"/>
          <w:numId w:val="0"/>
        </w:numPr>
        <w:ind w:left="403" w:hanging="403"/>
      </w:pPr>
    </w:p>
    <w:p w14:paraId="73C28965" w14:textId="50675026" w:rsidR="009B4095" w:rsidRDefault="009B4095" w:rsidP="009B4095">
      <w:pPr>
        <w:pStyle w:val="2"/>
      </w:pPr>
      <w:proofErr w:type="gramStart"/>
      <w:r>
        <w:rPr>
          <w:rFonts w:hint="eastAsia"/>
        </w:rPr>
        <w:t xml:space="preserve">트리 </w:t>
      </w:r>
      <w:r>
        <w:t>/</w:t>
      </w:r>
      <w:proofErr w:type="gramEnd"/>
      <w:r>
        <w:t xml:space="preserve"> Tree</w:t>
      </w:r>
    </w:p>
    <w:p w14:paraId="267A9C2C" w14:textId="26786B2D" w:rsidR="009B4095" w:rsidRDefault="009B4095" w:rsidP="009B4095">
      <w:pPr>
        <w:pStyle w:val="a"/>
      </w:pPr>
      <w:r>
        <w:rPr>
          <w:rFonts w:hint="eastAsia"/>
        </w:rPr>
        <w:t>계층적으로 연결이 필요한 자료를 저장하는 데이터 구조</w:t>
      </w:r>
    </w:p>
    <w:p w14:paraId="74B45730" w14:textId="7DEC4997" w:rsidR="009B4095" w:rsidRDefault="009B4095" w:rsidP="009B4095">
      <w:pPr>
        <w:pStyle w:val="7"/>
        <w:ind w:left="400"/>
      </w:pPr>
      <w:r>
        <w:rPr>
          <w:rFonts w:hint="eastAsia"/>
        </w:rPr>
        <w:t>뿌리와 가지로 구성</w:t>
      </w:r>
    </w:p>
    <w:p w14:paraId="6CD02C59" w14:textId="1AD8A912" w:rsidR="009B4095" w:rsidRDefault="009B4095" w:rsidP="009B4095">
      <w:pPr>
        <w:pStyle w:val="7"/>
        <w:ind w:left="400"/>
      </w:pPr>
      <w:r>
        <w:rPr>
          <w:rFonts w:hint="eastAsia"/>
        </w:rPr>
        <w:t>스킬,</w:t>
      </w:r>
      <w:r>
        <w:t xml:space="preserve"> </w:t>
      </w:r>
      <w:r>
        <w:rPr>
          <w:rFonts w:hint="eastAsia"/>
        </w:rPr>
        <w:t xml:space="preserve">퀘스트 등 하위 구조가 들쑥날쑥 하거나 항목별로 저장해야 하는 값의 리스트가 제각각 </w:t>
      </w:r>
      <w:proofErr w:type="spellStart"/>
      <w:r>
        <w:rPr>
          <w:rFonts w:hint="eastAsia"/>
        </w:rPr>
        <w:t>일때</w:t>
      </w:r>
      <w:proofErr w:type="spellEnd"/>
      <w:r>
        <w:rPr>
          <w:rFonts w:hint="eastAsia"/>
        </w:rPr>
        <w:t xml:space="preserve"> 사용</w:t>
      </w:r>
    </w:p>
    <w:p w14:paraId="04DAD343" w14:textId="749608D2" w:rsidR="009B4095" w:rsidRDefault="009B4095" w:rsidP="009B4095">
      <w:pPr>
        <w:pStyle w:val="7"/>
        <w:ind w:left="400"/>
      </w:pPr>
      <w:r>
        <w:rPr>
          <w:rFonts w:hint="eastAsia"/>
        </w:rPr>
        <w:t>L</w:t>
      </w:r>
      <w:r>
        <w:t>ua</w:t>
      </w:r>
      <w:r>
        <w:rPr>
          <w:rFonts w:hint="eastAsia"/>
        </w:rPr>
        <w:t xml:space="preserve">등의 스크립트나 </w:t>
      </w:r>
      <w:r>
        <w:t xml:space="preserve">html, xml </w:t>
      </w:r>
      <w:r>
        <w:rPr>
          <w:rFonts w:hint="eastAsia"/>
        </w:rPr>
        <w:t>등의 형태로 저장</w:t>
      </w:r>
    </w:p>
    <w:p w14:paraId="3ADD4511" w14:textId="55AF82DA" w:rsidR="009B4095" w:rsidRDefault="009B4095" w:rsidP="009B4095"/>
    <w:p w14:paraId="68FB2EB7" w14:textId="410025B9" w:rsidR="009B4095" w:rsidRDefault="00EB3F44" w:rsidP="00EB3F44">
      <w:pPr>
        <w:pStyle w:val="2"/>
      </w:pPr>
      <w:proofErr w:type="gramStart"/>
      <w:r>
        <w:rPr>
          <w:rFonts w:hint="eastAsia"/>
        </w:rPr>
        <w:t xml:space="preserve">그래프 </w:t>
      </w:r>
      <w:r>
        <w:t>/</w:t>
      </w:r>
      <w:proofErr w:type="gramEnd"/>
      <w:r>
        <w:t xml:space="preserve"> Graph</w:t>
      </w:r>
    </w:p>
    <w:p w14:paraId="0B956E94" w14:textId="29D4740B" w:rsidR="00CC18F2" w:rsidRDefault="00EB3F44" w:rsidP="00CC18F2">
      <w:pPr>
        <w:pStyle w:val="a"/>
      </w:pPr>
      <w:r>
        <w:rPr>
          <w:rFonts w:hint="eastAsia"/>
        </w:rPr>
        <w:t>객체와 객체 사이의 연결 관계가 설정(</w:t>
      </w:r>
      <w:r w:rsidR="00CC18F2">
        <w:t>Path</w:t>
      </w:r>
      <w:r>
        <w:t>)</w:t>
      </w:r>
    </w:p>
    <w:p w14:paraId="5674935A" w14:textId="3EBBC394" w:rsidR="00CC18F2" w:rsidRDefault="00CC18F2" w:rsidP="00CC18F2">
      <w:pPr>
        <w:pStyle w:val="7"/>
        <w:ind w:left="400"/>
      </w:pPr>
      <w:r>
        <w:rPr>
          <w:rFonts w:hint="eastAsia"/>
        </w:rPr>
        <w:t>도시와 도시를 연결하는 도로</w:t>
      </w:r>
    </w:p>
    <w:p w14:paraId="444ACA60" w14:textId="121CAA69" w:rsidR="00CC18F2" w:rsidRDefault="00CC18F2" w:rsidP="00CC18F2">
      <w:pPr>
        <w:pStyle w:val="7"/>
        <w:ind w:left="400"/>
      </w:pPr>
      <w:r>
        <w:rPr>
          <w:rFonts w:hint="eastAsia"/>
        </w:rPr>
        <w:t>각 도로마다 번호가 부여되며 길이의 정보가 있음</w:t>
      </w:r>
    </w:p>
    <w:p w14:paraId="70C2275A" w14:textId="636CA426" w:rsidR="00CC18F2" w:rsidRDefault="00CC18F2" w:rsidP="00CC18F2"/>
    <w:p w14:paraId="59E23AC4" w14:textId="7AE50E51" w:rsidR="00CC18F2" w:rsidRDefault="00CC18F2" w:rsidP="00CC18F2">
      <w:pPr>
        <w:pStyle w:val="2"/>
      </w:pPr>
      <w:r>
        <w:rPr>
          <w:rFonts w:hint="eastAsia"/>
        </w:rPr>
        <w:t>데이터의 관리</w:t>
      </w:r>
    </w:p>
    <w:p w14:paraId="406326D2" w14:textId="63D8237F" w:rsidR="00CC18F2" w:rsidRDefault="00CC18F2" w:rsidP="00CC18F2">
      <w:pPr>
        <w:pStyle w:val="a"/>
      </w:pPr>
      <w:r>
        <w:rPr>
          <w:rFonts w:hint="eastAsia"/>
        </w:rPr>
        <w:t>리스트형 데이터</w:t>
      </w:r>
    </w:p>
    <w:p w14:paraId="75D6A1D0" w14:textId="47CB4E2B" w:rsidR="00CC18F2" w:rsidRDefault="00CC18F2" w:rsidP="00CC18F2">
      <w:pPr>
        <w:pStyle w:val="7"/>
        <w:ind w:left="400"/>
      </w:pPr>
      <w:r>
        <w:rPr>
          <w:rFonts w:hint="eastAsia"/>
        </w:rPr>
        <w:t>서버의 접근 및 데이터 입출력이 빈번하고 수시로 수정되어야 하는 형태의 경우 주로 사용</w:t>
      </w:r>
    </w:p>
    <w:p w14:paraId="5D829758" w14:textId="331C3051" w:rsidR="00CC18F2" w:rsidRDefault="00CC18F2" w:rsidP="00CC18F2">
      <w:pPr>
        <w:pStyle w:val="a"/>
      </w:pPr>
      <w:r>
        <w:rPr>
          <w:rFonts w:hint="eastAsia"/>
        </w:rPr>
        <w:t>큐형 데이터</w:t>
      </w:r>
    </w:p>
    <w:p w14:paraId="5B767295" w14:textId="4E3E51DD" w:rsidR="00CC18F2" w:rsidRDefault="00CC18F2" w:rsidP="00CC18F2">
      <w:pPr>
        <w:pStyle w:val="7"/>
        <w:ind w:left="400"/>
      </w:pPr>
      <w:r>
        <w:rPr>
          <w:rFonts w:hint="eastAsia"/>
        </w:rPr>
        <w:t>여러</w:t>
      </w:r>
      <w:r>
        <w:t xml:space="preserve"> </w:t>
      </w:r>
      <w:r>
        <w:rPr>
          <w:rFonts w:hint="eastAsia"/>
        </w:rPr>
        <w:t>개의 데이터가 임시적으로 생성,</w:t>
      </w:r>
      <w:r>
        <w:t xml:space="preserve"> </w:t>
      </w:r>
      <w:r>
        <w:rPr>
          <w:rFonts w:hint="eastAsia"/>
        </w:rPr>
        <w:t>소멸되는 형태의 경우 주로 사용</w:t>
      </w:r>
    </w:p>
    <w:p w14:paraId="47D761D4" w14:textId="76E60102" w:rsidR="00CC18F2" w:rsidRDefault="00CC18F2" w:rsidP="00CC18F2">
      <w:pPr>
        <w:pStyle w:val="a"/>
      </w:pPr>
      <w:r>
        <w:rPr>
          <w:rFonts w:hint="eastAsia"/>
        </w:rPr>
        <w:t>트리형 데이터</w:t>
      </w:r>
    </w:p>
    <w:p w14:paraId="258C7164" w14:textId="4548919C" w:rsidR="00CC18F2" w:rsidRPr="00CC18F2" w:rsidRDefault="00CC18F2" w:rsidP="00CC18F2">
      <w:pPr>
        <w:pStyle w:val="7"/>
        <w:widowControl/>
        <w:wordWrap/>
        <w:autoSpaceDE/>
        <w:autoSpaceDN/>
        <w:ind w:left="800" w:hanging="400"/>
      </w:pPr>
      <w:r>
        <w:rPr>
          <w:rFonts w:hint="eastAsia"/>
        </w:rPr>
        <w:t>서버에서 데이터 입력 권한이 제한적이고 구조가 복잡한 형태의 경우 주로 사용</w:t>
      </w:r>
      <w:r>
        <w:br w:type="page"/>
      </w:r>
    </w:p>
    <w:p w14:paraId="18FC6DF6" w14:textId="6D8DAB64" w:rsidR="00CC18F2" w:rsidRDefault="00CC18F2" w:rsidP="00CC18F2">
      <w:pPr>
        <w:pStyle w:val="1"/>
        <w:ind w:left="200" w:right="200"/>
      </w:pPr>
      <w:r>
        <w:rPr>
          <w:rFonts w:hint="eastAsia"/>
        </w:rPr>
        <w:lastRenderedPageBreak/>
        <w:t>데이터 베이스</w:t>
      </w:r>
    </w:p>
    <w:p w14:paraId="6EF5202C" w14:textId="5C14788E" w:rsidR="00CC18F2" w:rsidRDefault="008A5F18" w:rsidP="008A5F18">
      <w:pPr>
        <w:pStyle w:val="2"/>
      </w:pPr>
      <w:r>
        <w:rPr>
          <w:rFonts w:hint="eastAsia"/>
        </w:rPr>
        <w:t>게임의 데이터 관리</w:t>
      </w:r>
    </w:p>
    <w:p w14:paraId="1861BCB9" w14:textId="032F89B0" w:rsidR="008A5F18" w:rsidRDefault="008A5F18" w:rsidP="008A5F18">
      <w:pPr>
        <w:pStyle w:val="a"/>
      </w:pPr>
      <w:r>
        <w:rPr>
          <w:rFonts w:hint="eastAsia"/>
        </w:rPr>
        <w:t>일반적으로 게임 회사에서 기획자의 데이터 작업을 엑셀,</w:t>
      </w:r>
      <w:r>
        <w:t xml:space="preserve"> SQL </w:t>
      </w:r>
      <w:r>
        <w:rPr>
          <w:rFonts w:hint="eastAsia"/>
        </w:rPr>
        <w:t>등을 활용한 테이블 작성과 관리</w:t>
      </w:r>
    </w:p>
    <w:p w14:paraId="00A7812B" w14:textId="51C1CB3A" w:rsidR="008A5F18" w:rsidRDefault="008A5F18" w:rsidP="008A5F18">
      <w:pPr>
        <w:pStyle w:val="a"/>
      </w:pPr>
      <w:r>
        <w:rPr>
          <w:rFonts w:hint="eastAsia"/>
        </w:rPr>
        <w:t>가장 범용적이며,</w:t>
      </w:r>
      <w:r>
        <w:t xml:space="preserve"> </w:t>
      </w:r>
      <w:r>
        <w:rPr>
          <w:rFonts w:hint="eastAsia"/>
        </w:rPr>
        <w:t>다른 자료 구조로 변환도 쉬움</w:t>
      </w:r>
    </w:p>
    <w:p w14:paraId="129E42F2" w14:textId="5C7B0458" w:rsidR="008A5F18" w:rsidRDefault="008A5F18" w:rsidP="008A5F18">
      <w:pPr>
        <w:pStyle w:val="a"/>
        <w:numPr>
          <w:ilvl w:val="0"/>
          <w:numId w:val="0"/>
        </w:numPr>
        <w:ind w:left="403" w:hanging="403"/>
      </w:pPr>
    </w:p>
    <w:p w14:paraId="76629A47" w14:textId="750A479E" w:rsidR="008A5F18" w:rsidRDefault="008A5F18" w:rsidP="008A5F18">
      <w:pPr>
        <w:pStyle w:val="2"/>
      </w:pPr>
      <w:r>
        <w:rPr>
          <w:rFonts w:hint="eastAsia"/>
        </w:rPr>
        <w:t>데이터 베이스</w:t>
      </w:r>
    </w:p>
    <w:p w14:paraId="266A6246" w14:textId="697A3CE6" w:rsidR="008A5F18" w:rsidRDefault="008A5F18" w:rsidP="008A5F18">
      <w:pPr>
        <w:pStyle w:val="a"/>
      </w:pPr>
      <w:r>
        <w:rPr>
          <w:rFonts w:hint="eastAsia"/>
        </w:rPr>
        <w:t>게임 정보 중에서 유동적인 내용들이 서버에 저장된다</w:t>
      </w:r>
    </w:p>
    <w:p w14:paraId="117F3D3E" w14:textId="04F3CC34" w:rsidR="008A5F18" w:rsidRDefault="008A5F18" w:rsidP="008A5F18">
      <w:pPr>
        <w:pStyle w:val="a"/>
      </w:pPr>
      <w:r>
        <w:rPr>
          <w:rFonts w:hint="eastAsia"/>
        </w:rPr>
        <w:t>저장되는 것들 예시</w:t>
      </w:r>
    </w:p>
    <w:p w14:paraId="17ED9546" w14:textId="66CAFA99" w:rsidR="008A5F18" w:rsidRDefault="008A5F18" w:rsidP="008A5F18">
      <w:pPr>
        <w:pStyle w:val="7"/>
        <w:ind w:left="400"/>
      </w:pPr>
      <w:r>
        <w:rPr>
          <w:rFonts w:hint="eastAsia"/>
        </w:rPr>
        <w:t>유저의 접속 기록</w:t>
      </w:r>
    </w:p>
    <w:p w14:paraId="13FCA779" w14:textId="4C630DC7" w:rsidR="008A5F18" w:rsidRDefault="008A5F18" w:rsidP="008A5F18">
      <w:pPr>
        <w:pStyle w:val="7"/>
        <w:ind w:left="400"/>
      </w:pPr>
      <w:r>
        <w:rPr>
          <w:rFonts w:hint="eastAsia"/>
        </w:rPr>
        <w:t>캐릭터 레벨,</w:t>
      </w:r>
      <w:r>
        <w:t xml:space="preserve"> </w:t>
      </w:r>
      <w:r>
        <w:rPr>
          <w:rFonts w:hint="eastAsia"/>
        </w:rPr>
        <w:t>경험치</w:t>
      </w:r>
    </w:p>
    <w:p w14:paraId="0F1479F7" w14:textId="674B97DD" w:rsidR="008A5F18" w:rsidRDefault="008A5F18" w:rsidP="008A5F18">
      <w:pPr>
        <w:pStyle w:val="7"/>
        <w:ind w:left="400"/>
      </w:pPr>
      <w:r>
        <w:rPr>
          <w:rFonts w:hint="eastAsia"/>
        </w:rPr>
        <w:t>아이템,</w:t>
      </w:r>
      <w:r>
        <w:t xml:space="preserve"> </w:t>
      </w:r>
      <w:proofErr w:type="spellStart"/>
      <w:r>
        <w:rPr>
          <w:rFonts w:hint="eastAsia"/>
        </w:rPr>
        <w:t>인챈트</w:t>
      </w:r>
      <w:proofErr w:type="spellEnd"/>
      <w:r>
        <w:rPr>
          <w:rFonts w:hint="eastAsia"/>
        </w:rPr>
        <w:t xml:space="preserve"> 정보,</w:t>
      </w:r>
      <w:r>
        <w:t xml:space="preserve"> </w:t>
      </w:r>
      <w:r>
        <w:rPr>
          <w:rFonts w:hint="eastAsia"/>
        </w:rPr>
        <w:t>내구도</w:t>
      </w:r>
    </w:p>
    <w:p w14:paraId="5A0DF717" w14:textId="39DAC3B7" w:rsidR="008A5F18" w:rsidRDefault="008A5F18" w:rsidP="008A5F18">
      <w:pPr>
        <w:pStyle w:val="7"/>
        <w:ind w:left="400"/>
      </w:pPr>
      <w:r>
        <w:rPr>
          <w:rFonts w:hint="eastAsia"/>
        </w:rPr>
        <w:t>인벤토리에 들어있는 아이템들</w:t>
      </w:r>
    </w:p>
    <w:p w14:paraId="18930891" w14:textId="3BAFD412" w:rsidR="008A5F18" w:rsidRDefault="008A5F18" w:rsidP="008A5F18">
      <w:pPr>
        <w:pStyle w:val="7"/>
        <w:ind w:left="400"/>
      </w:pPr>
      <w:r>
        <w:rPr>
          <w:rFonts w:hint="eastAsia"/>
        </w:rPr>
        <w:t>골드,</w:t>
      </w:r>
      <w:r>
        <w:t xml:space="preserve"> </w:t>
      </w:r>
      <w:proofErr w:type="spellStart"/>
      <w:r>
        <w:rPr>
          <w:rFonts w:hint="eastAsia"/>
        </w:rPr>
        <w:t>길드원</w:t>
      </w:r>
      <w:proofErr w:type="spellEnd"/>
      <w:r>
        <w:rPr>
          <w:rFonts w:hint="eastAsia"/>
        </w:rPr>
        <w:t xml:space="preserve"> 목록</w:t>
      </w:r>
    </w:p>
    <w:p w14:paraId="6367819E" w14:textId="4D16D74C" w:rsidR="008A5F18" w:rsidRDefault="008A5F18" w:rsidP="008A5F18">
      <w:pPr>
        <w:pStyle w:val="7"/>
        <w:ind w:left="400"/>
      </w:pPr>
      <w:r>
        <w:rPr>
          <w:rFonts w:hint="eastAsia"/>
        </w:rPr>
        <w:t>게임 로그</w:t>
      </w:r>
    </w:p>
    <w:p w14:paraId="004E6A36" w14:textId="7466B569" w:rsidR="008A5F18" w:rsidRDefault="008A5F18" w:rsidP="008A5F18">
      <w:pPr>
        <w:pStyle w:val="7"/>
        <w:ind w:left="400"/>
      </w:pPr>
      <w:r>
        <w:t>….</w:t>
      </w:r>
    </w:p>
    <w:p w14:paraId="234A71BC" w14:textId="79FA050C" w:rsidR="00786935" w:rsidRDefault="00786935" w:rsidP="00786935"/>
    <w:p w14:paraId="14D6CCE8" w14:textId="4AB14FAB" w:rsidR="00786935" w:rsidRDefault="00786935" w:rsidP="00786935">
      <w:pPr>
        <w:pStyle w:val="2"/>
      </w:pPr>
      <w:r>
        <w:rPr>
          <w:rFonts w:hint="eastAsia"/>
        </w:rPr>
        <w:t>테이블 작업이 필요한 이유</w:t>
      </w:r>
    </w:p>
    <w:p w14:paraId="0F4A1EE0" w14:textId="099F7FC8" w:rsidR="00786935" w:rsidRDefault="00786935" w:rsidP="00786935">
      <w:pPr>
        <w:pStyle w:val="a"/>
      </w:pPr>
      <w:r>
        <w:rPr>
          <w:rFonts w:hint="eastAsia"/>
        </w:rPr>
        <w:t>클라이언트 및 서버 데이터의 기본 구조가 필요함</w:t>
      </w:r>
    </w:p>
    <w:p w14:paraId="46F5DDAB" w14:textId="6953A324" w:rsidR="00786935" w:rsidRDefault="00786935" w:rsidP="00786935">
      <w:pPr>
        <w:pStyle w:val="a"/>
      </w:pPr>
      <w:r>
        <w:rPr>
          <w:rFonts w:hint="eastAsia"/>
        </w:rPr>
        <w:t>모든 데이터들은 최소한의 정보를 가지고 있음</w:t>
      </w:r>
    </w:p>
    <w:p w14:paraId="48A694B6" w14:textId="29C4DA39" w:rsidR="00786935" w:rsidRDefault="00786935" w:rsidP="00786935">
      <w:pPr>
        <w:pStyle w:val="a"/>
      </w:pPr>
      <w:r>
        <w:rPr>
          <w:rFonts w:hint="eastAsia"/>
        </w:rPr>
        <w:t>각 데이터마다 요소가 다름</w:t>
      </w:r>
    </w:p>
    <w:p w14:paraId="7FF481DD" w14:textId="44EF6FFB" w:rsidR="00786935" w:rsidRDefault="00786935" w:rsidP="00786935">
      <w:pPr>
        <w:pStyle w:val="a"/>
      </w:pPr>
      <w:r>
        <w:rPr>
          <w:rFonts w:hint="eastAsia"/>
        </w:rPr>
        <w:t>클라이언트와 서버와의 데이터 연동</w:t>
      </w:r>
    </w:p>
    <w:p w14:paraId="30A7C0BC" w14:textId="748D8AE2" w:rsidR="00786935" w:rsidRDefault="00786935" w:rsidP="00786935">
      <w:pPr>
        <w:pStyle w:val="a"/>
      </w:pPr>
      <w:r>
        <w:rPr>
          <w:rFonts w:hint="eastAsia"/>
        </w:rPr>
        <w:t>중요한 데이터의 검증</w:t>
      </w:r>
    </w:p>
    <w:p w14:paraId="7515E5C7" w14:textId="709855D8" w:rsidR="00786935" w:rsidRDefault="00786935" w:rsidP="00786935">
      <w:pPr>
        <w:pStyle w:val="a"/>
      </w:pPr>
      <w:r>
        <w:rPr>
          <w:rFonts w:hint="eastAsia"/>
        </w:rPr>
        <w:t>정보는 누가 관리를 할까?</w:t>
      </w:r>
    </w:p>
    <w:p w14:paraId="1F222FB7" w14:textId="7D8D36D9" w:rsidR="00786935" w:rsidRDefault="00786935" w:rsidP="00786935">
      <w:pPr>
        <w:pStyle w:val="a"/>
        <w:numPr>
          <w:ilvl w:val="0"/>
          <w:numId w:val="0"/>
        </w:numPr>
        <w:ind w:left="403" w:hanging="403"/>
      </w:pPr>
    </w:p>
    <w:p w14:paraId="2D7E2BF4" w14:textId="265875A4" w:rsidR="00786935" w:rsidRDefault="00B61C9F" w:rsidP="00B61C9F">
      <w:pPr>
        <w:pStyle w:val="2"/>
      </w:pPr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테이블</w:t>
      </w:r>
    </w:p>
    <w:p w14:paraId="2AA5EC52" w14:textId="79A257FF" w:rsidR="00B61C9F" w:rsidRDefault="00B61C9F" w:rsidP="00B61C9F">
      <w:pPr>
        <w:pStyle w:val="a"/>
      </w:pPr>
      <w:r>
        <w:rPr>
          <w:rFonts w:hint="eastAsia"/>
        </w:rPr>
        <w:t xml:space="preserve">데이터 테이블은 </w:t>
      </w:r>
      <w:proofErr w:type="gramStart"/>
      <w:r>
        <w:rPr>
          <w:rFonts w:hint="eastAsia"/>
        </w:rPr>
        <w:t xml:space="preserve">클라이언트 </w:t>
      </w:r>
      <w:r>
        <w:t>/</w:t>
      </w:r>
      <w:proofErr w:type="gramEnd"/>
      <w:r>
        <w:t xml:space="preserve"> </w:t>
      </w:r>
      <w:r>
        <w:rPr>
          <w:rFonts w:hint="eastAsia"/>
        </w:rPr>
        <w:t>서버용으로 구분</w:t>
      </w:r>
    </w:p>
    <w:p w14:paraId="6416CF37" w14:textId="6CABCDD8" w:rsidR="00B61C9F" w:rsidRDefault="00B61C9F" w:rsidP="00B61C9F">
      <w:pPr>
        <w:pStyle w:val="a"/>
      </w:pPr>
      <w:r>
        <w:rPr>
          <w:rFonts w:hint="eastAsia"/>
        </w:rPr>
        <w:t xml:space="preserve">상황에 따라 하나의 테이블로 </w:t>
      </w:r>
      <w:proofErr w:type="gramStart"/>
      <w:r>
        <w:rPr>
          <w:rFonts w:hint="eastAsia"/>
        </w:rPr>
        <w:t xml:space="preserve">클라이언트 </w:t>
      </w:r>
      <w:r>
        <w:t>/</w:t>
      </w:r>
      <w:proofErr w:type="gramEnd"/>
      <w:r>
        <w:t xml:space="preserve"> </w:t>
      </w:r>
      <w:r>
        <w:rPr>
          <w:rFonts w:hint="eastAsia"/>
        </w:rPr>
        <w:t>서버</w:t>
      </w:r>
      <w:r>
        <w:t xml:space="preserve"> </w:t>
      </w:r>
      <w:r>
        <w:rPr>
          <w:rFonts w:hint="eastAsia"/>
        </w:rPr>
        <w:t>둘 다 사용</w:t>
      </w:r>
    </w:p>
    <w:p w14:paraId="1604CCF6" w14:textId="37247BF9" w:rsidR="00B61C9F" w:rsidRDefault="00B61C9F" w:rsidP="00B61C9F">
      <w:pPr>
        <w:pStyle w:val="a"/>
      </w:pPr>
      <w:r>
        <w:rPr>
          <w:rFonts w:hint="eastAsia"/>
        </w:rPr>
        <w:t>데이터가 고정인 것들은 클라이언트 테이블에 저장</w:t>
      </w:r>
    </w:p>
    <w:p w14:paraId="0DB4C871" w14:textId="749AB00E" w:rsidR="00B61C9F" w:rsidRDefault="00B61C9F" w:rsidP="00B61C9F">
      <w:pPr>
        <w:pStyle w:val="7"/>
        <w:ind w:left="400"/>
      </w:pPr>
      <w:r>
        <w:rPr>
          <w:rFonts w:hint="eastAsia"/>
        </w:rPr>
        <w:t>캐릭터 능력치,</w:t>
      </w:r>
      <w:r>
        <w:t xml:space="preserve"> </w:t>
      </w:r>
      <w:r>
        <w:rPr>
          <w:rFonts w:hint="eastAsia"/>
        </w:rPr>
        <w:t>아이템 능력치,</w:t>
      </w:r>
      <w:r>
        <w:t xml:space="preserve"> </w:t>
      </w:r>
      <w:r>
        <w:rPr>
          <w:rFonts w:hint="eastAsia"/>
        </w:rPr>
        <w:t>캐릭터 스킬 등</w:t>
      </w:r>
    </w:p>
    <w:p w14:paraId="6D6101CB" w14:textId="682D3C22" w:rsidR="00B61C9F" w:rsidRDefault="00B61C9F" w:rsidP="00B61C9F">
      <w:pPr>
        <w:pStyle w:val="a"/>
      </w:pPr>
      <w:r>
        <w:rPr>
          <w:rFonts w:hint="eastAsia"/>
        </w:rPr>
        <w:t>데이터가 유동적인 것들은 서버에 저장</w:t>
      </w:r>
    </w:p>
    <w:p w14:paraId="2A68D352" w14:textId="0E053B98" w:rsidR="00B61C9F" w:rsidRDefault="00B61C9F" w:rsidP="00B61C9F">
      <w:pPr>
        <w:pStyle w:val="7"/>
        <w:ind w:left="400"/>
      </w:pPr>
      <w:r>
        <w:rPr>
          <w:rFonts w:hint="eastAsia"/>
        </w:rPr>
        <w:t>캐릭터 레벨</w:t>
      </w:r>
      <w:r>
        <w:t xml:space="preserve"> </w:t>
      </w:r>
      <w:r>
        <w:rPr>
          <w:rFonts w:hint="eastAsia"/>
        </w:rPr>
        <w:t>및 경험치</w:t>
      </w:r>
    </w:p>
    <w:p w14:paraId="79CBECFD" w14:textId="17BB85F3" w:rsidR="00B61C9F" w:rsidRDefault="00B61C9F" w:rsidP="00B61C9F">
      <w:pPr>
        <w:pStyle w:val="7"/>
        <w:ind w:left="400"/>
      </w:pPr>
      <w:r>
        <w:rPr>
          <w:rFonts w:hint="eastAsia"/>
        </w:rPr>
        <w:t>유저가 소지하고 있는 재화,</w:t>
      </w:r>
      <w:r>
        <w:t xml:space="preserve"> </w:t>
      </w:r>
      <w:r>
        <w:rPr>
          <w:rFonts w:hint="eastAsia"/>
        </w:rPr>
        <w:t>인벤토리 아이템 리스트</w:t>
      </w:r>
    </w:p>
    <w:p w14:paraId="100E720E" w14:textId="30BD8D6F" w:rsidR="00B61C9F" w:rsidRDefault="00B61C9F" w:rsidP="00B61C9F">
      <w:pPr>
        <w:pStyle w:val="7"/>
        <w:ind w:left="400"/>
      </w:pPr>
      <w:r>
        <w:rPr>
          <w:rFonts w:hint="eastAsia"/>
        </w:rPr>
        <w:t>친구,</w:t>
      </w:r>
      <w:r>
        <w:t xml:space="preserve"> </w:t>
      </w:r>
      <w:r>
        <w:rPr>
          <w:rFonts w:hint="eastAsia"/>
        </w:rPr>
        <w:t>길드</w:t>
      </w:r>
    </w:p>
    <w:p w14:paraId="72E7A50D" w14:textId="497D6018" w:rsidR="00B61C9F" w:rsidRDefault="00B61C9F" w:rsidP="00B61C9F">
      <w:pPr>
        <w:pStyle w:val="7"/>
        <w:ind w:left="400"/>
      </w:pPr>
      <w:r>
        <w:rPr>
          <w:rFonts w:hint="eastAsia"/>
        </w:rPr>
        <w:t>아이템 강화,</w:t>
      </w:r>
      <w:r>
        <w:t xml:space="preserve"> </w:t>
      </w:r>
      <w:r>
        <w:rPr>
          <w:rFonts w:hint="eastAsia"/>
        </w:rPr>
        <w:t>소켓,</w:t>
      </w:r>
      <w:r>
        <w:t xml:space="preserve"> </w:t>
      </w:r>
      <w:r>
        <w:rPr>
          <w:rFonts w:hint="eastAsia"/>
        </w:rPr>
        <w:t>내구도 등</w:t>
      </w:r>
    </w:p>
    <w:p w14:paraId="69DC5747" w14:textId="450D2179" w:rsidR="00B61C9F" w:rsidRDefault="00B61C9F">
      <w:pPr>
        <w:widowControl/>
        <w:wordWrap/>
        <w:autoSpaceDE/>
        <w:autoSpaceDN/>
      </w:pPr>
      <w:r>
        <w:br w:type="page"/>
      </w:r>
    </w:p>
    <w:p w14:paraId="23CA0144" w14:textId="79E7705E" w:rsidR="00B61C9F" w:rsidRDefault="00B61C9F" w:rsidP="00B61C9F">
      <w:pPr>
        <w:pStyle w:val="2"/>
      </w:pPr>
      <w:r>
        <w:rPr>
          <w:rFonts w:hint="eastAsia"/>
        </w:rPr>
        <w:lastRenderedPageBreak/>
        <w:t>테이블의 종류</w:t>
      </w:r>
    </w:p>
    <w:p w14:paraId="3ECED231" w14:textId="1F5905F0" w:rsidR="00B61C9F" w:rsidRDefault="00B61C9F" w:rsidP="00B61C9F">
      <w:pPr>
        <w:pStyle w:val="a"/>
      </w:pPr>
      <w:r>
        <w:rPr>
          <w:rFonts w:hint="eastAsia"/>
        </w:rPr>
        <w:t>테이블의 종류는 기획자의 의도 및 클라이언트 담당자의 작업 방식에 의해 유동적으로 변경될 수 있음</w:t>
      </w:r>
    </w:p>
    <w:p w14:paraId="35459E22" w14:textId="43521C64" w:rsidR="00B61C9F" w:rsidRDefault="00B61C9F" w:rsidP="00B61C9F">
      <w:pPr>
        <w:pStyle w:val="a"/>
      </w:pPr>
      <w:r>
        <w:rPr>
          <w:rFonts w:hint="eastAsia"/>
        </w:rPr>
        <w:t>테이블은 게임 시스템에 의해 분류</w:t>
      </w:r>
    </w:p>
    <w:p w14:paraId="4017F162" w14:textId="373035DC" w:rsidR="00B61C9F" w:rsidRDefault="00B61C9F" w:rsidP="00B61C9F">
      <w:pPr>
        <w:pStyle w:val="7"/>
        <w:ind w:left="400"/>
      </w:pPr>
      <w:r>
        <w:rPr>
          <w:rFonts w:hint="eastAsia"/>
        </w:rPr>
        <w:t xml:space="preserve">캐릭터 시스템 </w:t>
      </w:r>
      <w:r>
        <w:rPr>
          <w:rFonts w:asciiTheme="minorEastAsia" w:hAnsiTheme="minorEastAsia" w:hint="eastAsia"/>
        </w:rPr>
        <w:t>→</w:t>
      </w:r>
      <w:r>
        <w:t xml:space="preserve"> </w:t>
      </w:r>
      <w:r>
        <w:rPr>
          <w:rFonts w:hint="eastAsia"/>
        </w:rPr>
        <w:t>캐릭터 테이블</w:t>
      </w:r>
    </w:p>
    <w:p w14:paraId="7869209F" w14:textId="3DEC7EBB" w:rsidR="00B61C9F" w:rsidRDefault="00B61C9F" w:rsidP="00B61C9F">
      <w:pPr>
        <w:pStyle w:val="7"/>
        <w:ind w:left="400"/>
      </w:pPr>
      <w:r>
        <w:rPr>
          <w:rFonts w:hint="eastAsia"/>
        </w:rPr>
        <w:t xml:space="preserve">아이템 시스템 </w:t>
      </w:r>
      <w:r>
        <w:rPr>
          <w:rFonts w:asciiTheme="minorEastAsia" w:hAnsiTheme="minorEastAsia" w:hint="eastAsia"/>
        </w:rPr>
        <w:t>→</w:t>
      </w:r>
      <w:r>
        <w:t xml:space="preserve"> </w:t>
      </w:r>
      <w:r>
        <w:rPr>
          <w:rFonts w:hint="eastAsia"/>
        </w:rPr>
        <w:t>아이템 테이블</w:t>
      </w:r>
    </w:p>
    <w:p w14:paraId="7BEB0AC1" w14:textId="40CD3164" w:rsidR="00B61C9F" w:rsidRDefault="00B61C9F" w:rsidP="00B61C9F">
      <w:pPr>
        <w:pStyle w:val="7"/>
        <w:ind w:left="400"/>
      </w:pPr>
      <w:r>
        <w:rPr>
          <w:rFonts w:hint="eastAsia"/>
        </w:rPr>
        <w:t xml:space="preserve">강화 시스템 </w:t>
      </w:r>
      <w:r>
        <w:rPr>
          <w:rFonts w:asciiTheme="minorEastAsia" w:hAnsiTheme="minorEastAsia" w:hint="eastAsia"/>
        </w:rPr>
        <w:t>→</w:t>
      </w:r>
      <w:r>
        <w:t xml:space="preserve"> </w:t>
      </w:r>
      <w:r>
        <w:rPr>
          <w:rFonts w:hint="eastAsia"/>
        </w:rPr>
        <w:t>강화 테이블</w:t>
      </w:r>
    </w:p>
    <w:p w14:paraId="7A465C54" w14:textId="2149E8CA" w:rsidR="00B61C9F" w:rsidRDefault="00B61C9F" w:rsidP="005A2D31">
      <w:pPr>
        <w:pStyle w:val="a"/>
        <w:tabs>
          <w:tab w:val="left" w:pos="1990"/>
        </w:tabs>
      </w:pPr>
      <w:r>
        <w:rPr>
          <w:rFonts w:hint="eastAsia"/>
        </w:rPr>
        <w:t xml:space="preserve">테이블과 </w:t>
      </w:r>
      <w:proofErr w:type="spellStart"/>
      <w:r>
        <w:rPr>
          <w:rFonts w:hint="eastAsia"/>
        </w:rPr>
        <w:t>테이블간의</w:t>
      </w:r>
      <w:proofErr w:type="spellEnd"/>
      <w:r>
        <w:rPr>
          <w:rFonts w:hint="eastAsia"/>
        </w:rPr>
        <w:t xml:space="preserve"> 데이터를 연동할 수 있음</w:t>
      </w:r>
    </w:p>
    <w:p w14:paraId="2B743F5D" w14:textId="1969C565" w:rsidR="00B61C9F" w:rsidRDefault="00B61C9F" w:rsidP="00B61C9F">
      <w:pPr>
        <w:pStyle w:val="7"/>
        <w:ind w:left="400"/>
      </w:pPr>
      <w:r>
        <w:rPr>
          <w:rFonts w:hint="eastAsia"/>
        </w:rPr>
        <w:t xml:space="preserve">몬스터 테이블에 몬스터 </w:t>
      </w:r>
      <w:r>
        <w:t xml:space="preserve">AI </w:t>
      </w:r>
      <w:r>
        <w:rPr>
          <w:rFonts w:hint="eastAsia"/>
        </w:rPr>
        <w:t>테이블,</w:t>
      </w:r>
      <w:r>
        <w:t xml:space="preserve"> </w:t>
      </w:r>
      <w:r>
        <w:rPr>
          <w:rFonts w:hint="eastAsia"/>
        </w:rPr>
        <w:t>몬스터 스킬 테이블 연동</w:t>
      </w:r>
    </w:p>
    <w:p w14:paraId="09C67CD3" w14:textId="3593079E" w:rsidR="00B61C9F" w:rsidRDefault="00B61C9F" w:rsidP="00B61C9F">
      <w:pPr>
        <w:pStyle w:val="7"/>
        <w:ind w:left="400"/>
      </w:pPr>
      <w:r>
        <w:rPr>
          <w:rFonts w:hint="eastAsia"/>
        </w:rPr>
        <w:t>퀘스트 테이블에 보상 테이블 연동</w:t>
      </w:r>
    </w:p>
    <w:p w14:paraId="6498148F" w14:textId="39599BD3" w:rsidR="005A2D31" w:rsidRDefault="005A2D31" w:rsidP="005A2D31"/>
    <w:p w14:paraId="3DBBBA61" w14:textId="1D6DE3BD" w:rsidR="005A2D31" w:rsidRDefault="00702E86" w:rsidP="00702E86">
      <w:pPr>
        <w:pStyle w:val="2"/>
      </w:pPr>
      <w:r>
        <w:rPr>
          <w:rFonts w:hint="eastAsia"/>
        </w:rPr>
        <w:t>테이블 구조 작업</w:t>
      </w:r>
    </w:p>
    <w:p w14:paraId="1BC67E90" w14:textId="23DB636D" w:rsidR="00702E86" w:rsidRDefault="00702E86" w:rsidP="00702E86">
      <w:pPr>
        <w:pStyle w:val="a"/>
      </w:pPr>
      <w:r>
        <w:rPr>
          <w:rFonts w:hint="eastAsia"/>
        </w:rPr>
        <w:t>테이블을 제작하기 앞서 작업을 하고자 하는 시스템의 이해도를 높이는 것이 중요</w:t>
      </w:r>
    </w:p>
    <w:p w14:paraId="64024C6D" w14:textId="4944620E" w:rsidR="00702E86" w:rsidRDefault="00702E86" w:rsidP="00702E86">
      <w:pPr>
        <w:pStyle w:val="a"/>
      </w:pPr>
      <w:r>
        <w:rPr>
          <w:rFonts w:hint="eastAsia"/>
        </w:rPr>
        <w:t xml:space="preserve">시스템에서 꼭 필요한 정보들을 데이터 </w:t>
      </w:r>
      <w:proofErr w:type="spellStart"/>
      <w:r>
        <w:rPr>
          <w:rFonts w:hint="eastAsia"/>
        </w:rPr>
        <w:t>스트럭쳐를</w:t>
      </w:r>
      <w:proofErr w:type="spellEnd"/>
      <w:r>
        <w:rPr>
          <w:rFonts w:hint="eastAsia"/>
        </w:rPr>
        <w:t xml:space="preserve"> 기반으로 분류</w:t>
      </w:r>
    </w:p>
    <w:p w14:paraId="541C8880" w14:textId="7061BA10" w:rsidR="00702E86" w:rsidRDefault="00702E86" w:rsidP="00702E86">
      <w:pPr>
        <w:pStyle w:val="a"/>
      </w:pPr>
      <w:r>
        <w:rPr>
          <w:rFonts w:hint="eastAsia"/>
        </w:rPr>
        <w:t>분류한 정보는 값(데이터</w:t>
      </w:r>
      <w:r>
        <w:t>)</w:t>
      </w:r>
      <w:r>
        <w:rPr>
          <w:rFonts w:hint="eastAsia"/>
        </w:rPr>
        <w:t>을 입력할 수 있는 컬럼(세로라인</w:t>
      </w:r>
      <w:r>
        <w:t>)</w:t>
      </w:r>
      <w:r>
        <w:rPr>
          <w:rFonts w:hint="eastAsia"/>
        </w:rPr>
        <w:t>이 됨</w:t>
      </w:r>
    </w:p>
    <w:p w14:paraId="409441D0" w14:textId="791A2FDF" w:rsidR="00702E86" w:rsidRDefault="00702E86" w:rsidP="00702E86">
      <w:pPr>
        <w:pStyle w:val="a"/>
      </w:pPr>
      <w:r>
        <w:rPr>
          <w:rFonts w:hint="eastAsia"/>
        </w:rPr>
        <w:t>컬럼마다 우선순위를 정해서 왼쪽부터 배치</w:t>
      </w:r>
    </w:p>
    <w:p w14:paraId="7CAB6D6D" w14:textId="32F8E109" w:rsidR="00702E86" w:rsidRDefault="00702E86" w:rsidP="00702E86">
      <w:pPr>
        <w:pStyle w:val="a"/>
      </w:pPr>
      <w:r>
        <w:rPr>
          <w:rFonts w:hint="eastAsia"/>
        </w:rPr>
        <w:t>컬럼마다 데이터 타입을 설정해야 함</w:t>
      </w:r>
    </w:p>
    <w:p w14:paraId="7FEC14A4" w14:textId="5E1CD68E" w:rsidR="00CD60F3" w:rsidRDefault="00702E86" w:rsidP="00CD60F3">
      <w:pPr>
        <w:pStyle w:val="a"/>
      </w:pPr>
      <w:r>
        <w:rPr>
          <w:rFonts w:hint="eastAsia"/>
        </w:rPr>
        <w:t>설정한 데이터 타입마다 사용할 최소값과 최대값을 설정</w:t>
      </w:r>
    </w:p>
    <w:p w14:paraId="135FFA8D" w14:textId="77777777" w:rsidR="00CF1F77" w:rsidRDefault="00CF1F77" w:rsidP="00CF1F77">
      <w:pPr>
        <w:pStyle w:val="a"/>
        <w:numPr>
          <w:ilvl w:val="0"/>
          <w:numId w:val="0"/>
        </w:numPr>
      </w:pPr>
    </w:p>
    <w:p w14:paraId="342FF50E" w14:textId="6C22A74F" w:rsidR="00CD60F3" w:rsidRDefault="00CD60F3" w:rsidP="00CD60F3">
      <w:pPr>
        <w:pStyle w:val="a"/>
      </w:pPr>
      <w:r>
        <w:rPr>
          <w:rFonts w:hint="eastAsia"/>
        </w:rPr>
        <w:t>테이블의 첫번째 컬럼은 무조건 I</w:t>
      </w:r>
      <w:r>
        <w:t>ndex(</w:t>
      </w:r>
      <w:r>
        <w:rPr>
          <w:rFonts w:hint="eastAsia"/>
        </w:rPr>
        <w:t>데이터 목차 번호</w:t>
      </w:r>
      <w:r>
        <w:t>)</w:t>
      </w:r>
      <w:r>
        <w:rPr>
          <w:rFonts w:hint="eastAsia"/>
        </w:rPr>
        <w:t>로 구성</w:t>
      </w:r>
    </w:p>
    <w:p w14:paraId="087961E9" w14:textId="21158460" w:rsidR="00CD60F3" w:rsidRDefault="00CD60F3" w:rsidP="00CD60F3">
      <w:pPr>
        <w:pStyle w:val="7"/>
        <w:ind w:left="400"/>
      </w:pPr>
      <w:r>
        <w:rPr>
          <w:rFonts w:hint="eastAsia"/>
        </w:rPr>
        <w:t>I</w:t>
      </w:r>
      <w:r>
        <w:t>ndex</w:t>
      </w:r>
      <w:r>
        <w:rPr>
          <w:rFonts w:hint="eastAsia"/>
        </w:rPr>
        <w:t>를 부여하지 않으면 데이터 처리 및 관리가 어려움</w:t>
      </w:r>
    </w:p>
    <w:p w14:paraId="51842D91" w14:textId="66DF6109" w:rsidR="00CD60F3" w:rsidRDefault="00CD60F3" w:rsidP="00CD60F3">
      <w:pPr>
        <w:pStyle w:val="7"/>
        <w:ind w:left="400"/>
      </w:pPr>
      <w:r>
        <w:rPr>
          <w:rFonts w:hint="eastAsia"/>
        </w:rPr>
        <w:t xml:space="preserve">일반적으로 해당 정보의 </w:t>
      </w:r>
      <w:r>
        <w:t xml:space="preserve">ID </w:t>
      </w:r>
      <w:r>
        <w:rPr>
          <w:rFonts w:hint="eastAsia"/>
        </w:rPr>
        <w:t xml:space="preserve">값을 </w:t>
      </w:r>
      <w:r>
        <w:t>Index</w:t>
      </w:r>
      <w:r>
        <w:rPr>
          <w:rFonts w:hint="eastAsia"/>
        </w:rPr>
        <w:t>로 사용</w:t>
      </w:r>
    </w:p>
    <w:p w14:paraId="229A7CC6" w14:textId="29FF4AA1" w:rsidR="00CD60F3" w:rsidRDefault="00CD60F3" w:rsidP="00CD60F3">
      <w:pPr>
        <w:pStyle w:val="a"/>
      </w:pPr>
      <w:r>
        <w:rPr>
          <w:rFonts w:hint="eastAsia"/>
        </w:rPr>
        <w:t>I</w:t>
      </w:r>
      <w:r>
        <w:t>ndex</w:t>
      </w:r>
      <w:r>
        <w:rPr>
          <w:rFonts w:hint="eastAsia"/>
        </w:rPr>
        <w:t>는 추후 업데이트를 대비해서 구간을 나눠서 설정</w:t>
      </w:r>
    </w:p>
    <w:p w14:paraId="41DEDC54" w14:textId="0A17F33F" w:rsidR="00CD60F3" w:rsidRDefault="00CD60F3" w:rsidP="00CD60F3">
      <w:pPr>
        <w:pStyle w:val="a"/>
      </w:pPr>
      <w:r>
        <w:rPr>
          <w:rFonts w:hint="eastAsia"/>
        </w:rPr>
        <w:t>분류한 정보(컬럼</w:t>
      </w:r>
      <w:r>
        <w:t>)</w:t>
      </w:r>
      <w:r>
        <w:rPr>
          <w:rFonts w:hint="eastAsia"/>
        </w:rPr>
        <w:t xml:space="preserve">에는 해당 정보를 </w:t>
      </w:r>
      <w:proofErr w:type="gramStart"/>
      <w:r>
        <w:rPr>
          <w:rFonts w:hint="eastAsia"/>
        </w:rPr>
        <w:t xml:space="preserve">클라이언트 </w:t>
      </w:r>
      <w:r>
        <w:t>/</w:t>
      </w:r>
      <w:proofErr w:type="gramEnd"/>
      <w:r>
        <w:t xml:space="preserve"> </w:t>
      </w:r>
      <w:r>
        <w:rPr>
          <w:rFonts w:hint="eastAsia"/>
        </w:rPr>
        <w:t>서버에서 구분할 수 있는 영문 이름이 부여 되어야 함</w:t>
      </w:r>
    </w:p>
    <w:p w14:paraId="53DB7EC5" w14:textId="1FFCE22F" w:rsidR="00CD60F3" w:rsidRDefault="00CD60F3" w:rsidP="00CD60F3">
      <w:pPr>
        <w:pStyle w:val="a"/>
      </w:pPr>
      <w:r>
        <w:rPr>
          <w:rFonts w:hint="eastAsia"/>
        </w:rPr>
        <w:t>테이블 작업 시 각 정보(컬럼</w:t>
      </w:r>
      <w:r>
        <w:t>)</w:t>
      </w:r>
      <w:r>
        <w:rPr>
          <w:rFonts w:hint="eastAsia"/>
        </w:rPr>
        <w:t>마다 한글이름</w:t>
      </w:r>
      <w:r>
        <w:t xml:space="preserve">, </w:t>
      </w:r>
      <w:r>
        <w:rPr>
          <w:rFonts w:hint="eastAsia"/>
        </w:rPr>
        <w:t>영문이름,</w:t>
      </w:r>
      <w:r>
        <w:t xml:space="preserve"> </w:t>
      </w:r>
      <w:r>
        <w:rPr>
          <w:rFonts w:hint="eastAsia"/>
        </w:rPr>
        <w:t>데이터 타입을 써주는 것이 좋음</w:t>
      </w:r>
    </w:p>
    <w:p w14:paraId="437DF805" w14:textId="641BBB74" w:rsidR="00CD60F3" w:rsidRDefault="00CD60F3" w:rsidP="00CD60F3">
      <w:pPr>
        <w:pStyle w:val="a"/>
      </w:pPr>
      <w:r>
        <w:rPr>
          <w:rFonts w:hint="eastAsia"/>
        </w:rPr>
        <w:t>해당 테이블의 설명서를 꼭 같이 작성하는 것이 좋음</w:t>
      </w:r>
    </w:p>
    <w:p w14:paraId="16F32EE1" w14:textId="0A5A2A22" w:rsidR="00CF1F77" w:rsidRDefault="00CF1F77" w:rsidP="00CF1F77">
      <w:pPr>
        <w:pStyle w:val="a"/>
        <w:numPr>
          <w:ilvl w:val="0"/>
          <w:numId w:val="0"/>
        </w:numPr>
        <w:ind w:left="403" w:hanging="403"/>
      </w:pPr>
    </w:p>
    <w:p w14:paraId="400F1D43" w14:textId="0E9A8150" w:rsidR="00CF1F77" w:rsidRDefault="00CF1F77" w:rsidP="00CF1F77">
      <w:pPr>
        <w:pStyle w:val="2"/>
      </w:pPr>
      <w:r>
        <w:rPr>
          <w:rFonts w:hint="eastAsia"/>
        </w:rPr>
        <w:t>데이터 베이스 실습</w:t>
      </w:r>
    </w:p>
    <w:p w14:paraId="585F9E65" w14:textId="42899636" w:rsidR="00CF1F77" w:rsidRDefault="00CF1F77" w:rsidP="00CF1F77">
      <w:pPr>
        <w:pStyle w:val="a"/>
      </w:pPr>
      <w:r>
        <w:rPr>
          <w:rFonts w:hint="eastAsia"/>
        </w:rPr>
        <w:t xml:space="preserve">기획자는 </w:t>
      </w:r>
      <w:r>
        <w:t>SELECT</w:t>
      </w:r>
      <w:r>
        <w:rPr>
          <w:rFonts w:hint="eastAsia"/>
        </w:rPr>
        <w:t xml:space="preserve">문만 잘 </w:t>
      </w:r>
      <w:r w:rsidR="00964A00">
        <w:rPr>
          <w:rFonts w:hint="eastAsia"/>
        </w:rPr>
        <w:t>쓰면</w:t>
      </w:r>
      <w:r>
        <w:rPr>
          <w:rFonts w:hint="eastAsia"/>
        </w:rPr>
        <w:t xml:space="preserve"> 됩니다</w:t>
      </w:r>
    </w:p>
    <w:p w14:paraId="1AA61ED0" w14:textId="5C6412E8" w:rsidR="00CF1F77" w:rsidRDefault="00CF1F77" w:rsidP="00CF1F77">
      <w:pPr>
        <w:pStyle w:val="a"/>
      </w:pPr>
      <w:r>
        <w:t xml:space="preserve">SELECT </w:t>
      </w:r>
      <w:proofErr w:type="spellStart"/>
      <w:r>
        <w:rPr>
          <w:rFonts w:hint="eastAsia"/>
        </w:rPr>
        <w:t>컬럼값</w:t>
      </w:r>
      <w:proofErr w:type="spellEnd"/>
      <w:r>
        <w:rPr>
          <w:rFonts w:hint="eastAsia"/>
        </w:rPr>
        <w:t xml:space="preserve"> </w:t>
      </w:r>
      <w:r>
        <w:t xml:space="preserve">FROM </w:t>
      </w:r>
      <w:r>
        <w:rPr>
          <w:rFonts w:hint="eastAsia"/>
        </w:rPr>
        <w:t xml:space="preserve">테이블명 </w:t>
      </w:r>
      <w:r>
        <w:t xml:space="preserve">WHERE </w:t>
      </w:r>
      <w:r>
        <w:rPr>
          <w:rFonts w:hint="eastAsia"/>
        </w:rPr>
        <w:t>조건</w:t>
      </w:r>
      <w:r>
        <w:t>;</w:t>
      </w:r>
    </w:p>
    <w:p w14:paraId="063630E4" w14:textId="24AAE9E4" w:rsidR="00CF1F77" w:rsidRDefault="00CF1F77" w:rsidP="00CF1F77">
      <w:pPr>
        <w:pStyle w:val="a"/>
      </w:pPr>
      <w:proofErr w:type="spellStart"/>
      <w:proofErr w:type="gramStart"/>
      <w:r>
        <w:rPr>
          <w:rFonts w:hint="eastAsia"/>
        </w:rPr>
        <w:t>사용툴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HeidiSQL</w:t>
      </w:r>
      <w:proofErr w:type="spellEnd"/>
      <w:r>
        <w:t xml:space="preserve"> Portable (</w:t>
      </w:r>
      <w:hyperlink r:id="rId98" w:history="1">
        <w:r w:rsidRPr="00A0752E">
          <w:rPr>
            <w:rStyle w:val="ad"/>
          </w:rPr>
          <w:t>http://www.hedisql.com/</w:t>
        </w:r>
      </w:hyperlink>
      <w:r>
        <w:t>)</w:t>
      </w:r>
    </w:p>
    <w:p w14:paraId="3210768B" w14:textId="33547108" w:rsidR="00CF1F77" w:rsidRDefault="00CF1F77" w:rsidP="00964A00">
      <w:pPr>
        <w:pStyle w:val="a"/>
        <w:numPr>
          <w:ilvl w:val="0"/>
          <w:numId w:val="0"/>
        </w:numPr>
        <w:ind w:left="403" w:hanging="403"/>
      </w:pPr>
    </w:p>
    <w:p w14:paraId="49810A76" w14:textId="767B2070" w:rsidR="00964A00" w:rsidRDefault="00964A00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6C986524" w14:textId="73EFC042" w:rsidR="00964A00" w:rsidRPr="00964A00" w:rsidRDefault="00964A00" w:rsidP="00964A00">
      <w:pPr>
        <w:pStyle w:val="a"/>
        <w:numPr>
          <w:ilvl w:val="0"/>
          <w:numId w:val="0"/>
        </w:numPr>
        <w:ind w:left="403" w:hanging="403"/>
        <w:rPr>
          <w:rStyle w:val="a9"/>
        </w:rPr>
      </w:pPr>
      <w:r w:rsidRPr="00964A00">
        <w:rPr>
          <w:rStyle w:val="a9"/>
          <w:rFonts w:hint="eastAsia"/>
        </w:rPr>
        <w:lastRenderedPageBreak/>
        <w:t>2</w:t>
      </w:r>
      <w:r w:rsidRPr="00964A00">
        <w:rPr>
          <w:rStyle w:val="a9"/>
        </w:rPr>
        <w:t>020. 06. 25.</w:t>
      </w:r>
    </w:p>
    <w:p w14:paraId="4FAFA215" w14:textId="4A1550C1" w:rsidR="00964A00" w:rsidRDefault="00964A00" w:rsidP="00964A00">
      <w:pPr>
        <w:pStyle w:val="1"/>
        <w:ind w:left="200" w:right="200"/>
      </w:pPr>
      <w:r>
        <w:rPr>
          <w:rFonts w:hint="eastAsia"/>
        </w:rPr>
        <w:t xml:space="preserve">상태와 </w:t>
      </w:r>
      <w:proofErr w:type="spellStart"/>
      <w:r>
        <w:rPr>
          <w:rFonts w:hint="eastAsia"/>
        </w:rPr>
        <w:t>시퀸스</w:t>
      </w:r>
      <w:proofErr w:type="spellEnd"/>
    </w:p>
    <w:p w14:paraId="3AABF652" w14:textId="099F4842" w:rsidR="00DA1299" w:rsidRDefault="00DA1299" w:rsidP="00DA1299">
      <w:pPr>
        <w:pStyle w:val="4"/>
      </w:pPr>
      <w:r>
        <w:t>“</w:t>
      </w:r>
      <w:r>
        <w:rPr>
          <w:rFonts w:hint="eastAsia"/>
        </w:rPr>
        <w:t>어떤 상태가 필요합니까</w:t>
      </w:r>
      <w:r>
        <w:t>”</w:t>
      </w:r>
    </w:p>
    <w:p w14:paraId="3EA3C4C6" w14:textId="2BC0ADA2" w:rsidR="00DA1299" w:rsidRDefault="00DA1299" w:rsidP="00DA1299">
      <w:pPr>
        <w:pStyle w:val="a"/>
        <w:numPr>
          <w:ilvl w:val="0"/>
          <w:numId w:val="0"/>
        </w:numPr>
        <w:ind w:left="403" w:hanging="403"/>
      </w:pPr>
    </w:p>
    <w:p w14:paraId="19D1E131" w14:textId="42072219" w:rsidR="00DA1299" w:rsidRDefault="00DA1299" w:rsidP="00DA1299">
      <w:pPr>
        <w:pStyle w:val="2"/>
      </w:pPr>
      <w:r>
        <w:rPr>
          <w:rFonts w:hint="eastAsia"/>
        </w:rPr>
        <w:t>상태가 왜 필요하지?</w:t>
      </w:r>
    </w:p>
    <w:p w14:paraId="26B3F5EC" w14:textId="37061D9E" w:rsidR="00DA1299" w:rsidRDefault="00DA1299" w:rsidP="00DA1299">
      <w:pPr>
        <w:pStyle w:val="4"/>
      </w:pPr>
      <w:r>
        <w:t>“</w:t>
      </w:r>
      <w:r>
        <w:rPr>
          <w:rFonts w:hint="eastAsia"/>
        </w:rPr>
        <w:t>클래스 다이어그램 만으로 구조를 명확히 정의할 수 있을까?</w:t>
      </w:r>
      <w:r>
        <w:t>”</w:t>
      </w:r>
    </w:p>
    <w:p w14:paraId="00AB16E9" w14:textId="10158479" w:rsidR="00DA1299" w:rsidRDefault="00DA1299" w:rsidP="00DA1299">
      <w:pPr>
        <w:pStyle w:val="a"/>
      </w:pPr>
      <w:r>
        <w:rPr>
          <w:rFonts w:hint="eastAsia"/>
        </w:rPr>
        <w:t>자,</w:t>
      </w:r>
      <w:r>
        <w:t xml:space="preserve"> </w:t>
      </w:r>
      <w:proofErr w:type="spellStart"/>
      <w:r>
        <w:rPr>
          <w:rFonts w:hint="eastAsia"/>
        </w:rPr>
        <w:t>고블린이</w:t>
      </w:r>
      <w:proofErr w:type="spellEnd"/>
      <w:r>
        <w:rPr>
          <w:rFonts w:hint="eastAsia"/>
        </w:rPr>
        <w:t xml:space="preserve"> 이동도 하고 근접 공격도 하고,</w:t>
      </w:r>
      <w:r>
        <w:t xml:space="preserve"> </w:t>
      </w:r>
      <w:r>
        <w:rPr>
          <w:rFonts w:hint="eastAsia"/>
        </w:rPr>
        <w:t>도망도 다니고 하는데</w:t>
      </w:r>
      <w:r>
        <w:t>…</w:t>
      </w:r>
      <w:r>
        <w:rPr>
          <w:rFonts w:hint="eastAsia"/>
        </w:rPr>
        <w:t>어떻게?</w:t>
      </w:r>
    </w:p>
    <w:p w14:paraId="2487C636" w14:textId="527AFDB5" w:rsidR="00DA1299" w:rsidRDefault="00DA1299" w:rsidP="00DA1299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  <w:noProof/>
        </w:rPr>
        <w:drawing>
          <wp:inline distT="0" distB="0" distL="0" distR="0" wp14:anchorId="3325DEBB" wp14:editId="2EA3C594">
            <wp:extent cx="3152775" cy="3647066"/>
            <wp:effectExtent l="0" t="0" r="0" b="0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319" cy="365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E165" w14:textId="59FDFEE3" w:rsidR="00DA1299" w:rsidRDefault="00DA1299" w:rsidP="00DA1299">
      <w:pPr>
        <w:pStyle w:val="a"/>
        <w:numPr>
          <w:ilvl w:val="0"/>
          <w:numId w:val="0"/>
        </w:numPr>
        <w:ind w:left="403" w:hanging="403"/>
      </w:pPr>
    </w:p>
    <w:p w14:paraId="45BB0238" w14:textId="7D91DD4F" w:rsidR="00DA1299" w:rsidRDefault="00DA1299" w:rsidP="00DA1299">
      <w:pPr>
        <w:pStyle w:val="3"/>
        <w:ind w:left="840" w:hanging="440"/>
      </w:pPr>
      <w:r>
        <w:t>“</w:t>
      </w:r>
      <w:r>
        <w:rPr>
          <w:rFonts w:hint="eastAsia"/>
        </w:rPr>
        <w:t>대전 격투에서 캐릭터는 상황,</w:t>
      </w:r>
      <w:r>
        <w:t xml:space="preserve"> </w:t>
      </w:r>
      <w:r>
        <w:rPr>
          <w:rFonts w:hint="eastAsia"/>
        </w:rPr>
        <w:t>상태에 따라 많은 점이 바뀐다.</w:t>
      </w:r>
      <w:r>
        <w:t>”</w:t>
      </w:r>
    </w:p>
    <w:p w14:paraId="00282D39" w14:textId="5FE411D0" w:rsidR="00DA1299" w:rsidRDefault="00DA1299" w:rsidP="00DA1299">
      <w:pPr>
        <w:pStyle w:val="3"/>
        <w:ind w:left="840" w:hanging="440"/>
      </w:pPr>
      <w:r>
        <w:t>“</w:t>
      </w:r>
      <w:r>
        <w:rPr>
          <w:rFonts w:hint="eastAsia"/>
        </w:rPr>
        <w:t>때문에 클래스 정의만으로 규칙을 설명할 수 없다</w:t>
      </w:r>
      <w:r>
        <w:t>”</w:t>
      </w:r>
    </w:p>
    <w:p w14:paraId="4B8C4AFA" w14:textId="602540AB" w:rsidR="00DA1299" w:rsidRDefault="00DA1299" w:rsidP="00DA1299"/>
    <w:p w14:paraId="102ED6E3" w14:textId="320408BA" w:rsidR="00DA1299" w:rsidRDefault="00DA1299" w:rsidP="00DA1299">
      <w:pPr>
        <w:pStyle w:val="2"/>
      </w:pPr>
      <w:r>
        <w:rPr>
          <w:rFonts w:hint="eastAsia"/>
        </w:rPr>
        <w:t>상태 다이어그램</w:t>
      </w:r>
    </w:p>
    <w:p w14:paraId="5FCF9DD0" w14:textId="67FF46A3" w:rsidR="00DA1299" w:rsidRDefault="00DA1299" w:rsidP="00DA1299">
      <w:pPr>
        <w:pStyle w:val="a"/>
      </w:pPr>
      <w:r>
        <w:rPr>
          <w:rFonts w:hint="eastAsia"/>
        </w:rPr>
        <w:t>상태 다이어그램</w:t>
      </w:r>
    </w:p>
    <w:p w14:paraId="4745CCBB" w14:textId="45669D3C" w:rsidR="00DA1299" w:rsidRDefault="00DA1299" w:rsidP="00E309DD">
      <w:pPr>
        <w:pStyle w:val="7"/>
        <w:ind w:left="400"/>
      </w:pPr>
      <w:r>
        <w:rPr>
          <w:rFonts w:hint="eastAsia"/>
        </w:rPr>
        <w:t xml:space="preserve">시간의 흐름에 따라 객체에는 </w:t>
      </w:r>
      <w:r w:rsidRPr="00E309DD">
        <w:rPr>
          <w:rFonts w:hint="eastAsia"/>
          <w:color w:val="FF0000"/>
        </w:rPr>
        <w:t>변화</w:t>
      </w:r>
      <w:r>
        <w:rPr>
          <w:rFonts w:hint="eastAsia"/>
        </w:rPr>
        <w:t>가 발생 가능</w:t>
      </w:r>
    </w:p>
    <w:p w14:paraId="0CAAE6B5" w14:textId="1549806D" w:rsidR="00DA1299" w:rsidRDefault="00DA1299" w:rsidP="00E309DD">
      <w:pPr>
        <w:pStyle w:val="7"/>
        <w:ind w:left="400"/>
      </w:pPr>
      <w:r>
        <w:rPr>
          <w:rFonts w:hint="eastAsia"/>
        </w:rPr>
        <w:t>시스템의 변화를 모델링 하는 한 수단</w:t>
      </w:r>
    </w:p>
    <w:p w14:paraId="3FD0870D" w14:textId="1DF4FFF2" w:rsidR="00DA1299" w:rsidRDefault="00DA1299" w:rsidP="00E309DD">
      <w:pPr>
        <w:pStyle w:val="7"/>
        <w:ind w:left="400"/>
      </w:pPr>
      <w:r>
        <w:rPr>
          <w:rFonts w:hint="eastAsia"/>
        </w:rPr>
        <w:t>단일 객체를 대상으로 함</w:t>
      </w:r>
    </w:p>
    <w:p w14:paraId="5B0B9957" w14:textId="396ED230" w:rsidR="00DA1299" w:rsidRDefault="00DA1299" w:rsidP="00E309DD">
      <w:pPr>
        <w:pStyle w:val="a"/>
      </w:pPr>
      <w:r>
        <w:rPr>
          <w:rFonts w:hint="eastAsia"/>
        </w:rPr>
        <w:t>상태 다이어그램의 요소</w:t>
      </w:r>
    </w:p>
    <w:p w14:paraId="6B823EB9" w14:textId="33CA7677" w:rsidR="00DA1299" w:rsidRDefault="00DA1299" w:rsidP="00E309DD">
      <w:pPr>
        <w:pStyle w:val="7"/>
        <w:ind w:left="400"/>
      </w:pPr>
      <w:r>
        <w:rPr>
          <w:rFonts w:hint="eastAsia"/>
        </w:rPr>
        <w:t>상태</w:t>
      </w:r>
    </w:p>
    <w:p w14:paraId="792F94C9" w14:textId="11A09E99" w:rsidR="00DA1299" w:rsidRDefault="00DA1299" w:rsidP="00E309DD">
      <w:pPr>
        <w:pStyle w:val="7"/>
        <w:ind w:left="400"/>
      </w:pPr>
      <w:r>
        <w:rPr>
          <w:rFonts w:hint="eastAsia"/>
        </w:rPr>
        <w:t>상태의 전이(변화</w:t>
      </w:r>
      <w:r>
        <w:t xml:space="preserve">) </w:t>
      </w:r>
      <w:r>
        <w:rPr>
          <w:rFonts w:hint="eastAsia"/>
        </w:rPr>
        <w:t>및 조건</w:t>
      </w:r>
    </w:p>
    <w:p w14:paraId="59F109FB" w14:textId="62EEAB36" w:rsidR="00E309DD" w:rsidRDefault="00DA1299" w:rsidP="00E309DD">
      <w:pPr>
        <w:pStyle w:val="7"/>
        <w:ind w:left="400"/>
      </w:pPr>
      <w:r>
        <w:rPr>
          <w:rFonts w:hint="eastAsia"/>
        </w:rPr>
        <w:t>상태 내부의 하위 상태</w:t>
      </w:r>
    </w:p>
    <w:p w14:paraId="792B1001" w14:textId="77777777" w:rsidR="00E309DD" w:rsidRDefault="00E309DD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343B5312" w14:textId="29D30402" w:rsidR="00DA1299" w:rsidRDefault="00DD2769" w:rsidP="00E309DD">
      <w:pPr>
        <w:pStyle w:val="2"/>
      </w:pPr>
      <w:r>
        <w:rPr>
          <w:rFonts w:hint="eastAsia"/>
        </w:rPr>
        <w:lastRenderedPageBreak/>
        <w:t>상태 다이어그램의 기본 구조</w:t>
      </w:r>
    </w:p>
    <w:tbl>
      <w:tblPr>
        <w:tblStyle w:val="a8"/>
        <w:tblpPr w:leftFromText="142" w:rightFromText="142" w:vertAnchor="text" w:horzAnchor="margin" w:tblpXSpec="right" w:tblpY="104"/>
        <w:tblW w:w="3857" w:type="dxa"/>
        <w:tblLook w:val="04A0" w:firstRow="1" w:lastRow="0" w:firstColumn="1" w:lastColumn="0" w:noHBand="0" w:noVBand="1"/>
      </w:tblPr>
      <w:tblGrid>
        <w:gridCol w:w="3857"/>
      </w:tblGrid>
      <w:tr w:rsidR="00DD2769" w14:paraId="6055E24C" w14:textId="77777777" w:rsidTr="00DD2769">
        <w:trPr>
          <w:trHeight w:val="521"/>
        </w:trPr>
        <w:tc>
          <w:tcPr>
            <w:tcW w:w="3857" w:type="dxa"/>
          </w:tcPr>
          <w:p w14:paraId="54C68E82" w14:textId="77777777" w:rsidR="00DD2769" w:rsidRPr="00DD2769" w:rsidRDefault="00DD2769" w:rsidP="00DD2769">
            <w:pPr>
              <w:pStyle w:val="2"/>
              <w:pBdr>
                <w:bottom w:val="none" w:sz="0" w:space="0" w:color="auto"/>
              </w:pBdr>
              <w:shd w:val="clear" w:color="auto" w:fill="auto"/>
              <w:outlineLvl w:val="1"/>
            </w:pPr>
            <w:r>
              <w:rPr>
                <w:rFonts w:hint="eastAsia"/>
              </w:rPr>
              <w:t>사망 상태</w:t>
            </w:r>
          </w:p>
        </w:tc>
      </w:tr>
      <w:tr w:rsidR="00DD2769" w14:paraId="532AA067" w14:textId="77777777" w:rsidTr="00DD2769">
        <w:trPr>
          <w:trHeight w:val="1177"/>
        </w:trPr>
        <w:tc>
          <w:tcPr>
            <w:tcW w:w="3857" w:type="dxa"/>
          </w:tcPr>
          <w:p w14:paraId="59D76BFA" w14:textId="77777777" w:rsidR="00DD2769" w:rsidRDefault="00DD2769" w:rsidP="00DD2769">
            <w:pPr>
              <w:pStyle w:val="4"/>
              <w:outlineLvl w:val="3"/>
            </w:pPr>
            <w:proofErr w:type="gramStart"/>
            <w:r>
              <w:rPr>
                <w:rFonts w:hint="eastAsia"/>
              </w:rPr>
              <w:t>H</w:t>
            </w:r>
            <w:r>
              <w:t>P :</w:t>
            </w:r>
            <w:proofErr w:type="gramEnd"/>
            <w:r>
              <w:t xml:space="preserve"> 0</w:t>
            </w:r>
          </w:p>
          <w:p w14:paraId="38564504" w14:textId="77777777" w:rsidR="00DD2769" w:rsidRDefault="00DD2769" w:rsidP="00DD2769">
            <w:pPr>
              <w:pStyle w:val="4"/>
              <w:outlineLvl w:val="3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oneyloss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UserLv</w:t>
            </w:r>
            <w:proofErr w:type="spellEnd"/>
            <w:r>
              <w:t xml:space="preserve"> * 100</w:t>
            </w:r>
          </w:p>
          <w:p w14:paraId="60A27335" w14:textId="77777777" w:rsidR="00DD2769" w:rsidRPr="00DD2769" w:rsidRDefault="00DD2769" w:rsidP="00DD2769">
            <w:pPr>
              <w:pStyle w:val="4"/>
              <w:outlineLvl w:val="3"/>
            </w:pPr>
            <w:proofErr w:type="spellStart"/>
            <w:proofErr w:type="gramStart"/>
            <w:r>
              <w:rPr>
                <w:rFonts w:hint="eastAsia"/>
              </w:rPr>
              <w:t>E</w:t>
            </w:r>
            <w:r>
              <w:t>xploss</w:t>
            </w:r>
            <w:proofErr w:type="spellEnd"/>
            <w:r>
              <w:t xml:space="preserve"> :</w:t>
            </w:r>
            <w:proofErr w:type="gramEnd"/>
            <w:r>
              <w:t xml:space="preserve"> Current Exp * 0.1</w:t>
            </w:r>
          </w:p>
        </w:tc>
      </w:tr>
      <w:tr w:rsidR="00DD2769" w14:paraId="06BC58E8" w14:textId="77777777" w:rsidTr="00DD2769">
        <w:trPr>
          <w:trHeight w:val="2533"/>
        </w:trPr>
        <w:tc>
          <w:tcPr>
            <w:tcW w:w="3857" w:type="dxa"/>
          </w:tcPr>
          <w:p w14:paraId="25587BB1" w14:textId="77777777" w:rsidR="00DD2769" w:rsidRDefault="00DD2769" w:rsidP="00DD2769">
            <w:pPr>
              <w:pStyle w:val="4"/>
              <w:outlineLvl w:val="3"/>
            </w:pPr>
            <w:proofErr w:type="gramStart"/>
            <w:r>
              <w:t>Entry /</w:t>
            </w:r>
            <w:proofErr w:type="gramEnd"/>
            <w:r>
              <w:t xml:space="preserve"> HP </w:t>
            </w:r>
            <w:r>
              <w:rPr>
                <w:rFonts w:hint="eastAsia"/>
              </w:rPr>
              <w:t>가 0</w:t>
            </w:r>
            <w:r>
              <w:t xml:space="preserve"> </w:t>
            </w:r>
            <w:r>
              <w:rPr>
                <w:rFonts w:hint="eastAsia"/>
              </w:rPr>
              <w:t>이하가 됨</w:t>
            </w:r>
          </w:p>
          <w:p w14:paraId="4E8DFAD5" w14:textId="77777777" w:rsidR="00DD2769" w:rsidRDefault="00DD2769" w:rsidP="00DD2769">
            <w:pPr>
              <w:pStyle w:val="4"/>
              <w:outlineLvl w:val="3"/>
            </w:pPr>
            <w:proofErr w:type="gramStart"/>
            <w:r>
              <w:t>Exit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부활 방법 선택</w:t>
            </w:r>
          </w:p>
          <w:p w14:paraId="37DCACCC" w14:textId="1FC90D11" w:rsidR="00DD2769" w:rsidRDefault="00DD2769" w:rsidP="00DD2769">
            <w:pPr>
              <w:pStyle w:val="4"/>
              <w:outlineLvl w:val="3"/>
            </w:pPr>
            <w:proofErr w:type="gramStart"/>
            <w:r>
              <w:t>Do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사망 메시지 출력</w:t>
            </w:r>
          </w:p>
          <w:p w14:paraId="7F070430" w14:textId="2244C583" w:rsidR="00DD2769" w:rsidRPr="00DD2769" w:rsidRDefault="00DD2769" w:rsidP="00DD2769">
            <w:pPr>
              <w:pStyle w:val="4"/>
              <w:outlineLvl w:val="3"/>
            </w:pPr>
            <w:proofErr w:type="gramStart"/>
            <w:r>
              <w:rPr>
                <w:rFonts w:hint="eastAsia"/>
              </w:rPr>
              <w:t>D</w:t>
            </w:r>
            <w:r>
              <w:t>o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사망 동작 출력</w:t>
            </w:r>
          </w:p>
          <w:p w14:paraId="27DDEBC6" w14:textId="77777777" w:rsidR="00DD2769" w:rsidRDefault="00DD2769" w:rsidP="00DD2769">
            <w:pPr>
              <w:pStyle w:val="4"/>
              <w:outlineLvl w:val="3"/>
            </w:pPr>
            <w:proofErr w:type="gramStart"/>
            <w:r>
              <w:t>Do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게임 화면이 흑백이 됨</w:t>
            </w:r>
          </w:p>
          <w:p w14:paraId="07AAC05B" w14:textId="77777777" w:rsidR="00DD2769" w:rsidRDefault="00DD2769" w:rsidP="00DD2769">
            <w:pPr>
              <w:pStyle w:val="4"/>
              <w:outlineLvl w:val="3"/>
            </w:pPr>
            <w:proofErr w:type="gramStart"/>
            <w:r>
              <w:t>Do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소지 금액 감소</w:t>
            </w:r>
          </w:p>
          <w:p w14:paraId="3CA22A17" w14:textId="77777777" w:rsidR="00DD2769" w:rsidRDefault="00DD2769" w:rsidP="00DD2769">
            <w:pPr>
              <w:pStyle w:val="4"/>
              <w:outlineLvl w:val="3"/>
            </w:pPr>
            <w:proofErr w:type="gramStart"/>
            <w:r>
              <w:t>Do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경험치 감소</w:t>
            </w:r>
          </w:p>
          <w:p w14:paraId="343595B0" w14:textId="77777777" w:rsidR="00DD2769" w:rsidRPr="00DD2769" w:rsidRDefault="00DD2769" w:rsidP="00DD2769">
            <w:pPr>
              <w:pStyle w:val="4"/>
              <w:outlineLvl w:val="3"/>
            </w:pPr>
            <w:proofErr w:type="gramStart"/>
            <w:r>
              <w:t>Do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채팅 색상 회색으로 변경</w:t>
            </w:r>
          </w:p>
        </w:tc>
      </w:tr>
    </w:tbl>
    <w:p w14:paraId="1F4D8656" w14:textId="5ED2DB7D" w:rsidR="00DD2769" w:rsidRDefault="00DD2769" w:rsidP="00DD2769">
      <w:pPr>
        <w:pStyle w:val="a"/>
      </w:pPr>
      <w:r>
        <w:rPr>
          <w:rFonts w:hint="eastAsia"/>
        </w:rPr>
        <w:t>상태의 구성</w:t>
      </w:r>
    </w:p>
    <w:p w14:paraId="5A3B3927" w14:textId="3B4FDB86" w:rsidR="00DD2769" w:rsidRDefault="00DD2769" w:rsidP="00DD2769">
      <w:pPr>
        <w:pStyle w:val="5"/>
        <w:numPr>
          <w:ilvl w:val="0"/>
          <w:numId w:val="23"/>
        </w:numPr>
        <w:ind w:left="403" w:hanging="403"/>
      </w:pPr>
      <w:r>
        <w:rPr>
          <w:rFonts w:hint="eastAsia"/>
        </w:rPr>
        <w:t>상태 이름</w:t>
      </w:r>
    </w:p>
    <w:p w14:paraId="01A58012" w14:textId="7EB68E12" w:rsidR="00DD2769" w:rsidRDefault="00DD2769" w:rsidP="00DD2769">
      <w:pPr>
        <w:pStyle w:val="5"/>
      </w:pPr>
      <w:r>
        <w:rPr>
          <w:rFonts w:hint="eastAsia"/>
        </w:rPr>
        <w:t>상태 변수</w:t>
      </w:r>
    </w:p>
    <w:p w14:paraId="3C7539C2" w14:textId="7EF2367B" w:rsidR="00DD2769" w:rsidRDefault="00DD2769" w:rsidP="00DD2769">
      <w:pPr>
        <w:pStyle w:val="5"/>
      </w:pPr>
      <w:r>
        <w:rPr>
          <w:rFonts w:hint="eastAsia"/>
        </w:rPr>
        <w:t>활동</w:t>
      </w:r>
    </w:p>
    <w:p w14:paraId="2D2100F9" w14:textId="77777777" w:rsidR="00DD2769" w:rsidRPr="00DD2769" w:rsidRDefault="00DD2769" w:rsidP="00DD2769"/>
    <w:p w14:paraId="62BC76A7" w14:textId="10EA1D26" w:rsidR="00DD2769" w:rsidRDefault="00DD2769" w:rsidP="00DD2769">
      <w:pPr>
        <w:pStyle w:val="a"/>
      </w:pPr>
      <w:r>
        <w:rPr>
          <w:rFonts w:hint="eastAsia"/>
        </w:rPr>
        <w:t xml:space="preserve">상태 </w:t>
      </w:r>
      <w:proofErr w:type="gramStart"/>
      <w:r>
        <w:rPr>
          <w:rFonts w:hint="eastAsia"/>
        </w:rPr>
        <w:t xml:space="preserve">변수 </w:t>
      </w:r>
      <w:r>
        <w:t>/</w:t>
      </w:r>
      <w:proofErr w:type="gramEnd"/>
      <w:r>
        <w:t xml:space="preserve"> </w:t>
      </w:r>
      <w:r>
        <w:rPr>
          <w:rFonts w:hint="eastAsia"/>
        </w:rPr>
        <w:t>상태 진행에 도움을 주는 데이터</w:t>
      </w:r>
    </w:p>
    <w:p w14:paraId="006CF554" w14:textId="27E60063" w:rsidR="00DD2769" w:rsidRDefault="00DD2769" w:rsidP="00DD2769">
      <w:pPr>
        <w:pStyle w:val="a"/>
      </w:pPr>
      <w:proofErr w:type="gramStart"/>
      <w:r>
        <w:rPr>
          <w:rFonts w:hint="eastAsia"/>
        </w:rPr>
        <w:t xml:space="preserve">활동 </w:t>
      </w:r>
      <w:r>
        <w:t>/</w:t>
      </w:r>
      <w:proofErr w:type="gramEnd"/>
      <w:r>
        <w:t xml:space="preserve"> </w:t>
      </w:r>
      <w:r>
        <w:rPr>
          <w:rFonts w:hint="eastAsia"/>
        </w:rPr>
        <w:t>사건(</w:t>
      </w:r>
      <w:r>
        <w:t>Event)</w:t>
      </w:r>
      <w:r>
        <w:rPr>
          <w:rFonts w:hint="eastAsia"/>
        </w:rPr>
        <w:t>과 동작(</w:t>
      </w:r>
      <w:r>
        <w:t>Action)</w:t>
      </w:r>
      <w:r>
        <w:rPr>
          <w:rFonts w:hint="eastAsia"/>
        </w:rPr>
        <w:t>으로 구성</w:t>
      </w:r>
    </w:p>
    <w:p w14:paraId="3DA98D30" w14:textId="11E7491C" w:rsidR="00DD2769" w:rsidRDefault="00DD2769" w:rsidP="00DD2769">
      <w:pPr>
        <w:pStyle w:val="7"/>
        <w:ind w:left="400"/>
      </w:pPr>
      <w:proofErr w:type="gramStart"/>
      <w:r w:rsidRPr="00DD2769">
        <w:rPr>
          <w:rFonts w:hint="eastAsia"/>
          <w:color w:val="FF0000"/>
        </w:rPr>
        <w:t>E</w:t>
      </w:r>
      <w:r w:rsidRPr="00DD2769">
        <w:rPr>
          <w:color w:val="FF0000"/>
        </w:rPr>
        <w:t>ntry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시스템이 상태로 들어갈 때 수행</w:t>
      </w:r>
    </w:p>
    <w:p w14:paraId="70EC78BB" w14:textId="2F268A18" w:rsidR="00DD2769" w:rsidRDefault="00DD2769" w:rsidP="00DD2769">
      <w:pPr>
        <w:pStyle w:val="7"/>
        <w:ind w:left="400"/>
      </w:pPr>
      <w:proofErr w:type="gramStart"/>
      <w:r w:rsidRPr="00DD2769">
        <w:rPr>
          <w:rFonts w:hint="eastAsia"/>
          <w:color w:val="FF0000"/>
        </w:rPr>
        <w:t>E</w:t>
      </w:r>
      <w:r w:rsidRPr="00DD2769">
        <w:rPr>
          <w:color w:val="FF0000"/>
        </w:rPr>
        <w:t>xit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시스템이 상태에서 빠져 나올 때 수행</w:t>
      </w:r>
    </w:p>
    <w:p w14:paraId="748C8DD0" w14:textId="662F26B3" w:rsidR="00DD2769" w:rsidRDefault="00DD2769" w:rsidP="00DD2769">
      <w:pPr>
        <w:pStyle w:val="7"/>
        <w:ind w:left="400"/>
      </w:pPr>
      <w:proofErr w:type="gramStart"/>
      <w:r w:rsidRPr="00DD2769">
        <w:rPr>
          <w:rFonts w:hint="eastAsia"/>
          <w:color w:val="FF0000"/>
        </w:rPr>
        <w:t>D</w:t>
      </w:r>
      <w:r w:rsidRPr="00DD2769">
        <w:rPr>
          <w:color w:val="FF0000"/>
        </w:rPr>
        <w:t>o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상태에 남아 있는 동안 수행</w:t>
      </w:r>
    </w:p>
    <w:p w14:paraId="39EC7D7D" w14:textId="1FC69667" w:rsidR="00DD2769" w:rsidRDefault="00DD2769" w:rsidP="00DD2769"/>
    <w:p w14:paraId="2084C011" w14:textId="4359F893" w:rsidR="00DD2769" w:rsidRDefault="00DD2769" w:rsidP="00DD2769"/>
    <w:p w14:paraId="3EBD2EDC" w14:textId="77777777" w:rsidR="00DD2769" w:rsidRDefault="00DD2769" w:rsidP="00DD2769"/>
    <w:p w14:paraId="129161EF" w14:textId="030680D3" w:rsidR="00DD2769" w:rsidRDefault="00DD2769" w:rsidP="00DD2769">
      <w:pPr>
        <w:pStyle w:val="2"/>
      </w:pPr>
      <w:r>
        <w:rPr>
          <w:rFonts w:hint="eastAsia"/>
        </w:rPr>
        <w:t>상태의 전이</w:t>
      </w:r>
    </w:p>
    <w:p w14:paraId="2B88CBB0" w14:textId="6C3993F3" w:rsidR="00DD2769" w:rsidRDefault="00DD2769" w:rsidP="00D770F1">
      <w:pPr>
        <w:pStyle w:val="5"/>
        <w:numPr>
          <w:ilvl w:val="0"/>
          <w:numId w:val="24"/>
        </w:numPr>
        <w:ind w:left="403" w:hanging="403"/>
      </w:pPr>
      <w:r>
        <w:rPr>
          <w:rFonts w:hint="eastAsia"/>
        </w:rPr>
        <w:t>상태 흐름의 시작</w:t>
      </w:r>
    </w:p>
    <w:p w14:paraId="77EDC45D" w14:textId="7ECF9BD4" w:rsidR="00DD2769" w:rsidRDefault="00DD2769" w:rsidP="00D770F1">
      <w:pPr>
        <w:pStyle w:val="5"/>
      </w:pPr>
      <w:r>
        <w:rPr>
          <w:rFonts w:hint="eastAsia"/>
        </w:rPr>
        <w:t>상태의 종료</w:t>
      </w:r>
    </w:p>
    <w:p w14:paraId="7D9A1377" w14:textId="45EC0719" w:rsidR="00DD2769" w:rsidRDefault="00DD2769" w:rsidP="00D770F1">
      <w:pPr>
        <w:pStyle w:val="5"/>
      </w:pPr>
      <w:r>
        <w:rPr>
          <w:rFonts w:hint="eastAsia"/>
        </w:rPr>
        <w:t>상태의 전이</w:t>
      </w:r>
    </w:p>
    <w:p w14:paraId="0AD91371" w14:textId="47B3E97B" w:rsidR="00DD2769" w:rsidRDefault="00DD2769" w:rsidP="00D770F1">
      <w:pPr>
        <w:pStyle w:val="5"/>
      </w:pPr>
      <w:r>
        <w:rPr>
          <w:rFonts w:hint="eastAsia"/>
        </w:rPr>
        <w:t>상태 진입 포인트</w:t>
      </w:r>
    </w:p>
    <w:p w14:paraId="4C4F0C70" w14:textId="6621525B" w:rsidR="00DD2769" w:rsidRPr="00DD2769" w:rsidRDefault="00DD2769" w:rsidP="00D770F1">
      <w:pPr>
        <w:pStyle w:val="5"/>
      </w:pPr>
      <w:r>
        <w:rPr>
          <w:rFonts w:hint="eastAsia"/>
        </w:rPr>
        <w:t>상태 탈출 포인트</w:t>
      </w:r>
    </w:p>
    <w:p w14:paraId="4F3A863A" w14:textId="702B893C" w:rsidR="00DD2769" w:rsidRDefault="00D27F2F" w:rsidP="00DD2769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5D6DE58E" wp14:editId="5BDF9A67">
                <wp:simplePos x="0" y="0"/>
                <wp:positionH relativeFrom="column">
                  <wp:posOffset>1585338</wp:posOffset>
                </wp:positionH>
                <wp:positionV relativeFrom="paragraph">
                  <wp:posOffset>138268</wp:posOffset>
                </wp:positionV>
                <wp:extent cx="2360930" cy="311285"/>
                <wp:effectExtent l="0" t="0" r="8890" b="0"/>
                <wp:wrapNone/>
                <wp:docPr id="32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11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C6B06" w14:textId="77BDF100" w:rsidR="001B08DF" w:rsidRDefault="001B08DF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 xml:space="preserve">양손으로 쫙 찢으면 </w:t>
                            </w:r>
                            <w:r>
                              <w:t xml:space="preserve">or </w:t>
                            </w:r>
                            <w:r>
                              <w:rPr>
                                <w:rFonts w:hint="eastAsia"/>
                              </w:rPr>
                              <w:t>가위로 자르면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DE58E" id="_x0000_s1106" type="#_x0000_t202" style="position:absolute;left:0;text-align:left;margin-left:124.85pt;margin-top:10.9pt;width:185.9pt;height:24.5pt;z-index:251793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" stroked="f">
                <v:textbox>
                  <w:txbxContent>
                    <w:p w14:paraId="69DC6B06" w14:textId="77BDF100" w:rsidR="001B08DF" w:rsidRDefault="001B08DF">
                      <w:r>
                        <w:rPr>
                          <w:rFonts w:hint="eastAsia"/>
                        </w:rPr>
                        <w:t>3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 xml:space="preserve">양손으로 쫙 찢으면 </w:t>
                      </w:r>
                      <w:r>
                        <w:t xml:space="preserve">or </w:t>
                      </w:r>
                      <w:r>
                        <w:rPr>
                          <w:rFonts w:hint="eastAsia"/>
                        </w:rPr>
                        <w:t>가위로 자르면</w:t>
                      </w:r>
                    </w:p>
                  </w:txbxContent>
                </v:textbox>
              </v:shape>
            </w:pict>
          </mc:Fallback>
        </mc:AlternateContent>
      </w:r>
    </w:p>
    <w:p w14:paraId="097407E8" w14:textId="58199F21" w:rsidR="00DD2769" w:rsidRDefault="00D27F2F" w:rsidP="00DD2769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1B1E69E" wp14:editId="2C3340E1">
                <wp:simplePos x="0" y="0"/>
                <wp:positionH relativeFrom="column">
                  <wp:posOffset>4912468</wp:posOffset>
                </wp:positionH>
                <wp:positionV relativeFrom="paragraph">
                  <wp:posOffset>918723</wp:posOffset>
                </wp:positionV>
                <wp:extent cx="554477" cy="204281"/>
                <wp:effectExtent l="0" t="0" r="93345" b="62865"/>
                <wp:wrapNone/>
                <wp:docPr id="331" name="직선 화살표 연결선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477" cy="2042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9739" id="직선 화살표 연결선 331" o:spid="_x0000_s1026" type="#_x0000_t32" style="position:absolute;left:0;text-align:left;margin-left:386.8pt;margin-top:72.35pt;width:43.65pt;height:16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FEA44E6" wp14:editId="454CBAF3">
                <wp:simplePos x="0" y="0"/>
                <wp:positionH relativeFrom="column">
                  <wp:posOffset>4912467</wp:posOffset>
                </wp:positionH>
                <wp:positionV relativeFrom="paragraph">
                  <wp:posOffset>314783</wp:posOffset>
                </wp:positionV>
                <wp:extent cx="427679" cy="603939"/>
                <wp:effectExtent l="38100" t="0" r="29845" b="62865"/>
                <wp:wrapNone/>
                <wp:docPr id="330" name="직선 화살표 연결선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7679" cy="6039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F60E6" id="직선 화살표 연결선 330" o:spid="_x0000_s1026" type="#_x0000_t32" style="position:absolute;left:0;text-align:left;margin-left:386.8pt;margin-top:24.8pt;width:33.7pt;height:47.55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56333F43" wp14:editId="2BACD37F">
                <wp:simplePos x="0" y="0"/>
                <wp:positionH relativeFrom="column">
                  <wp:posOffset>3422853</wp:posOffset>
                </wp:positionH>
                <wp:positionV relativeFrom="paragraph">
                  <wp:posOffset>1122680</wp:posOffset>
                </wp:positionV>
                <wp:extent cx="1001949" cy="311285"/>
                <wp:effectExtent l="0" t="0" r="8255" b="0"/>
                <wp:wrapNone/>
                <wp:docPr id="32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949" cy="311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69EF2C" w14:textId="75D1DCCC" w:rsidR="001B08DF" w:rsidRDefault="001B08DF" w:rsidP="00D27F2F">
                            <w:r>
                              <w:rPr>
                                <w:rFonts w:hint="eastAsia"/>
                              </w:rPr>
                              <w:t>[맛있게 요리]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33F43" id="_x0000_s1107" type="#_x0000_t202" style="position:absolute;left:0;text-align:left;margin-left:269.5pt;margin-top:88.4pt;width:78.9pt;height:24.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" stroked="f">
                <v:textbox>
                  <w:txbxContent>
                    <w:p w14:paraId="3869EF2C" w14:textId="75D1DCCC" w:rsidR="001B08DF" w:rsidRDefault="001B08DF" w:rsidP="00D27F2F">
                      <w:r>
                        <w:rPr>
                          <w:rFonts w:hint="eastAsia"/>
                        </w:rPr>
                        <w:t>[맛있게 요리]</w:t>
                      </w:r>
                    </w:p>
                  </w:txbxContent>
                </v:textbox>
              </v:shape>
            </w:pict>
          </mc:Fallback>
        </mc:AlternateContent>
      </w:r>
      <w:r w:rsidR="00D770F1">
        <w:rPr>
          <w:rFonts w:hint="eastAsia"/>
          <w:noProof/>
        </w:rPr>
        <w:drawing>
          <wp:inline distT="0" distB="0" distL="0" distR="0" wp14:anchorId="2CF052BF" wp14:editId="203A7319">
            <wp:extent cx="6761480" cy="1536686"/>
            <wp:effectExtent l="0" t="0" r="0" b="0"/>
            <wp:docPr id="322" name="다이어그램 3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9" r:lo="rId100" r:qs="rId101" r:cs="rId102"/>
              </a:graphicData>
            </a:graphic>
          </wp:inline>
        </w:drawing>
      </w:r>
    </w:p>
    <w:p w14:paraId="1B8ACBF4" w14:textId="7B357E8A" w:rsidR="00D27F2F" w:rsidRDefault="00D27F2F" w:rsidP="00D27F2F">
      <w:pPr>
        <w:pStyle w:val="2"/>
      </w:pPr>
      <w:r>
        <w:rPr>
          <w:rFonts w:hint="eastAsia"/>
        </w:rPr>
        <w:t>하위 상태</w:t>
      </w:r>
    </w:p>
    <w:p w14:paraId="35FAA5A0" w14:textId="27EEB29E" w:rsidR="001E7D0D" w:rsidRPr="001E7D0D" w:rsidRDefault="001E7D0D" w:rsidP="001E7D0D">
      <w:pPr>
        <w:pStyle w:val="4"/>
        <w:jc w:val="center"/>
      </w:pPr>
      <w:r>
        <w:rPr>
          <w:rFonts w:hint="eastAsia"/>
        </w:rPr>
        <w:t>조 리 상 태</w:t>
      </w:r>
    </w:p>
    <w:p w14:paraId="3E97E0A8" w14:textId="539993CF" w:rsidR="00D27F2F" w:rsidRDefault="001E7D0D" w:rsidP="00D27F2F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139C28E9" wp14:editId="7D5E5640">
                <wp:simplePos x="0" y="0"/>
                <wp:positionH relativeFrom="column">
                  <wp:posOffset>1010285</wp:posOffset>
                </wp:positionH>
                <wp:positionV relativeFrom="paragraph">
                  <wp:posOffset>903808</wp:posOffset>
                </wp:positionV>
                <wp:extent cx="787400" cy="311150"/>
                <wp:effectExtent l="0" t="0" r="0" b="0"/>
                <wp:wrapNone/>
                <wp:docPr id="33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F6F5F7" w14:textId="77D9A85E" w:rsidR="001B08DF" w:rsidRDefault="001B08DF" w:rsidP="001E7D0D">
                            <w:r>
                              <w:rPr>
                                <w:rFonts w:hint="eastAsia"/>
                              </w:rPr>
                              <w:t>[3분 경과]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C28E9" id="_x0000_s1108" type="#_x0000_t202" style="position:absolute;left:0;text-align:left;margin-left:79.55pt;margin-top:71.15pt;width:62pt;height:24.5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" stroked="f">
                <v:textbox>
                  <w:txbxContent>
                    <w:p w14:paraId="52F6F5F7" w14:textId="77D9A85E" w:rsidR="001B08DF" w:rsidRDefault="001B08DF" w:rsidP="001E7D0D">
                      <w:r>
                        <w:rPr>
                          <w:rFonts w:hint="eastAsia"/>
                        </w:rPr>
                        <w:t>[3분 경과]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5C1F683B" wp14:editId="271FE317">
                <wp:simplePos x="0" y="0"/>
                <wp:positionH relativeFrom="column">
                  <wp:posOffset>2890723</wp:posOffset>
                </wp:positionH>
                <wp:positionV relativeFrom="paragraph">
                  <wp:posOffset>1160780</wp:posOffset>
                </wp:positionV>
                <wp:extent cx="787940" cy="311285"/>
                <wp:effectExtent l="0" t="0" r="0" b="0"/>
                <wp:wrapNone/>
                <wp:docPr id="33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940" cy="311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A5639" w14:textId="099C8846" w:rsidR="001B08DF" w:rsidRDefault="001B08DF" w:rsidP="001E7D0D">
                            <w:r>
                              <w:t>[2</w:t>
                            </w:r>
                            <w:r>
                              <w:rPr>
                                <w:rFonts w:hint="eastAsia"/>
                              </w:rPr>
                              <w:t>분 경과]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683B" id="_x0000_s1109" type="#_x0000_t202" style="position:absolute;left:0;text-align:left;margin-left:227.6pt;margin-top:91.4pt;width:62.05pt;height:24.5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" stroked="f">
                <v:textbox>
                  <w:txbxContent>
                    <w:p w14:paraId="35AA5639" w14:textId="099C8846" w:rsidR="001B08DF" w:rsidRDefault="001B08DF" w:rsidP="001E7D0D">
                      <w:r>
                        <w:t>[2</w:t>
                      </w:r>
                      <w:r>
                        <w:rPr>
                          <w:rFonts w:hint="eastAsia"/>
                        </w:rPr>
                        <w:t>분 경과]</w:t>
                      </w:r>
                    </w:p>
                  </w:txbxContent>
                </v:textbox>
              </v:shape>
            </w:pict>
          </mc:Fallback>
        </mc:AlternateContent>
      </w:r>
      <w:r w:rsidR="00D27F2F">
        <w:rPr>
          <w:rFonts w:hint="eastAsia"/>
          <w:noProof/>
        </w:rPr>
        <w:drawing>
          <wp:inline distT="0" distB="0" distL="0" distR="0" wp14:anchorId="6C0A197C" wp14:editId="0D57BD5A">
            <wp:extent cx="6634480" cy="1400783"/>
            <wp:effectExtent l="38100" t="0" r="13970" b="0"/>
            <wp:docPr id="333" name="다이어그램 3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4" r:lo="rId105" r:qs="rId106" r:cs="rId107"/>
              </a:graphicData>
            </a:graphic>
          </wp:inline>
        </w:drawing>
      </w:r>
    </w:p>
    <w:p w14:paraId="47DE8C0A" w14:textId="3FC6D697" w:rsidR="00F44E82" w:rsidRDefault="001E7D0D" w:rsidP="001E7D0D">
      <w:pPr>
        <w:pStyle w:val="4"/>
      </w:pPr>
      <w:r>
        <w:t>“</w:t>
      </w:r>
      <w:r>
        <w:rPr>
          <w:rFonts w:hint="eastAsia"/>
        </w:rPr>
        <w:t xml:space="preserve">상태가 바뀔 때는 </w:t>
      </w:r>
      <w:r w:rsidR="0065069A">
        <w:rPr>
          <w:rFonts w:hint="eastAsia"/>
        </w:rPr>
        <w:t>대</w:t>
      </w:r>
      <w:r>
        <w:rPr>
          <w:rFonts w:hint="eastAsia"/>
        </w:rPr>
        <w:t>게 애니메이션이 바뀌거나 추가 이펙트가 붙는다</w:t>
      </w:r>
      <w:r>
        <w:t>”</w:t>
      </w:r>
    </w:p>
    <w:p w14:paraId="4A23304D" w14:textId="77777777" w:rsidR="00F44E82" w:rsidRDefault="00F44E82">
      <w:pPr>
        <w:widowControl/>
        <w:wordWrap/>
        <w:autoSpaceDE/>
        <w:autoSpaceDN/>
        <w:rPr>
          <w:b/>
          <w:bCs/>
          <w:color w:val="000000" w:themeColor="text1"/>
          <w:sz w:val="24"/>
        </w:rPr>
      </w:pPr>
      <w:r>
        <w:br w:type="page"/>
      </w:r>
    </w:p>
    <w:p w14:paraId="1FCE2043" w14:textId="6BD8E458" w:rsidR="00F44E82" w:rsidRDefault="00F44E82" w:rsidP="00F44E82">
      <w:pPr>
        <w:pStyle w:val="2"/>
      </w:pPr>
      <w:proofErr w:type="spellStart"/>
      <w:r>
        <w:rPr>
          <w:rFonts w:hint="eastAsia"/>
        </w:rPr>
        <w:lastRenderedPageBreak/>
        <w:t>시퀸스</w:t>
      </w:r>
      <w:proofErr w:type="spellEnd"/>
      <w:r>
        <w:rPr>
          <w:rFonts w:hint="eastAsia"/>
        </w:rPr>
        <w:t xml:space="preserve"> 다이어그램</w:t>
      </w:r>
    </w:p>
    <w:p w14:paraId="7ABD0032" w14:textId="233E40C6" w:rsidR="00F44E82" w:rsidRDefault="00F44E82" w:rsidP="00F44E82">
      <w:pPr>
        <w:pStyle w:val="a"/>
      </w:pPr>
      <w:r>
        <w:rPr>
          <w:rFonts w:hint="eastAsia"/>
        </w:rPr>
        <w:t>시간에 따라 순서대로 발생하는 사건을 표시</w:t>
      </w:r>
    </w:p>
    <w:p w14:paraId="2647BA4E" w14:textId="4655055D" w:rsidR="00F44E82" w:rsidRDefault="00F44E82" w:rsidP="00F44E82">
      <w:pPr>
        <w:pStyle w:val="a"/>
      </w:pPr>
      <w:r>
        <w:rPr>
          <w:rFonts w:hint="eastAsia"/>
        </w:rPr>
        <w:t>상태 다이어그램과의 차이점</w:t>
      </w:r>
    </w:p>
    <w:p w14:paraId="46BBA856" w14:textId="555A1840" w:rsidR="00F44E82" w:rsidRDefault="00F44E82" w:rsidP="00F44E82">
      <w:pPr>
        <w:pStyle w:val="7"/>
        <w:ind w:left="400"/>
      </w:pPr>
      <w:r>
        <w:rPr>
          <w:rFonts w:hint="eastAsia"/>
        </w:rPr>
        <w:t>상태 다이어그램은 단일 객체의 상태 변화 및 조건을 기록,</w:t>
      </w:r>
      <w:r>
        <w:t xml:space="preserve"> </w:t>
      </w:r>
      <w:proofErr w:type="spellStart"/>
      <w:r>
        <w:rPr>
          <w:rFonts w:hint="eastAsia"/>
        </w:rPr>
        <w:t>시퀸스</w:t>
      </w:r>
      <w:proofErr w:type="spellEnd"/>
      <w:r>
        <w:rPr>
          <w:rFonts w:hint="eastAsia"/>
        </w:rPr>
        <w:t xml:space="preserve"> 다이어그램은 여러 객체들이 연관된 시간 별로 일어나는 사건을 기록</w:t>
      </w:r>
    </w:p>
    <w:p w14:paraId="7C6125F0" w14:textId="25447125" w:rsidR="00F44E82" w:rsidRDefault="00F44E82" w:rsidP="00F44E82">
      <w:pPr>
        <w:pStyle w:val="a"/>
      </w:pPr>
      <w:proofErr w:type="spellStart"/>
      <w:r>
        <w:rPr>
          <w:rFonts w:hint="eastAsia"/>
        </w:rPr>
        <w:t>시퀸스</w:t>
      </w:r>
      <w:proofErr w:type="spellEnd"/>
      <w:r>
        <w:rPr>
          <w:rFonts w:hint="eastAsia"/>
        </w:rPr>
        <w:t xml:space="preserve"> 다이어그램은 다음의 요소를 포함</w:t>
      </w:r>
    </w:p>
    <w:p w14:paraId="4F5905E8" w14:textId="0EC213B6" w:rsidR="00F44E82" w:rsidRDefault="00F44E82" w:rsidP="00F44E82">
      <w:pPr>
        <w:pStyle w:val="5"/>
        <w:numPr>
          <w:ilvl w:val="0"/>
          <w:numId w:val="25"/>
        </w:numPr>
        <w:ind w:left="403" w:hanging="403"/>
      </w:pPr>
      <w:r>
        <w:rPr>
          <w:rFonts w:hint="eastAsia"/>
        </w:rPr>
        <w:t>객체</w:t>
      </w:r>
    </w:p>
    <w:p w14:paraId="467AD98D" w14:textId="74B66452" w:rsidR="00F44E82" w:rsidRDefault="00F44E82" w:rsidP="00F44E82">
      <w:pPr>
        <w:pStyle w:val="5"/>
      </w:pPr>
      <w:r>
        <w:rPr>
          <w:rFonts w:hint="eastAsia"/>
        </w:rPr>
        <w:t>메시지</w:t>
      </w:r>
    </w:p>
    <w:p w14:paraId="143382B8" w14:textId="5405870B" w:rsidR="00F44E82" w:rsidRDefault="00F44E82" w:rsidP="00F44E82">
      <w:pPr>
        <w:pStyle w:val="5"/>
      </w:pPr>
      <w:r>
        <w:rPr>
          <w:rFonts w:hint="eastAsia"/>
        </w:rPr>
        <w:t>시간</w:t>
      </w:r>
    </w:p>
    <w:p w14:paraId="731A8643" w14:textId="58335D93" w:rsidR="00F44E82" w:rsidRDefault="00F44E82" w:rsidP="00F44E82"/>
    <w:p w14:paraId="768ED9CA" w14:textId="083096D2" w:rsidR="00F44E82" w:rsidRDefault="000455CB" w:rsidP="00F44E82">
      <w:pPr>
        <w:pStyle w:val="2"/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2BE3B843" wp14:editId="7A07F0EC">
            <wp:simplePos x="0" y="0"/>
            <wp:positionH relativeFrom="margin">
              <wp:posOffset>2139747</wp:posOffset>
            </wp:positionH>
            <wp:positionV relativeFrom="paragraph">
              <wp:posOffset>398145</wp:posOffset>
            </wp:positionV>
            <wp:extent cx="4434844" cy="1501092"/>
            <wp:effectExtent l="0" t="0" r="3810" b="4445"/>
            <wp:wrapNone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4" cy="150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44E82">
        <w:rPr>
          <w:rFonts w:hint="eastAsia"/>
        </w:rPr>
        <w:t>시퀸스</w:t>
      </w:r>
      <w:proofErr w:type="spellEnd"/>
      <w:r w:rsidR="00F44E82">
        <w:rPr>
          <w:rFonts w:hint="eastAsia"/>
        </w:rPr>
        <w:t xml:space="preserve"> 다이어그램의 기본 구조</w:t>
      </w:r>
    </w:p>
    <w:p w14:paraId="01E4EC9D" w14:textId="06B2B868" w:rsidR="00F44E82" w:rsidRDefault="00F44E82" w:rsidP="00F44E82">
      <w:pPr>
        <w:pStyle w:val="5"/>
        <w:numPr>
          <w:ilvl w:val="0"/>
          <w:numId w:val="26"/>
        </w:numPr>
        <w:adjustRightInd w:val="0"/>
        <w:ind w:left="403" w:hanging="403"/>
      </w:pPr>
      <w:r>
        <w:rPr>
          <w:rFonts w:hint="eastAsia"/>
        </w:rPr>
        <w:t>객체</w:t>
      </w:r>
    </w:p>
    <w:p w14:paraId="4144ABB5" w14:textId="21B7B2C5" w:rsidR="00F44E82" w:rsidRDefault="00F44E82" w:rsidP="00F44E82">
      <w:pPr>
        <w:pStyle w:val="5"/>
      </w:pPr>
      <w:r>
        <w:rPr>
          <w:rFonts w:hint="eastAsia"/>
        </w:rPr>
        <w:t>생명선</w:t>
      </w:r>
    </w:p>
    <w:p w14:paraId="42EF24B5" w14:textId="31D3296A" w:rsidR="00F44E82" w:rsidRDefault="00F44E82" w:rsidP="00F44E82">
      <w:pPr>
        <w:pStyle w:val="5"/>
      </w:pPr>
      <w:r>
        <w:rPr>
          <w:rFonts w:hint="eastAsia"/>
        </w:rPr>
        <w:t>실행</w:t>
      </w:r>
    </w:p>
    <w:p w14:paraId="2A20FA8A" w14:textId="3722C3C2" w:rsidR="00F44E82" w:rsidRPr="00F44E82" w:rsidRDefault="00F44E82" w:rsidP="00F44E82">
      <w:pPr>
        <w:pStyle w:val="5"/>
      </w:pPr>
      <w:r>
        <w:rPr>
          <w:rFonts w:hint="eastAsia"/>
        </w:rPr>
        <w:t>메시지</w:t>
      </w:r>
    </w:p>
    <w:p w14:paraId="0BC6FCB2" w14:textId="7F2B232A" w:rsidR="00F44E82" w:rsidRDefault="00F44E82" w:rsidP="00F44E82">
      <w:pPr>
        <w:pStyle w:val="a"/>
        <w:numPr>
          <w:ilvl w:val="0"/>
          <w:numId w:val="0"/>
        </w:numPr>
        <w:ind w:left="403" w:hanging="403"/>
      </w:pPr>
    </w:p>
    <w:p w14:paraId="357CE7A8" w14:textId="42F5F830" w:rsidR="000455CB" w:rsidRDefault="000455CB" w:rsidP="00F44E82">
      <w:pPr>
        <w:pStyle w:val="a"/>
        <w:numPr>
          <w:ilvl w:val="0"/>
          <w:numId w:val="0"/>
        </w:numPr>
        <w:ind w:left="403" w:hanging="403"/>
      </w:pPr>
    </w:p>
    <w:p w14:paraId="30EF5276" w14:textId="77777777" w:rsidR="000455CB" w:rsidRDefault="000455CB" w:rsidP="00F44E82">
      <w:pPr>
        <w:pStyle w:val="a"/>
        <w:numPr>
          <w:ilvl w:val="0"/>
          <w:numId w:val="0"/>
        </w:numPr>
        <w:ind w:left="403" w:hanging="403"/>
      </w:pPr>
    </w:p>
    <w:p w14:paraId="23D469A4" w14:textId="2B1A5E22" w:rsidR="00F44E82" w:rsidRDefault="00AC6B7C" w:rsidP="00AC6B7C">
      <w:pPr>
        <w:pStyle w:val="2"/>
      </w:pPr>
      <w:r>
        <w:rPr>
          <w:rFonts w:hint="eastAsia"/>
        </w:rPr>
        <w:t>메시지</w:t>
      </w:r>
    </w:p>
    <w:p w14:paraId="3FC3E6B3" w14:textId="713F1CFB" w:rsidR="00AC6B7C" w:rsidRDefault="000455CB" w:rsidP="00AC6B7C">
      <w:pPr>
        <w:pStyle w:val="5"/>
        <w:numPr>
          <w:ilvl w:val="0"/>
          <w:numId w:val="27"/>
        </w:numPr>
        <w:ind w:left="403" w:hanging="403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6204045F" wp14:editId="1DB275AA">
            <wp:simplePos x="0" y="0"/>
            <wp:positionH relativeFrom="margin">
              <wp:align>right</wp:align>
            </wp:positionH>
            <wp:positionV relativeFrom="paragraph">
              <wp:posOffset>10228</wp:posOffset>
            </wp:positionV>
            <wp:extent cx="5164401" cy="4264110"/>
            <wp:effectExtent l="0" t="0" r="0" b="3175"/>
            <wp:wrapNone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01" cy="426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B7C">
        <w:rPr>
          <w:rFonts w:hint="eastAsia"/>
        </w:rPr>
        <w:t>단순 메시지</w:t>
      </w:r>
    </w:p>
    <w:p w14:paraId="2CCE9108" w14:textId="6CC8B426" w:rsidR="00AC6B7C" w:rsidRDefault="00AC6B7C" w:rsidP="00AC6B7C">
      <w:pPr>
        <w:pStyle w:val="5"/>
      </w:pPr>
      <w:r>
        <w:rPr>
          <w:rFonts w:hint="eastAsia"/>
        </w:rPr>
        <w:t>동기(호출</w:t>
      </w:r>
      <w:r>
        <w:t xml:space="preserve">) </w:t>
      </w:r>
      <w:r>
        <w:rPr>
          <w:rFonts w:hint="eastAsia"/>
        </w:rPr>
        <w:t>메시지</w:t>
      </w:r>
    </w:p>
    <w:p w14:paraId="6AB4066B" w14:textId="1F9715F3" w:rsidR="00AC6B7C" w:rsidRDefault="00AC6B7C" w:rsidP="00AC6B7C">
      <w:pPr>
        <w:pStyle w:val="5"/>
      </w:pPr>
      <w:r>
        <w:rPr>
          <w:rFonts w:hint="eastAsia"/>
        </w:rPr>
        <w:t>답신 메시지</w:t>
      </w:r>
    </w:p>
    <w:p w14:paraId="0231DB3B" w14:textId="4DB412A4" w:rsidR="002F6E06" w:rsidRDefault="002F6E06">
      <w:pPr>
        <w:widowControl/>
        <w:wordWrap/>
        <w:autoSpaceDE/>
        <w:autoSpaceDN/>
      </w:pPr>
      <w:r>
        <w:br w:type="page"/>
      </w:r>
    </w:p>
    <w:p w14:paraId="103BFDDE" w14:textId="739A79F2" w:rsidR="002F6E06" w:rsidRDefault="002F6E06" w:rsidP="002F6E06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0D6A9EAC" wp14:editId="6258ABD6">
            <wp:simplePos x="0" y="0"/>
            <wp:positionH relativeFrom="margin">
              <wp:align>right</wp:align>
            </wp:positionH>
            <wp:positionV relativeFrom="paragraph">
              <wp:posOffset>398834</wp:posOffset>
            </wp:positionV>
            <wp:extent cx="3890874" cy="3460997"/>
            <wp:effectExtent l="0" t="0" r="0" b="6350"/>
            <wp:wrapNone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874" cy="346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분기,</w:t>
      </w:r>
      <w:r>
        <w:t xml:space="preserve"> </w:t>
      </w:r>
      <w:r>
        <w:rPr>
          <w:rFonts w:hint="eastAsia"/>
        </w:rPr>
        <w:t>상태 추가,</w:t>
      </w:r>
      <w:r>
        <w:t xml:space="preserve"> </w:t>
      </w:r>
      <w:r>
        <w:rPr>
          <w:rFonts w:hint="eastAsia"/>
        </w:rPr>
        <w:t>객체 생성</w:t>
      </w:r>
    </w:p>
    <w:p w14:paraId="1F898E14" w14:textId="712D581E" w:rsidR="002F6E06" w:rsidRDefault="002F6E06" w:rsidP="002F6E06">
      <w:pPr>
        <w:pStyle w:val="5"/>
        <w:numPr>
          <w:ilvl w:val="0"/>
          <w:numId w:val="28"/>
        </w:numPr>
        <w:ind w:left="403" w:hanging="403"/>
      </w:pPr>
      <w:r>
        <w:rPr>
          <w:rFonts w:hint="eastAsia"/>
        </w:rPr>
        <w:t>분기 조건</w:t>
      </w:r>
    </w:p>
    <w:p w14:paraId="31398332" w14:textId="29D2F431" w:rsidR="002F6E06" w:rsidRDefault="002F6E06" w:rsidP="002F6E06">
      <w:pPr>
        <w:pStyle w:val="5"/>
      </w:pPr>
      <w:r>
        <w:rPr>
          <w:rFonts w:hint="eastAsia"/>
        </w:rPr>
        <w:t>상태</w:t>
      </w:r>
    </w:p>
    <w:p w14:paraId="1CEEC9F4" w14:textId="44B66C24" w:rsidR="002F6E06" w:rsidRDefault="002F6E06" w:rsidP="002F6E06">
      <w:pPr>
        <w:pStyle w:val="5"/>
      </w:pPr>
      <w:r>
        <w:rPr>
          <w:rFonts w:hint="eastAsia"/>
        </w:rPr>
        <w:t>객체 생성</w:t>
      </w:r>
    </w:p>
    <w:p w14:paraId="255F6F74" w14:textId="59438ED4" w:rsidR="002F6E06" w:rsidRDefault="002F6E06" w:rsidP="002F6E06"/>
    <w:p w14:paraId="0FCB451E" w14:textId="04274B2C" w:rsidR="002F6E06" w:rsidRDefault="002F6E06" w:rsidP="002F6E06"/>
    <w:p w14:paraId="727B7E18" w14:textId="06A157E2" w:rsidR="002F6E06" w:rsidRDefault="002F6E06" w:rsidP="002F6E06"/>
    <w:p w14:paraId="76B521A2" w14:textId="1DD84E52" w:rsidR="002F6E06" w:rsidRDefault="002F6E06" w:rsidP="002F6E06"/>
    <w:p w14:paraId="0E416D0B" w14:textId="7F00FCE2" w:rsidR="002F6E06" w:rsidRDefault="002F6E06" w:rsidP="002F6E06"/>
    <w:p w14:paraId="63F26BA7" w14:textId="6618C1C1" w:rsidR="002F6E06" w:rsidRDefault="002F6E06" w:rsidP="002F6E06"/>
    <w:p w14:paraId="5ECDEC04" w14:textId="1CE44CAB" w:rsidR="002F6E06" w:rsidRDefault="002F6E06" w:rsidP="002F6E06"/>
    <w:p w14:paraId="7D5DEF38" w14:textId="17AF32E7" w:rsidR="002F6E06" w:rsidRDefault="002F6E06" w:rsidP="002F6E06"/>
    <w:p w14:paraId="37408FA0" w14:textId="42D2C072" w:rsidR="002F6E06" w:rsidRDefault="002F6E06" w:rsidP="002F6E06"/>
    <w:p w14:paraId="2A2DAEA8" w14:textId="35922352" w:rsidR="002F6E06" w:rsidRDefault="002F6E06" w:rsidP="002F6E06"/>
    <w:p w14:paraId="4A18C619" w14:textId="716B0AF3" w:rsidR="002F6E06" w:rsidRDefault="002F6E06" w:rsidP="002F6E06">
      <w:pPr>
        <w:pStyle w:val="3"/>
        <w:ind w:left="840" w:hanging="440"/>
      </w:pPr>
      <w:r>
        <w:t>“</w:t>
      </w:r>
      <w:proofErr w:type="spellStart"/>
      <w:r>
        <w:rPr>
          <w:rFonts w:hint="eastAsia"/>
        </w:rPr>
        <w:t>시퀸스</w:t>
      </w:r>
      <w:proofErr w:type="spellEnd"/>
      <w:r>
        <w:rPr>
          <w:rFonts w:hint="eastAsia"/>
        </w:rPr>
        <w:t xml:space="preserve"> 다이어그램은 페이지 혹은 신이 전환되는 진행이 아님</w:t>
      </w:r>
      <w:r>
        <w:t>”</w:t>
      </w:r>
    </w:p>
    <w:p w14:paraId="4261D4C9" w14:textId="761414B0" w:rsidR="002F6E06" w:rsidRDefault="002F6E06" w:rsidP="002F6E06">
      <w:pPr>
        <w:pStyle w:val="3"/>
        <w:ind w:left="840" w:hanging="440"/>
      </w:pPr>
      <w:r>
        <w:t>“</w:t>
      </w:r>
      <w:r>
        <w:rPr>
          <w:rFonts w:hint="eastAsia"/>
        </w:rPr>
        <w:t>동일 페이지,</w:t>
      </w:r>
      <w:r>
        <w:t xml:space="preserve"> </w:t>
      </w:r>
      <w:r>
        <w:rPr>
          <w:rFonts w:hint="eastAsia"/>
        </w:rPr>
        <w:t>신 안에서의 객체 간의 사건 진행을 표시하는 데 효과적</w:t>
      </w:r>
      <w:r>
        <w:t>”</w:t>
      </w:r>
    </w:p>
    <w:p w14:paraId="7B6AA410" w14:textId="4524EB07" w:rsidR="002F6E06" w:rsidRDefault="002F6E06" w:rsidP="002F6E06"/>
    <w:p w14:paraId="34595711" w14:textId="0ED66AB1" w:rsidR="00E5368C" w:rsidRDefault="00E5368C">
      <w:pPr>
        <w:widowControl/>
        <w:wordWrap/>
        <w:autoSpaceDE/>
        <w:autoSpaceDN/>
      </w:pPr>
      <w:r>
        <w:br w:type="page"/>
      </w:r>
    </w:p>
    <w:p w14:paraId="52C7C97D" w14:textId="70DE1FB1" w:rsidR="002F6E06" w:rsidRPr="00E5368C" w:rsidRDefault="00E5368C" w:rsidP="002F6E06">
      <w:pPr>
        <w:rPr>
          <w:rStyle w:val="a9"/>
        </w:rPr>
      </w:pPr>
      <w:r w:rsidRPr="00E5368C">
        <w:rPr>
          <w:rStyle w:val="a9"/>
          <w:rFonts w:hint="eastAsia"/>
        </w:rPr>
        <w:lastRenderedPageBreak/>
        <w:t>2</w:t>
      </w:r>
      <w:r w:rsidRPr="00E5368C">
        <w:rPr>
          <w:rStyle w:val="a9"/>
        </w:rPr>
        <w:t>020. 06. 2</w:t>
      </w:r>
      <w:r w:rsidR="00185509">
        <w:rPr>
          <w:rStyle w:val="a9"/>
        </w:rPr>
        <w:t>9</w:t>
      </w:r>
      <w:r w:rsidRPr="00E5368C">
        <w:rPr>
          <w:rStyle w:val="a9"/>
        </w:rPr>
        <w:t>.</w:t>
      </w:r>
    </w:p>
    <w:p w14:paraId="6F5A0063" w14:textId="021E6429" w:rsidR="00E5368C" w:rsidRDefault="00185509" w:rsidP="00E5368C">
      <w:pPr>
        <w:pStyle w:val="1"/>
        <w:ind w:left="200" w:right="200"/>
      </w:pPr>
      <w:r>
        <w:rPr>
          <w:rFonts w:hint="eastAsia"/>
        </w:rPr>
        <w:t>캐릭터 디자인</w:t>
      </w:r>
    </w:p>
    <w:p w14:paraId="2BBC6A04" w14:textId="1CE2B423" w:rsidR="00E5368C" w:rsidRDefault="00185509" w:rsidP="00185509">
      <w:pPr>
        <w:pStyle w:val="4"/>
      </w:pPr>
      <w:r>
        <w:t>“</w:t>
      </w:r>
      <w:r>
        <w:rPr>
          <w:rFonts w:hint="eastAsia"/>
        </w:rPr>
        <w:t>캐릭터 컨텐츠 디자인</w:t>
      </w:r>
      <w:r>
        <w:t>”</w:t>
      </w:r>
    </w:p>
    <w:p w14:paraId="4025628E" w14:textId="7542B222" w:rsidR="00185509" w:rsidRDefault="00185509" w:rsidP="00185509">
      <w:pPr>
        <w:pStyle w:val="a"/>
        <w:numPr>
          <w:ilvl w:val="0"/>
          <w:numId w:val="0"/>
        </w:numPr>
        <w:ind w:left="403" w:hanging="403"/>
      </w:pPr>
    </w:p>
    <w:p w14:paraId="1AB8A64F" w14:textId="4AE2B396" w:rsidR="00185509" w:rsidRDefault="00185509" w:rsidP="00185509">
      <w:pPr>
        <w:pStyle w:val="2"/>
      </w:pPr>
      <w:r>
        <w:rPr>
          <w:rFonts w:hint="eastAsia"/>
        </w:rPr>
        <w:t>캐릭터 디자인 시 고려사항</w:t>
      </w:r>
    </w:p>
    <w:p w14:paraId="76105017" w14:textId="0155E2BF" w:rsidR="00185509" w:rsidRDefault="00185509" w:rsidP="00185509">
      <w:pPr>
        <w:pStyle w:val="a"/>
      </w:pPr>
      <w:r>
        <w:rPr>
          <w:rFonts w:hint="eastAsia"/>
        </w:rPr>
        <w:t>게임의 장르 및 플레이 방식</w:t>
      </w:r>
    </w:p>
    <w:p w14:paraId="56E87A0C" w14:textId="04EB16DE" w:rsidR="00185509" w:rsidRDefault="00185509" w:rsidP="00185509">
      <w:pPr>
        <w:pStyle w:val="a"/>
      </w:pPr>
      <w:r>
        <w:rPr>
          <w:rFonts w:hint="eastAsia"/>
        </w:rPr>
        <w:t>게임의 컨셉 기획</w:t>
      </w:r>
    </w:p>
    <w:p w14:paraId="49D90410" w14:textId="17CBF281" w:rsidR="00185509" w:rsidRDefault="00185509" w:rsidP="00185509">
      <w:pPr>
        <w:pStyle w:val="a"/>
      </w:pPr>
      <w:r>
        <w:rPr>
          <w:rFonts w:hint="eastAsia"/>
        </w:rPr>
        <w:t>게임의 세계관</w:t>
      </w:r>
    </w:p>
    <w:p w14:paraId="06230526" w14:textId="7160F316" w:rsidR="00185509" w:rsidRDefault="00185509" w:rsidP="00185509">
      <w:pPr>
        <w:pStyle w:val="a"/>
      </w:pPr>
      <w:r>
        <w:rPr>
          <w:rFonts w:hint="eastAsia"/>
        </w:rPr>
        <w:t>캐릭터의 성장</w:t>
      </w:r>
    </w:p>
    <w:p w14:paraId="2F5A7753" w14:textId="194C927C" w:rsidR="00185509" w:rsidRDefault="00185509" w:rsidP="00185509">
      <w:pPr>
        <w:pStyle w:val="a"/>
      </w:pPr>
      <w:r>
        <w:rPr>
          <w:rFonts w:hint="eastAsia"/>
        </w:rPr>
        <w:t>캐릭터의 게임 내 기능 및 그에 따른 조합과 상성</w:t>
      </w:r>
    </w:p>
    <w:p w14:paraId="299C500D" w14:textId="6CB7D49E" w:rsidR="00185509" w:rsidRDefault="00185509" w:rsidP="00185509">
      <w:pPr>
        <w:pStyle w:val="a"/>
        <w:numPr>
          <w:ilvl w:val="0"/>
          <w:numId w:val="0"/>
        </w:numPr>
        <w:ind w:left="403" w:hanging="403"/>
      </w:pPr>
    </w:p>
    <w:p w14:paraId="63649FB1" w14:textId="39B1D89E" w:rsidR="00185509" w:rsidRDefault="00185509" w:rsidP="00185509">
      <w:pPr>
        <w:pStyle w:val="2"/>
      </w:pPr>
      <w:r>
        <w:rPr>
          <w:rFonts w:hint="eastAsia"/>
        </w:rPr>
        <w:t>전체 캐릭터 구성</w:t>
      </w:r>
    </w:p>
    <w:p w14:paraId="76CFFC03" w14:textId="15A7E77B" w:rsidR="00185509" w:rsidRDefault="00185509" w:rsidP="00185509">
      <w:pPr>
        <w:pStyle w:val="a"/>
      </w:pPr>
      <w:r>
        <w:rPr>
          <w:rFonts w:hint="eastAsia"/>
        </w:rPr>
        <w:t>각 캐릭터 별 기능</w:t>
      </w:r>
    </w:p>
    <w:p w14:paraId="65681FBD" w14:textId="4B2A5F77" w:rsidR="00185509" w:rsidRDefault="00185509" w:rsidP="00185509">
      <w:pPr>
        <w:pStyle w:val="a"/>
      </w:pPr>
      <w:r>
        <w:rPr>
          <w:rFonts w:hint="eastAsia"/>
        </w:rPr>
        <w:t>캐릭터 간 상성</w:t>
      </w:r>
    </w:p>
    <w:p w14:paraId="339D270E" w14:textId="7E2B332B" w:rsidR="00185509" w:rsidRDefault="00185509" w:rsidP="00185509">
      <w:pPr>
        <w:pStyle w:val="a"/>
      </w:pPr>
      <w:r>
        <w:rPr>
          <w:rFonts w:hint="eastAsia"/>
        </w:rPr>
        <w:t>캐릭터 조합</w:t>
      </w:r>
    </w:p>
    <w:p w14:paraId="5A56F5FA" w14:textId="7E92FFF8" w:rsidR="00185509" w:rsidRDefault="00185509" w:rsidP="00185509">
      <w:pPr>
        <w:pStyle w:val="a"/>
      </w:pPr>
      <w:r>
        <w:rPr>
          <w:rFonts w:hint="eastAsia"/>
        </w:rPr>
        <w:t>캐릭터 간 스토리 관계도</w:t>
      </w:r>
    </w:p>
    <w:p w14:paraId="6872CAD2" w14:textId="16DBD2B4" w:rsidR="00185509" w:rsidRDefault="00185509" w:rsidP="00185509">
      <w:pPr>
        <w:pStyle w:val="a"/>
        <w:numPr>
          <w:ilvl w:val="0"/>
          <w:numId w:val="0"/>
        </w:numPr>
        <w:ind w:left="403" w:hanging="403"/>
      </w:pPr>
    </w:p>
    <w:p w14:paraId="0A2EF2E6" w14:textId="455E32B9" w:rsidR="00185509" w:rsidRDefault="00221172" w:rsidP="00221172">
      <w:pPr>
        <w:pStyle w:val="2"/>
      </w:pPr>
      <w:r>
        <w:rPr>
          <w:rFonts w:hint="eastAsia"/>
        </w:rPr>
        <w:t>캐릭터 별 시나리오 설정</w:t>
      </w:r>
    </w:p>
    <w:p w14:paraId="49CCB315" w14:textId="55A4D7FB" w:rsidR="00221172" w:rsidRDefault="00221172" w:rsidP="00221172">
      <w:pPr>
        <w:pStyle w:val="a"/>
      </w:pPr>
      <w:r>
        <w:rPr>
          <w:rFonts w:hint="eastAsia"/>
        </w:rPr>
        <w:t>기본적인 원화,</w:t>
      </w:r>
      <w:r>
        <w:t xml:space="preserve"> </w:t>
      </w:r>
      <w:r>
        <w:rPr>
          <w:rFonts w:hint="eastAsia"/>
        </w:rPr>
        <w:t>캐릭터 리소스</w:t>
      </w:r>
      <w:r>
        <w:t xml:space="preserve">, </w:t>
      </w:r>
      <w:r>
        <w:rPr>
          <w:rFonts w:hint="eastAsia"/>
        </w:rPr>
        <w:t>게임플레이 활용 방안 결정 등을 위해 작성</w:t>
      </w:r>
    </w:p>
    <w:p w14:paraId="2FFEA0B6" w14:textId="35BEF1AC" w:rsidR="00221172" w:rsidRDefault="00221172" w:rsidP="00221172">
      <w:pPr>
        <w:pStyle w:val="a"/>
      </w:pPr>
      <w:r>
        <w:rPr>
          <w:rFonts w:hint="eastAsia"/>
        </w:rPr>
        <w:t>캐릭터 이름</w:t>
      </w:r>
    </w:p>
    <w:p w14:paraId="794A1664" w14:textId="3AB9E279" w:rsidR="00221172" w:rsidRDefault="00221172" w:rsidP="00221172">
      <w:pPr>
        <w:pStyle w:val="a"/>
      </w:pPr>
      <w:r>
        <w:rPr>
          <w:rFonts w:hint="eastAsia"/>
        </w:rPr>
        <w:t>스토리텔링 파트를 통해 학습한 캐릭터의 생리적,</w:t>
      </w:r>
      <w:r>
        <w:t xml:space="preserve"> </w:t>
      </w:r>
      <w:r>
        <w:rPr>
          <w:rFonts w:hint="eastAsia"/>
        </w:rPr>
        <w:t>사회적,</w:t>
      </w:r>
      <w:r>
        <w:t xml:space="preserve"> </w:t>
      </w:r>
      <w:r>
        <w:rPr>
          <w:rFonts w:hint="eastAsia"/>
        </w:rPr>
        <w:t>심리적 특성을 정리</w:t>
      </w:r>
    </w:p>
    <w:p w14:paraId="083204A4" w14:textId="4270F522" w:rsidR="00221172" w:rsidRDefault="00221172" w:rsidP="00221172">
      <w:pPr>
        <w:pStyle w:val="a"/>
      </w:pPr>
      <w:r>
        <w:rPr>
          <w:rFonts w:hint="eastAsia"/>
        </w:rPr>
        <w:t>전체 게임 내에서 캐릭터의 역할 및 비중</w:t>
      </w:r>
    </w:p>
    <w:p w14:paraId="0278ED20" w14:textId="742D9AF2" w:rsidR="00221172" w:rsidRDefault="00221172" w:rsidP="00221172">
      <w:pPr>
        <w:pStyle w:val="a"/>
        <w:numPr>
          <w:ilvl w:val="0"/>
          <w:numId w:val="0"/>
        </w:numPr>
        <w:ind w:left="403" w:hanging="403"/>
      </w:pPr>
    </w:p>
    <w:p w14:paraId="149E2A35" w14:textId="4FA997BD" w:rsidR="00221172" w:rsidRDefault="00221172" w:rsidP="00221172">
      <w:pPr>
        <w:pStyle w:val="2"/>
      </w:pPr>
      <w:r>
        <w:rPr>
          <w:rFonts w:hint="eastAsia"/>
        </w:rPr>
        <w:t>캐릭터 별 비주얼 요소 설정</w:t>
      </w:r>
    </w:p>
    <w:p w14:paraId="382F0B79" w14:textId="11FB7E90" w:rsidR="00221172" w:rsidRDefault="00221172" w:rsidP="00221172">
      <w:pPr>
        <w:pStyle w:val="a"/>
      </w:pPr>
      <w:r>
        <w:rPr>
          <w:rFonts w:hint="eastAsia"/>
        </w:rPr>
        <w:t>앞의 캐릭터의 생리적 특성 부분을 예시 이미지와 함께 자세히 설명</w:t>
      </w:r>
    </w:p>
    <w:p w14:paraId="78330518" w14:textId="1FDF5B87" w:rsidR="00221172" w:rsidRDefault="00221172" w:rsidP="00221172">
      <w:pPr>
        <w:pStyle w:val="a"/>
      </w:pPr>
      <w:r>
        <w:rPr>
          <w:rFonts w:hint="eastAsia"/>
        </w:rPr>
        <w:t>대표적 외적 특징(</w:t>
      </w:r>
      <w:proofErr w:type="spellStart"/>
      <w:r>
        <w:rPr>
          <w:rFonts w:hint="eastAsia"/>
        </w:rPr>
        <w:t>오드아이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장신,</w:t>
      </w:r>
      <w:r>
        <w:t xml:space="preserve"> </w:t>
      </w:r>
      <w:r>
        <w:rPr>
          <w:rFonts w:hint="eastAsia"/>
        </w:rPr>
        <w:t>근육질 등</w:t>
      </w:r>
      <w:r>
        <w:t>)</w:t>
      </w:r>
    </w:p>
    <w:p w14:paraId="56C700F7" w14:textId="5D82FF90" w:rsidR="00221172" w:rsidRDefault="00221172" w:rsidP="00221172">
      <w:pPr>
        <w:pStyle w:val="a"/>
      </w:pPr>
      <w:r w:rsidRPr="00221172">
        <w:rPr>
          <w:rFonts w:hint="eastAsia"/>
          <w:color w:val="FF0000"/>
        </w:rPr>
        <w:t>신체적 특징,</w:t>
      </w:r>
      <w:r w:rsidRPr="00221172">
        <w:rPr>
          <w:color w:val="FF0000"/>
        </w:rPr>
        <w:t xml:space="preserve"> </w:t>
      </w:r>
      <w:r w:rsidRPr="00221172">
        <w:rPr>
          <w:rFonts w:hint="eastAsia"/>
          <w:color w:val="FF0000"/>
        </w:rPr>
        <w:t>복장,</w:t>
      </w:r>
      <w:r w:rsidRPr="00221172">
        <w:rPr>
          <w:color w:val="FF0000"/>
        </w:rPr>
        <w:t xml:space="preserve"> </w:t>
      </w:r>
      <w:r w:rsidRPr="00221172">
        <w:rPr>
          <w:rFonts w:hint="eastAsia"/>
          <w:color w:val="FF0000"/>
        </w:rPr>
        <w:t xml:space="preserve">대표 </w:t>
      </w:r>
      <w:proofErr w:type="gramStart"/>
      <w:r w:rsidRPr="00221172">
        <w:rPr>
          <w:rFonts w:hint="eastAsia"/>
          <w:color w:val="FF0000"/>
        </w:rPr>
        <w:t>아이템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부위별로 예시 이미지와 함께 정리</w:t>
      </w:r>
    </w:p>
    <w:p w14:paraId="0593296F" w14:textId="34999EB0" w:rsidR="00221172" w:rsidRDefault="00221172" w:rsidP="00221172">
      <w:pPr>
        <w:pStyle w:val="a"/>
      </w:pPr>
      <w:r>
        <w:rPr>
          <w:rFonts w:hint="eastAsia"/>
        </w:rPr>
        <w:t xml:space="preserve">외형 </w:t>
      </w:r>
      <w:proofErr w:type="gramStart"/>
      <w:r w:rsidRPr="00221172">
        <w:rPr>
          <w:color w:val="FF0000"/>
        </w:rPr>
        <w:t>Variation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외형 타입이 여러 개일 경우 혹은 분기, 장착 무기 등에 따라 외형의 차이가 클 경우 타입 별로 설명</w:t>
      </w:r>
    </w:p>
    <w:p w14:paraId="04698DA6" w14:textId="33F20DD5" w:rsidR="00221172" w:rsidRDefault="00221172" w:rsidP="00221172">
      <w:pPr>
        <w:pStyle w:val="a"/>
      </w:pPr>
      <w:r>
        <w:rPr>
          <w:rFonts w:hint="eastAsia"/>
        </w:rPr>
        <w:t xml:space="preserve">주요 </w:t>
      </w:r>
      <w:proofErr w:type="gramStart"/>
      <w:r w:rsidRPr="00221172">
        <w:rPr>
          <w:rFonts w:hint="eastAsia"/>
          <w:color w:val="FF0000"/>
        </w:rPr>
        <w:t>모션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캐릭터의 주요 모션을 예시 이미지나 동영상 링크,</w:t>
      </w:r>
      <w:r>
        <w:t xml:space="preserve"> </w:t>
      </w:r>
      <w:r>
        <w:rPr>
          <w:rFonts w:hint="eastAsia"/>
        </w:rPr>
        <w:t>연속 이미지와 함께 정리</w:t>
      </w:r>
    </w:p>
    <w:p w14:paraId="68096B90" w14:textId="2B91046A" w:rsidR="00221172" w:rsidRDefault="00221172" w:rsidP="00221172">
      <w:pPr>
        <w:pStyle w:val="a"/>
      </w:pPr>
      <w:r>
        <w:rPr>
          <w:rFonts w:hint="eastAsia"/>
        </w:rPr>
        <w:t>동영상의 경우 문서 공유가 쉽지 않기 때문에 가급적 이미지 사용</w:t>
      </w:r>
    </w:p>
    <w:p w14:paraId="756329E6" w14:textId="6EF19579" w:rsidR="00221172" w:rsidRDefault="00221172" w:rsidP="00221172">
      <w:pPr>
        <w:pStyle w:val="a"/>
      </w:pPr>
      <w:r>
        <w:rPr>
          <w:rFonts w:hint="eastAsia"/>
        </w:rPr>
        <w:t xml:space="preserve">위의 각 요소를 </w:t>
      </w:r>
      <w:r>
        <w:t>Visual</w:t>
      </w:r>
      <w:r>
        <w:rPr>
          <w:rFonts w:hint="eastAsia"/>
        </w:rPr>
        <w:t>적 참고 요소를 최대한 동원해서 정리</w:t>
      </w:r>
    </w:p>
    <w:p w14:paraId="4500379F" w14:textId="3462A18F" w:rsidR="00AD54C6" w:rsidRDefault="00AD54C6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46DCB9C6" w14:textId="241CA606" w:rsidR="00AD54C6" w:rsidRDefault="00AD54C6" w:rsidP="00AD54C6">
      <w:pPr>
        <w:pStyle w:val="2"/>
      </w:pPr>
      <w:r>
        <w:rPr>
          <w:rFonts w:hint="eastAsia"/>
        </w:rPr>
        <w:lastRenderedPageBreak/>
        <w:t>캐릭터 별 게임플레이 설정</w:t>
      </w:r>
    </w:p>
    <w:p w14:paraId="7A19F8D0" w14:textId="28D16472" w:rsidR="00AD54C6" w:rsidRDefault="00AD54C6" w:rsidP="00AD54C6">
      <w:pPr>
        <w:pStyle w:val="a"/>
      </w:pPr>
      <w:proofErr w:type="spellStart"/>
      <w:r>
        <w:rPr>
          <w:rFonts w:hint="eastAsia"/>
        </w:rPr>
        <w:t>기획적</w:t>
      </w:r>
      <w:proofErr w:type="spellEnd"/>
      <w:r>
        <w:rPr>
          <w:rFonts w:hint="eastAsia"/>
        </w:rPr>
        <w:t xml:space="preserve"> 기능</w:t>
      </w:r>
    </w:p>
    <w:p w14:paraId="04074488" w14:textId="28132B68" w:rsidR="00AD54C6" w:rsidRDefault="00AD54C6" w:rsidP="00AD54C6">
      <w:pPr>
        <w:pStyle w:val="a"/>
      </w:pPr>
      <w:r>
        <w:rPr>
          <w:rFonts w:hint="eastAsia"/>
        </w:rPr>
        <w:t>게임플레이 시 역할 및 플레이 컨셉</w:t>
      </w:r>
    </w:p>
    <w:p w14:paraId="0274FD9E" w14:textId="33CDAB40" w:rsidR="00AD54C6" w:rsidRDefault="00AD54C6" w:rsidP="00AD54C6">
      <w:pPr>
        <w:pStyle w:val="7"/>
        <w:ind w:left="400"/>
      </w:pPr>
      <w:r>
        <w:rPr>
          <w:rFonts w:hint="eastAsia"/>
        </w:rPr>
        <w:t>개인 사냥,</w:t>
      </w:r>
      <w:r>
        <w:t xml:space="preserve"> </w:t>
      </w:r>
      <w:r>
        <w:rPr>
          <w:rFonts w:hint="eastAsia"/>
        </w:rPr>
        <w:t>P</w:t>
      </w:r>
      <w:r>
        <w:t xml:space="preserve">VP, </w:t>
      </w:r>
      <w:r>
        <w:rPr>
          <w:rFonts w:hint="eastAsia"/>
        </w:rPr>
        <w:t>파티플레이,</w:t>
      </w:r>
      <w:r>
        <w:t xml:space="preserve"> </w:t>
      </w:r>
      <w:r>
        <w:rPr>
          <w:rFonts w:hint="eastAsia"/>
        </w:rPr>
        <w:t>팀 대전 등</w:t>
      </w:r>
    </w:p>
    <w:p w14:paraId="742F7DBB" w14:textId="58AC3F97" w:rsidR="00AD54C6" w:rsidRDefault="00AD54C6" w:rsidP="00AD54C6">
      <w:pPr>
        <w:pStyle w:val="a"/>
      </w:pPr>
      <w:r>
        <w:rPr>
          <w:rFonts w:hint="eastAsia"/>
        </w:rPr>
        <w:t>주요 유저 체험 요소</w:t>
      </w:r>
    </w:p>
    <w:p w14:paraId="631079B7" w14:textId="4B427D17" w:rsidR="00AD54C6" w:rsidRDefault="00AD54C6" w:rsidP="00AD54C6">
      <w:pPr>
        <w:pStyle w:val="a"/>
      </w:pPr>
      <w:r>
        <w:rPr>
          <w:rFonts w:hint="eastAsia"/>
        </w:rPr>
        <w:t>C</w:t>
      </w:r>
      <w:r>
        <w:t xml:space="preserve">lass </w:t>
      </w:r>
      <w:r>
        <w:rPr>
          <w:rFonts w:hint="eastAsia"/>
        </w:rPr>
        <w:t>속성 별 수치 및 데이터 값</w:t>
      </w:r>
    </w:p>
    <w:p w14:paraId="50C5B784" w14:textId="5C056937" w:rsidR="00AD54C6" w:rsidRDefault="00AD54C6" w:rsidP="00AD54C6">
      <w:pPr>
        <w:pStyle w:val="a"/>
      </w:pPr>
      <w:r>
        <w:rPr>
          <w:rFonts w:hint="eastAsia"/>
        </w:rPr>
        <w:t>연결 퀘스트</w:t>
      </w:r>
    </w:p>
    <w:p w14:paraId="56A24789" w14:textId="0E064E73" w:rsidR="00AD54C6" w:rsidRDefault="00AD54C6" w:rsidP="00AD54C6">
      <w:pPr>
        <w:pStyle w:val="a"/>
      </w:pPr>
      <w:r>
        <w:rPr>
          <w:rFonts w:hint="eastAsia"/>
        </w:rPr>
        <w:t>스킬,</w:t>
      </w:r>
      <w:r>
        <w:t xml:space="preserve"> </w:t>
      </w:r>
      <w:r>
        <w:rPr>
          <w:rFonts w:hint="eastAsia"/>
        </w:rPr>
        <w:t>부가능력,</w:t>
      </w:r>
      <w:r>
        <w:t xml:space="preserve"> </w:t>
      </w:r>
      <w:r>
        <w:rPr>
          <w:rFonts w:hint="eastAsia"/>
        </w:rPr>
        <w:t>특수능력,</w:t>
      </w:r>
    </w:p>
    <w:p w14:paraId="22FC5D15" w14:textId="50A9B065" w:rsidR="00AD54C6" w:rsidRDefault="00AD54C6" w:rsidP="00AD54C6">
      <w:pPr>
        <w:pStyle w:val="a"/>
      </w:pP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패턴 컨셉</w:t>
      </w:r>
    </w:p>
    <w:p w14:paraId="18E1027D" w14:textId="3DE23ECD" w:rsidR="00AD54C6" w:rsidRDefault="00AD54C6" w:rsidP="00AD54C6">
      <w:pPr>
        <w:pStyle w:val="7"/>
        <w:ind w:left="400"/>
      </w:pPr>
      <w:r>
        <w:rPr>
          <w:rFonts w:hint="eastAsia"/>
        </w:rPr>
        <w:t>유저가 캐릭터를 직접 조종하지 않는 게임이거나,</w:t>
      </w:r>
      <w:r>
        <w:t xml:space="preserve"> </w:t>
      </w:r>
      <w:r>
        <w:rPr>
          <w:rFonts w:hint="eastAsia"/>
        </w:rPr>
        <w:t>해당 모드가 있을</w:t>
      </w:r>
      <w:r w:rsidR="00A31E7E">
        <w:rPr>
          <w:rFonts w:hint="eastAsia"/>
        </w:rPr>
        <w:t xml:space="preserve"> </w:t>
      </w:r>
      <w:r>
        <w:rPr>
          <w:rFonts w:hint="eastAsia"/>
        </w:rPr>
        <w:t>경우</w:t>
      </w:r>
    </w:p>
    <w:p w14:paraId="7976336C" w14:textId="469FA8A6" w:rsidR="00A31E7E" w:rsidRDefault="00A31E7E" w:rsidP="00A31E7E"/>
    <w:p w14:paraId="7615D03A" w14:textId="3091B0BC" w:rsidR="00A31E7E" w:rsidRDefault="00A31E7E" w:rsidP="00A31E7E">
      <w:pPr>
        <w:pStyle w:val="4"/>
        <w:jc w:val="center"/>
      </w:pPr>
      <w:r>
        <w:t>“</w:t>
      </w:r>
      <w:r>
        <w:rPr>
          <w:rFonts w:hint="eastAsia"/>
        </w:rPr>
        <w:t xml:space="preserve">전체 컨텐츠는 </w:t>
      </w:r>
      <w:proofErr w:type="spellStart"/>
      <w:r w:rsidRPr="00A31E7E">
        <w:rPr>
          <w:rFonts w:hint="eastAsia"/>
          <w:color w:val="FF0000"/>
        </w:rPr>
        <w:t>맵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중심으로,</w:t>
      </w:r>
      <w:r>
        <w:t xml:space="preserve"> </w:t>
      </w:r>
      <w:r>
        <w:rPr>
          <w:rFonts w:hint="eastAsia"/>
        </w:rPr>
        <w:t xml:space="preserve">전체 시스템은 </w:t>
      </w:r>
      <w:r w:rsidRPr="00A31E7E">
        <w:rPr>
          <w:rFonts w:hint="eastAsia"/>
          <w:color w:val="FF0000"/>
        </w:rPr>
        <w:t>캐릭터</w:t>
      </w:r>
      <w:r>
        <w:rPr>
          <w:rFonts w:hint="eastAsia"/>
        </w:rPr>
        <w:t>를 중심으로 설계</w:t>
      </w:r>
      <w:r>
        <w:t>”</w:t>
      </w:r>
    </w:p>
    <w:p w14:paraId="72D79D44" w14:textId="54B9223A" w:rsidR="00A31E7E" w:rsidRDefault="00A31E7E" w:rsidP="00A31E7E">
      <w:pPr>
        <w:pStyle w:val="a"/>
        <w:numPr>
          <w:ilvl w:val="0"/>
          <w:numId w:val="0"/>
        </w:numPr>
      </w:pPr>
    </w:p>
    <w:p w14:paraId="5D62F3E5" w14:textId="21A90C10" w:rsidR="00A31E7E" w:rsidRDefault="00A31E7E" w:rsidP="00A31E7E">
      <w:pPr>
        <w:pStyle w:val="2"/>
      </w:pPr>
      <w:r>
        <w:rPr>
          <w:rFonts w:hint="eastAsia"/>
        </w:rPr>
        <w:t>캐릭터 시스템 설정의 고려사항</w:t>
      </w:r>
    </w:p>
    <w:p w14:paraId="6D408685" w14:textId="440FA2C3" w:rsidR="00A31E7E" w:rsidRDefault="00A31E7E" w:rsidP="00A31E7E">
      <w:pPr>
        <w:pStyle w:val="a"/>
      </w:pPr>
      <w:r>
        <w:rPr>
          <w:rFonts w:hint="eastAsia"/>
        </w:rPr>
        <w:t>아래의 질문에서부터 시작,</w:t>
      </w:r>
      <w:r>
        <w:t xml:space="preserve"> </w:t>
      </w:r>
      <w:r>
        <w:rPr>
          <w:rFonts w:hint="eastAsia"/>
        </w:rPr>
        <w:t>캐릭터에 관련된 각종 시스템 기획 요소들(구조,</w:t>
      </w:r>
      <w:r>
        <w:t xml:space="preserve"> </w:t>
      </w:r>
      <w:r>
        <w:rPr>
          <w:rFonts w:hint="eastAsia"/>
        </w:rPr>
        <w:t>규칙,</w:t>
      </w:r>
      <w:r>
        <w:t xml:space="preserve"> </w:t>
      </w:r>
      <w:proofErr w:type="spellStart"/>
      <w:r>
        <w:rPr>
          <w:rFonts w:hint="eastAsia"/>
        </w:rPr>
        <w:t>시퀸스</w:t>
      </w:r>
      <w:proofErr w:type="spellEnd"/>
      <w:r>
        <w:rPr>
          <w:rFonts w:hint="eastAsia"/>
        </w:rPr>
        <w:t>,</w:t>
      </w:r>
      <w:r>
        <w:t xml:space="preserve"> UI)</w:t>
      </w:r>
      <w:r>
        <w:rPr>
          <w:rFonts w:hint="eastAsia"/>
        </w:rPr>
        <w:t>을 정리</w:t>
      </w:r>
    </w:p>
    <w:p w14:paraId="26E3DD78" w14:textId="58BEB877" w:rsidR="00A31E7E" w:rsidRDefault="00A31E7E" w:rsidP="00A31E7E">
      <w:pPr>
        <w:pStyle w:val="7"/>
        <w:ind w:left="400"/>
      </w:pPr>
      <w:r>
        <w:rPr>
          <w:rFonts w:hint="eastAsia"/>
        </w:rPr>
        <w:t>게임 안에서 캐릭터를 사용하는 컨텐츠,</w:t>
      </w:r>
      <w:r>
        <w:t xml:space="preserve"> </w:t>
      </w:r>
      <w:r>
        <w:rPr>
          <w:rFonts w:hint="eastAsia"/>
        </w:rPr>
        <w:t>시스템은 무엇이 있는가?</w:t>
      </w:r>
    </w:p>
    <w:p w14:paraId="27B79263" w14:textId="23051998" w:rsidR="00A31E7E" w:rsidRDefault="00A31E7E" w:rsidP="00A31E7E">
      <w:pPr>
        <w:pStyle w:val="7"/>
        <w:ind w:left="400"/>
      </w:pPr>
      <w:r>
        <w:rPr>
          <w:rFonts w:hint="eastAsia"/>
        </w:rPr>
        <w:t xml:space="preserve">캐릭터 시스템 기획을 위해 함께 결정되어야 하는 요소는 무엇이 </w:t>
      </w:r>
      <w:proofErr w:type="gramStart"/>
      <w:r>
        <w:rPr>
          <w:rFonts w:hint="eastAsia"/>
        </w:rPr>
        <w:t>있는가?</w:t>
      </w:r>
      <w:r>
        <w:t>(</w:t>
      </w:r>
      <w:proofErr w:type="gramEnd"/>
      <w:r>
        <w:rPr>
          <w:rFonts w:hint="eastAsia"/>
        </w:rPr>
        <w:t>스킬 기획,</w:t>
      </w:r>
      <w:r>
        <w:t xml:space="preserve"> </w:t>
      </w:r>
      <w:r>
        <w:rPr>
          <w:rFonts w:hint="eastAsia"/>
        </w:rPr>
        <w:t>장비 아이템 기획 등</w:t>
      </w:r>
      <w:r>
        <w:t>)</w:t>
      </w:r>
    </w:p>
    <w:p w14:paraId="15B3AE0B" w14:textId="26160C9B" w:rsidR="00A31E7E" w:rsidRDefault="00A31E7E" w:rsidP="00A31E7E">
      <w:pPr>
        <w:pStyle w:val="7"/>
        <w:ind w:left="400"/>
      </w:pPr>
      <w:r>
        <w:rPr>
          <w:rFonts w:hint="eastAsia"/>
        </w:rPr>
        <w:t xml:space="preserve">캐릭터 </w:t>
      </w:r>
      <w:r>
        <w:t>Class</w:t>
      </w:r>
      <w:r>
        <w:rPr>
          <w:rFonts w:hint="eastAsia"/>
        </w:rPr>
        <w:t>의 속성과 행동을 공유,</w:t>
      </w:r>
      <w:r>
        <w:t xml:space="preserve"> </w:t>
      </w:r>
      <w:r>
        <w:rPr>
          <w:rFonts w:hint="eastAsia"/>
        </w:rPr>
        <w:t xml:space="preserve">상속받는 </w:t>
      </w:r>
      <w:r>
        <w:t>Class</w:t>
      </w:r>
      <w:r>
        <w:rPr>
          <w:rFonts w:hint="eastAsia"/>
        </w:rPr>
        <w:t xml:space="preserve">들은 무엇이 </w:t>
      </w:r>
      <w:proofErr w:type="gramStart"/>
      <w:r>
        <w:rPr>
          <w:rFonts w:hint="eastAsia"/>
        </w:rPr>
        <w:t>있는가?</w:t>
      </w:r>
      <w:r>
        <w:t>(</w:t>
      </w:r>
      <w:proofErr w:type="gramEnd"/>
      <w:r>
        <w:rPr>
          <w:rFonts w:hint="eastAsia"/>
        </w:rPr>
        <w:t>몬스터</w:t>
      </w:r>
      <w:r>
        <w:t xml:space="preserve">, NPC, 펫 </w:t>
      </w:r>
      <w:r>
        <w:rPr>
          <w:rFonts w:hint="eastAsia"/>
        </w:rPr>
        <w:t>등</w:t>
      </w:r>
      <w:r>
        <w:t>)</w:t>
      </w:r>
    </w:p>
    <w:p w14:paraId="36EE69A1" w14:textId="73571EBA" w:rsidR="00A31E7E" w:rsidRDefault="00A31E7E" w:rsidP="00A31E7E"/>
    <w:p w14:paraId="47D335CF" w14:textId="07CF8926" w:rsidR="001770C9" w:rsidRDefault="001770C9" w:rsidP="001770C9">
      <w:pPr>
        <w:pStyle w:val="2"/>
      </w:pPr>
      <w:r>
        <w:rPr>
          <w:rFonts w:hint="eastAsia"/>
        </w:rPr>
        <w:t>캐릭터 구조 설정</w:t>
      </w:r>
    </w:p>
    <w:p w14:paraId="3FCD3A2A" w14:textId="0305475C" w:rsidR="001770C9" w:rsidRDefault="001770C9" w:rsidP="001770C9">
      <w:pPr>
        <w:pStyle w:val="a"/>
      </w:pPr>
      <w:r>
        <w:rPr>
          <w:rFonts w:hint="eastAsia"/>
        </w:rPr>
        <w:t>아래의 항목들을 체크해 가면서 구조 설정</w:t>
      </w:r>
    </w:p>
    <w:p w14:paraId="7C8F505D" w14:textId="0E9A5FB8" w:rsidR="001770C9" w:rsidRDefault="001770C9" w:rsidP="001770C9">
      <w:pPr>
        <w:pStyle w:val="7"/>
        <w:ind w:left="400"/>
      </w:pPr>
      <w:r>
        <w:rPr>
          <w:rFonts w:hint="eastAsia"/>
        </w:rPr>
        <w:t>캐릭터의 기본 정보 및 캐릭터와 다른 클래스의 연관 방식</w:t>
      </w:r>
      <w:r>
        <w:t xml:space="preserve"> </w:t>
      </w:r>
      <w:r>
        <w:rPr>
          <w:rFonts w:hint="eastAsia"/>
        </w:rPr>
        <w:t>정리(캐릭터와 직업,</w:t>
      </w:r>
      <w:r>
        <w:t xml:space="preserve"> </w:t>
      </w:r>
      <w:r>
        <w:rPr>
          <w:rFonts w:hint="eastAsia"/>
        </w:rPr>
        <w:t>캐릭터와 장착아이템,</w:t>
      </w:r>
      <w:r>
        <w:t xml:space="preserve"> </w:t>
      </w:r>
      <w:proofErr w:type="spellStart"/>
      <w:r>
        <w:rPr>
          <w:rFonts w:hint="eastAsia"/>
        </w:rPr>
        <w:t>캐릭더터</w:t>
      </w:r>
      <w:proofErr w:type="spellEnd"/>
      <w:r>
        <w:rPr>
          <w:rFonts w:hint="eastAsia"/>
        </w:rPr>
        <w:t xml:space="preserve"> 스킬 등</w:t>
      </w:r>
      <w:r>
        <w:t>)</w:t>
      </w:r>
    </w:p>
    <w:p w14:paraId="321360D8" w14:textId="542831DB" w:rsidR="001770C9" w:rsidRDefault="001770C9" w:rsidP="001770C9">
      <w:pPr>
        <w:pStyle w:val="7"/>
        <w:ind w:left="400"/>
      </w:pPr>
      <w:r>
        <w:rPr>
          <w:rFonts w:hint="eastAsia"/>
        </w:rPr>
        <w:t>캐릭터의 파츠 구분</w:t>
      </w:r>
    </w:p>
    <w:p w14:paraId="392DD3B4" w14:textId="403CE39C" w:rsidR="001770C9" w:rsidRDefault="001770C9" w:rsidP="001770C9">
      <w:pPr>
        <w:pStyle w:val="7"/>
        <w:ind w:left="400"/>
      </w:pPr>
      <w:r>
        <w:rPr>
          <w:rFonts w:hint="eastAsia"/>
        </w:rPr>
        <w:t>캐릭터의 기</w:t>
      </w:r>
      <w:r w:rsidR="002F544A">
        <w:rPr>
          <w:rFonts w:hint="eastAsia"/>
        </w:rPr>
        <w:t>본</w:t>
      </w:r>
      <w:r>
        <w:rPr>
          <w:rFonts w:hint="eastAsia"/>
        </w:rPr>
        <w:t xml:space="preserve"> 능력치와 능력치가 영향을 미치는 피라미터 항목</w:t>
      </w:r>
    </w:p>
    <w:p w14:paraId="43002968" w14:textId="65097060" w:rsidR="001770C9" w:rsidRDefault="001770C9" w:rsidP="001770C9">
      <w:pPr>
        <w:pStyle w:val="7"/>
        <w:ind w:left="400"/>
      </w:pPr>
      <w:r>
        <w:rPr>
          <w:rFonts w:hint="eastAsia"/>
        </w:rPr>
        <w:t>캐릭터의 상태 구분</w:t>
      </w:r>
    </w:p>
    <w:p w14:paraId="36290F68" w14:textId="6786355D" w:rsidR="001770C9" w:rsidRDefault="001770C9" w:rsidP="001770C9">
      <w:pPr>
        <w:pStyle w:val="7"/>
        <w:ind w:left="400"/>
      </w:pPr>
      <w:r>
        <w:rPr>
          <w:rFonts w:hint="eastAsia"/>
        </w:rPr>
        <w:t>캐릭터의 성장 방식</w:t>
      </w:r>
    </w:p>
    <w:p w14:paraId="22BA3064" w14:textId="5BDF2C9D" w:rsidR="001770C9" w:rsidRDefault="001770C9" w:rsidP="001770C9"/>
    <w:p w14:paraId="1BBF7D65" w14:textId="2A9A8799" w:rsidR="001770C9" w:rsidRDefault="005F3500" w:rsidP="005F3500">
      <w:pPr>
        <w:pStyle w:val="2"/>
      </w:pPr>
      <w:r>
        <w:rPr>
          <w:rFonts w:hint="eastAsia"/>
        </w:rPr>
        <w:t>캐릭터 기본 정보</w:t>
      </w:r>
    </w:p>
    <w:p w14:paraId="0550C0BE" w14:textId="60C195A9" w:rsidR="005F3500" w:rsidRDefault="005F3500" w:rsidP="005F3500">
      <w:pPr>
        <w:pStyle w:val="a"/>
      </w:pPr>
      <w:r>
        <w:rPr>
          <w:rFonts w:hint="eastAsia"/>
        </w:rPr>
        <w:t>캐릭터 기본 정보 정리</w:t>
      </w:r>
    </w:p>
    <w:p w14:paraId="7D974D42" w14:textId="01957AD2" w:rsidR="005F3500" w:rsidRDefault="005F3500" w:rsidP="005F3500">
      <w:pPr>
        <w:pStyle w:val="7"/>
        <w:ind w:left="400"/>
      </w:pPr>
      <w:r>
        <w:rPr>
          <w:rFonts w:hint="eastAsia"/>
        </w:rPr>
        <w:t>I</w:t>
      </w:r>
      <w:r>
        <w:t xml:space="preserve">D, </w:t>
      </w:r>
      <w:r>
        <w:rPr>
          <w:rFonts w:hint="eastAsia"/>
        </w:rPr>
        <w:t>캐릭터명(언어별</w:t>
      </w:r>
      <w:r>
        <w:t xml:space="preserve">), </w:t>
      </w:r>
      <w:r>
        <w:rPr>
          <w:rFonts w:hint="eastAsia"/>
        </w:rPr>
        <w:t>아이콘,</w:t>
      </w:r>
      <w:r>
        <w:t xml:space="preserve"> </w:t>
      </w:r>
      <w:r>
        <w:rPr>
          <w:rFonts w:hint="eastAsia"/>
        </w:rPr>
        <w:t>메시,</w:t>
      </w:r>
      <w:r>
        <w:t xml:space="preserve">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등</w:t>
      </w:r>
    </w:p>
    <w:p w14:paraId="5E9582C9" w14:textId="44CD68AC" w:rsidR="005F3500" w:rsidRDefault="005F3500" w:rsidP="005F3500">
      <w:pPr>
        <w:pStyle w:val="a"/>
      </w:pPr>
      <w:r>
        <w:rPr>
          <w:rFonts w:hint="eastAsia"/>
        </w:rPr>
        <w:t xml:space="preserve">캐릭터 </w:t>
      </w:r>
      <w:r>
        <w:t>Class</w:t>
      </w:r>
      <w:r>
        <w:rPr>
          <w:rFonts w:hint="eastAsia"/>
        </w:rPr>
        <w:t xml:space="preserve">와 타 </w:t>
      </w:r>
      <w:r>
        <w:t>Class</w:t>
      </w:r>
      <w:r>
        <w:rPr>
          <w:rFonts w:hint="eastAsia"/>
        </w:rPr>
        <w:t>와의 관계도</w:t>
      </w:r>
    </w:p>
    <w:p w14:paraId="17356122" w14:textId="163E6AC0" w:rsidR="005F3500" w:rsidRDefault="005F3500" w:rsidP="005F3500">
      <w:pPr>
        <w:pStyle w:val="7"/>
        <w:ind w:left="400"/>
      </w:pPr>
      <w:r>
        <w:rPr>
          <w:rFonts w:hint="eastAsia"/>
        </w:rPr>
        <w:t>캐릭터,</w:t>
      </w:r>
      <w:r>
        <w:t xml:space="preserve"> </w:t>
      </w:r>
      <w:r>
        <w:rPr>
          <w:rFonts w:hint="eastAsia"/>
        </w:rPr>
        <w:t>종족,</w:t>
      </w:r>
      <w:r>
        <w:t xml:space="preserve"> </w:t>
      </w:r>
      <w:r>
        <w:rPr>
          <w:rFonts w:hint="eastAsia"/>
        </w:rPr>
        <w:t>직업,</w:t>
      </w:r>
      <w:r>
        <w:t xml:space="preserve"> </w:t>
      </w:r>
      <w:r>
        <w:rPr>
          <w:rFonts w:hint="eastAsia"/>
        </w:rPr>
        <w:t>스킬,</w:t>
      </w:r>
      <w:r>
        <w:t xml:space="preserve"> </w:t>
      </w:r>
      <w:r>
        <w:rPr>
          <w:rFonts w:hint="eastAsia"/>
        </w:rPr>
        <w:t>길드,</w:t>
      </w:r>
      <w:r>
        <w:t xml:space="preserve"> </w:t>
      </w:r>
      <w:r>
        <w:rPr>
          <w:rFonts w:hint="eastAsia"/>
        </w:rPr>
        <w:t>퀘스트 진행,</w:t>
      </w:r>
      <w:r>
        <w:t xml:space="preserve"> </w:t>
      </w:r>
      <w:r>
        <w:rPr>
          <w:rFonts w:hint="eastAsia"/>
        </w:rPr>
        <w:t>장착 아이템 등</w:t>
      </w:r>
    </w:p>
    <w:p w14:paraId="73920051" w14:textId="5E0A7DFF" w:rsidR="005F3500" w:rsidRDefault="005F3500" w:rsidP="005F3500">
      <w:pPr>
        <w:pStyle w:val="a"/>
      </w:pP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이슈가 빈번하게 발생하는 항목들은 </w:t>
      </w:r>
      <w:r w:rsidRPr="005F3500">
        <w:rPr>
          <w:rFonts w:hint="eastAsia"/>
          <w:color w:val="FF0000"/>
        </w:rPr>
        <w:t xml:space="preserve">별도 </w:t>
      </w:r>
      <w:r w:rsidRPr="005F3500">
        <w:rPr>
          <w:color w:val="FF0000"/>
        </w:rPr>
        <w:t>Class</w:t>
      </w:r>
      <w:r w:rsidRPr="005F3500">
        <w:rPr>
          <w:rFonts w:hint="eastAsia"/>
          <w:color w:val="FF0000"/>
        </w:rPr>
        <w:t>로 분리</w:t>
      </w:r>
      <w:r>
        <w:rPr>
          <w:rFonts w:hint="eastAsia"/>
        </w:rPr>
        <w:t>해 관리하는 것이 편리함</w:t>
      </w:r>
    </w:p>
    <w:p w14:paraId="539091E7" w14:textId="59F5A6EA" w:rsidR="005F3500" w:rsidRDefault="005F3500" w:rsidP="005F3500">
      <w:pPr>
        <w:pStyle w:val="7"/>
        <w:ind w:left="400"/>
      </w:pP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</w:t>
      </w:r>
      <w:r>
        <w:rPr>
          <w:rFonts w:hint="eastAsia"/>
        </w:rPr>
        <w:t>직업 별 초기 능력치,</w:t>
      </w:r>
      <w:r>
        <w:t xml:space="preserve"> </w:t>
      </w:r>
      <w:r>
        <w:rPr>
          <w:rFonts w:hint="eastAsia"/>
        </w:rPr>
        <w:t>직업 별 레벨 업 시 상승하는 능력치,</w:t>
      </w:r>
      <w:r>
        <w:t xml:space="preserve"> </w:t>
      </w:r>
      <w:proofErr w:type="spellStart"/>
      <w:r>
        <w:rPr>
          <w:rFonts w:hint="eastAsia"/>
        </w:rPr>
        <w:t>레벨업</w:t>
      </w:r>
      <w:proofErr w:type="spellEnd"/>
      <w:r>
        <w:rPr>
          <w:rFonts w:hint="eastAsia"/>
        </w:rPr>
        <w:t xml:space="preserve"> 시 필요 경험치,</w:t>
      </w:r>
      <w:r>
        <w:t xml:space="preserve"> </w:t>
      </w:r>
      <w:r>
        <w:rPr>
          <w:rFonts w:hint="eastAsia"/>
        </w:rPr>
        <w:t>직업 별 초기 장착 아이템 등</w:t>
      </w:r>
    </w:p>
    <w:p w14:paraId="401147C2" w14:textId="312234BB" w:rsidR="005F3500" w:rsidRPr="005F3500" w:rsidRDefault="005F3500" w:rsidP="005F3500">
      <w:pPr>
        <w:pStyle w:val="a"/>
      </w:pPr>
      <w:r>
        <w:rPr>
          <w:rFonts w:hint="eastAsia"/>
        </w:rPr>
        <w:t>위의 관계도를 바탕으로 각 관계에 대한 시스템 기획 정리</w:t>
      </w:r>
    </w:p>
    <w:p w14:paraId="0A5B317D" w14:textId="0E6D1073" w:rsidR="00B4327C" w:rsidRDefault="00B4327C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91CB19F" w14:textId="493CA491" w:rsidR="001770C9" w:rsidRDefault="00B4327C" w:rsidP="00B4327C">
      <w:pPr>
        <w:pStyle w:val="2"/>
      </w:pPr>
      <w:r>
        <w:rPr>
          <w:rFonts w:hint="eastAsia"/>
        </w:rPr>
        <w:lastRenderedPageBreak/>
        <w:t>캐릭터 파츠 구분</w:t>
      </w:r>
    </w:p>
    <w:p w14:paraId="36823D0C" w14:textId="4938A96D" w:rsidR="00B4327C" w:rsidRDefault="00B4327C" w:rsidP="00B4327C">
      <w:pPr>
        <w:pStyle w:val="a"/>
      </w:pPr>
      <w:r>
        <w:rPr>
          <w:rFonts w:hint="eastAsia"/>
        </w:rPr>
        <w:t>파츠 구분의 필요성</w:t>
      </w:r>
    </w:p>
    <w:p w14:paraId="1DC8A11A" w14:textId="5C641878" w:rsidR="00B4327C" w:rsidRDefault="00B4327C" w:rsidP="00B4327C">
      <w:pPr>
        <w:pStyle w:val="7"/>
        <w:ind w:left="400"/>
      </w:pPr>
      <w:r>
        <w:rPr>
          <w:rFonts w:hint="eastAsia"/>
        </w:rPr>
        <w:t xml:space="preserve">부위 별 </w:t>
      </w:r>
      <w:r w:rsidRPr="00B4327C">
        <w:rPr>
          <w:rFonts w:hint="eastAsia"/>
          <w:color w:val="FF0000"/>
        </w:rPr>
        <w:t>아이템 장착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부위 별 </w:t>
      </w:r>
      <w:r w:rsidRPr="00B4327C">
        <w:rPr>
          <w:rFonts w:hint="eastAsia"/>
          <w:color w:val="FF0000"/>
        </w:rPr>
        <w:t>커스터마이징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부위 별 </w:t>
      </w:r>
      <w:r w:rsidRPr="00B4327C">
        <w:rPr>
          <w:rFonts w:hint="eastAsia"/>
          <w:color w:val="FF0000"/>
        </w:rPr>
        <w:t>피격 데미지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부위 별 </w:t>
      </w:r>
      <w:r w:rsidRPr="00B4327C">
        <w:rPr>
          <w:rFonts w:hint="eastAsia"/>
          <w:color w:val="FF0000"/>
        </w:rPr>
        <w:t>피격 애니메이션</w:t>
      </w:r>
      <w:r>
        <w:t xml:space="preserve">(FPS, </w:t>
      </w:r>
      <w:r>
        <w:rPr>
          <w:rFonts w:hint="eastAsia"/>
        </w:rPr>
        <w:t>액션 어드벤처 등에서 필요한 경우가 있음</w:t>
      </w:r>
      <w:r>
        <w:t xml:space="preserve">) </w:t>
      </w:r>
      <w:r>
        <w:rPr>
          <w:rFonts w:hint="eastAsia"/>
        </w:rPr>
        <w:t>기획</w:t>
      </w:r>
    </w:p>
    <w:p w14:paraId="070BA33E" w14:textId="3C00D53F" w:rsidR="00B4327C" w:rsidRDefault="00B4327C" w:rsidP="00B4327C">
      <w:pPr>
        <w:pStyle w:val="7"/>
        <w:ind w:left="400"/>
        <w:rPr>
          <w:rFonts w:eastAsiaTheme="majorHAnsi"/>
        </w:rPr>
      </w:pPr>
      <w:r>
        <w:rPr>
          <w:rFonts w:hint="eastAsia"/>
        </w:rPr>
        <w:t>하나의 파츠로 모든 시스템을 커버할 수도 있지만,</w:t>
      </w:r>
      <w:r>
        <w:t xml:space="preserve"> </w:t>
      </w:r>
      <w:r>
        <w:rPr>
          <w:rFonts w:hint="eastAsia"/>
        </w:rPr>
        <w:t xml:space="preserve">아이템 장착 파트 </w:t>
      </w:r>
      <w:r>
        <w:rPr>
          <w:rFonts w:eastAsiaTheme="majorHAnsi"/>
        </w:rPr>
        <w:t xml:space="preserve">≠ </w:t>
      </w:r>
      <w:r>
        <w:rPr>
          <w:rFonts w:eastAsiaTheme="majorHAnsi" w:hint="eastAsia"/>
        </w:rPr>
        <w:t>피격 체크 파츠인 경우도 꽤 많이 때문에</w:t>
      </w:r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각 상황에 따라 별도의 파츠 구분이 필요하다고 함</w:t>
      </w:r>
    </w:p>
    <w:p w14:paraId="124C41E0" w14:textId="4909578D" w:rsidR="00B4327C" w:rsidRDefault="00B4327C" w:rsidP="00B4327C">
      <w:pPr>
        <w:pStyle w:val="7"/>
        <w:ind w:left="400"/>
      </w:pPr>
      <w:r>
        <w:rPr>
          <w:rFonts w:hint="eastAsia"/>
        </w:rPr>
        <w:t>예)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8476"/>
      </w:tblGrid>
      <w:tr w:rsidR="00B4327C" w14:paraId="31702D4C" w14:textId="77777777" w:rsidTr="00B4327C">
        <w:tc>
          <w:tcPr>
            <w:tcW w:w="1980" w:type="dxa"/>
          </w:tcPr>
          <w:p w14:paraId="2894D4B0" w14:textId="0C748952" w:rsidR="00B4327C" w:rsidRDefault="00B4327C" w:rsidP="00B4327C">
            <w:r>
              <w:rPr>
                <w:rFonts w:hint="eastAsia"/>
              </w:rPr>
              <w:t>커스터마이징 파츠</w:t>
            </w:r>
          </w:p>
        </w:tc>
        <w:tc>
          <w:tcPr>
            <w:tcW w:w="8476" w:type="dxa"/>
          </w:tcPr>
          <w:p w14:paraId="70B02B0B" w14:textId="02E8CC72" w:rsidR="00B4327C" w:rsidRDefault="00B4327C" w:rsidP="00B4327C">
            <w:r>
              <w:rPr>
                <w:rFonts w:hint="eastAsia"/>
              </w:rPr>
              <w:t>눈 위치,</w:t>
            </w:r>
            <w:r>
              <w:t xml:space="preserve"> </w:t>
            </w:r>
            <w:r>
              <w:rPr>
                <w:rFonts w:hint="eastAsia"/>
              </w:rPr>
              <w:t>눈 색깔,</w:t>
            </w:r>
            <w:r>
              <w:t xml:space="preserve"> </w:t>
            </w:r>
            <w:r>
              <w:rPr>
                <w:rFonts w:hint="eastAsia"/>
              </w:rPr>
              <w:t>코 위치,</w:t>
            </w:r>
            <w:r>
              <w:t xml:space="preserve"> </w:t>
            </w:r>
            <w:r>
              <w:rPr>
                <w:rFonts w:hint="eastAsia"/>
              </w:rPr>
              <w:t>코 타입,</w:t>
            </w:r>
            <w:r>
              <w:t xml:space="preserve"> </w:t>
            </w:r>
            <w:r>
              <w:rPr>
                <w:rFonts w:hint="eastAsia"/>
              </w:rPr>
              <w:t>입 위치</w:t>
            </w:r>
          </w:p>
        </w:tc>
      </w:tr>
      <w:tr w:rsidR="00B4327C" w14:paraId="545F7CEA" w14:textId="77777777" w:rsidTr="00B4327C">
        <w:tc>
          <w:tcPr>
            <w:tcW w:w="1980" w:type="dxa"/>
          </w:tcPr>
          <w:p w14:paraId="37869074" w14:textId="54B2F20C" w:rsidR="00B4327C" w:rsidRDefault="00B4327C" w:rsidP="00B4327C">
            <w:proofErr w:type="spellStart"/>
            <w:r>
              <w:rPr>
                <w:rFonts w:hint="eastAsia"/>
              </w:rPr>
              <w:t>아인템</w:t>
            </w:r>
            <w:proofErr w:type="spellEnd"/>
            <w:r>
              <w:rPr>
                <w:rFonts w:hint="eastAsia"/>
              </w:rPr>
              <w:t xml:space="preserve"> 장착 파츠</w:t>
            </w:r>
          </w:p>
        </w:tc>
        <w:tc>
          <w:tcPr>
            <w:tcW w:w="8476" w:type="dxa"/>
          </w:tcPr>
          <w:p w14:paraId="406095CC" w14:textId="7622AA88" w:rsidR="00B4327C" w:rsidRDefault="00B4327C" w:rsidP="00B4327C">
            <w:r>
              <w:rPr>
                <w:rFonts w:hint="eastAsia"/>
              </w:rPr>
              <w:t>머리 장식 투구,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한손무기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방패,</w:t>
            </w:r>
            <w:r>
              <w:t xml:space="preserve"> </w:t>
            </w:r>
            <w:r>
              <w:rPr>
                <w:rFonts w:hint="eastAsia"/>
              </w:rPr>
              <w:t>신발 등등</w:t>
            </w:r>
          </w:p>
        </w:tc>
      </w:tr>
      <w:tr w:rsidR="00B4327C" w14:paraId="0E486209" w14:textId="77777777" w:rsidTr="00B4327C">
        <w:tc>
          <w:tcPr>
            <w:tcW w:w="1980" w:type="dxa"/>
          </w:tcPr>
          <w:p w14:paraId="70A6C907" w14:textId="73DDC6BE" w:rsidR="00B4327C" w:rsidRDefault="00B4327C" w:rsidP="00B4327C">
            <w:r>
              <w:rPr>
                <w:rFonts w:hint="eastAsia"/>
              </w:rPr>
              <w:t>피격 체크 파츠</w:t>
            </w:r>
          </w:p>
        </w:tc>
        <w:tc>
          <w:tcPr>
            <w:tcW w:w="8476" w:type="dxa"/>
          </w:tcPr>
          <w:p w14:paraId="497AFCFD" w14:textId="0EAC267A" w:rsidR="00B4327C" w:rsidRDefault="00B4327C" w:rsidP="00B4327C">
            <w:r>
              <w:rPr>
                <w:rFonts w:hint="eastAsia"/>
              </w:rPr>
              <w:t>머리,</w:t>
            </w:r>
            <w:r>
              <w:t xml:space="preserve"> </w:t>
            </w:r>
            <w:r>
              <w:rPr>
                <w:rFonts w:hint="eastAsia"/>
              </w:rPr>
              <w:t>몸통, 왼팔,</w:t>
            </w:r>
            <w:r>
              <w:t xml:space="preserve"> </w:t>
            </w:r>
            <w:r>
              <w:rPr>
                <w:rFonts w:hint="eastAsia"/>
              </w:rPr>
              <w:t>오른팔 등등</w:t>
            </w:r>
          </w:p>
        </w:tc>
      </w:tr>
    </w:tbl>
    <w:p w14:paraId="06708834" w14:textId="0008E772" w:rsidR="00B4327C" w:rsidRDefault="00B4327C" w:rsidP="00B4327C"/>
    <w:p w14:paraId="70A39EE8" w14:textId="48BB5CB4" w:rsidR="00B4327C" w:rsidRDefault="00B4327C" w:rsidP="00B4327C">
      <w:pPr>
        <w:pStyle w:val="2"/>
      </w:pPr>
      <w:r>
        <w:rPr>
          <w:rFonts w:hint="eastAsia"/>
        </w:rPr>
        <w:t>캐릭터 능력치와 파라미터</w:t>
      </w:r>
    </w:p>
    <w:p w14:paraId="56E046F2" w14:textId="0C87B44D" w:rsidR="00B4327C" w:rsidRDefault="00B4327C" w:rsidP="00B4327C">
      <w:pPr>
        <w:pStyle w:val="a"/>
      </w:pPr>
      <w:r>
        <w:rPr>
          <w:rFonts w:hint="eastAsia"/>
        </w:rPr>
        <w:t>기본 능력치의 리스트 결정</w:t>
      </w:r>
    </w:p>
    <w:p w14:paraId="4D1CB2C2" w14:textId="53A27399" w:rsidR="00B4327C" w:rsidRDefault="00B4327C" w:rsidP="00B4327C">
      <w:pPr>
        <w:pStyle w:val="7"/>
        <w:ind w:left="400"/>
      </w:pPr>
      <w:r>
        <w:rPr>
          <w:rFonts w:hint="eastAsia"/>
        </w:rPr>
        <w:t>힘,</w:t>
      </w:r>
      <w:r>
        <w:t xml:space="preserve"> </w:t>
      </w:r>
      <w:r>
        <w:rPr>
          <w:rFonts w:hint="eastAsia"/>
        </w:rPr>
        <w:t>민첩,</w:t>
      </w:r>
      <w:r>
        <w:t xml:space="preserve"> </w:t>
      </w:r>
      <w:r>
        <w:rPr>
          <w:rFonts w:hint="eastAsia"/>
        </w:rPr>
        <w:t>지능 등</w:t>
      </w:r>
    </w:p>
    <w:p w14:paraId="1A39A966" w14:textId="6B690E5A" w:rsidR="00B4327C" w:rsidRDefault="00B4327C" w:rsidP="00B4327C">
      <w:pPr>
        <w:pStyle w:val="a"/>
      </w:pPr>
      <w:r>
        <w:rPr>
          <w:rFonts w:hint="eastAsia"/>
        </w:rPr>
        <w:t>게임 내 각종 파라미터 리스트 결정</w:t>
      </w:r>
    </w:p>
    <w:p w14:paraId="38589166" w14:textId="330127D1" w:rsidR="00B4327C" w:rsidRDefault="00B4327C" w:rsidP="00B4327C">
      <w:pPr>
        <w:pStyle w:val="7"/>
        <w:ind w:left="400"/>
      </w:pPr>
      <w:r>
        <w:rPr>
          <w:rFonts w:hint="eastAsia"/>
        </w:rPr>
        <w:t>H</w:t>
      </w:r>
      <w:r>
        <w:t xml:space="preserve">P, </w:t>
      </w:r>
      <w:proofErr w:type="spellStart"/>
      <w:r>
        <w:rPr>
          <w:rFonts w:hint="eastAsia"/>
        </w:rPr>
        <w:t>스테미너</w:t>
      </w:r>
      <w:proofErr w:type="spellEnd"/>
      <w:r>
        <w:rPr>
          <w:rFonts w:hint="eastAsia"/>
        </w:rPr>
        <w:t>,</w:t>
      </w:r>
      <w:r>
        <w:t xml:space="preserve"> MP, </w:t>
      </w:r>
      <w:r>
        <w:rPr>
          <w:rFonts w:hint="eastAsia"/>
        </w:rPr>
        <w:t>걷기 속도,</w:t>
      </w:r>
      <w:r>
        <w:t xml:space="preserve"> </w:t>
      </w:r>
      <w:r>
        <w:rPr>
          <w:rFonts w:hint="eastAsia"/>
        </w:rPr>
        <w:t>달리기 속도,</w:t>
      </w:r>
      <w:r>
        <w:t xml:space="preserve"> </w:t>
      </w:r>
      <w:r>
        <w:rPr>
          <w:rFonts w:hint="eastAsia"/>
        </w:rPr>
        <w:t>점프 높이,</w:t>
      </w:r>
      <w:r>
        <w:t xml:space="preserve"> </w:t>
      </w:r>
      <w:r>
        <w:rPr>
          <w:rFonts w:hint="eastAsia"/>
        </w:rPr>
        <w:t>마법 방어력 등</w:t>
      </w:r>
    </w:p>
    <w:p w14:paraId="4E613F76" w14:textId="20FCEEBF" w:rsidR="00B4327C" w:rsidRDefault="00B4327C" w:rsidP="00B4327C">
      <w:pPr>
        <w:pStyle w:val="a"/>
      </w:pPr>
      <w:r>
        <w:rPr>
          <w:rFonts w:hint="eastAsia"/>
        </w:rPr>
        <w:t>능력치와 피라미터 연결</w:t>
      </w:r>
    </w:p>
    <w:p w14:paraId="225FD05C" w14:textId="50C90B06" w:rsidR="00046A13" w:rsidRDefault="00046A13" w:rsidP="00046A13">
      <w:pPr>
        <w:pStyle w:val="a"/>
        <w:numPr>
          <w:ilvl w:val="0"/>
          <w:numId w:val="0"/>
        </w:numPr>
        <w:ind w:left="403" w:hanging="403"/>
      </w:pPr>
    </w:p>
    <w:p w14:paraId="4BB8C876" w14:textId="48055E4F" w:rsidR="00046A13" w:rsidRDefault="00046A13" w:rsidP="00046A13">
      <w:pPr>
        <w:pStyle w:val="2"/>
      </w:pPr>
      <w:r>
        <w:rPr>
          <w:rFonts w:hint="eastAsia"/>
        </w:rPr>
        <w:t>캐릭터 상태 설정</w:t>
      </w:r>
    </w:p>
    <w:p w14:paraId="10FFDD49" w14:textId="48514FE2" w:rsidR="00046A13" w:rsidRDefault="00046A13" w:rsidP="00046A13">
      <w:pPr>
        <w:pStyle w:val="a"/>
      </w:pPr>
      <w:r>
        <w:rPr>
          <w:rFonts w:hint="eastAsia"/>
        </w:rPr>
        <w:t>아래의 항목들을 체크해 가면서 구조 설정</w:t>
      </w:r>
    </w:p>
    <w:p w14:paraId="72726D56" w14:textId="76875821" w:rsidR="00046A13" w:rsidRDefault="00046A13" w:rsidP="00046A13">
      <w:pPr>
        <w:pStyle w:val="7"/>
        <w:ind w:left="400"/>
      </w:pPr>
      <w:r>
        <w:rPr>
          <w:rFonts w:hint="eastAsia"/>
        </w:rPr>
        <w:t>캐릭터 애니메이션 방식</w:t>
      </w:r>
    </w:p>
    <w:p w14:paraId="414CDCEE" w14:textId="186CF932" w:rsidR="00046A13" w:rsidRDefault="00046A13" w:rsidP="00046A13">
      <w:pPr>
        <w:pStyle w:val="7"/>
        <w:ind w:left="400"/>
      </w:pPr>
      <w:r>
        <w:rPr>
          <w:rFonts w:hint="eastAsia"/>
        </w:rPr>
        <w:t>컨트롤 방식</w:t>
      </w:r>
    </w:p>
    <w:p w14:paraId="27A0B5ED" w14:textId="3F26840C" w:rsidR="00046A13" w:rsidRDefault="00046A13" w:rsidP="00046A13">
      <w:pPr>
        <w:pStyle w:val="7"/>
        <w:ind w:left="400"/>
      </w:pPr>
      <w:r>
        <w:rPr>
          <w:rFonts w:hint="eastAsia"/>
        </w:rPr>
        <w:t>게임 내 각종 버프</w:t>
      </w:r>
      <w:r>
        <w:t xml:space="preserve">, </w:t>
      </w:r>
      <w:r>
        <w:rPr>
          <w:rFonts w:hint="eastAsia"/>
        </w:rPr>
        <w:t>상태 이상 리스트</w:t>
      </w:r>
    </w:p>
    <w:p w14:paraId="69CD2FEE" w14:textId="77777777" w:rsidR="00046A13" w:rsidRDefault="00046A13" w:rsidP="00046A13">
      <w:pPr>
        <w:pStyle w:val="7"/>
        <w:ind w:left="400"/>
      </w:pPr>
      <w:r>
        <w:rPr>
          <w:rFonts w:hint="eastAsia"/>
        </w:rPr>
        <w:t>상태 별로 발생 가능한 각종 상황과 예외 상황 정리</w:t>
      </w:r>
    </w:p>
    <w:p w14:paraId="43A48392" w14:textId="766DB532" w:rsidR="00046A13" w:rsidRDefault="00046A13" w:rsidP="00046A13">
      <w:pPr>
        <w:pStyle w:val="7"/>
        <w:ind w:left="400"/>
      </w:pPr>
      <w:r>
        <w:rPr>
          <w:rFonts w:hint="eastAsia"/>
        </w:rPr>
        <w:t>(</w:t>
      </w: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</w:t>
      </w:r>
      <w:r>
        <w:rPr>
          <w:rFonts w:hint="eastAsia"/>
        </w:rPr>
        <w:t>앞으로 이동하는 중에 밑으로 떨어지면 무슨 일이 벌어지지?</w:t>
      </w:r>
      <w:r>
        <w:t xml:space="preserve"> </w:t>
      </w:r>
      <w:r>
        <w:rPr>
          <w:rFonts w:hint="eastAsia"/>
        </w:rPr>
        <w:t>총을 쏘는데 총알이 다 떨어지면 캐릭터는 무슨 행동을 취할까?</w:t>
      </w:r>
      <w:r>
        <w:t>)</w:t>
      </w:r>
    </w:p>
    <w:p w14:paraId="2F53D0CC" w14:textId="247BB6E9" w:rsidR="00046A13" w:rsidRDefault="00046A13" w:rsidP="00046A13">
      <w:pPr>
        <w:pStyle w:val="7"/>
        <w:ind w:left="400"/>
      </w:pPr>
      <w:r>
        <w:rPr>
          <w:rFonts w:hint="eastAsia"/>
        </w:rPr>
        <w:t>필요 리소스 데이터 정리(애니메이션,</w:t>
      </w:r>
      <w:r>
        <w:t xml:space="preserve"> </w:t>
      </w:r>
      <w:r>
        <w:rPr>
          <w:rFonts w:hint="eastAsia"/>
        </w:rPr>
        <w:t>이펙트 등</w:t>
      </w:r>
      <w:r>
        <w:t>)</w:t>
      </w:r>
    </w:p>
    <w:p w14:paraId="3924DC7D" w14:textId="562B8B10" w:rsidR="00C11887" w:rsidRDefault="00C11887" w:rsidP="00C11887"/>
    <w:p w14:paraId="5F82D4FB" w14:textId="4E1DD089" w:rsidR="00C11887" w:rsidRDefault="00C11887" w:rsidP="00C11887">
      <w:pPr>
        <w:pStyle w:val="2"/>
      </w:pPr>
      <w:r>
        <w:rPr>
          <w:rFonts w:hint="eastAsia"/>
        </w:rPr>
        <w:t>캐릭터와 관련된 각종 규칙 설정</w:t>
      </w:r>
    </w:p>
    <w:p w14:paraId="68D5F308" w14:textId="3832818F" w:rsidR="00C11887" w:rsidRDefault="00C11887" w:rsidP="00C11887">
      <w:pPr>
        <w:pStyle w:val="a"/>
      </w:pPr>
      <w:r>
        <w:rPr>
          <w:rFonts w:hint="eastAsia"/>
        </w:rPr>
        <w:t>캐릭터 클래스의 각 속성과 행동을 체크해 가며 필요한 시스템 기획 리스트 정리</w:t>
      </w:r>
    </w:p>
    <w:p w14:paraId="4465B972" w14:textId="0B3F0ECA" w:rsidR="00C11887" w:rsidRDefault="00C11887" w:rsidP="00C11887">
      <w:pPr>
        <w:pStyle w:val="a"/>
      </w:pPr>
      <w:r>
        <w:rPr>
          <w:rFonts w:hint="eastAsia"/>
        </w:rPr>
        <w:t>캐릭터의 상태 변화에 관련된 세부 규칙 정리</w:t>
      </w:r>
    </w:p>
    <w:p w14:paraId="0D27092B" w14:textId="007088E7" w:rsidR="00C11887" w:rsidRDefault="00C11887" w:rsidP="00C11887">
      <w:pPr>
        <w:pStyle w:val="a"/>
      </w:pPr>
      <w:r>
        <w:rPr>
          <w:rFonts w:hint="eastAsia"/>
        </w:rPr>
        <w:t>캐릭터와 다른 클래스와의 관계 별로 시스템 기획 정리</w:t>
      </w:r>
    </w:p>
    <w:p w14:paraId="7840ADDA" w14:textId="65D9DAEE" w:rsidR="00C11887" w:rsidRDefault="00C11887" w:rsidP="00C11887">
      <w:pPr>
        <w:pStyle w:val="7"/>
        <w:ind w:left="400"/>
      </w:pPr>
      <w:r>
        <w:rPr>
          <w:rFonts w:hint="eastAsia"/>
        </w:rPr>
        <w:t>아이템 장착,</w:t>
      </w:r>
      <w:r>
        <w:t xml:space="preserve"> </w:t>
      </w:r>
      <w:r>
        <w:rPr>
          <w:rFonts w:hint="eastAsia"/>
        </w:rPr>
        <w:t>스킬 학습,</w:t>
      </w:r>
      <w:r>
        <w:t xml:space="preserve"> </w:t>
      </w:r>
      <w:r>
        <w:rPr>
          <w:rFonts w:hint="eastAsia"/>
        </w:rPr>
        <w:t>스킬 사용 등</w:t>
      </w:r>
    </w:p>
    <w:p w14:paraId="71B0BAB8" w14:textId="23F81204" w:rsidR="001A0DDF" w:rsidRDefault="001A0DDF" w:rsidP="001A0DDF"/>
    <w:p w14:paraId="7ED7EFF4" w14:textId="22827E7B" w:rsidR="001A0DDF" w:rsidRDefault="001A0DDF" w:rsidP="001A0DDF">
      <w:pPr>
        <w:pStyle w:val="2"/>
      </w:pPr>
      <w:r>
        <w:rPr>
          <w:rFonts w:hint="eastAsia"/>
        </w:rPr>
        <w:t xml:space="preserve">캐릭터 시스템 기획의 각종 </w:t>
      </w:r>
      <w:proofErr w:type="spellStart"/>
      <w:r>
        <w:rPr>
          <w:rFonts w:hint="eastAsia"/>
        </w:rPr>
        <w:t>시퀸스</w:t>
      </w:r>
      <w:proofErr w:type="spellEnd"/>
      <w:r>
        <w:rPr>
          <w:rFonts w:hint="eastAsia"/>
        </w:rPr>
        <w:t>,</w:t>
      </w:r>
      <w:r>
        <w:t xml:space="preserve"> UI</w:t>
      </w:r>
    </w:p>
    <w:p w14:paraId="033AF533" w14:textId="1EAE364F" w:rsidR="001A0DDF" w:rsidRDefault="001A0DDF" w:rsidP="001A0DDF">
      <w:pPr>
        <w:pStyle w:val="a"/>
      </w:pPr>
      <w:r>
        <w:rPr>
          <w:rFonts w:hint="eastAsia"/>
        </w:rPr>
        <w:t>각 시스템이 게임 상에서</w:t>
      </w:r>
      <w:r>
        <w:t xml:space="preserve"> </w:t>
      </w:r>
      <w:r w:rsidRPr="001A0DDF">
        <w:rPr>
          <w:rFonts w:hint="eastAsia"/>
          <w:color w:val="FF0000"/>
        </w:rPr>
        <w:t>어떻게 구현될 것인가</w:t>
      </w:r>
      <w:r>
        <w:rPr>
          <w:rFonts w:hint="eastAsia"/>
        </w:rPr>
        <w:t xml:space="preserve">를 체크한 후 </w:t>
      </w:r>
      <w:proofErr w:type="spellStart"/>
      <w:r w:rsidRPr="001A0DDF">
        <w:rPr>
          <w:rFonts w:hint="eastAsia"/>
          <w:color w:val="FF0000"/>
        </w:rPr>
        <w:t>시퀸스</w:t>
      </w:r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대한 설명이 필요한 부분과 </w:t>
      </w:r>
      <w:r w:rsidRPr="001A0DDF">
        <w:rPr>
          <w:color w:val="FF0000"/>
        </w:rPr>
        <w:t>UI</w:t>
      </w:r>
      <w:r>
        <w:rPr>
          <w:rFonts w:hint="eastAsia"/>
        </w:rPr>
        <w:t>가 필요한 부분 체크</w:t>
      </w:r>
    </w:p>
    <w:p w14:paraId="4349650B" w14:textId="0232C55C" w:rsidR="001A0DDF" w:rsidRDefault="001A0DDF" w:rsidP="001A0DDF">
      <w:pPr>
        <w:pStyle w:val="a"/>
      </w:pPr>
      <w:r>
        <w:rPr>
          <w:rFonts w:hint="eastAsia"/>
        </w:rPr>
        <w:t xml:space="preserve">해당 부분의 </w:t>
      </w:r>
      <w:proofErr w:type="spellStart"/>
      <w:r>
        <w:rPr>
          <w:rFonts w:hint="eastAsia"/>
        </w:rPr>
        <w:t>시퀸스를</w:t>
      </w:r>
      <w:proofErr w:type="spellEnd"/>
      <w:r>
        <w:rPr>
          <w:rFonts w:hint="eastAsia"/>
        </w:rPr>
        <w:t xml:space="preserve"> 정리해 시스템 기획에 추가</w:t>
      </w:r>
    </w:p>
    <w:p w14:paraId="70CA1649" w14:textId="330830B1" w:rsidR="001A0DDF" w:rsidRDefault="001A0DDF" w:rsidP="001A0DDF">
      <w:pPr>
        <w:pStyle w:val="a"/>
      </w:pPr>
      <w:r>
        <w:rPr>
          <w:rFonts w:hint="eastAsia"/>
        </w:rPr>
        <w:t xml:space="preserve">해당 부분의 </w:t>
      </w:r>
      <w:r>
        <w:t>UI</w:t>
      </w:r>
      <w:r>
        <w:rPr>
          <w:rFonts w:hint="eastAsia"/>
        </w:rPr>
        <w:t>를 정리</w:t>
      </w:r>
    </w:p>
    <w:p w14:paraId="63188C24" w14:textId="77777777" w:rsidR="00233757" w:rsidRDefault="001A0DDF">
      <w:pPr>
        <w:widowControl/>
        <w:wordWrap/>
        <w:autoSpaceDE/>
        <w:autoSpaceDN/>
        <w:sectPr w:rsidR="00233757" w:rsidSect="005D0D36">
          <w:type w:val="continuous"/>
          <w:pgSz w:w="11906" w:h="16838"/>
          <w:pgMar w:top="720" w:right="720" w:bottom="720" w:left="720" w:header="851" w:footer="992" w:gutter="0"/>
          <w:cols w:space="425"/>
          <w:docGrid w:linePitch="360"/>
        </w:sectPr>
      </w:pPr>
      <w:r>
        <w:br w:type="page"/>
      </w:r>
    </w:p>
    <w:p w14:paraId="7ED2886C" w14:textId="295470BD" w:rsidR="00233757" w:rsidRDefault="00233757" w:rsidP="00233757">
      <w:pPr>
        <w:pStyle w:val="4"/>
      </w:pPr>
      <w:r>
        <w:lastRenderedPageBreak/>
        <w:t>“</w:t>
      </w:r>
      <w:r>
        <w:rPr>
          <w:rFonts w:hint="eastAsia"/>
        </w:rPr>
        <w:t>예시 기획서를 살펴봅시다</w:t>
      </w:r>
      <w:r>
        <w:t>”</w:t>
      </w:r>
    </w:p>
    <w:p w14:paraId="4343F6FC" w14:textId="6EC178EF" w:rsidR="00233757" w:rsidRDefault="00233757" w:rsidP="00233757">
      <w:pPr>
        <w:pStyle w:val="2"/>
      </w:pPr>
      <w:r>
        <w:rPr>
          <w:rFonts w:hint="eastAsia"/>
        </w:rPr>
        <w:t>기획서 예시 1</w:t>
      </w:r>
    </w:p>
    <w:p w14:paraId="6794A178" w14:textId="5CB4F79A" w:rsidR="00233757" w:rsidRDefault="00233757" w:rsidP="00233757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148EEA2F" wp14:editId="7EC5099B">
            <wp:extent cx="4333875" cy="5719657"/>
            <wp:effectExtent l="0" t="0" r="0" b="0"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75" cy="573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1A1CE9" wp14:editId="680E697B">
            <wp:extent cx="4257675" cy="5702862"/>
            <wp:effectExtent l="0" t="0" r="0" b="0"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507" cy="57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B1C7" w14:textId="77777777" w:rsidR="00233757" w:rsidRDefault="00233757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4D7D5865" w14:textId="0ED61D4A" w:rsidR="00233757" w:rsidRDefault="00233757" w:rsidP="00233757">
      <w:pPr>
        <w:pStyle w:val="2"/>
      </w:pPr>
      <w:r>
        <w:rPr>
          <w:rFonts w:hint="eastAsia"/>
        </w:rPr>
        <w:lastRenderedPageBreak/>
        <w:t>기획서 예시 2</w:t>
      </w:r>
    </w:p>
    <w:p w14:paraId="472E5EF9" w14:textId="28D3598A" w:rsidR="00233757" w:rsidRDefault="00233757" w:rsidP="00233757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1D92C701" wp14:editId="0BF17C5D">
            <wp:extent cx="4591050" cy="6177388"/>
            <wp:effectExtent l="0" t="0" r="0" b="0"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760" cy="619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A8DCC" wp14:editId="4A3CA5BF">
            <wp:extent cx="4591050" cy="6161671"/>
            <wp:effectExtent l="0" t="0" r="0" b="0"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035" cy="620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BD80" w14:textId="2E1C59B3" w:rsidR="00233757" w:rsidRDefault="00233757" w:rsidP="00233757">
      <w:pPr>
        <w:pStyle w:val="2"/>
      </w:pPr>
      <w:r>
        <w:rPr>
          <w:rFonts w:hint="eastAsia"/>
        </w:rPr>
        <w:lastRenderedPageBreak/>
        <w:t xml:space="preserve">기획서 예시 </w:t>
      </w:r>
      <w:r>
        <w:t>3</w:t>
      </w:r>
    </w:p>
    <w:p w14:paraId="738AA8BC" w14:textId="77777777" w:rsidR="008932C1" w:rsidRDefault="00233757" w:rsidP="00233757">
      <w:pPr>
        <w:pStyle w:val="a"/>
        <w:numPr>
          <w:ilvl w:val="0"/>
          <w:numId w:val="0"/>
        </w:numPr>
        <w:ind w:left="403" w:hanging="403"/>
        <w:sectPr w:rsidR="008932C1" w:rsidSect="00233757">
          <w:pgSz w:w="16838" w:h="11906" w:orient="landscape"/>
          <w:pgMar w:top="720" w:right="720" w:bottom="720" w:left="720" w:header="851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34EF8B8F" wp14:editId="13AF5F70">
            <wp:extent cx="4533900" cy="6143899"/>
            <wp:effectExtent l="0" t="0" r="0" b="9525"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512" cy="615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679D" w14:textId="62937397" w:rsidR="008932C1" w:rsidRPr="008932C1" w:rsidRDefault="008932C1">
      <w:pPr>
        <w:widowControl/>
        <w:wordWrap/>
        <w:autoSpaceDE/>
        <w:autoSpaceDN/>
        <w:rPr>
          <w:rStyle w:val="a9"/>
        </w:rPr>
      </w:pPr>
      <w:r w:rsidRPr="008932C1">
        <w:rPr>
          <w:rStyle w:val="a9"/>
          <w:rFonts w:hint="eastAsia"/>
        </w:rPr>
        <w:lastRenderedPageBreak/>
        <w:t>2</w:t>
      </w:r>
      <w:r w:rsidRPr="008932C1">
        <w:rPr>
          <w:rStyle w:val="a9"/>
        </w:rPr>
        <w:t>020. 06. 30.</w:t>
      </w:r>
    </w:p>
    <w:p w14:paraId="24BFC80B" w14:textId="3ACCE4DC" w:rsidR="008932C1" w:rsidRDefault="008932C1" w:rsidP="008932C1">
      <w:pPr>
        <w:pStyle w:val="1"/>
        <w:ind w:left="200" w:right="200"/>
      </w:pPr>
      <w:r>
        <w:rPr>
          <w:rFonts w:hint="eastAsia"/>
        </w:rPr>
        <w:t>몬스터 디자인</w:t>
      </w:r>
    </w:p>
    <w:p w14:paraId="6174AE00" w14:textId="3BE0A1F5" w:rsidR="008932C1" w:rsidRDefault="008932C1" w:rsidP="008932C1">
      <w:pPr>
        <w:pStyle w:val="2"/>
      </w:pPr>
      <w:r>
        <w:rPr>
          <w:rFonts w:hint="eastAsia"/>
        </w:rPr>
        <w:t>몬스터 디자인 시 고려사항</w:t>
      </w:r>
    </w:p>
    <w:p w14:paraId="33B21051" w14:textId="5699FBF0" w:rsidR="008932C1" w:rsidRDefault="008932C1" w:rsidP="008932C1">
      <w:pPr>
        <w:pStyle w:val="a"/>
      </w:pPr>
      <w:r>
        <w:rPr>
          <w:rFonts w:hint="eastAsia"/>
        </w:rPr>
        <w:t>게임의 장르 및 플레이 방식</w:t>
      </w:r>
    </w:p>
    <w:p w14:paraId="6C631049" w14:textId="7F0F5348" w:rsidR="008932C1" w:rsidRDefault="008932C1" w:rsidP="008932C1">
      <w:pPr>
        <w:pStyle w:val="a"/>
      </w:pPr>
      <w:r>
        <w:rPr>
          <w:rFonts w:hint="eastAsia"/>
        </w:rPr>
        <w:t>게임의 컨셉 기획</w:t>
      </w:r>
    </w:p>
    <w:p w14:paraId="09FAE35A" w14:textId="0A5F4BE5" w:rsidR="008932C1" w:rsidRDefault="008932C1" w:rsidP="008932C1">
      <w:pPr>
        <w:pStyle w:val="a"/>
      </w:pPr>
      <w:r>
        <w:rPr>
          <w:rFonts w:hint="eastAsia"/>
        </w:rPr>
        <w:t>게임의 세계관</w:t>
      </w:r>
    </w:p>
    <w:p w14:paraId="04EF33A3" w14:textId="618CA789" w:rsidR="008932C1" w:rsidRDefault="008932C1" w:rsidP="008932C1">
      <w:pPr>
        <w:pStyle w:val="a"/>
      </w:pPr>
      <w:r>
        <w:rPr>
          <w:rFonts w:hint="eastAsia"/>
        </w:rPr>
        <w:t>몬스터가 주는 게임플레이의 재미,</w:t>
      </w:r>
      <w:r>
        <w:t xml:space="preserve"> </w:t>
      </w:r>
      <w:r>
        <w:rPr>
          <w:rFonts w:hint="eastAsia"/>
        </w:rPr>
        <w:t>난이도,</w:t>
      </w:r>
      <w:r>
        <w:t xml:space="preserve"> </w:t>
      </w:r>
      <w:r>
        <w:rPr>
          <w:rFonts w:hint="eastAsia"/>
        </w:rPr>
        <w:t>보상</w:t>
      </w:r>
    </w:p>
    <w:p w14:paraId="6C042149" w14:textId="27FF3B2C" w:rsidR="008932C1" w:rsidRDefault="008932C1" w:rsidP="008932C1">
      <w:pPr>
        <w:pStyle w:val="a"/>
      </w:pPr>
      <w:r>
        <w:rPr>
          <w:rFonts w:hint="eastAsia"/>
        </w:rPr>
        <w:t>몬스터의 게임 내 성능 및 그에 따른 조합과 상성</w:t>
      </w:r>
    </w:p>
    <w:p w14:paraId="058DE134" w14:textId="2F052FAE" w:rsidR="008932C1" w:rsidRDefault="008932C1" w:rsidP="008932C1">
      <w:pPr>
        <w:pStyle w:val="a"/>
        <w:numPr>
          <w:ilvl w:val="0"/>
          <w:numId w:val="0"/>
        </w:numPr>
        <w:ind w:left="403" w:hanging="403"/>
      </w:pPr>
    </w:p>
    <w:p w14:paraId="7502EAFE" w14:textId="52792012" w:rsidR="008932C1" w:rsidRDefault="003B44A6" w:rsidP="008932C1">
      <w:pPr>
        <w:pStyle w:val="2"/>
      </w:pPr>
      <w:r>
        <w:rPr>
          <w:rFonts w:hint="eastAsia"/>
        </w:rPr>
        <w:t>전체 몬스터 구성</w:t>
      </w:r>
    </w:p>
    <w:p w14:paraId="0BD0226B" w14:textId="27CA01B4" w:rsidR="003B44A6" w:rsidRDefault="003B44A6" w:rsidP="003B44A6">
      <w:pPr>
        <w:pStyle w:val="a"/>
      </w:pPr>
      <w:r>
        <w:rPr>
          <w:rFonts w:hint="eastAsia"/>
        </w:rPr>
        <w:t>몬스터 타입 별 분류</w:t>
      </w:r>
    </w:p>
    <w:p w14:paraId="0BB011AA" w14:textId="498DA475" w:rsidR="003B44A6" w:rsidRDefault="003B44A6" w:rsidP="003B44A6">
      <w:pPr>
        <w:pStyle w:val="a"/>
      </w:pPr>
      <w:r>
        <w:rPr>
          <w:rFonts w:hint="eastAsia"/>
        </w:rPr>
        <w:t>몬스터 등급 별 분류</w:t>
      </w:r>
    </w:p>
    <w:p w14:paraId="3BF5F6C9" w14:textId="1615F51F" w:rsidR="003B44A6" w:rsidRDefault="003B44A6" w:rsidP="003B44A6">
      <w:pPr>
        <w:pStyle w:val="a"/>
      </w:pPr>
      <w:r>
        <w:rPr>
          <w:rFonts w:hint="eastAsia"/>
        </w:rPr>
        <w:t xml:space="preserve">몬스터 </w:t>
      </w:r>
      <w:r>
        <w:t xml:space="preserve">Variation </w:t>
      </w:r>
      <w:r>
        <w:rPr>
          <w:rFonts w:hint="eastAsia"/>
        </w:rPr>
        <w:t xml:space="preserve">정책 및 방식 결정 </w:t>
      </w:r>
      <w:r>
        <w:t>(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애니메이션,</w:t>
      </w:r>
      <w:r>
        <w:t xml:space="preserve"> </w:t>
      </w:r>
      <w:r>
        <w:rPr>
          <w:rFonts w:hint="eastAsia"/>
        </w:rPr>
        <w:t>사이즈 등</w:t>
      </w:r>
      <w:r>
        <w:t>)</w:t>
      </w:r>
    </w:p>
    <w:p w14:paraId="6369754F" w14:textId="4DD432B1" w:rsidR="003B44A6" w:rsidRPr="00877A54" w:rsidRDefault="003B44A6" w:rsidP="003B44A6">
      <w:pPr>
        <w:pStyle w:val="a"/>
      </w:pPr>
      <w:r>
        <w:rPr>
          <w:rFonts w:hint="eastAsia"/>
        </w:rPr>
        <w:t xml:space="preserve">맵 </w:t>
      </w:r>
      <w:r>
        <w:rPr>
          <w:rFonts w:asciiTheme="majorEastAsia" w:hAnsiTheme="majorEastAsia" w:hint="eastAsia"/>
        </w:rPr>
        <w:t>• 몬스터 연결</w:t>
      </w:r>
    </w:p>
    <w:p w14:paraId="60A97FF3" w14:textId="619E6A56" w:rsidR="00877A54" w:rsidRDefault="00877A54" w:rsidP="00877A54">
      <w:pPr>
        <w:pStyle w:val="a"/>
        <w:numPr>
          <w:ilvl w:val="0"/>
          <w:numId w:val="0"/>
        </w:numPr>
        <w:ind w:left="403" w:hanging="403"/>
        <w:rPr>
          <w:rFonts w:asciiTheme="majorEastAsia" w:hAnsiTheme="majorEastAsia"/>
        </w:rPr>
      </w:pPr>
    </w:p>
    <w:p w14:paraId="15625603" w14:textId="715ACF93" w:rsidR="00877A54" w:rsidRDefault="00877A54" w:rsidP="00877A54">
      <w:pPr>
        <w:pStyle w:val="2"/>
      </w:pPr>
      <w:r>
        <w:rPr>
          <w:rFonts w:hint="eastAsia"/>
        </w:rPr>
        <w:t>몬스터 별 시나리오 설정</w:t>
      </w:r>
    </w:p>
    <w:p w14:paraId="43DA282C" w14:textId="27AC48A8" w:rsidR="00877A54" w:rsidRDefault="00877A54" w:rsidP="00877A54">
      <w:pPr>
        <w:pStyle w:val="a"/>
      </w:pPr>
      <w:r>
        <w:rPr>
          <w:rFonts w:hint="eastAsia"/>
        </w:rPr>
        <w:t>기본적으로 캐릭터 시나리오 설정과 비슷한 방식으로 작업</w:t>
      </w:r>
    </w:p>
    <w:p w14:paraId="176C2B47" w14:textId="1ECDF805" w:rsidR="00877A54" w:rsidRDefault="00877A54" w:rsidP="00877A54">
      <w:pPr>
        <w:pStyle w:val="a"/>
      </w:pPr>
      <w:r>
        <w:rPr>
          <w:rFonts w:hint="eastAsia"/>
        </w:rPr>
        <w:t>몬스터의 등장 빈도나 등급에 따라 설정의 디테일을 조정</w:t>
      </w:r>
    </w:p>
    <w:p w14:paraId="5EB0A2F8" w14:textId="62DA7A49" w:rsidR="00877A54" w:rsidRDefault="00877A54" w:rsidP="00877A54">
      <w:pPr>
        <w:pStyle w:val="a"/>
      </w:pPr>
      <w:r>
        <w:rPr>
          <w:rFonts w:hint="eastAsia"/>
        </w:rPr>
        <w:t>유니크,</w:t>
      </w:r>
      <w:r>
        <w:t xml:space="preserve"> </w:t>
      </w:r>
      <w:proofErr w:type="spellStart"/>
      <w:r>
        <w:rPr>
          <w:rFonts w:hint="eastAsia"/>
        </w:rPr>
        <w:t>보스급</w:t>
      </w:r>
      <w:proofErr w:type="spellEnd"/>
      <w:r>
        <w:rPr>
          <w:rFonts w:hint="eastAsia"/>
        </w:rPr>
        <w:t xml:space="preserve"> 몬스터의 경우 전체 게임 내에서의 역할 및 비중을 상세히 정리</w:t>
      </w:r>
    </w:p>
    <w:p w14:paraId="729240B2" w14:textId="6FC8E85E" w:rsidR="00877A54" w:rsidRDefault="00877A54" w:rsidP="00877A54">
      <w:pPr>
        <w:pStyle w:val="a"/>
        <w:numPr>
          <w:ilvl w:val="0"/>
          <w:numId w:val="0"/>
        </w:numPr>
        <w:ind w:left="403" w:hanging="403"/>
      </w:pPr>
    </w:p>
    <w:p w14:paraId="09875A29" w14:textId="3F98D5F8" w:rsidR="00877A54" w:rsidRDefault="00877A54" w:rsidP="00877A54">
      <w:pPr>
        <w:pStyle w:val="2"/>
      </w:pPr>
      <w:r>
        <w:rPr>
          <w:rFonts w:hint="eastAsia"/>
        </w:rPr>
        <w:t>몬스터 별 비주얼 요소 설정</w:t>
      </w:r>
    </w:p>
    <w:p w14:paraId="65555858" w14:textId="407C6029" w:rsidR="00877A54" w:rsidRDefault="00877A54" w:rsidP="00877A54">
      <w:pPr>
        <w:pStyle w:val="a"/>
      </w:pPr>
      <w:r>
        <w:rPr>
          <w:rFonts w:hint="eastAsia"/>
        </w:rPr>
        <w:t>기본적으로 캐릭터 설정과 거의 동일하여 몬스터의 생리적 특성 부분을 예시 이미지와 함께 자세히 설명</w:t>
      </w:r>
    </w:p>
    <w:p w14:paraId="7E81EBD8" w14:textId="30544240" w:rsidR="00877A54" w:rsidRDefault="00877A54" w:rsidP="00877A54">
      <w:pPr>
        <w:pStyle w:val="a"/>
      </w:pPr>
      <w:r>
        <w:rPr>
          <w:rFonts w:hint="eastAsia"/>
        </w:rPr>
        <w:t>대표적 외적 특징</w:t>
      </w:r>
    </w:p>
    <w:p w14:paraId="2B7E5703" w14:textId="47128296" w:rsidR="00877A54" w:rsidRDefault="00877A54" w:rsidP="00877A54">
      <w:pPr>
        <w:pStyle w:val="a"/>
      </w:pPr>
      <w:r w:rsidRPr="00877A54">
        <w:rPr>
          <w:rFonts w:hint="eastAsia"/>
          <w:color w:val="FF0000"/>
        </w:rPr>
        <w:t>신체적 특징,</w:t>
      </w:r>
      <w:r w:rsidRPr="00877A54">
        <w:rPr>
          <w:color w:val="FF0000"/>
        </w:rPr>
        <w:t xml:space="preserve"> </w:t>
      </w:r>
      <w:r w:rsidRPr="00877A54">
        <w:rPr>
          <w:rFonts w:hint="eastAsia"/>
          <w:color w:val="FF0000"/>
        </w:rPr>
        <w:t>복장,</w:t>
      </w:r>
      <w:r w:rsidRPr="00877A54">
        <w:rPr>
          <w:color w:val="FF0000"/>
        </w:rPr>
        <w:t xml:space="preserve"> </w:t>
      </w:r>
      <w:r w:rsidRPr="00877A54">
        <w:rPr>
          <w:rFonts w:hint="eastAsia"/>
          <w:color w:val="FF0000"/>
        </w:rPr>
        <w:t xml:space="preserve">대표 </w:t>
      </w:r>
      <w:proofErr w:type="gramStart"/>
      <w:r w:rsidRPr="00877A54">
        <w:rPr>
          <w:rFonts w:hint="eastAsia"/>
          <w:color w:val="FF0000"/>
        </w:rPr>
        <w:t>아이템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부위별로 예시 이미지와 함께 정리</w:t>
      </w:r>
    </w:p>
    <w:p w14:paraId="2C2898F9" w14:textId="2A2EDD83" w:rsidR="00877A54" w:rsidRDefault="00877A54" w:rsidP="00877A54">
      <w:pPr>
        <w:pStyle w:val="a"/>
      </w:pPr>
      <w:r>
        <w:rPr>
          <w:rFonts w:hint="eastAsia"/>
        </w:rPr>
        <w:t xml:space="preserve">외형 </w:t>
      </w:r>
      <w:proofErr w:type="gramStart"/>
      <w:r w:rsidRPr="00877A54">
        <w:rPr>
          <w:color w:val="FF0000"/>
        </w:rPr>
        <w:t>Variation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기본형에서 </w:t>
      </w:r>
      <w:proofErr w:type="spellStart"/>
      <w:r>
        <w:rPr>
          <w:rFonts w:hint="eastAsia"/>
        </w:rPr>
        <w:t>바리에이션이</w:t>
      </w:r>
      <w:proofErr w:type="spellEnd"/>
      <w:r>
        <w:rPr>
          <w:rFonts w:hint="eastAsia"/>
        </w:rPr>
        <w:t xml:space="preserve"> 파생되는 경우 기본형을 중심으로 각 </w:t>
      </w:r>
      <w:proofErr w:type="spellStart"/>
      <w:r>
        <w:rPr>
          <w:rFonts w:hint="eastAsia"/>
        </w:rPr>
        <w:t>바리에이션</w:t>
      </w:r>
      <w:proofErr w:type="spellEnd"/>
      <w:r>
        <w:rPr>
          <w:rFonts w:hint="eastAsia"/>
        </w:rPr>
        <w:t xml:space="preserve"> 설명</w:t>
      </w:r>
    </w:p>
    <w:p w14:paraId="62F4C4BA" w14:textId="6686518B" w:rsidR="00877A54" w:rsidRDefault="00877A54" w:rsidP="00877A54">
      <w:pPr>
        <w:pStyle w:val="a"/>
      </w:pPr>
      <w:r>
        <w:rPr>
          <w:rFonts w:hint="eastAsia"/>
        </w:rPr>
        <w:t xml:space="preserve">주요 </w:t>
      </w:r>
      <w:proofErr w:type="gramStart"/>
      <w:r w:rsidRPr="00877A54">
        <w:rPr>
          <w:rFonts w:hint="eastAsia"/>
          <w:color w:val="FF0000"/>
        </w:rPr>
        <w:t>모션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몬스터의 주요 모션을 예시 이미지나 동영상 링크,</w:t>
      </w:r>
      <w:r>
        <w:t xml:space="preserve"> </w:t>
      </w:r>
      <w:r>
        <w:rPr>
          <w:rFonts w:hint="eastAsia"/>
        </w:rPr>
        <w:t>연속 이미지와 함께 정리</w:t>
      </w:r>
    </w:p>
    <w:p w14:paraId="49F31E08" w14:textId="7371519E" w:rsidR="00877A54" w:rsidRDefault="00877A54" w:rsidP="00231FAF">
      <w:pPr>
        <w:pStyle w:val="7"/>
        <w:ind w:left="400"/>
      </w:pPr>
      <w:r>
        <w:rPr>
          <w:rFonts w:hint="eastAsia"/>
        </w:rPr>
        <w:t>동영상의 경우 문서 공유가 쉽지 않기 때문에 가급적 이미지 사용</w:t>
      </w:r>
      <w:r w:rsidR="00231FAF">
        <w:rPr>
          <w:rFonts w:hint="eastAsia"/>
        </w:rPr>
        <w:t>(현 시점에서는 공유가 쉽다</w:t>
      </w:r>
      <w:r w:rsidR="00231FAF">
        <w:t>)</w:t>
      </w:r>
    </w:p>
    <w:p w14:paraId="778AE7EE" w14:textId="4773FFA1" w:rsidR="00877A54" w:rsidRDefault="00877A54" w:rsidP="00877A54">
      <w:pPr>
        <w:pStyle w:val="a"/>
      </w:pPr>
      <w:r>
        <w:rPr>
          <w:rFonts w:hint="eastAsia"/>
        </w:rPr>
        <w:t xml:space="preserve">위의 각 요소를 </w:t>
      </w:r>
      <w:r>
        <w:t>Visual</w:t>
      </w:r>
      <w:r>
        <w:rPr>
          <w:rFonts w:hint="eastAsia"/>
        </w:rPr>
        <w:t>적 참고 요소를 최대한 동원해서 정리</w:t>
      </w:r>
    </w:p>
    <w:p w14:paraId="4822A75E" w14:textId="23284FB6" w:rsidR="00231FAF" w:rsidRDefault="00231FAF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45B0852D" w14:textId="3278C814" w:rsidR="00231FAF" w:rsidRDefault="00231FAF" w:rsidP="00231FAF">
      <w:pPr>
        <w:pStyle w:val="2"/>
      </w:pPr>
      <w:r>
        <w:rPr>
          <w:rFonts w:hint="eastAsia"/>
        </w:rPr>
        <w:lastRenderedPageBreak/>
        <w:t>몬스터 별 게임플레이 설정</w:t>
      </w:r>
    </w:p>
    <w:p w14:paraId="5EA067B4" w14:textId="0C91BBE8" w:rsidR="00231FAF" w:rsidRDefault="00231FAF" w:rsidP="00231FAF">
      <w:pPr>
        <w:pStyle w:val="a"/>
      </w:pPr>
      <w:proofErr w:type="spellStart"/>
      <w:r>
        <w:rPr>
          <w:rFonts w:hint="eastAsia"/>
        </w:rPr>
        <w:t>기획적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기능 </w:t>
      </w:r>
      <w:r>
        <w:t>/</w:t>
      </w:r>
      <w:proofErr w:type="gramEnd"/>
      <w:r>
        <w:t xml:space="preserve"> </w:t>
      </w:r>
      <w:r>
        <w:rPr>
          <w:rFonts w:hint="eastAsia"/>
        </w:rPr>
        <w:t>재미,</w:t>
      </w:r>
      <w:r>
        <w:t xml:space="preserve"> </w:t>
      </w:r>
      <w:r>
        <w:rPr>
          <w:rFonts w:hint="eastAsia"/>
        </w:rPr>
        <w:t>동기 부여,</w:t>
      </w:r>
      <w:r>
        <w:t xml:space="preserve"> </w:t>
      </w:r>
      <w:r>
        <w:rPr>
          <w:rFonts w:hint="eastAsia"/>
        </w:rPr>
        <w:t>난이도 등</w:t>
      </w:r>
    </w:p>
    <w:p w14:paraId="4DE26B7A" w14:textId="119403F4" w:rsidR="00231FAF" w:rsidRDefault="00231FAF" w:rsidP="00231FAF">
      <w:pPr>
        <w:pStyle w:val="a"/>
      </w:pPr>
      <w:r>
        <w:rPr>
          <w:rFonts w:hint="eastAsia"/>
        </w:rPr>
        <w:t>게임플레이 시 역할</w:t>
      </w:r>
    </w:p>
    <w:p w14:paraId="76685D23" w14:textId="0FC21906" w:rsidR="00231FAF" w:rsidRDefault="00231FAF" w:rsidP="00231FAF">
      <w:pPr>
        <w:pStyle w:val="a"/>
      </w:pPr>
      <w:r>
        <w:rPr>
          <w:rFonts w:hint="eastAsia"/>
        </w:rPr>
        <w:t>주요 유저 체험 요소</w:t>
      </w:r>
    </w:p>
    <w:p w14:paraId="2446AA03" w14:textId="4AFCD632" w:rsidR="00231FAF" w:rsidRDefault="00231FAF" w:rsidP="00231FAF">
      <w:pPr>
        <w:pStyle w:val="a"/>
      </w:pPr>
      <w:r>
        <w:rPr>
          <w:rFonts w:hint="eastAsia"/>
        </w:rPr>
        <w:t>상대하기 적합한 유저 레벨</w:t>
      </w:r>
    </w:p>
    <w:p w14:paraId="60B21EC5" w14:textId="58BA4592" w:rsidR="00231FAF" w:rsidRDefault="00231FAF" w:rsidP="00231FAF">
      <w:pPr>
        <w:pStyle w:val="a"/>
      </w:pPr>
      <w:r>
        <w:rPr>
          <w:rFonts w:hint="eastAsia"/>
        </w:rPr>
        <w:t xml:space="preserve">함께 나오는 다른 </w:t>
      </w:r>
      <w:proofErr w:type="spellStart"/>
      <w:r>
        <w:rPr>
          <w:rFonts w:hint="eastAsia"/>
        </w:rPr>
        <w:t>몬스터들과의</w:t>
      </w:r>
      <w:proofErr w:type="spellEnd"/>
      <w:r>
        <w:rPr>
          <w:rFonts w:hint="eastAsia"/>
        </w:rPr>
        <w:t xml:space="preserve"> 조합</w:t>
      </w:r>
    </w:p>
    <w:p w14:paraId="7D0BC714" w14:textId="4E5BB979" w:rsidR="00231FAF" w:rsidRDefault="00231FAF" w:rsidP="00231FAF">
      <w:pPr>
        <w:pStyle w:val="a"/>
      </w:pPr>
      <w:r>
        <w:rPr>
          <w:rFonts w:hint="eastAsia"/>
        </w:rPr>
        <w:t>C</w:t>
      </w:r>
      <w:r>
        <w:t xml:space="preserve">lass </w:t>
      </w:r>
      <w:r>
        <w:rPr>
          <w:rFonts w:hint="eastAsia"/>
        </w:rPr>
        <w:t>속성 별 수치 및 데이터 값</w:t>
      </w:r>
    </w:p>
    <w:p w14:paraId="2FE744BA" w14:textId="201EDDD2" w:rsidR="00231FAF" w:rsidRDefault="00231FAF" w:rsidP="00231FAF">
      <w:pPr>
        <w:pStyle w:val="a"/>
      </w:pPr>
      <w:r>
        <w:rPr>
          <w:rFonts w:hint="eastAsia"/>
        </w:rPr>
        <w:t>스킬,</w:t>
      </w:r>
      <w:r>
        <w:t xml:space="preserve"> </w:t>
      </w:r>
      <w:r>
        <w:rPr>
          <w:rFonts w:hint="eastAsia"/>
        </w:rPr>
        <w:t>부가능력,</w:t>
      </w:r>
      <w:r>
        <w:t xml:space="preserve"> </w:t>
      </w:r>
      <w:r>
        <w:rPr>
          <w:rFonts w:hint="eastAsia"/>
        </w:rPr>
        <w:t>특수능력</w:t>
      </w:r>
    </w:p>
    <w:p w14:paraId="5B3082DA" w14:textId="498AFEB6" w:rsidR="00231FAF" w:rsidRDefault="00231FAF" w:rsidP="00231FAF">
      <w:pPr>
        <w:pStyle w:val="a"/>
      </w:pPr>
      <w:r>
        <w:rPr>
          <w:rFonts w:hint="eastAsia"/>
        </w:rPr>
        <w:t xml:space="preserve">이동 </w:t>
      </w:r>
      <w:proofErr w:type="gramStart"/>
      <w:r>
        <w:rPr>
          <w:rFonts w:hint="eastAsia"/>
        </w:rPr>
        <w:t xml:space="preserve">형태 </w:t>
      </w:r>
      <w:r>
        <w:t>/</w:t>
      </w:r>
      <w:proofErr w:type="gramEnd"/>
      <w:r>
        <w:t xml:space="preserve"> </w:t>
      </w:r>
      <w:r>
        <w:rPr>
          <w:rFonts w:hint="eastAsia"/>
        </w:rPr>
        <w:t>이동 없음,</w:t>
      </w:r>
      <w:r>
        <w:t xml:space="preserve"> </w:t>
      </w:r>
      <w:r>
        <w:rPr>
          <w:rFonts w:hint="eastAsia"/>
        </w:rPr>
        <w:t>지상,</w:t>
      </w:r>
      <w:r>
        <w:t xml:space="preserve"> </w:t>
      </w:r>
      <w:r>
        <w:rPr>
          <w:rFonts w:hint="eastAsia"/>
        </w:rPr>
        <w:t>공중,</w:t>
      </w:r>
      <w:r>
        <w:t xml:space="preserve"> </w:t>
      </w:r>
      <w:r>
        <w:rPr>
          <w:rFonts w:hint="eastAsia"/>
        </w:rPr>
        <w:t>수중 등</w:t>
      </w:r>
    </w:p>
    <w:p w14:paraId="745A69ED" w14:textId="14F77FAA" w:rsidR="00231FAF" w:rsidRDefault="00231FAF" w:rsidP="00231FAF">
      <w:pPr>
        <w:pStyle w:val="a"/>
      </w:pP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패턴</w:t>
      </w:r>
    </w:p>
    <w:p w14:paraId="75E95BD8" w14:textId="36717BF3" w:rsidR="00231FAF" w:rsidRDefault="00231FAF" w:rsidP="00231FAF">
      <w:pPr>
        <w:pStyle w:val="a"/>
      </w:pPr>
      <w:r>
        <w:rPr>
          <w:rFonts w:hint="eastAsia"/>
        </w:rPr>
        <w:t>몬스터가</w:t>
      </w:r>
      <w:r w:rsidR="00E91C62">
        <w:rPr>
          <w:rFonts w:hint="eastAsia"/>
        </w:rPr>
        <w:t xml:space="preserve"> </w:t>
      </w:r>
      <w:r>
        <w:rPr>
          <w:rFonts w:hint="eastAsia"/>
        </w:rPr>
        <w:t xml:space="preserve">주는 각종 </w:t>
      </w:r>
      <w:proofErr w:type="gramStart"/>
      <w:r>
        <w:rPr>
          <w:rFonts w:hint="eastAsia"/>
        </w:rPr>
        <w:t xml:space="preserve">보상 </w:t>
      </w:r>
      <w:r>
        <w:t>/</w:t>
      </w:r>
      <w:proofErr w:type="gramEnd"/>
      <w:r>
        <w:t xml:space="preserve"> </w:t>
      </w:r>
      <w:r>
        <w:rPr>
          <w:rFonts w:hint="eastAsia"/>
        </w:rPr>
        <w:t>경험치, 돈,</w:t>
      </w:r>
      <w:r>
        <w:t xml:space="preserve"> </w:t>
      </w:r>
      <w:r>
        <w:rPr>
          <w:rFonts w:hint="eastAsia"/>
        </w:rPr>
        <w:t>드랍 아이템</w:t>
      </w:r>
    </w:p>
    <w:p w14:paraId="3AACE15C" w14:textId="7637CCE6" w:rsidR="008832A6" w:rsidRDefault="008832A6" w:rsidP="008832A6">
      <w:pPr>
        <w:pStyle w:val="a"/>
        <w:numPr>
          <w:ilvl w:val="0"/>
          <w:numId w:val="0"/>
        </w:numPr>
        <w:ind w:left="403" w:hanging="403"/>
      </w:pPr>
    </w:p>
    <w:p w14:paraId="55BC8C7D" w14:textId="77777777" w:rsidR="008832A6" w:rsidRDefault="008832A6" w:rsidP="008832A6">
      <w:pPr>
        <w:pStyle w:val="a"/>
        <w:numPr>
          <w:ilvl w:val="0"/>
          <w:numId w:val="0"/>
        </w:numPr>
        <w:ind w:left="403" w:hanging="403"/>
      </w:pPr>
    </w:p>
    <w:p w14:paraId="77D211D8" w14:textId="19A59C7B" w:rsidR="008832A6" w:rsidRDefault="008832A6" w:rsidP="008832A6">
      <w:pPr>
        <w:pStyle w:val="4"/>
      </w:pPr>
      <w:r>
        <w:t>“</w:t>
      </w:r>
      <w:r>
        <w:rPr>
          <w:rFonts w:hint="eastAsia"/>
        </w:rPr>
        <w:t>몬스터 시스템 디자인</w:t>
      </w:r>
      <w:r>
        <w:t>”</w:t>
      </w:r>
    </w:p>
    <w:p w14:paraId="13E7FF24" w14:textId="4633C418" w:rsidR="008832A6" w:rsidRDefault="008832A6" w:rsidP="008832A6">
      <w:pPr>
        <w:pStyle w:val="a"/>
        <w:numPr>
          <w:ilvl w:val="0"/>
          <w:numId w:val="0"/>
        </w:numPr>
        <w:ind w:left="403" w:hanging="403"/>
      </w:pPr>
    </w:p>
    <w:p w14:paraId="4AF6B984" w14:textId="3DD3401F" w:rsidR="008832A6" w:rsidRDefault="008832A6" w:rsidP="008832A6">
      <w:pPr>
        <w:pStyle w:val="2"/>
      </w:pPr>
      <w:r>
        <w:rPr>
          <w:rFonts w:hint="eastAsia"/>
        </w:rPr>
        <w:t>몬스터 시스템 설정의 고려 사항</w:t>
      </w:r>
    </w:p>
    <w:p w14:paraId="6C4FC8D7" w14:textId="4038C5F2" w:rsidR="008832A6" w:rsidRDefault="008832A6" w:rsidP="008832A6">
      <w:pPr>
        <w:pStyle w:val="a"/>
      </w:pPr>
      <w:r>
        <w:rPr>
          <w:rFonts w:hint="eastAsia"/>
        </w:rPr>
        <w:t>아래의 질문에서부터 시작,</w:t>
      </w:r>
      <w:r>
        <w:t xml:space="preserve"> </w:t>
      </w:r>
      <w:r>
        <w:rPr>
          <w:rFonts w:hint="eastAsia"/>
        </w:rPr>
        <w:t>몬스터에 관련된 각종 시스템</w:t>
      </w:r>
      <w:r>
        <w:t xml:space="preserve"> </w:t>
      </w:r>
      <w:r>
        <w:rPr>
          <w:rFonts w:hint="eastAsia"/>
        </w:rPr>
        <w:t>기획 요소들(구조,</w:t>
      </w:r>
      <w:r>
        <w:t xml:space="preserve"> </w:t>
      </w:r>
      <w:r>
        <w:rPr>
          <w:rFonts w:hint="eastAsia"/>
        </w:rPr>
        <w:t>규칙,</w:t>
      </w:r>
      <w:r>
        <w:t xml:space="preserve"> </w:t>
      </w:r>
      <w:proofErr w:type="spellStart"/>
      <w:r>
        <w:rPr>
          <w:rFonts w:hint="eastAsia"/>
        </w:rPr>
        <w:t>시퀸스</w:t>
      </w:r>
      <w:proofErr w:type="spellEnd"/>
      <w:r>
        <w:rPr>
          <w:rFonts w:hint="eastAsia"/>
        </w:rPr>
        <w:t>,</w:t>
      </w:r>
      <w:r>
        <w:t xml:space="preserve"> UI)</w:t>
      </w:r>
      <w:r>
        <w:rPr>
          <w:rFonts w:hint="eastAsia"/>
        </w:rPr>
        <w:t>을 정리</w:t>
      </w:r>
    </w:p>
    <w:p w14:paraId="5D0EAA68" w14:textId="09831EC9" w:rsidR="008832A6" w:rsidRDefault="008832A6" w:rsidP="008832A6">
      <w:pPr>
        <w:pStyle w:val="7"/>
        <w:ind w:left="400"/>
      </w:pPr>
      <w:r>
        <w:rPr>
          <w:rFonts w:hint="eastAsia"/>
        </w:rPr>
        <w:t>몬스터를 사용하는 시스템,</w:t>
      </w:r>
      <w:r>
        <w:t xml:space="preserve"> </w:t>
      </w:r>
      <w:r>
        <w:rPr>
          <w:rFonts w:hint="eastAsia"/>
        </w:rPr>
        <w:t>컨텐츠는?</w:t>
      </w:r>
    </w:p>
    <w:p w14:paraId="0640CE14" w14:textId="74ABFD6B" w:rsidR="008832A6" w:rsidRDefault="008832A6" w:rsidP="008832A6">
      <w:pPr>
        <w:pStyle w:val="7"/>
        <w:ind w:left="400"/>
      </w:pPr>
      <w:r>
        <w:rPr>
          <w:rFonts w:hint="eastAsia"/>
        </w:rPr>
        <w:t>몬스터 시스템 기획을 위해 함께 결정되어야 하는 요소는?</w:t>
      </w:r>
      <w:r>
        <w:t xml:space="preserve"> (</w:t>
      </w:r>
      <w:r>
        <w:rPr>
          <w:rFonts w:hint="eastAsia"/>
        </w:rPr>
        <w:t>스킬 기획,</w:t>
      </w:r>
      <w:r>
        <w:t xml:space="preserve"> </w:t>
      </w:r>
      <w:r>
        <w:rPr>
          <w:rFonts w:hint="eastAsia"/>
        </w:rPr>
        <w:t>장비 아이템 기획 등</w:t>
      </w:r>
      <w:r>
        <w:t>)</w:t>
      </w:r>
    </w:p>
    <w:p w14:paraId="0525F2D4" w14:textId="36DA9F0D" w:rsidR="008832A6" w:rsidRDefault="008832A6" w:rsidP="008832A6">
      <w:pPr>
        <w:pStyle w:val="7"/>
        <w:ind w:left="400"/>
      </w:pPr>
      <w:r>
        <w:rPr>
          <w:rFonts w:hint="eastAsia"/>
        </w:rPr>
        <w:t xml:space="preserve">몬스터의 </w:t>
      </w:r>
      <w:r>
        <w:t xml:space="preserve">AI </w:t>
      </w:r>
      <w:r>
        <w:rPr>
          <w:rFonts w:hint="eastAsia"/>
        </w:rPr>
        <w:t>및 행동 패턴은?</w:t>
      </w:r>
    </w:p>
    <w:p w14:paraId="66FD3DAC" w14:textId="1C33E978" w:rsidR="008832A6" w:rsidRDefault="008832A6" w:rsidP="008832A6"/>
    <w:p w14:paraId="0E906F59" w14:textId="1C20682D" w:rsidR="008832A6" w:rsidRDefault="008832A6" w:rsidP="008832A6">
      <w:pPr>
        <w:pStyle w:val="2"/>
      </w:pPr>
      <w:r>
        <w:rPr>
          <w:rFonts w:hint="eastAsia"/>
        </w:rPr>
        <w:t>몬스터 구조 설정</w:t>
      </w:r>
    </w:p>
    <w:p w14:paraId="22495300" w14:textId="354F759C" w:rsidR="008832A6" w:rsidRDefault="008832A6" w:rsidP="008832A6">
      <w:pPr>
        <w:pStyle w:val="a"/>
      </w:pPr>
      <w:r>
        <w:rPr>
          <w:rFonts w:hint="eastAsia"/>
        </w:rPr>
        <w:t>아래의 항목들을 체크해 가면서 구조 설정</w:t>
      </w:r>
    </w:p>
    <w:p w14:paraId="1AFEA409" w14:textId="5E42AE3E" w:rsidR="008832A6" w:rsidRDefault="008832A6" w:rsidP="008832A6">
      <w:pPr>
        <w:pStyle w:val="7"/>
        <w:ind w:left="400"/>
      </w:pPr>
      <w:r>
        <w:rPr>
          <w:rFonts w:hint="eastAsia"/>
        </w:rPr>
        <w:t>기본적으로 많은 부분이 캐릭터와 겹침</w:t>
      </w:r>
    </w:p>
    <w:p w14:paraId="3F236AFF" w14:textId="305C8C79" w:rsidR="008832A6" w:rsidRDefault="008832A6" w:rsidP="008832A6">
      <w:pPr>
        <w:pStyle w:val="7"/>
        <w:ind w:left="400"/>
      </w:pPr>
      <w:r>
        <w:rPr>
          <w:rFonts w:hint="eastAsia"/>
        </w:rPr>
        <w:t>몬스터의 기본 정보 및 몬스터와 다른 클래스의 연관 방식 정리(몬스터와 스킬,</w:t>
      </w:r>
      <w:r>
        <w:t xml:space="preserve"> </w:t>
      </w:r>
      <w:r>
        <w:rPr>
          <w:rFonts w:hint="eastAsia"/>
        </w:rPr>
        <w:t xml:space="preserve">몬스터와 </w:t>
      </w:r>
      <w:r>
        <w:t xml:space="preserve">AI </w:t>
      </w:r>
      <w:r>
        <w:rPr>
          <w:rFonts w:hint="eastAsia"/>
        </w:rPr>
        <w:t>등</w:t>
      </w:r>
      <w:r>
        <w:t>)</w:t>
      </w:r>
    </w:p>
    <w:p w14:paraId="6985CF1A" w14:textId="15B78071" w:rsidR="008832A6" w:rsidRDefault="008832A6" w:rsidP="008832A6">
      <w:pPr>
        <w:pStyle w:val="7"/>
        <w:ind w:left="400"/>
      </w:pPr>
      <w:r>
        <w:rPr>
          <w:rFonts w:hint="eastAsia"/>
        </w:rPr>
        <w:t>몬스터 파라미터 설정</w:t>
      </w:r>
    </w:p>
    <w:p w14:paraId="3BC72141" w14:textId="4E18E45D" w:rsidR="008832A6" w:rsidRDefault="008832A6" w:rsidP="008832A6">
      <w:pPr>
        <w:pStyle w:val="7"/>
        <w:ind w:left="400"/>
      </w:pPr>
      <w:r>
        <w:rPr>
          <w:rFonts w:hint="eastAsia"/>
        </w:rPr>
        <w:t>몬스터의 상태 구분</w:t>
      </w:r>
    </w:p>
    <w:p w14:paraId="2BFDA39F" w14:textId="3C7ACA74" w:rsidR="00970879" w:rsidRDefault="00970879" w:rsidP="00970879"/>
    <w:p w14:paraId="4DB586C0" w14:textId="29B7EE97" w:rsidR="00970879" w:rsidRDefault="00970879" w:rsidP="00970879">
      <w:pPr>
        <w:pStyle w:val="2"/>
      </w:pPr>
      <w:r>
        <w:rPr>
          <w:rFonts w:hint="eastAsia"/>
        </w:rPr>
        <w:t>몬스터의 기본 정보</w:t>
      </w:r>
    </w:p>
    <w:p w14:paraId="1048D6C6" w14:textId="1C20BE37" w:rsidR="00970879" w:rsidRDefault="00970879" w:rsidP="00970879">
      <w:pPr>
        <w:pStyle w:val="a"/>
      </w:pPr>
      <w:r>
        <w:rPr>
          <w:rFonts w:hint="eastAsia"/>
        </w:rPr>
        <w:t>몬스터의 기본 정보 정리</w:t>
      </w:r>
    </w:p>
    <w:p w14:paraId="210030A1" w14:textId="77777777" w:rsidR="00970879" w:rsidRDefault="00970879" w:rsidP="00970879">
      <w:pPr>
        <w:pStyle w:val="7"/>
        <w:ind w:left="400"/>
        <w:rPr>
          <w:rStyle w:val="7Char"/>
        </w:rPr>
      </w:pPr>
      <w:r w:rsidRPr="00970879">
        <w:rPr>
          <w:rStyle w:val="7Char"/>
          <w:rFonts w:hint="eastAsia"/>
        </w:rPr>
        <w:t>I</w:t>
      </w:r>
      <w:r w:rsidRPr="00970879">
        <w:rPr>
          <w:rStyle w:val="7Char"/>
        </w:rPr>
        <w:t xml:space="preserve">D, </w:t>
      </w:r>
      <w:proofErr w:type="spellStart"/>
      <w:r w:rsidRPr="00970879">
        <w:rPr>
          <w:rStyle w:val="7Char"/>
        </w:rPr>
        <w:t>몬스터명</w:t>
      </w:r>
      <w:proofErr w:type="spellEnd"/>
      <w:r w:rsidRPr="00970879">
        <w:rPr>
          <w:rStyle w:val="7Char"/>
          <w:rFonts w:hint="eastAsia"/>
        </w:rPr>
        <w:t>(</w:t>
      </w:r>
      <w:r w:rsidRPr="00970879">
        <w:rPr>
          <w:rStyle w:val="7Char"/>
        </w:rPr>
        <w:t>언어별), 아이콘</w:t>
      </w:r>
      <w:r w:rsidRPr="00970879">
        <w:rPr>
          <w:rStyle w:val="7Char"/>
          <w:rFonts w:hint="eastAsia"/>
        </w:rPr>
        <w:t>,</w:t>
      </w:r>
      <w:r w:rsidRPr="00970879">
        <w:rPr>
          <w:rStyle w:val="7Char"/>
        </w:rPr>
        <w:t xml:space="preserve"> 메시</w:t>
      </w:r>
      <w:r w:rsidRPr="00970879">
        <w:rPr>
          <w:rStyle w:val="7Char"/>
          <w:rFonts w:hint="eastAsia"/>
        </w:rPr>
        <w:t>,</w:t>
      </w:r>
      <w:r w:rsidRPr="00970879">
        <w:rPr>
          <w:rStyle w:val="7Char"/>
        </w:rPr>
        <w:t xml:space="preserve"> </w:t>
      </w:r>
      <w:proofErr w:type="spellStart"/>
      <w:r w:rsidRPr="00970879">
        <w:rPr>
          <w:rStyle w:val="7Char"/>
        </w:rPr>
        <w:t>텍스쳐</w:t>
      </w:r>
      <w:proofErr w:type="spellEnd"/>
      <w:r w:rsidRPr="00970879">
        <w:rPr>
          <w:rStyle w:val="7Char"/>
          <w:rFonts w:hint="eastAsia"/>
        </w:rPr>
        <w:t>,</w:t>
      </w:r>
      <w:r w:rsidRPr="00970879">
        <w:rPr>
          <w:rStyle w:val="7Char"/>
        </w:rPr>
        <w:t xml:space="preserve"> 이펙트</w:t>
      </w:r>
      <w:r w:rsidRPr="00970879">
        <w:rPr>
          <w:rStyle w:val="7Char"/>
          <w:rFonts w:hint="eastAsia"/>
        </w:rPr>
        <w:t>,</w:t>
      </w:r>
      <w:r w:rsidRPr="00970879">
        <w:rPr>
          <w:rStyle w:val="7Char"/>
        </w:rPr>
        <w:t xml:space="preserve"> 배율</w:t>
      </w:r>
      <w:r w:rsidRPr="00970879">
        <w:rPr>
          <w:rStyle w:val="7Char"/>
          <w:rFonts w:hint="eastAsia"/>
        </w:rPr>
        <w:t xml:space="preserve">(몸에 </w:t>
      </w:r>
      <w:r w:rsidRPr="00970879">
        <w:rPr>
          <w:rStyle w:val="7Char"/>
        </w:rPr>
        <w:t>붙는</w:t>
      </w:r>
      <w:r w:rsidRPr="00970879">
        <w:rPr>
          <w:rStyle w:val="7Char"/>
          <w:rFonts w:hint="eastAsia"/>
        </w:rPr>
        <w:t xml:space="preserve"> </w:t>
      </w:r>
      <w:r w:rsidRPr="00970879">
        <w:rPr>
          <w:rStyle w:val="7Char"/>
        </w:rPr>
        <w:t>이</w:t>
      </w:r>
      <w:r w:rsidRPr="00970879">
        <w:rPr>
          <w:rStyle w:val="7Char"/>
          <w:rFonts w:hint="eastAsia"/>
        </w:rPr>
        <w:t xml:space="preserve">펙트와 </w:t>
      </w:r>
      <w:r w:rsidRPr="00970879">
        <w:rPr>
          <w:rStyle w:val="7Char"/>
        </w:rPr>
        <w:t>사이즈의</w:t>
      </w:r>
      <w:r w:rsidRPr="00970879">
        <w:rPr>
          <w:rStyle w:val="7Char"/>
          <w:rFonts w:hint="eastAsia"/>
        </w:rPr>
        <w:t xml:space="preserve"> </w:t>
      </w:r>
      <w:r w:rsidRPr="00970879">
        <w:rPr>
          <w:rStyle w:val="7Char"/>
        </w:rPr>
        <w:t>조정으로</w:t>
      </w:r>
      <w:r w:rsidRPr="00970879">
        <w:rPr>
          <w:rStyle w:val="7Char"/>
          <w:rFonts w:hint="eastAsia"/>
        </w:rPr>
        <w:t xml:space="preserve"> </w:t>
      </w:r>
      <w:r w:rsidRPr="00970879">
        <w:rPr>
          <w:rStyle w:val="7Char"/>
        </w:rPr>
        <w:t>새</w:t>
      </w:r>
      <w:r w:rsidRPr="00970879">
        <w:rPr>
          <w:rStyle w:val="7Char"/>
          <w:rFonts w:hint="eastAsia"/>
        </w:rPr>
        <w:t xml:space="preserve"> 몬스터를 만들 </w:t>
      </w:r>
      <w:r w:rsidRPr="00970879">
        <w:rPr>
          <w:rStyle w:val="7Char"/>
        </w:rPr>
        <w:t>때),</w:t>
      </w:r>
    </w:p>
    <w:p w14:paraId="2F2DF31D" w14:textId="5DD5DD5C" w:rsidR="00970879" w:rsidRDefault="00970879" w:rsidP="00970879">
      <w:pPr>
        <w:pStyle w:val="7"/>
        <w:numPr>
          <w:ilvl w:val="0"/>
          <w:numId w:val="0"/>
        </w:numPr>
        <w:ind w:left="400" w:firstLineChars="300" w:firstLine="420"/>
      </w:pPr>
      <w:r w:rsidRPr="00970879">
        <w:rPr>
          <w:rStyle w:val="7Char"/>
        </w:rPr>
        <w:t>뼈대</w:t>
      </w:r>
      <w:r w:rsidRPr="00970879">
        <w:rPr>
          <w:rStyle w:val="7Char"/>
          <w:rFonts w:hint="eastAsia"/>
        </w:rPr>
        <w:t xml:space="preserve"> </w:t>
      </w:r>
      <w:r w:rsidRPr="00970879">
        <w:rPr>
          <w:rStyle w:val="7Char"/>
        </w:rPr>
        <w:t>타</w:t>
      </w:r>
      <w:r>
        <w:rPr>
          <w:rFonts w:hint="eastAsia"/>
        </w:rPr>
        <w:t>입</w:t>
      </w:r>
      <w:r>
        <w:t>(2</w:t>
      </w:r>
      <w:r>
        <w:rPr>
          <w:rFonts w:hint="eastAsia"/>
        </w:rPr>
        <w:t>족 보행,</w:t>
      </w:r>
      <w:r>
        <w:t xml:space="preserve"> </w:t>
      </w:r>
      <w:r>
        <w:rPr>
          <w:rFonts w:hint="eastAsia"/>
        </w:rPr>
        <w:t>비행,</w:t>
      </w:r>
      <w:r>
        <w:t xml:space="preserve"> 4</w:t>
      </w:r>
      <w:r>
        <w:rPr>
          <w:rFonts w:hint="eastAsia"/>
        </w:rPr>
        <w:t>족 보행,</w:t>
      </w:r>
      <w:r>
        <w:t xml:space="preserve">), </w:t>
      </w:r>
      <w:r>
        <w:rPr>
          <w:rFonts w:hint="eastAsia"/>
        </w:rPr>
        <w:t>이동방식 등</w:t>
      </w:r>
    </w:p>
    <w:p w14:paraId="46F9E789" w14:textId="64893AC9" w:rsidR="00970879" w:rsidRDefault="00970879" w:rsidP="00970879">
      <w:pPr>
        <w:pStyle w:val="a"/>
      </w:pPr>
      <w:r>
        <w:rPr>
          <w:rFonts w:hint="eastAsia"/>
        </w:rPr>
        <w:t xml:space="preserve">몬스터 </w:t>
      </w:r>
      <w:r>
        <w:t>Class</w:t>
      </w:r>
      <w:r>
        <w:rPr>
          <w:rFonts w:hint="eastAsia"/>
        </w:rPr>
        <w:t xml:space="preserve">와 타 </w:t>
      </w:r>
      <w:r>
        <w:t>Class</w:t>
      </w:r>
      <w:r>
        <w:rPr>
          <w:rFonts w:hint="eastAsia"/>
        </w:rPr>
        <w:t>와의 관계도</w:t>
      </w:r>
    </w:p>
    <w:p w14:paraId="7FA11F76" w14:textId="1A0CAF6C" w:rsidR="00970879" w:rsidRDefault="00970879" w:rsidP="00970879">
      <w:pPr>
        <w:pStyle w:val="7"/>
        <w:ind w:left="400"/>
      </w:pPr>
      <w:r>
        <w:rPr>
          <w:rFonts w:hint="eastAsia"/>
        </w:rPr>
        <w:t>종족,</w:t>
      </w:r>
      <w:r>
        <w:t xml:space="preserve"> </w:t>
      </w:r>
      <w:r>
        <w:rPr>
          <w:rFonts w:hint="eastAsia"/>
        </w:rPr>
        <w:t>스킬,</w:t>
      </w:r>
      <w:r>
        <w:t xml:space="preserve"> AI, </w:t>
      </w:r>
      <w:r>
        <w:rPr>
          <w:rFonts w:hint="eastAsia"/>
        </w:rPr>
        <w:t>드랍 아이템,</w:t>
      </w:r>
      <w:r>
        <w:t xml:space="preserve"> </w:t>
      </w:r>
      <w:r>
        <w:rPr>
          <w:rFonts w:hint="eastAsia"/>
        </w:rPr>
        <w:t xml:space="preserve">몬스터 그룹(한 묶음 단위로 생성되는 몬스터 </w:t>
      </w:r>
      <w:r>
        <w:t>)</w:t>
      </w:r>
      <w:r>
        <w:rPr>
          <w:rFonts w:hint="eastAsia"/>
        </w:rPr>
        <w:t>등</w:t>
      </w:r>
    </w:p>
    <w:p w14:paraId="73B28C09" w14:textId="02CEB44E" w:rsidR="00970879" w:rsidRDefault="00970879" w:rsidP="00970879">
      <w:pPr>
        <w:pStyle w:val="a"/>
      </w:pPr>
      <w:r>
        <w:rPr>
          <w:rFonts w:hint="eastAsia"/>
        </w:rPr>
        <w:t xml:space="preserve">캐릭터와 마찬가지로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이슈가 자주 발생하는 항목은 별도의 </w:t>
      </w:r>
      <w:r>
        <w:t>Class</w:t>
      </w:r>
      <w:r>
        <w:rPr>
          <w:rFonts w:hint="eastAsia"/>
        </w:rPr>
        <w:t>로 분리</w:t>
      </w:r>
    </w:p>
    <w:p w14:paraId="4EE7B7E4" w14:textId="41E27CD5" w:rsidR="00000F74" w:rsidRDefault="00970879" w:rsidP="00970879">
      <w:pPr>
        <w:pStyle w:val="a"/>
      </w:pPr>
      <w:r>
        <w:rPr>
          <w:rFonts w:hint="eastAsia"/>
        </w:rPr>
        <w:t>위의 관계도를 바탕으로 각 관계에 대한 시스템 기획 정리</w:t>
      </w:r>
    </w:p>
    <w:p w14:paraId="28DBCE86" w14:textId="77777777" w:rsidR="00000F74" w:rsidRDefault="00000F74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3A5DF73C" w14:textId="717C3A81" w:rsidR="00970879" w:rsidRDefault="00000F74" w:rsidP="00000F74">
      <w:pPr>
        <w:pStyle w:val="2"/>
      </w:pPr>
      <w:r>
        <w:rPr>
          <w:rFonts w:hint="eastAsia"/>
        </w:rPr>
        <w:lastRenderedPageBreak/>
        <w:t>몬스터 능력치와 피라미터</w:t>
      </w:r>
    </w:p>
    <w:p w14:paraId="45DD4EF0" w14:textId="02376A0E" w:rsidR="00000F74" w:rsidRDefault="00000F74" w:rsidP="00000F74">
      <w:pPr>
        <w:pStyle w:val="a"/>
      </w:pPr>
      <w:r>
        <w:rPr>
          <w:rFonts w:hint="eastAsia"/>
        </w:rPr>
        <w:t>몬스터의 레벨,</w:t>
      </w:r>
      <w:r>
        <w:t xml:space="preserve"> </w:t>
      </w:r>
      <w:r>
        <w:rPr>
          <w:rFonts w:hint="eastAsia"/>
        </w:rPr>
        <w:t>등급</w:t>
      </w:r>
    </w:p>
    <w:p w14:paraId="22EC559B" w14:textId="2CC53CFF" w:rsidR="00000F74" w:rsidRDefault="00000F74" w:rsidP="00000F74">
      <w:pPr>
        <w:pStyle w:val="7"/>
        <w:ind w:left="400"/>
      </w:pPr>
      <w:r>
        <w:rPr>
          <w:rFonts w:hint="eastAsia"/>
        </w:rPr>
        <w:t>일반,</w:t>
      </w:r>
      <w:r>
        <w:t xml:space="preserve"> </w:t>
      </w:r>
      <w:r>
        <w:rPr>
          <w:rFonts w:hint="eastAsia"/>
        </w:rPr>
        <w:t>강화,</w:t>
      </w:r>
      <w:r>
        <w:t xml:space="preserve"> </w:t>
      </w:r>
      <w:r>
        <w:rPr>
          <w:rFonts w:hint="eastAsia"/>
        </w:rPr>
        <w:t>보스 등</w:t>
      </w:r>
    </w:p>
    <w:p w14:paraId="25C1BC7C" w14:textId="76CE3D33" w:rsidR="00000F74" w:rsidRDefault="00000F74" w:rsidP="00000F74">
      <w:pPr>
        <w:pStyle w:val="a"/>
      </w:pPr>
      <w:r>
        <w:rPr>
          <w:rFonts w:hint="eastAsia"/>
        </w:rPr>
        <w:t>기본 능력치와 파라미터 리스트,</w:t>
      </w:r>
      <w:r>
        <w:t xml:space="preserve"> </w:t>
      </w:r>
      <w:r>
        <w:rPr>
          <w:rFonts w:hint="eastAsia"/>
        </w:rPr>
        <w:t xml:space="preserve">능력치와 파라미터 연결은 캐릭터 </w:t>
      </w:r>
      <w:r>
        <w:t>Class</w:t>
      </w:r>
      <w:r>
        <w:rPr>
          <w:rFonts w:hint="eastAsia"/>
        </w:rPr>
        <w:t>의 항목을 상속받아 사용</w:t>
      </w:r>
    </w:p>
    <w:p w14:paraId="610EC4F6" w14:textId="0EA6FFE4" w:rsidR="00000F74" w:rsidRDefault="00000F74" w:rsidP="00000F74">
      <w:pPr>
        <w:pStyle w:val="a"/>
        <w:numPr>
          <w:ilvl w:val="0"/>
          <w:numId w:val="0"/>
        </w:numPr>
        <w:ind w:left="403" w:hanging="403"/>
      </w:pPr>
    </w:p>
    <w:p w14:paraId="37B37E3C" w14:textId="5E653846" w:rsidR="00000F74" w:rsidRDefault="001E5BC3" w:rsidP="001E5BC3">
      <w:pPr>
        <w:pStyle w:val="2"/>
      </w:pPr>
      <w:r>
        <w:rPr>
          <w:rFonts w:hint="eastAsia"/>
        </w:rPr>
        <w:t>몬스터 상태 구분</w:t>
      </w:r>
    </w:p>
    <w:p w14:paraId="6C2CCBE4" w14:textId="5F43B859" w:rsidR="001E5BC3" w:rsidRDefault="001E5BC3" w:rsidP="001E5BC3">
      <w:pPr>
        <w:pStyle w:val="a"/>
      </w:pPr>
      <w:r>
        <w:rPr>
          <w:rFonts w:hint="eastAsia"/>
        </w:rPr>
        <w:t>기본적으로 캐릭터의 상태,</w:t>
      </w:r>
      <w:r>
        <w:t xml:space="preserve"> </w:t>
      </w:r>
      <w:r>
        <w:rPr>
          <w:rFonts w:hint="eastAsia"/>
        </w:rPr>
        <w:t>버프,</w:t>
      </w:r>
      <w:r>
        <w:t xml:space="preserve"> </w:t>
      </w:r>
      <w:proofErr w:type="spellStart"/>
      <w:r>
        <w:rPr>
          <w:rFonts w:hint="eastAsia"/>
        </w:rPr>
        <w:t>디버프</w:t>
      </w:r>
      <w:proofErr w:type="spellEnd"/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의 항목을 참고</w:t>
      </w:r>
    </w:p>
    <w:p w14:paraId="44040C71" w14:textId="74B12B07" w:rsidR="001E5BC3" w:rsidRDefault="001E5BC3" w:rsidP="001E5BC3">
      <w:pPr>
        <w:pStyle w:val="a"/>
      </w:pPr>
      <w:r>
        <w:rPr>
          <w:rFonts w:hint="eastAsia"/>
        </w:rPr>
        <w:t>몬스터의 타입,</w:t>
      </w:r>
      <w:r>
        <w:t xml:space="preserve"> </w:t>
      </w:r>
      <w:r>
        <w:rPr>
          <w:rFonts w:hint="eastAsia"/>
        </w:rPr>
        <w:t>뼈대 타입 등에 따라 상태 설정</w:t>
      </w:r>
    </w:p>
    <w:p w14:paraId="4BCCA11B" w14:textId="5873C97E" w:rsidR="001E5BC3" w:rsidRDefault="001E5BC3" w:rsidP="001E5BC3">
      <w:pPr>
        <w:pStyle w:val="7"/>
        <w:ind w:left="400"/>
      </w:pP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</w:t>
      </w:r>
      <w:r>
        <w:rPr>
          <w:rFonts w:hint="eastAsia"/>
        </w:rPr>
        <w:t>이족 보행,</w:t>
      </w:r>
      <w:r>
        <w:t xml:space="preserve"> 4</w:t>
      </w:r>
      <w:r>
        <w:rPr>
          <w:rFonts w:hint="eastAsia"/>
        </w:rPr>
        <w:t>족 보행,</w:t>
      </w:r>
      <w:r>
        <w:t xml:space="preserve"> </w:t>
      </w:r>
      <w:r>
        <w:rPr>
          <w:rFonts w:hint="eastAsia"/>
        </w:rPr>
        <w:t>식물 등 고정형,</w:t>
      </w:r>
      <w:r>
        <w:t xml:space="preserve"> </w:t>
      </w:r>
      <w:r>
        <w:rPr>
          <w:rFonts w:hint="eastAsia"/>
        </w:rPr>
        <w:t>비행형 등</w:t>
      </w:r>
    </w:p>
    <w:p w14:paraId="6D05CE2C" w14:textId="12C3614D" w:rsidR="001E5BC3" w:rsidRDefault="001E5BC3" w:rsidP="001E5BC3"/>
    <w:p w14:paraId="2AA469B4" w14:textId="7288E81E" w:rsidR="001E5BC3" w:rsidRDefault="006C14C7" w:rsidP="006C14C7">
      <w:pPr>
        <w:pStyle w:val="2"/>
      </w:pPr>
      <w:r>
        <w:rPr>
          <w:rFonts w:hint="eastAsia"/>
        </w:rPr>
        <w:t>몬스터의 관련된 각종 규칙 설정</w:t>
      </w:r>
    </w:p>
    <w:p w14:paraId="093DCCD6" w14:textId="13BCF0A4" w:rsidR="006C14C7" w:rsidRDefault="006C14C7" w:rsidP="006C14C7">
      <w:pPr>
        <w:pStyle w:val="a"/>
      </w:pPr>
      <w:r>
        <w:rPr>
          <w:rFonts w:hint="eastAsia"/>
        </w:rPr>
        <w:t>기본적으로 캐릭터 규칙 설정과 업무 진행 과정이 동일</w:t>
      </w:r>
    </w:p>
    <w:p w14:paraId="52688AC2" w14:textId="72DF4151" w:rsidR="006C14C7" w:rsidRDefault="006C14C7" w:rsidP="006C14C7">
      <w:pPr>
        <w:pStyle w:val="a"/>
      </w:pPr>
      <w:r>
        <w:rPr>
          <w:rFonts w:hint="eastAsia"/>
        </w:rPr>
        <w:t>몬스터 클래스의 각 속성과 행동을 체크해 가며 필요한 시스템 기획 리스트 정리</w:t>
      </w:r>
    </w:p>
    <w:p w14:paraId="79D9AA99" w14:textId="2A134899" w:rsidR="006C14C7" w:rsidRDefault="006C14C7" w:rsidP="006C14C7">
      <w:pPr>
        <w:pStyle w:val="a"/>
      </w:pPr>
      <w:r>
        <w:rPr>
          <w:rFonts w:hint="eastAsia"/>
        </w:rPr>
        <w:t>몬스터의 상태 변화에 관련된 세부 규칙 정리</w:t>
      </w:r>
    </w:p>
    <w:p w14:paraId="40D4E515" w14:textId="33891CF7" w:rsidR="006C14C7" w:rsidRDefault="006C14C7" w:rsidP="006C14C7">
      <w:pPr>
        <w:pStyle w:val="a"/>
      </w:pPr>
      <w:r>
        <w:rPr>
          <w:rFonts w:hint="eastAsia"/>
        </w:rPr>
        <w:t>몬스터와 다른 클래스와의 관계 별로 시스템 기획 정리</w:t>
      </w:r>
    </w:p>
    <w:p w14:paraId="2E290646" w14:textId="50D45104" w:rsidR="006C14C7" w:rsidRDefault="006C14C7" w:rsidP="006C14C7">
      <w:pPr>
        <w:pStyle w:val="7"/>
        <w:ind w:left="400"/>
      </w:pPr>
      <w:r>
        <w:rPr>
          <w:rFonts w:hint="eastAsia"/>
        </w:rPr>
        <w:t>아이템 장착,</w:t>
      </w:r>
      <w:r>
        <w:t xml:space="preserve"> </w:t>
      </w:r>
      <w:r>
        <w:rPr>
          <w:rFonts w:hint="eastAsia"/>
        </w:rPr>
        <w:t>아이템 드랍,</w:t>
      </w:r>
      <w:r>
        <w:t xml:space="preserve"> </w:t>
      </w:r>
      <w:r>
        <w:rPr>
          <w:rFonts w:hint="eastAsia"/>
        </w:rPr>
        <w:t>패턴,</w:t>
      </w:r>
      <w:r>
        <w:t xml:space="preserve"> AI </w:t>
      </w:r>
      <w:r>
        <w:rPr>
          <w:rFonts w:hint="eastAsia"/>
        </w:rPr>
        <w:t>등</w:t>
      </w:r>
    </w:p>
    <w:p w14:paraId="3818A0BE" w14:textId="0202B268" w:rsidR="00911E37" w:rsidRDefault="006C14C7" w:rsidP="00911E37">
      <w:pPr>
        <w:pStyle w:val="a"/>
      </w:pPr>
      <w:r>
        <w:rPr>
          <w:rFonts w:hint="eastAsia"/>
        </w:rPr>
        <w:t xml:space="preserve">몬스터 시스템 기획의 각종 </w:t>
      </w:r>
      <w:proofErr w:type="spellStart"/>
      <w:r>
        <w:rPr>
          <w:rFonts w:hint="eastAsia"/>
        </w:rPr>
        <w:t>시퀸스</w:t>
      </w:r>
      <w:proofErr w:type="spellEnd"/>
      <w:r>
        <w:rPr>
          <w:rFonts w:hint="eastAsia"/>
        </w:rPr>
        <w:t>,</w:t>
      </w:r>
      <w:r>
        <w:t xml:space="preserve"> UI </w:t>
      </w:r>
      <w:r>
        <w:rPr>
          <w:rFonts w:hint="eastAsia"/>
        </w:rPr>
        <w:t>기획도 캐릭터 기획과 진행 과정이 동일</w:t>
      </w:r>
    </w:p>
    <w:p w14:paraId="6F759E83" w14:textId="0E4EED45" w:rsidR="00514C62" w:rsidRDefault="00514C62" w:rsidP="00911E37">
      <w:pPr>
        <w:pStyle w:val="a"/>
        <w:numPr>
          <w:ilvl w:val="0"/>
          <w:numId w:val="0"/>
        </w:numPr>
      </w:pPr>
    </w:p>
    <w:p w14:paraId="2ADF7CAE" w14:textId="77777777" w:rsidR="00514C62" w:rsidRDefault="00514C62" w:rsidP="006C14C7">
      <w:pPr>
        <w:pStyle w:val="a"/>
        <w:numPr>
          <w:ilvl w:val="0"/>
          <w:numId w:val="0"/>
        </w:numPr>
        <w:ind w:left="403" w:hanging="403"/>
      </w:pPr>
    </w:p>
    <w:p w14:paraId="5DA92B13" w14:textId="6F34C695" w:rsidR="006C14C7" w:rsidRDefault="00616C52" w:rsidP="00616C52">
      <w:pPr>
        <w:pStyle w:val="4"/>
      </w:pPr>
      <w:r>
        <w:t>“AI</w:t>
      </w:r>
      <w:r>
        <w:rPr>
          <w:rFonts w:hint="eastAsia"/>
        </w:rPr>
        <w:t>와 패턴 설계</w:t>
      </w:r>
      <w:r>
        <w:t>”</w:t>
      </w:r>
    </w:p>
    <w:p w14:paraId="56B33A3D" w14:textId="34CE1698" w:rsidR="00616C52" w:rsidRDefault="00616C52" w:rsidP="00616C52">
      <w:pPr>
        <w:pStyle w:val="a"/>
        <w:numPr>
          <w:ilvl w:val="0"/>
          <w:numId w:val="0"/>
        </w:numPr>
        <w:ind w:left="403" w:hanging="403"/>
      </w:pPr>
    </w:p>
    <w:p w14:paraId="6145964A" w14:textId="25334738" w:rsidR="00616C52" w:rsidRDefault="00616C52" w:rsidP="00616C52">
      <w:pPr>
        <w:pStyle w:val="2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>의 활용</w:t>
      </w:r>
    </w:p>
    <w:p w14:paraId="3B3FE5F8" w14:textId="67209086" w:rsidR="00616C52" w:rsidRDefault="00616C52" w:rsidP="00616C52">
      <w:pPr>
        <w:pStyle w:val="a"/>
      </w:pPr>
      <w:r>
        <w:rPr>
          <w:rFonts w:hint="eastAsia"/>
        </w:rPr>
        <w:t>실생활에서 실제로 일어나는 행동의 구현</w:t>
      </w:r>
    </w:p>
    <w:p w14:paraId="6755432A" w14:textId="16BCD963" w:rsidR="00616C52" w:rsidRDefault="00616C52" w:rsidP="00616C52">
      <w:pPr>
        <w:pStyle w:val="a"/>
      </w:pPr>
      <w:r>
        <w:rPr>
          <w:rFonts w:hint="eastAsia"/>
        </w:rPr>
        <w:t>유저의 감정 몰입</w:t>
      </w:r>
    </w:p>
    <w:p w14:paraId="65EC66AE" w14:textId="79EF783E" w:rsidR="00616C52" w:rsidRDefault="00616C52" w:rsidP="00616C52">
      <w:pPr>
        <w:pStyle w:val="a"/>
      </w:pPr>
      <w:r>
        <w:rPr>
          <w:rFonts w:hint="eastAsia"/>
        </w:rPr>
        <w:t>전형적이지 않은</w:t>
      </w:r>
      <w:r w:rsidR="00592EC8">
        <w:rPr>
          <w:rFonts w:hint="eastAsia"/>
        </w:rPr>
        <w:t>,</w:t>
      </w:r>
      <w:r>
        <w:t xml:space="preserve"> </w:t>
      </w:r>
      <w:r>
        <w:rPr>
          <w:rFonts w:hint="eastAsia"/>
        </w:rPr>
        <w:t>항상 새로운 상황의 구현</w:t>
      </w:r>
    </w:p>
    <w:p w14:paraId="7B6ADE2F" w14:textId="72E4E9FE" w:rsidR="00616C52" w:rsidRDefault="00616C52" w:rsidP="00616C52">
      <w:pPr>
        <w:pStyle w:val="a"/>
        <w:numPr>
          <w:ilvl w:val="0"/>
          <w:numId w:val="0"/>
        </w:numPr>
        <w:ind w:left="403" w:hanging="403"/>
      </w:pPr>
    </w:p>
    <w:p w14:paraId="52F19EB2" w14:textId="395AB6AB" w:rsidR="00592EC8" w:rsidRDefault="00592EC8" w:rsidP="00592EC8">
      <w:pPr>
        <w:pStyle w:val="2"/>
      </w:pPr>
      <w:r>
        <w:rPr>
          <w:rFonts w:hint="eastAsia"/>
        </w:rPr>
        <w:t xml:space="preserve">기본적인 </w:t>
      </w:r>
      <w:proofErr w:type="gramStart"/>
      <w:r>
        <w:t>AI /</w:t>
      </w:r>
      <w:proofErr w:type="gramEnd"/>
      <w:r>
        <w:t xml:space="preserve"> </w:t>
      </w:r>
      <w:r>
        <w:rPr>
          <w:rFonts w:hint="eastAsia"/>
        </w:rPr>
        <w:t>패턴 설계 요소</w:t>
      </w:r>
    </w:p>
    <w:p w14:paraId="681E9689" w14:textId="37C60F0E" w:rsidR="00592EC8" w:rsidRDefault="00592EC8" w:rsidP="00592EC8">
      <w:pPr>
        <w:pStyle w:val="a"/>
      </w:pP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가 자신의 기준으로 상</w:t>
      </w:r>
      <w:r w:rsidR="00911E37">
        <w:rPr>
          <w:rFonts w:hint="eastAsia"/>
        </w:rPr>
        <w:t>황</w:t>
      </w:r>
      <w:r>
        <w:rPr>
          <w:rFonts w:hint="eastAsia"/>
        </w:rPr>
        <w:t>을 분석해야 함</w:t>
      </w:r>
    </w:p>
    <w:p w14:paraId="4B945813" w14:textId="582C5D64" w:rsidR="00592EC8" w:rsidRDefault="00592EC8" w:rsidP="00592EC8">
      <w:pPr>
        <w:pStyle w:val="a"/>
      </w:pPr>
      <w:r>
        <w:rPr>
          <w:rFonts w:hint="eastAsia"/>
        </w:rPr>
        <w:t xml:space="preserve">분석에 따라 반응해야 </w:t>
      </w:r>
      <w:r w:rsidR="00514C62">
        <w:rPr>
          <w:rFonts w:hint="eastAsia"/>
        </w:rPr>
        <w:t>함</w:t>
      </w:r>
    </w:p>
    <w:p w14:paraId="2642E24B" w14:textId="2BC4E9B4" w:rsidR="00592EC8" w:rsidRDefault="00514C62" w:rsidP="00514C62">
      <w:pPr>
        <w:pStyle w:val="a"/>
      </w:pPr>
      <w:r>
        <w:rPr>
          <w:rFonts w:hint="eastAsia"/>
        </w:rPr>
        <w:t>필요하다면,</w:t>
      </w:r>
      <w:r>
        <w:t xml:space="preserve"> </w:t>
      </w:r>
      <w:r>
        <w:rPr>
          <w:rFonts w:hint="eastAsia"/>
        </w:rPr>
        <w:t>분석에 따라 이후 상황을 예측해야 함</w:t>
      </w:r>
    </w:p>
    <w:p w14:paraId="46D1F095" w14:textId="77777777" w:rsidR="00911E37" w:rsidRDefault="00911E3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iCs/>
          <w:caps/>
          <w:sz w:val="24"/>
        </w:rPr>
      </w:pPr>
      <w:r>
        <w:rPr>
          <w:iCs/>
          <w:caps/>
        </w:rPr>
        <w:br w:type="page"/>
      </w:r>
    </w:p>
    <w:p w14:paraId="348C2C0D" w14:textId="24936D39" w:rsidR="00911E37" w:rsidRDefault="00911E37" w:rsidP="00911E37">
      <w:pPr>
        <w:pStyle w:val="2"/>
        <w:rPr>
          <w:iCs/>
          <w:caps/>
        </w:rPr>
      </w:pPr>
      <w:r w:rsidRPr="00514C62">
        <w:rPr>
          <w:rFonts w:hint="eastAsia"/>
          <w:iCs/>
          <w:caps/>
        </w:rPr>
        <w:lastRenderedPageBreak/>
        <w:t>a</w:t>
      </w:r>
      <w:r w:rsidRPr="00514C62">
        <w:rPr>
          <w:iCs/>
          <w:caps/>
        </w:rPr>
        <w:t>i</w:t>
      </w:r>
      <w:r>
        <w:rPr>
          <w:rFonts w:hint="eastAsia"/>
          <w:iCs/>
          <w:caps/>
        </w:rPr>
        <w:t>와 패턴 설정의 고려 사항</w:t>
      </w:r>
    </w:p>
    <w:p w14:paraId="0082C45F" w14:textId="77777777" w:rsidR="00911E37" w:rsidRDefault="00911E37" w:rsidP="00911E37">
      <w:pPr>
        <w:pStyle w:val="a"/>
      </w:pPr>
      <w:r>
        <w:rPr>
          <w:rFonts w:hint="eastAsia"/>
        </w:rPr>
        <w:t>해당 몬스터의 주요 설계 목적</w:t>
      </w:r>
    </w:p>
    <w:p w14:paraId="33B4153A" w14:textId="77777777" w:rsidR="00911E37" w:rsidRDefault="00911E37" w:rsidP="00911E37">
      <w:pPr>
        <w:pStyle w:val="a"/>
      </w:pPr>
      <w:r>
        <w:rPr>
          <w:rFonts w:hint="eastAsia"/>
        </w:rPr>
        <w:t>공격 전환</w:t>
      </w:r>
    </w:p>
    <w:p w14:paraId="1E9F2C10" w14:textId="77777777" w:rsidR="00911E37" w:rsidRDefault="00911E37" w:rsidP="00911E37">
      <w:pPr>
        <w:pStyle w:val="a"/>
      </w:pPr>
      <w:r>
        <w:rPr>
          <w:rFonts w:hint="eastAsia"/>
        </w:rPr>
        <w:t>도망 설정</w:t>
      </w:r>
    </w:p>
    <w:p w14:paraId="5B6A268F" w14:textId="77777777" w:rsidR="00911E37" w:rsidRDefault="00911E37" w:rsidP="00911E37">
      <w:pPr>
        <w:pStyle w:val="a"/>
      </w:pPr>
      <w:r>
        <w:rPr>
          <w:rFonts w:hint="eastAsia"/>
        </w:rPr>
        <w:t>공격 타겟 결정</w:t>
      </w:r>
    </w:p>
    <w:p w14:paraId="12561BC0" w14:textId="77777777" w:rsidR="00911E37" w:rsidRDefault="00911E37" w:rsidP="00911E37">
      <w:pPr>
        <w:pStyle w:val="a"/>
      </w:pPr>
      <w:r>
        <w:rPr>
          <w:rFonts w:hint="eastAsia"/>
        </w:rPr>
        <w:t>몬스터의 상태 및 행동 리스트</w:t>
      </w:r>
    </w:p>
    <w:p w14:paraId="0C733DD0" w14:textId="77777777" w:rsidR="00911E37" w:rsidRPr="00514C62" w:rsidRDefault="00911E37" w:rsidP="00911E37">
      <w:pPr>
        <w:pStyle w:val="a"/>
      </w:pPr>
      <w:r>
        <w:rPr>
          <w:rFonts w:hint="eastAsia"/>
        </w:rPr>
        <w:t>몬스터의 조합</w:t>
      </w:r>
    </w:p>
    <w:p w14:paraId="77B96087" w14:textId="67A848C9" w:rsidR="00301151" w:rsidRDefault="00301151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</w:p>
    <w:p w14:paraId="3DFD30D2" w14:textId="030B95C6" w:rsidR="001332FA" w:rsidRDefault="001332FA" w:rsidP="001332FA">
      <w:pPr>
        <w:pStyle w:val="2"/>
      </w:pPr>
      <w:r>
        <w:rPr>
          <w:rFonts w:hint="eastAsia"/>
        </w:rPr>
        <w:t>공격 전환</w:t>
      </w:r>
    </w:p>
    <w:p w14:paraId="6E7D83ED" w14:textId="5E23A97B" w:rsidR="001332FA" w:rsidRPr="001332FA" w:rsidRDefault="001332FA" w:rsidP="001332FA">
      <w:pPr>
        <w:pStyle w:val="a"/>
      </w:pPr>
      <w:r>
        <w:rPr>
          <w:rFonts w:hint="eastAsia"/>
        </w:rPr>
        <w:t xml:space="preserve">몬스터 </w:t>
      </w:r>
      <w:r>
        <w:t xml:space="preserve">AI </w:t>
      </w:r>
      <w:r>
        <w:rPr>
          <w:rFonts w:hint="eastAsia"/>
        </w:rPr>
        <w:t xml:space="preserve">타입에 따라 다음 상황에 </w:t>
      </w:r>
      <w:r>
        <w:t xml:space="preserve">IDLE </w:t>
      </w:r>
      <w:r>
        <w:rPr>
          <w:rFonts w:asciiTheme="majorEastAsia" w:hAnsiTheme="majorEastAsia" w:hint="eastAsia"/>
        </w:rPr>
        <w:t>→ 공격 상태로 전환</w:t>
      </w:r>
    </w:p>
    <w:p w14:paraId="1929B05F" w14:textId="59AA5328" w:rsidR="001332FA" w:rsidRPr="001332FA" w:rsidRDefault="001332FA" w:rsidP="001332FA">
      <w:pPr>
        <w:pStyle w:val="7"/>
        <w:ind w:left="400"/>
        <w:rPr>
          <w:rFonts w:asciiTheme="majorHAnsi" w:hAnsiTheme="majorHAnsi"/>
        </w:rPr>
      </w:pPr>
      <w:r>
        <w:rPr>
          <w:rFonts w:hint="eastAsia"/>
        </w:rPr>
        <w:t>캐릭터의 공격을 받았을 경우</w:t>
      </w:r>
    </w:p>
    <w:p w14:paraId="76451565" w14:textId="44043D72" w:rsidR="001332FA" w:rsidRPr="001332FA" w:rsidRDefault="001332FA" w:rsidP="001332FA">
      <w:pPr>
        <w:pStyle w:val="7"/>
        <w:ind w:left="400"/>
        <w:rPr>
          <w:rFonts w:asciiTheme="majorHAnsi" w:hAnsiTheme="majorHAnsi"/>
        </w:rPr>
      </w:pPr>
      <w:r>
        <w:rPr>
          <w:rFonts w:hint="eastAsia"/>
        </w:rPr>
        <w:t>시야 안에 캐릭터가 포착되었을 경우</w:t>
      </w:r>
    </w:p>
    <w:p w14:paraId="71B6090A" w14:textId="0674E648" w:rsidR="001332FA" w:rsidRPr="001332FA" w:rsidRDefault="001332FA" w:rsidP="001332FA">
      <w:pPr>
        <w:pStyle w:val="7"/>
        <w:ind w:left="400"/>
        <w:rPr>
          <w:rFonts w:asciiTheme="majorHAnsi" w:hAnsiTheme="majorHAnsi"/>
        </w:rPr>
      </w:pPr>
      <w:r>
        <w:rPr>
          <w:rFonts w:hint="eastAsia"/>
        </w:rPr>
        <w:t>이벤트 등에 의한 강제 전투</w:t>
      </w:r>
    </w:p>
    <w:p w14:paraId="4DB301AB" w14:textId="4628B5B6" w:rsidR="001332FA" w:rsidRPr="001332FA" w:rsidRDefault="001332FA" w:rsidP="001332FA">
      <w:pPr>
        <w:pStyle w:val="a"/>
      </w:pPr>
      <w:r>
        <w:rPr>
          <w:rFonts w:asciiTheme="majorEastAsia" w:hAnsiTheme="majorEastAsia" w:hint="eastAsia"/>
        </w:rPr>
        <w:t xml:space="preserve">반대로 다음 상황에 </w:t>
      </w:r>
      <w:proofErr w:type="gramStart"/>
      <w:r>
        <w:rPr>
          <w:rFonts w:asciiTheme="majorEastAsia" w:hAnsiTheme="majorEastAsia" w:hint="eastAsia"/>
        </w:rPr>
        <w:t xml:space="preserve">공격 </w:t>
      </w:r>
      <w:r>
        <w:t xml:space="preserve"> </w:t>
      </w:r>
      <w:r>
        <w:rPr>
          <w:rFonts w:asciiTheme="majorEastAsia" w:hAnsiTheme="majorEastAsia" w:hint="eastAsia"/>
        </w:rPr>
        <w:t>→</w:t>
      </w:r>
      <w:proofErr w:type="gramEnd"/>
      <w:r>
        <w:rPr>
          <w:rFonts w:asciiTheme="majorEastAsia" w:hAnsiTheme="majorEastAsia" w:hint="eastAsia"/>
        </w:rPr>
        <w:t xml:space="preserve"> </w:t>
      </w:r>
      <w:r>
        <w:rPr>
          <w:rFonts w:asciiTheme="majorEastAsia" w:hAnsiTheme="majorEastAsia"/>
        </w:rPr>
        <w:t xml:space="preserve">IDLE </w:t>
      </w:r>
      <w:r>
        <w:rPr>
          <w:rFonts w:asciiTheme="majorEastAsia" w:hAnsiTheme="majorEastAsia" w:hint="eastAsia"/>
        </w:rPr>
        <w:t>상태로 전환</w:t>
      </w:r>
    </w:p>
    <w:p w14:paraId="22CFF09E" w14:textId="08E37008" w:rsidR="001332FA" w:rsidRPr="001332FA" w:rsidRDefault="001332FA" w:rsidP="001332FA">
      <w:pPr>
        <w:pStyle w:val="7"/>
        <w:ind w:left="400"/>
        <w:rPr>
          <w:rFonts w:asciiTheme="majorHAnsi" w:hAnsiTheme="majorHAnsi"/>
        </w:rPr>
      </w:pPr>
      <w:r>
        <w:rPr>
          <w:rFonts w:hint="eastAsia"/>
        </w:rPr>
        <w:t>시야에서 캐릭터가 사라짐</w:t>
      </w:r>
    </w:p>
    <w:p w14:paraId="184D9842" w14:textId="73506DB0" w:rsidR="001332FA" w:rsidRPr="001332FA" w:rsidRDefault="001332FA" w:rsidP="001332FA">
      <w:pPr>
        <w:pStyle w:val="7"/>
        <w:ind w:left="400"/>
        <w:rPr>
          <w:rFonts w:asciiTheme="majorHAnsi" w:hAnsiTheme="majorHAnsi"/>
        </w:rPr>
      </w:pPr>
      <w:r>
        <w:rPr>
          <w:rFonts w:hint="eastAsia"/>
        </w:rPr>
        <w:t>공격 타겟의 사망</w:t>
      </w:r>
    </w:p>
    <w:p w14:paraId="6F8CE5F5" w14:textId="6373DC97" w:rsidR="001332FA" w:rsidRPr="001332FA" w:rsidRDefault="001332FA" w:rsidP="001332FA">
      <w:pPr>
        <w:pStyle w:val="7"/>
        <w:ind w:left="400"/>
        <w:rPr>
          <w:rFonts w:asciiTheme="majorHAnsi" w:hAnsiTheme="majorHAnsi"/>
        </w:rPr>
      </w:pPr>
      <w:r>
        <w:rPr>
          <w:rFonts w:hint="eastAsia"/>
        </w:rPr>
        <w:t>캐릭터가 몬스터의 순찰 범위 바깥으로 이동</w:t>
      </w:r>
    </w:p>
    <w:p w14:paraId="6EE27394" w14:textId="436741CC" w:rsidR="001332FA" w:rsidRDefault="001332FA" w:rsidP="001332FA">
      <w:pPr>
        <w:pStyle w:val="7"/>
        <w:ind w:left="400"/>
      </w:pPr>
      <w:r>
        <w:rPr>
          <w:rFonts w:hint="eastAsia"/>
        </w:rPr>
        <w:t>이벤트 등에 의한 강제 전투 종료</w:t>
      </w:r>
    </w:p>
    <w:p w14:paraId="6B5403DA" w14:textId="1124ACBF" w:rsidR="00937411" w:rsidRDefault="00937411" w:rsidP="00937411"/>
    <w:p w14:paraId="4703DA40" w14:textId="1D6E11F4" w:rsidR="00937411" w:rsidRDefault="00937411" w:rsidP="00937411">
      <w:pPr>
        <w:pStyle w:val="2"/>
      </w:pPr>
      <w:r>
        <w:rPr>
          <w:rFonts w:hint="eastAsia"/>
        </w:rPr>
        <w:t>도망 체크</w:t>
      </w:r>
    </w:p>
    <w:p w14:paraId="22B386D9" w14:textId="77735A5A" w:rsidR="00937411" w:rsidRDefault="00937411" w:rsidP="00937411">
      <w:pPr>
        <w:pStyle w:val="a"/>
      </w:pPr>
      <w:r>
        <w:rPr>
          <w:rFonts w:hint="eastAsia"/>
        </w:rPr>
        <w:t>공격 행동과 도망 행동을 결정</w:t>
      </w:r>
    </w:p>
    <w:p w14:paraId="1F5E393D" w14:textId="4A704DB8" w:rsidR="00937411" w:rsidRDefault="00937411" w:rsidP="00937411">
      <w:pPr>
        <w:pStyle w:val="a"/>
      </w:pPr>
      <w:r>
        <w:rPr>
          <w:rFonts w:hint="eastAsia"/>
        </w:rPr>
        <w:t>도망 체크 예시</w:t>
      </w:r>
    </w:p>
    <w:p w14:paraId="51625F9D" w14:textId="65BD35A1" w:rsidR="00937411" w:rsidRDefault="00937411" w:rsidP="00937411">
      <w:pPr>
        <w:pStyle w:val="7"/>
        <w:ind w:left="400"/>
      </w:pPr>
      <w:r>
        <w:rPr>
          <w:rFonts w:hint="eastAsia"/>
        </w:rPr>
        <w:t xml:space="preserve">기본 용기 수치 </w:t>
      </w:r>
      <w:r>
        <w:t>= 100* (</w:t>
      </w:r>
      <w:proofErr w:type="gramStart"/>
      <w:r>
        <w:t>HP /</w:t>
      </w:r>
      <w:proofErr w:type="gramEnd"/>
      <w:r>
        <w:t xml:space="preserve"> </w:t>
      </w:r>
      <w:r>
        <w:rPr>
          <w:rFonts w:hint="eastAsia"/>
        </w:rPr>
        <w:t xml:space="preserve">max </w:t>
      </w:r>
      <w:r>
        <w:t>HP)</w:t>
      </w:r>
    </w:p>
    <w:p w14:paraId="26BF4A77" w14:textId="449F6769" w:rsidR="00937411" w:rsidRDefault="00937411" w:rsidP="00937411">
      <w:pPr>
        <w:pStyle w:val="7"/>
        <w:ind w:left="400"/>
      </w:pPr>
      <w:r>
        <w:rPr>
          <w:rFonts w:hint="eastAsia"/>
        </w:rPr>
        <w:t xml:space="preserve">몬스터 테이블 </w:t>
      </w:r>
      <w:r>
        <w:t>(</w:t>
      </w:r>
      <w:r>
        <w:rPr>
          <w:rFonts w:hint="eastAsia"/>
        </w:rPr>
        <w:t xml:space="preserve">혹은 </w:t>
      </w:r>
      <w:r>
        <w:t xml:space="preserve">AI </w:t>
      </w:r>
      <w:r>
        <w:rPr>
          <w:rFonts w:hint="eastAsia"/>
        </w:rPr>
        <w:t>테이블</w:t>
      </w:r>
      <w:r>
        <w:t>)</w:t>
      </w:r>
      <w:r>
        <w:rPr>
          <w:rFonts w:hint="eastAsia"/>
        </w:rPr>
        <w:t xml:space="preserve">에 </w:t>
      </w:r>
      <w:r w:rsidRPr="00937411">
        <w:rPr>
          <w:rFonts w:hint="eastAsia"/>
          <w:color w:val="FF0000"/>
        </w:rPr>
        <w:t>도망 수치</w:t>
      </w:r>
      <w:r>
        <w:rPr>
          <w:rFonts w:hint="eastAsia"/>
        </w:rPr>
        <w:t xml:space="preserve"> 지정</w:t>
      </w:r>
    </w:p>
    <w:p w14:paraId="324EF106" w14:textId="6FE277E9" w:rsidR="00937411" w:rsidRDefault="00937411" w:rsidP="00937411">
      <w:pPr>
        <w:pStyle w:val="7"/>
        <w:ind w:left="400"/>
      </w:pPr>
      <w:r>
        <w:rPr>
          <w:rFonts w:hint="eastAsia"/>
        </w:rPr>
        <w:t>시야 안에 동료가 있을 때 추가되는 보너스 용기 수치를 테이블에 지정</w:t>
      </w:r>
    </w:p>
    <w:tbl>
      <w:tblPr>
        <w:tblStyle w:val="a8"/>
        <w:tblW w:w="0" w:type="auto"/>
        <w:tblInd w:w="403" w:type="dxa"/>
        <w:tblLook w:val="04A0" w:firstRow="1" w:lastRow="0" w:firstColumn="1" w:lastColumn="0" w:noHBand="0" w:noVBand="1"/>
      </w:tblPr>
      <w:tblGrid>
        <w:gridCol w:w="1683"/>
        <w:gridCol w:w="1668"/>
        <w:gridCol w:w="1683"/>
        <w:gridCol w:w="1668"/>
        <w:gridCol w:w="1683"/>
        <w:gridCol w:w="1668"/>
      </w:tblGrid>
      <w:tr w:rsidR="00937411" w14:paraId="4CC19157" w14:textId="77777777" w:rsidTr="00937411">
        <w:tc>
          <w:tcPr>
            <w:tcW w:w="1742" w:type="dxa"/>
          </w:tcPr>
          <w:p w14:paraId="6A11927F" w14:textId="7B542D4C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동료 </w:t>
            </w:r>
            <w:r>
              <w:t>1 ID</w:t>
            </w:r>
          </w:p>
        </w:tc>
        <w:tc>
          <w:tcPr>
            <w:tcW w:w="1742" w:type="dxa"/>
          </w:tcPr>
          <w:p w14:paraId="3F2DFE7C" w14:textId="2D086A9E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동료 </w:t>
            </w:r>
            <w:r>
              <w:t xml:space="preserve">1 </w:t>
            </w:r>
            <w:r>
              <w:rPr>
                <w:rFonts w:hint="eastAsia"/>
              </w:rPr>
              <w:t>추가 용기</w:t>
            </w:r>
          </w:p>
        </w:tc>
        <w:tc>
          <w:tcPr>
            <w:tcW w:w="1743" w:type="dxa"/>
          </w:tcPr>
          <w:p w14:paraId="6288A78C" w14:textId="7EA10B6B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동료 </w:t>
            </w:r>
            <w:r>
              <w:t>2 ID</w:t>
            </w:r>
          </w:p>
        </w:tc>
        <w:tc>
          <w:tcPr>
            <w:tcW w:w="1743" w:type="dxa"/>
          </w:tcPr>
          <w:p w14:paraId="2F909128" w14:textId="4C9ECB0E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동료 </w:t>
            </w:r>
            <w:r>
              <w:t xml:space="preserve">2 </w:t>
            </w:r>
            <w:r>
              <w:rPr>
                <w:rFonts w:hint="eastAsia"/>
              </w:rPr>
              <w:t>추가 용기</w:t>
            </w:r>
          </w:p>
        </w:tc>
        <w:tc>
          <w:tcPr>
            <w:tcW w:w="1743" w:type="dxa"/>
          </w:tcPr>
          <w:p w14:paraId="581D8991" w14:textId="4A021237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동료 </w:t>
            </w:r>
            <w:r>
              <w:t>3 ID</w:t>
            </w:r>
          </w:p>
        </w:tc>
        <w:tc>
          <w:tcPr>
            <w:tcW w:w="1743" w:type="dxa"/>
          </w:tcPr>
          <w:p w14:paraId="003357F2" w14:textId="5E1DD638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동료 </w:t>
            </w:r>
            <w:r>
              <w:t xml:space="preserve">3 </w:t>
            </w:r>
            <w:r>
              <w:rPr>
                <w:rFonts w:hint="eastAsia"/>
              </w:rPr>
              <w:t>추가 용기</w:t>
            </w:r>
          </w:p>
        </w:tc>
      </w:tr>
      <w:tr w:rsidR="00937411" w14:paraId="49D4C4CC" w14:textId="77777777" w:rsidTr="00937411">
        <w:tc>
          <w:tcPr>
            <w:tcW w:w="1742" w:type="dxa"/>
          </w:tcPr>
          <w:p w14:paraId="38F199D0" w14:textId="777835F3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0015</w:t>
            </w:r>
          </w:p>
        </w:tc>
        <w:tc>
          <w:tcPr>
            <w:tcW w:w="1742" w:type="dxa"/>
          </w:tcPr>
          <w:p w14:paraId="27A6954F" w14:textId="59BAB13F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43" w:type="dxa"/>
          </w:tcPr>
          <w:p w14:paraId="3CBABBE2" w14:textId="147729AD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0016</w:t>
            </w:r>
          </w:p>
        </w:tc>
        <w:tc>
          <w:tcPr>
            <w:tcW w:w="1743" w:type="dxa"/>
          </w:tcPr>
          <w:p w14:paraId="62C6B22E" w14:textId="55623693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43" w:type="dxa"/>
          </w:tcPr>
          <w:p w14:paraId="7BAE69D2" w14:textId="3EB60DA2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0018</w:t>
            </w:r>
          </w:p>
        </w:tc>
        <w:tc>
          <w:tcPr>
            <w:tcW w:w="1743" w:type="dxa"/>
          </w:tcPr>
          <w:p w14:paraId="6D1E98B2" w14:textId="7A63F739" w:rsidR="00937411" w:rsidRDefault="00937411" w:rsidP="00937411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</w:tr>
    </w:tbl>
    <w:p w14:paraId="3AFB024B" w14:textId="68103DE4" w:rsidR="00937411" w:rsidRDefault="00937411" w:rsidP="00937411">
      <w:pPr>
        <w:pStyle w:val="7"/>
        <w:ind w:left="400"/>
      </w:pPr>
      <w:r>
        <w:rPr>
          <w:rFonts w:hint="eastAsia"/>
        </w:rPr>
        <w:t>몬스터의 용기가 도망 수치보다 높을 경우</w:t>
      </w:r>
      <w:r>
        <w:t xml:space="preserve"> </w:t>
      </w:r>
      <w:r>
        <w:rPr>
          <w:rFonts w:hint="eastAsia"/>
        </w:rPr>
        <w:t>공격,</w:t>
      </w:r>
      <w:r>
        <w:t xml:space="preserve"> </w:t>
      </w:r>
      <w:r>
        <w:rPr>
          <w:rFonts w:hint="eastAsia"/>
        </w:rPr>
        <w:t>이하일 경우 도망을 선택</w:t>
      </w:r>
    </w:p>
    <w:p w14:paraId="52233B27" w14:textId="2CA13384" w:rsidR="00937411" w:rsidRDefault="00937411" w:rsidP="00937411"/>
    <w:p w14:paraId="3F421B75" w14:textId="1B0C20A0" w:rsidR="00937411" w:rsidRDefault="00937411" w:rsidP="00937411">
      <w:pPr>
        <w:pStyle w:val="2"/>
      </w:pPr>
      <w:r>
        <w:rPr>
          <w:rFonts w:hint="eastAsia"/>
        </w:rPr>
        <w:t>공격 타겟 설정</w:t>
      </w:r>
    </w:p>
    <w:p w14:paraId="3B4C6521" w14:textId="0E606EF4" w:rsidR="00937411" w:rsidRDefault="00937411" w:rsidP="00937411">
      <w:pPr>
        <w:pStyle w:val="a"/>
      </w:pPr>
      <w:r>
        <w:rPr>
          <w:rFonts w:hint="eastAsia"/>
        </w:rPr>
        <w:t>적대도를 체크하는 테이블로 가장 적대적인 상대를 체크</w:t>
      </w:r>
    </w:p>
    <w:p w14:paraId="248D4402" w14:textId="690F0FF7" w:rsidR="00937411" w:rsidRDefault="00937411" w:rsidP="00937411">
      <w:pPr>
        <w:pStyle w:val="a"/>
      </w:pPr>
      <w:r>
        <w:rPr>
          <w:rFonts w:hint="eastAsia"/>
        </w:rPr>
        <w:t xml:space="preserve">체크 </w:t>
      </w:r>
      <w:proofErr w:type="spellStart"/>
      <w:r>
        <w:rPr>
          <w:rFonts w:hint="eastAsia"/>
        </w:rPr>
        <w:t>타켓</w:t>
      </w:r>
      <w:proofErr w:type="spellEnd"/>
      <w:r>
        <w:rPr>
          <w:rFonts w:hint="eastAsia"/>
        </w:rPr>
        <w:t xml:space="preserve"> </w:t>
      </w:r>
      <w:r>
        <w:t>ID</w:t>
      </w:r>
    </w:p>
    <w:p w14:paraId="01E47391" w14:textId="19048864" w:rsidR="00937411" w:rsidRDefault="00937411" w:rsidP="00937411">
      <w:pPr>
        <w:pStyle w:val="7"/>
        <w:ind w:left="400"/>
      </w:pPr>
      <w:r>
        <w:rPr>
          <w:rFonts w:hint="eastAsia"/>
        </w:rPr>
        <w:t>몬스터 주변의 모든 적대적인 객체(캐릭터,</w:t>
      </w:r>
      <w:r>
        <w:t xml:space="preserve"> </w:t>
      </w:r>
      <w:proofErr w:type="spellStart"/>
      <w:r>
        <w:rPr>
          <w:rFonts w:hint="eastAsia"/>
        </w:rPr>
        <w:t>소환수</w:t>
      </w:r>
      <w:proofErr w:type="spellEnd"/>
      <w:r>
        <w:rPr>
          <w:rFonts w:hint="eastAsia"/>
        </w:rPr>
        <w:t>,</w:t>
      </w:r>
      <w:r>
        <w:t xml:space="preserve"> NPC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공격 건물 등</w:t>
      </w:r>
      <w:r>
        <w:t>)</w:t>
      </w:r>
      <w:r>
        <w:rPr>
          <w:rFonts w:hint="eastAsia"/>
        </w:rPr>
        <w:t xml:space="preserve">를 체크하는 </w:t>
      </w:r>
      <w:r>
        <w:t>ID</w:t>
      </w:r>
    </w:p>
    <w:p w14:paraId="5DF112EF" w14:textId="2EBAB5F7" w:rsidR="00937411" w:rsidRDefault="00937411" w:rsidP="00937411">
      <w:pPr>
        <w:pStyle w:val="7"/>
        <w:ind w:left="400"/>
      </w:pPr>
      <w:r>
        <w:rPr>
          <w:rFonts w:hint="eastAsia"/>
        </w:rPr>
        <w:t xml:space="preserve">해당 </w:t>
      </w:r>
      <w:r>
        <w:t>ID</w:t>
      </w:r>
      <w:r>
        <w:rPr>
          <w:rFonts w:hint="eastAsia"/>
        </w:rPr>
        <w:t>는 서버 프로그래머의 설계 규약에 맞추어 설정</w:t>
      </w:r>
    </w:p>
    <w:tbl>
      <w:tblPr>
        <w:tblStyle w:val="a8"/>
        <w:tblW w:w="0" w:type="auto"/>
        <w:tblInd w:w="403" w:type="dxa"/>
        <w:tblLook w:val="04A0" w:firstRow="1" w:lastRow="0" w:firstColumn="1" w:lastColumn="0" w:noHBand="0" w:noVBand="1"/>
      </w:tblPr>
      <w:tblGrid>
        <w:gridCol w:w="1678"/>
        <w:gridCol w:w="1673"/>
        <w:gridCol w:w="1678"/>
        <w:gridCol w:w="1673"/>
        <w:gridCol w:w="1678"/>
        <w:gridCol w:w="1673"/>
      </w:tblGrid>
      <w:tr w:rsidR="00937411" w14:paraId="3733EF96" w14:textId="77777777" w:rsidTr="00937411">
        <w:tc>
          <w:tcPr>
            <w:tcW w:w="1742" w:type="dxa"/>
          </w:tcPr>
          <w:p w14:paraId="4B2D38C2" w14:textId="40D1544F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타겟 </w:t>
            </w:r>
            <w:r>
              <w:t>1 ID</w:t>
            </w:r>
          </w:p>
        </w:tc>
        <w:tc>
          <w:tcPr>
            <w:tcW w:w="1742" w:type="dxa"/>
          </w:tcPr>
          <w:p w14:paraId="20E74FDB" w14:textId="4B2C5BA3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타겟 </w:t>
            </w:r>
            <w:r>
              <w:t xml:space="preserve">1 </w:t>
            </w:r>
            <w:r>
              <w:rPr>
                <w:rFonts w:hint="eastAsia"/>
              </w:rPr>
              <w:t>적대도</w:t>
            </w:r>
          </w:p>
        </w:tc>
        <w:tc>
          <w:tcPr>
            <w:tcW w:w="1743" w:type="dxa"/>
          </w:tcPr>
          <w:p w14:paraId="64EF552E" w14:textId="7B30BCA3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타겟 </w:t>
            </w:r>
            <w:r>
              <w:t>2 ID</w:t>
            </w:r>
          </w:p>
        </w:tc>
        <w:tc>
          <w:tcPr>
            <w:tcW w:w="1743" w:type="dxa"/>
          </w:tcPr>
          <w:p w14:paraId="4CA3B0A2" w14:textId="2538F82C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타겟 </w:t>
            </w:r>
            <w:r>
              <w:t xml:space="preserve">2 </w:t>
            </w:r>
            <w:r>
              <w:rPr>
                <w:rFonts w:hint="eastAsia"/>
              </w:rPr>
              <w:t>적대도</w:t>
            </w:r>
          </w:p>
        </w:tc>
        <w:tc>
          <w:tcPr>
            <w:tcW w:w="1743" w:type="dxa"/>
          </w:tcPr>
          <w:p w14:paraId="3EBC1869" w14:textId="3D3C283F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타겟 </w:t>
            </w:r>
            <w:r>
              <w:t>3 ID</w:t>
            </w:r>
          </w:p>
        </w:tc>
        <w:tc>
          <w:tcPr>
            <w:tcW w:w="1743" w:type="dxa"/>
          </w:tcPr>
          <w:p w14:paraId="51013AA7" w14:textId="17D01067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타겟 </w:t>
            </w:r>
            <w:r>
              <w:t xml:space="preserve">3 </w:t>
            </w:r>
            <w:r>
              <w:rPr>
                <w:rFonts w:hint="eastAsia"/>
              </w:rPr>
              <w:t>적대도</w:t>
            </w:r>
          </w:p>
        </w:tc>
      </w:tr>
      <w:tr w:rsidR="00937411" w14:paraId="0CA5D839" w14:textId="77777777" w:rsidTr="00937411">
        <w:tc>
          <w:tcPr>
            <w:tcW w:w="1742" w:type="dxa"/>
          </w:tcPr>
          <w:p w14:paraId="5E7B1BF1" w14:textId="2D7C93A3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1</w:t>
            </w:r>
            <w:r>
              <w:t>03</w:t>
            </w:r>
          </w:p>
        </w:tc>
        <w:tc>
          <w:tcPr>
            <w:tcW w:w="1742" w:type="dxa"/>
          </w:tcPr>
          <w:p w14:paraId="33EBCD36" w14:textId="58808E8A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43" w:type="dxa"/>
          </w:tcPr>
          <w:p w14:paraId="782C503A" w14:textId="59F83980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1</w:t>
            </w:r>
            <w:r>
              <w:t>04</w:t>
            </w:r>
          </w:p>
        </w:tc>
        <w:tc>
          <w:tcPr>
            <w:tcW w:w="1743" w:type="dxa"/>
          </w:tcPr>
          <w:p w14:paraId="570EC970" w14:textId="285BB0F0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743" w:type="dxa"/>
          </w:tcPr>
          <w:p w14:paraId="6D52BE01" w14:textId="214CE138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1</w:t>
            </w:r>
            <w:r>
              <w:t>05</w:t>
            </w:r>
          </w:p>
        </w:tc>
        <w:tc>
          <w:tcPr>
            <w:tcW w:w="1743" w:type="dxa"/>
          </w:tcPr>
          <w:p w14:paraId="1A5010EB" w14:textId="5C0F330F" w:rsidR="00937411" w:rsidRDefault="00937411" w:rsidP="00937411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</w:tbl>
    <w:p w14:paraId="67CF8743" w14:textId="667988E4" w:rsidR="00937411" w:rsidRDefault="00937411" w:rsidP="00937411">
      <w:pPr>
        <w:pStyle w:val="7"/>
        <w:ind w:left="400"/>
      </w:pPr>
      <w:r>
        <w:rPr>
          <w:rFonts w:hint="eastAsia"/>
        </w:rPr>
        <w:t>공격 타이밍이 되면 적대도가 가장 높은 타겟을 공격</w:t>
      </w:r>
    </w:p>
    <w:p w14:paraId="5F858FF5" w14:textId="24F2F0A4" w:rsidR="00937411" w:rsidRDefault="00937411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3E949DE1" w14:textId="10BDD904" w:rsidR="00937411" w:rsidRDefault="00825785" w:rsidP="00937411">
      <w:pPr>
        <w:pStyle w:val="2"/>
      </w:pPr>
      <w:r>
        <w:rPr>
          <w:rFonts w:hint="eastAsia"/>
        </w:rPr>
        <w:lastRenderedPageBreak/>
        <w:t>공격 타겟 설정</w:t>
      </w:r>
    </w:p>
    <w:p w14:paraId="5E2E9E4E" w14:textId="1627C10C" w:rsidR="00825785" w:rsidRDefault="00825785" w:rsidP="00825785">
      <w:pPr>
        <w:pStyle w:val="a"/>
      </w:pPr>
      <w:r>
        <w:rPr>
          <w:rFonts w:hint="eastAsia"/>
        </w:rPr>
        <w:t>적대도는 다음과 같은 경우에 상승</w:t>
      </w:r>
    </w:p>
    <w:p w14:paraId="2958520A" w14:textId="004ED6DC" w:rsidR="00825785" w:rsidRDefault="00825785" w:rsidP="00825785">
      <w:pPr>
        <w:pStyle w:val="7"/>
        <w:ind w:left="400"/>
      </w:pPr>
      <w:r>
        <w:rPr>
          <w:rFonts w:hint="eastAsia"/>
        </w:rPr>
        <w:t>일반 공격을 당함(데미지를 적대도로 환산</w:t>
      </w:r>
      <w:r>
        <w:t>)</w:t>
      </w:r>
    </w:p>
    <w:p w14:paraId="334EA7F5" w14:textId="58FF1936" w:rsidR="00825785" w:rsidRDefault="00825785" w:rsidP="00825785">
      <w:pPr>
        <w:pStyle w:val="7"/>
        <w:ind w:left="400"/>
      </w:pPr>
      <w:r>
        <w:rPr>
          <w:rFonts w:hint="eastAsia"/>
        </w:rPr>
        <w:t>스킬 공격을 당함</w:t>
      </w:r>
      <w:r>
        <w:t>(</w:t>
      </w:r>
      <w:r>
        <w:rPr>
          <w:rFonts w:hint="eastAsia"/>
        </w:rPr>
        <w:t>데미지,</w:t>
      </w:r>
      <w:r>
        <w:t xml:space="preserve"> </w:t>
      </w:r>
      <w:r>
        <w:rPr>
          <w:rFonts w:hint="eastAsia"/>
        </w:rPr>
        <w:t>적대 보너스를 적대도로 환산</w:t>
      </w:r>
      <w:r>
        <w:t>)</w:t>
      </w:r>
    </w:p>
    <w:p w14:paraId="4D770A5A" w14:textId="4EEBDDD2" w:rsidR="00825785" w:rsidRDefault="00825785" w:rsidP="00825785">
      <w:pPr>
        <w:pStyle w:val="7"/>
        <w:ind w:left="400"/>
      </w:pPr>
      <w:r>
        <w:rPr>
          <w:rFonts w:hint="eastAsia"/>
        </w:rPr>
        <w:t>적대도 체크 테이블에 있는 대상을 치료,</w:t>
      </w:r>
      <w:r>
        <w:t xml:space="preserve"> </w:t>
      </w:r>
      <w:r>
        <w:rPr>
          <w:rFonts w:hint="eastAsia"/>
        </w:rPr>
        <w:t>버프</w:t>
      </w:r>
    </w:p>
    <w:p w14:paraId="49A99BF4" w14:textId="3179700E" w:rsidR="00825785" w:rsidRDefault="00825785" w:rsidP="00825785">
      <w:pPr>
        <w:pStyle w:val="7"/>
        <w:ind w:left="400"/>
      </w:pPr>
      <w:proofErr w:type="spellStart"/>
      <w:r>
        <w:rPr>
          <w:rFonts w:hint="eastAsia"/>
        </w:rPr>
        <w:t>디버프를</w:t>
      </w:r>
      <w:proofErr w:type="spellEnd"/>
      <w:r>
        <w:rPr>
          <w:rFonts w:hint="eastAsia"/>
        </w:rPr>
        <w:t xml:space="preserve"> 당함(적대 보너스를 적대도로 환산</w:t>
      </w:r>
      <w:r>
        <w:t>)</w:t>
      </w:r>
    </w:p>
    <w:p w14:paraId="1B36C55D" w14:textId="26D72CCE" w:rsidR="00825785" w:rsidRDefault="00825785" w:rsidP="00825785">
      <w:pPr>
        <w:pStyle w:val="7"/>
        <w:ind w:left="400"/>
      </w:pPr>
      <w:r>
        <w:rPr>
          <w:rFonts w:hint="eastAsia"/>
        </w:rPr>
        <w:t>무조건 어그로 끄는 스킬을 당함</w:t>
      </w:r>
    </w:p>
    <w:p w14:paraId="7EBF002F" w14:textId="75DBE659" w:rsidR="00825785" w:rsidRPr="00825785" w:rsidRDefault="00825785" w:rsidP="00825785">
      <w:pPr>
        <w:pStyle w:val="7"/>
        <w:ind w:left="400"/>
      </w:pPr>
      <w:r>
        <w:rPr>
          <w:rFonts w:hint="eastAsia"/>
        </w:rPr>
        <w:t xml:space="preserve">적대도 테이블은 수시 체크 </w:t>
      </w:r>
      <w:r>
        <w:t xml:space="preserve">+ </w:t>
      </w:r>
      <w:r>
        <w:rPr>
          <w:rFonts w:hint="eastAsia"/>
        </w:rPr>
        <w:t xml:space="preserve">체크 대상이 많기 때문에 </w:t>
      </w:r>
      <w:proofErr w:type="spellStart"/>
      <w:r>
        <w:rPr>
          <w:rFonts w:hint="eastAsia"/>
        </w:rPr>
        <w:t>피룡</w:t>
      </w:r>
      <w:proofErr w:type="spellEnd"/>
      <w:r>
        <w:rPr>
          <w:rFonts w:hint="eastAsia"/>
        </w:rPr>
        <w:t xml:space="preserve"> 없는 적대 체크 대상을 주기적으로 삭제해야 함</w:t>
      </w:r>
    </w:p>
    <w:p w14:paraId="2E92438F" w14:textId="59CAE206" w:rsidR="0013639E" w:rsidRDefault="0013639E" w:rsidP="00937411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</w:p>
    <w:p w14:paraId="02D07289" w14:textId="77777777" w:rsidR="00516912" w:rsidRDefault="00516912" w:rsidP="00516912">
      <w:pPr>
        <w:pStyle w:val="2"/>
      </w:pPr>
      <w:r>
        <w:rPr>
          <w:rFonts w:hint="eastAsia"/>
        </w:rPr>
        <w:t>F</w:t>
      </w:r>
      <w:r>
        <w:t>SM(</w:t>
      </w:r>
      <w:r>
        <w:rPr>
          <w:rFonts w:hint="eastAsia"/>
        </w:rPr>
        <w:t>F</w:t>
      </w:r>
      <w:r>
        <w:t xml:space="preserve">inite State Machine) </w:t>
      </w:r>
      <w:r>
        <w:rPr>
          <w:rFonts w:hint="eastAsia"/>
        </w:rPr>
        <w:t xml:space="preserve">과 </w:t>
      </w:r>
      <w:r>
        <w:t>BT(Behavior Tree)</w:t>
      </w:r>
    </w:p>
    <w:p w14:paraId="11C69284" w14:textId="41435CF6" w:rsidR="00516912" w:rsidRDefault="00516912" w:rsidP="00516912">
      <w:pPr>
        <w:pStyle w:val="a"/>
      </w:pPr>
      <w:proofErr w:type="gramStart"/>
      <w:r>
        <w:rPr>
          <w:rFonts w:hint="eastAsia"/>
        </w:rPr>
        <w:t>F</w:t>
      </w:r>
      <w:r>
        <w:t>SM(</w:t>
      </w:r>
      <w:proofErr w:type="gramEnd"/>
      <w:r>
        <w:rPr>
          <w:rFonts w:hint="eastAsia"/>
        </w:rPr>
        <w:t xml:space="preserve">finite </w:t>
      </w:r>
      <w:r>
        <w:t>State Machine)</w:t>
      </w:r>
    </w:p>
    <w:p w14:paraId="09EF93E5" w14:textId="370F5A7A" w:rsidR="00516912" w:rsidRDefault="00516912" w:rsidP="00516912">
      <w:pPr>
        <w:pStyle w:val="7"/>
        <w:ind w:left="400"/>
      </w:pPr>
      <w:r>
        <w:rPr>
          <w:rFonts w:hint="eastAsia"/>
        </w:rPr>
        <w:t xml:space="preserve">일반적으로 많이 사용하는 모델로서 각 상태들을 조건의 흐름에 따라 정의하여 </w:t>
      </w:r>
      <w:r>
        <w:t>AI</w:t>
      </w:r>
      <w:r>
        <w:rPr>
          <w:rFonts w:hint="eastAsia"/>
        </w:rPr>
        <w:t>를 구성하는 방식</w:t>
      </w:r>
    </w:p>
    <w:p w14:paraId="47097CAD" w14:textId="37AAC679" w:rsidR="00516912" w:rsidRDefault="00516912" w:rsidP="00516912">
      <w:pPr>
        <w:pStyle w:val="7"/>
        <w:ind w:left="400"/>
      </w:pPr>
      <w:r>
        <w:rPr>
          <w:rFonts w:hint="eastAsia"/>
        </w:rPr>
        <w:t xml:space="preserve">간단한 상태 변화를 가진 </w:t>
      </w:r>
      <w:r>
        <w:t>AI</w:t>
      </w:r>
      <w:r>
        <w:rPr>
          <w:rFonts w:hint="eastAsia"/>
        </w:rPr>
        <w:t>를 구현하기에는 좋으나 변화하는 상태가 많아질수록 관리하기가 힘들어 상태 변화의 확장이 제한됨</w:t>
      </w:r>
    </w:p>
    <w:p w14:paraId="5200D36F" w14:textId="6C1C68AA" w:rsidR="00516912" w:rsidRDefault="00516912" w:rsidP="00516912">
      <w:r>
        <w:rPr>
          <w:rFonts w:hint="eastAsia"/>
          <w:noProof/>
        </w:rPr>
        <w:drawing>
          <wp:anchor distT="0" distB="0" distL="114300" distR="114300" simplePos="0" relativeHeight="251812864" behindDoc="0" locked="0" layoutInCell="1" allowOverlap="1" wp14:anchorId="1B1903F7" wp14:editId="49ED175D">
            <wp:simplePos x="0" y="0"/>
            <wp:positionH relativeFrom="margin">
              <wp:posOffset>834390</wp:posOffset>
            </wp:positionH>
            <wp:positionV relativeFrom="page">
              <wp:posOffset>3930027</wp:posOffset>
            </wp:positionV>
            <wp:extent cx="4977130" cy="1281430"/>
            <wp:effectExtent l="0" t="0" r="0" b="0"/>
            <wp:wrapNone/>
            <wp:docPr id="347" name="그림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69"/>
                    <a:stretch/>
                  </pic:blipFill>
                  <pic:spPr bwMode="auto">
                    <a:xfrm>
                      <a:off x="0" y="0"/>
                      <a:ext cx="497713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C3A52" w14:textId="77777777" w:rsidR="00516912" w:rsidRDefault="00516912" w:rsidP="00516912"/>
    <w:p w14:paraId="44160BF8" w14:textId="77777777" w:rsidR="00516912" w:rsidRDefault="00516912" w:rsidP="00516912"/>
    <w:p w14:paraId="1CD5FB11" w14:textId="77777777" w:rsidR="00516912" w:rsidRDefault="00516912" w:rsidP="00516912"/>
    <w:p w14:paraId="580D8A13" w14:textId="42767973" w:rsidR="00516912" w:rsidRDefault="00516912" w:rsidP="00516912">
      <w:r>
        <w:rPr>
          <w:noProof/>
        </w:rPr>
        <w:drawing>
          <wp:anchor distT="0" distB="0" distL="114300" distR="114300" simplePos="0" relativeHeight="251813888" behindDoc="0" locked="0" layoutInCell="1" allowOverlap="1" wp14:anchorId="580BDA38" wp14:editId="27A63629">
            <wp:simplePos x="0" y="0"/>
            <wp:positionH relativeFrom="margin">
              <wp:posOffset>1691640</wp:posOffset>
            </wp:positionH>
            <wp:positionV relativeFrom="page">
              <wp:posOffset>5354967</wp:posOffset>
            </wp:positionV>
            <wp:extent cx="3261995" cy="2491740"/>
            <wp:effectExtent l="0" t="0" r="0" b="3810"/>
            <wp:wrapNone/>
            <wp:docPr id="348" name="그림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backgroundRemoval t="28255" b="85319" l="16797" r="71875">
                                  <a14:foregroundMark x1="16797" y1="28809" x2="60547" y2="81440"/>
                                  <a14:foregroundMark x1="30273" y1="57618" x2="40820" y2="42936"/>
                                  <a14:foregroundMark x1="40820" y1="42936" x2="50195" y2="38504"/>
                                  <a14:foregroundMark x1="50195" y1="38504" x2="59766" y2="51801"/>
                                  <a14:foregroundMark x1="59766" y1="51801" x2="58398" y2="64543"/>
                                  <a14:foregroundMark x1="58398" y1="64543" x2="51758" y2="72853"/>
                                  <a14:foregroundMark x1="51758" y1="72853" x2="44727" y2="59003"/>
                                  <a14:foregroundMark x1="44727" y1="59003" x2="40820" y2="44321"/>
                                  <a14:foregroundMark x1="40820" y1="44321" x2="54297" y2="40997"/>
                                  <a14:foregroundMark x1="54297" y1="40997" x2="65039" y2="55125"/>
                                  <a14:foregroundMark x1="65039" y1="55125" x2="47656" y2="72299"/>
                                  <a14:foregroundMark x1="47656" y1="72299" x2="32422" y2="70914"/>
                                  <a14:foregroundMark x1="32422" y1="70914" x2="30078" y2="55125"/>
                                  <a14:foregroundMark x1="30078" y1="55125" x2="39453" y2="45429"/>
                                  <a14:foregroundMark x1="39453" y1="45429" x2="50586" y2="42659"/>
                                  <a14:foregroundMark x1="50586" y1="42659" x2="42188" y2="55956"/>
                                  <a14:foregroundMark x1="42188" y1="55956" x2="34961" y2="49030"/>
                                  <a14:foregroundMark x1="34961" y1="49030" x2="55664" y2="36565"/>
                                  <a14:foregroundMark x1="55664" y1="36565" x2="67773" y2="41551"/>
                                  <a14:foregroundMark x1="67773" y1="41551" x2="60938" y2="61496"/>
                                  <a14:foregroundMark x1="60938" y1="61496" x2="52148" y2="65651"/>
                                  <a14:foregroundMark x1="52148" y1="65651" x2="52344" y2="46537"/>
                                  <a14:foregroundMark x1="52344" y1="46537" x2="47461" y2="72022"/>
                                  <a14:foregroundMark x1="47461" y1="72022" x2="51367" y2="47922"/>
                                  <a14:foregroundMark x1="51367" y1="47922" x2="60156" y2="39335"/>
                                  <a14:foregroundMark x1="60156" y1="39335" x2="59961" y2="46260"/>
                                  <a14:foregroundMark x1="59375" y1="68698" x2="64258" y2="55956"/>
                                  <a14:foregroundMark x1="64258" y1="55956" x2="58984" y2="69529"/>
                                  <a14:foregroundMark x1="58984" y1="69529" x2="58398" y2="62604"/>
                                  <a14:foregroundMark x1="60938" y1="64543" x2="64844" y2="63989"/>
                                  <a14:foregroundMark x1="63477" y1="65651" x2="63867" y2="57895"/>
                                  <a14:foregroundMark x1="64648" y1="63989" x2="64648" y2="53740"/>
                                  <a14:foregroundMark x1="51367" y1="36288" x2="32031" y2="34072"/>
                                  <a14:foregroundMark x1="32031" y1="34072" x2="45313" y2="34349"/>
                                  <a14:foregroundMark x1="45313" y1="34349" x2="34180" y2="33241"/>
                                  <a14:foregroundMark x1="34180" y1="33241" x2="31445" y2="34072"/>
                                  <a14:foregroundMark x1="42773" y1="36288" x2="59570" y2="33518"/>
                                  <a14:foregroundMark x1="59570" y1="33518" x2="41797" y2="36288"/>
                                  <a14:foregroundMark x1="41797" y1="36288" x2="41797" y2="33795"/>
                                  <a14:foregroundMark x1="46680" y1="34349" x2="49023" y2="33241"/>
                                  <a14:foregroundMark x1="45117" y1="35734" x2="50977" y2="30748"/>
                                  <a14:foregroundMark x1="44727" y1="40166" x2="47461" y2="29640"/>
                                  <a14:foregroundMark x1="28125" y1="49307" x2="32227" y2="66482"/>
                                  <a14:foregroundMark x1="32227" y1="66482" x2="40820" y2="66205"/>
                                  <a14:foregroundMark x1="40820" y1="66205" x2="21289" y2="61773"/>
                                  <a14:foregroundMark x1="21289" y1="61773" x2="31836" y2="61773"/>
                                  <a14:foregroundMark x1="31836" y1="61773" x2="19727" y2="62050"/>
                                  <a14:foregroundMark x1="19727" y1="62050" x2="31055" y2="61219"/>
                                  <a14:foregroundMark x1="31055" y1="61219" x2="35156" y2="63158"/>
                                  <a14:foregroundMark x1="70117" y1="37673" x2="71680" y2="50970"/>
                                  <a14:foregroundMark x1="71680" y1="50970" x2="70703" y2="38504"/>
                                  <a14:foregroundMark x1="70703" y1="38504" x2="68750" y2="36565"/>
                                  <a14:foregroundMark x1="28516" y1="61219" x2="28516" y2="60111"/>
                                  <a14:foregroundMark x1="28320" y1="61219" x2="29102" y2="53463"/>
                                  <a14:foregroundMark x1="42969" y1="81717" x2="45117" y2="81994"/>
                                  <a14:foregroundMark x1="67188" y1="59557" x2="67188" y2="59557"/>
                                  <a14:foregroundMark x1="67773" y1="44598" x2="67773" y2="44598"/>
                                  <a14:foregroundMark x1="66992" y1="46814" x2="69531" y2="66482"/>
                                  <a14:foregroundMark x1="71875" y1="34349" x2="47461" y2="29363"/>
                                  <a14:foregroundMark x1="68164" y1="29086" x2="52539" y2="29917"/>
                                  <a14:foregroundMark x1="68555" y1="28255" x2="71484" y2="39058"/>
                                  <a14:foregroundMark x1="45117" y1="31302" x2="17188" y2="32964"/>
                                  <a14:foregroundMark x1="32617" y1="30471" x2="22070" y2="28809"/>
                                  <a14:foregroundMark x1="22070" y1="28809" x2="19141" y2="29363"/>
                                  <a14:foregroundMark x1="34570" y1="29917" x2="24219" y2="28809"/>
                                  <a14:foregroundMark x1="19922" y1="32410" x2="20898" y2="47368"/>
                                  <a14:foregroundMark x1="20898" y1="47368" x2="24023" y2="52632"/>
                                  <a14:foregroundMark x1="18750" y1="35180" x2="20117" y2="49030"/>
                                  <a14:foregroundMark x1="20117" y1="49030" x2="22461" y2="53463"/>
                                  <a14:foregroundMark x1="18555" y1="35734" x2="20117" y2="49584"/>
                                  <a14:foregroundMark x1="20117" y1="49584" x2="21875" y2="52632"/>
                                  <a14:foregroundMark x1="17578" y1="36565" x2="19336" y2="50416"/>
                                  <a14:foregroundMark x1="19336" y1="50416" x2="20313" y2="52078"/>
                                  <a14:foregroundMark x1="22070" y1="64266" x2="30273" y2="70083"/>
                                  <a14:foregroundMark x1="30273" y1="70083" x2="34180" y2="77839"/>
                                  <a14:foregroundMark x1="32813" y1="72022" x2="37500" y2="83102"/>
                                  <a14:foregroundMark x1="37500" y1="83102" x2="47461" y2="83934"/>
                                  <a14:foregroundMark x1="47461" y1="83934" x2="53320" y2="74792"/>
                                  <a14:foregroundMark x1="53320" y1="74792" x2="53320" y2="73961"/>
                                  <a14:foregroundMark x1="37109" y1="85873" x2="46484" y2="85319"/>
                                  <a14:foregroundMark x1="46484" y1="85319" x2="52930" y2="7839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3" t="24319" r="26190" b="11737"/>
                    <a:stretch/>
                  </pic:blipFill>
                  <pic:spPr bwMode="auto">
                    <a:xfrm>
                      <a:off x="0" y="0"/>
                      <a:ext cx="326199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6DF02" w14:textId="77777777" w:rsidR="00516912" w:rsidRDefault="00516912" w:rsidP="00516912"/>
    <w:p w14:paraId="5D561CFA" w14:textId="77777777" w:rsidR="00516912" w:rsidRDefault="00516912" w:rsidP="00516912"/>
    <w:p w14:paraId="4BA28713" w14:textId="77777777" w:rsidR="00516912" w:rsidRDefault="00516912" w:rsidP="00516912"/>
    <w:p w14:paraId="3524BF17" w14:textId="77777777" w:rsidR="00516912" w:rsidRDefault="00516912" w:rsidP="00516912"/>
    <w:p w14:paraId="5DC3B15E" w14:textId="77777777" w:rsidR="00516912" w:rsidRDefault="00516912" w:rsidP="00516912"/>
    <w:p w14:paraId="37783F16" w14:textId="77777777" w:rsidR="00516912" w:rsidRDefault="00516912" w:rsidP="00516912"/>
    <w:p w14:paraId="24279338" w14:textId="38A6A54E" w:rsidR="00516912" w:rsidRDefault="00516912">
      <w:pPr>
        <w:widowControl/>
        <w:wordWrap/>
        <w:autoSpaceDE/>
        <w:autoSpaceDN/>
      </w:pPr>
      <w:r>
        <w:br w:type="page"/>
      </w:r>
    </w:p>
    <w:p w14:paraId="2527C63A" w14:textId="77777777" w:rsidR="00516912" w:rsidRDefault="00516912" w:rsidP="00516912">
      <w:pPr>
        <w:pStyle w:val="2"/>
      </w:pPr>
      <w:proofErr w:type="gramStart"/>
      <w:r>
        <w:rPr>
          <w:rFonts w:hint="eastAsia"/>
        </w:rPr>
        <w:lastRenderedPageBreak/>
        <w:t>HF</w:t>
      </w:r>
      <w:r>
        <w:t>SM(</w:t>
      </w:r>
      <w:proofErr w:type="gramEnd"/>
      <w:r>
        <w:rPr>
          <w:rFonts w:hint="eastAsia"/>
        </w:rPr>
        <w:t>H</w:t>
      </w:r>
      <w:r>
        <w:t>ierarchical F</w:t>
      </w:r>
      <w:r>
        <w:rPr>
          <w:rFonts w:hint="eastAsia"/>
        </w:rPr>
        <w:t xml:space="preserve">inite </w:t>
      </w:r>
      <w:r>
        <w:t>State Machine)</w:t>
      </w:r>
    </w:p>
    <w:p w14:paraId="01EC6EB9" w14:textId="77777777" w:rsidR="00516912" w:rsidRDefault="00516912" w:rsidP="00516912">
      <w:pPr>
        <w:pStyle w:val="a"/>
      </w:pPr>
      <w:r>
        <w:rPr>
          <w:rFonts w:hint="eastAsia"/>
        </w:rPr>
        <w:t xml:space="preserve">일반적인 </w:t>
      </w:r>
      <w:r>
        <w:t>FSM</w:t>
      </w:r>
      <w:r>
        <w:rPr>
          <w:rFonts w:hint="eastAsia"/>
        </w:rPr>
        <w:t xml:space="preserve">의 모델을 확장시킨 모델로서 전체 흐름을 그룹화하고 그룹을 세부 </w:t>
      </w:r>
      <w:r>
        <w:t>FSM</w:t>
      </w:r>
      <w:r>
        <w:rPr>
          <w:rFonts w:hint="eastAsia"/>
        </w:rPr>
        <w:t>으로 보완하여 다양한 상태들을 처리</w:t>
      </w:r>
    </w:p>
    <w:p w14:paraId="666065E7" w14:textId="7CBFD059" w:rsidR="00516912" w:rsidRDefault="00516912" w:rsidP="00516912">
      <w:pPr>
        <w:pStyle w:val="a"/>
      </w:pPr>
      <w:r>
        <w:rPr>
          <w:rFonts w:hint="eastAsia"/>
        </w:rPr>
        <w:t xml:space="preserve">세부 </w:t>
      </w:r>
      <w:r>
        <w:t>FSM</w:t>
      </w:r>
      <w:r>
        <w:rPr>
          <w:rFonts w:hint="eastAsia"/>
        </w:rPr>
        <w:t xml:space="preserve">을 모듈화 하여 조합하면 다양한 </w:t>
      </w:r>
      <w:r>
        <w:t xml:space="preserve">AI </w:t>
      </w:r>
      <w:r>
        <w:rPr>
          <w:rFonts w:hint="eastAsia"/>
        </w:rPr>
        <w:t>유형을 만들 수 있음</w:t>
      </w:r>
    </w:p>
    <w:p w14:paraId="2F33EBEC" w14:textId="7DF1AC34" w:rsidR="00516912" w:rsidRDefault="00516912">
      <w:pPr>
        <w:widowControl/>
        <w:wordWrap/>
        <w:autoSpaceDE/>
        <w:autoSpaceDN/>
        <w:rPr>
          <w:spacing w:val="-20"/>
          <w:sz w:val="18"/>
        </w:rPr>
      </w:pPr>
      <w:r>
        <w:rPr>
          <w:rFonts w:hint="eastAsia"/>
          <w:noProof/>
          <w:spacing w:val="-20"/>
          <w:sz w:val="18"/>
        </w:rPr>
        <w:drawing>
          <wp:anchor distT="0" distB="0" distL="114300" distR="114300" simplePos="0" relativeHeight="251814912" behindDoc="0" locked="0" layoutInCell="1" allowOverlap="1" wp14:anchorId="77B50960" wp14:editId="2E788189">
            <wp:simplePos x="0" y="0"/>
            <wp:positionH relativeFrom="margin">
              <wp:posOffset>723900</wp:posOffset>
            </wp:positionH>
            <wp:positionV relativeFrom="paragraph">
              <wp:posOffset>4390833</wp:posOffset>
            </wp:positionV>
            <wp:extent cx="5193212" cy="3319144"/>
            <wp:effectExtent l="0" t="0" r="7620" b="0"/>
            <wp:wrapNone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212" cy="331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0816" behindDoc="0" locked="0" layoutInCell="1" allowOverlap="1" wp14:anchorId="2D717513" wp14:editId="600E38EA">
            <wp:simplePos x="0" y="0"/>
            <wp:positionH relativeFrom="margin">
              <wp:posOffset>1646555</wp:posOffset>
            </wp:positionH>
            <wp:positionV relativeFrom="page">
              <wp:posOffset>2959735</wp:posOffset>
            </wp:positionV>
            <wp:extent cx="3346450" cy="2535555"/>
            <wp:effectExtent l="0" t="0" r="6350" b="0"/>
            <wp:wrapNone/>
            <wp:docPr id="350" name="그림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ackgroundRemoval t="36947" b="88717" l="11442" r="67868">
                                  <a14:foregroundMark x1="18182" y1="51327" x2="46395" y2="51327"/>
                                  <a14:foregroundMark x1="46395" y1="51327" x2="17085" y2="46681"/>
                                  <a14:foregroundMark x1="17085" y1="46681" x2="38715" y2="42257"/>
                                  <a14:foregroundMark x1="38715" y1="42257" x2="5016" y2="39602"/>
                                  <a14:foregroundMark x1="5016" y1="39602" x2="64420" y2="40929"/>
                                  <a14:foregroundMark x1="64420" y1="40929" x2="14734" y2="41150"/>
                                  <a14:foregroundMark x1="14734" y1="41150" x2="55486" y2="44690"/>
                                  <a14:foregroundMark x1="55486" y1="44690" x2="5486" y2="42478"/>
                                  <a14:foregroundMark x1="5486" y1="42478" x2="29624" y2="40265"/>
                                  <a14:foregroundMark x1="29624" y1="40265" x2="43103" y2="40708"/>
                                  <a14:foregroundMark x1="43103" y1="40708" x2="16458" y2="40708"/>
                                  <a14:foregroundMark x1="16458" y1="40708" x2="76646" y2="41814"/>
                                  <a14:foregroundMark x1="76646" y1="41814" x2="85423" y2="40708"/>
                                  <a14:foregroundMark x1="85423" y1="40708" x2="7053" y2="37168"/>
                                  <a14:foregroundMark x1="7053" y1="37168" x2="42633" y2="32080"/>
                                  <a14:foregroundMark x1="42633" y1="32080" x2="20690" y2="31195"/>
                                  <a14:foregroundMark x1="20690" y1="31195" x2="28213" y2="34956"/>
                                  <a14:foregroundMark x1="28213" y1="34956" x2="1097" y2="41372"/>
                                  <a14:foregroundMark x1="1097" y1="41372" x2="75078" y2="43805"/>
                                  <a14:foregroundMark x1="75078" y1="43805" x2="5956" y2="48451"/>
                                  <a14:foregroundMark x1="5956" y1="48451" x2="82288" y2="52876"/>
                                  <a14:foregroundMark x1="82288" y1="52876" x2="14734" y2="54425"/>
                                  <a14:foregroundMark x1="14734" y1="54425" x2="61599" y2="57743"/>
                                  <a14:foregroundMark x1="61599" y1="57743" x2="19122" y2="61947"/>
                                  <a14:foregroundMark x1="19122" y1="61947" x2="42320" y2="62832"/>
                                  <a14:foregroundMark x1="42320" y1="62832" x2="14890" y2="66372"/>
                                  <a14:foregroundMark x1="14890" y1="66372" x2="39655" y2="68363"/>
                                  <a14:foregroundMark x1="39655" y1="68363" x2="75078" y2="67699"/>
                                  <a14:foregroundMark x1="75078" y1="67699" x2="17868" y2="65487"/>
                                  <a14:foregroundMark x1="17868" y1="65487" x2="45611" y2="65487"/>
                                  <a14:foregroundMark x1="45611" y1="65487" x2="58307" y2="65487"/>
                                  <a14:foregroundMark x1="58307" y1="65487" x2="27429" y2="67035"/>
                                  <a14:foregroundMark x1="27429" y1="67035" x2="31975" y2="80531"/>
                                  <a14:foregroundMark x1="31975" y1="80531" x2="42320" y2="85619"/>
                                  <a14:foregroundMark x1="42320" y1="85619" x2="34013" y2="87389"/>
                                  <a14:foregroundMark x1="34013" y1="87389" x2="42947" y2="86726"/>
                                  <a14:foregroundMark x1="42947" y1="86726" x2="33699" y2="89159"/>
                                  <a14:foregroundMark x1="33699" y1="89159" x2="33386" y2="83628"/>
                                  <a14:foregroundMark x1="42006" y1="64602" x2="66771" y2="64159"/>
                                  <a14:foregroundMark x1="66771" y1="64159" x2="40282" y2="63717"/>
                                  <a14:foregroundMark x1="40282" y1="63717" x2="68025" y2="61283"/>
                                  <a14:foregroundMark x1="68025" y1="61283" x2="60658" y2="64602"/>
                                  <a14:foregroundMark x1="20533" y1="70575" x2="30878" y2="66814"/>
                                  <a14:foregroundMark x1="30878" y1="66814" x2="20690" y2="66814"/>
                                  <a14:foregroundMark x1="20690" y1="66814" x2="20219" y2="65044"/>
                                  <a14:foregroundMark x1="11129" y1="58407" x2="7994" y2="38496"/>
                                  <a14:foregroundMark x1="7994" y1="38496" x2="10972" y2="56858"/>
                                  <a14:foregroundMark x1="10972" y1="56858" x2="10345" y2="42257"/>
                                  <a14:foregroundMark x1="10345" y1="42257" x2="11755" y2="54867"/>
                                  <a14:foregroundMark x1="11755" y1="54867" x2="11442" y2="37389"/>
                                  <a14:foregroundMark x1="21317" y1="69912" x2="19592" y2="65708"/>
                                  <a14:foregroundMark x1="14420" y1="63496" x2="19122" y2="74558"/>
                                  <a14:foregroundMark x1="19122" y1="74558" x2="19592" y2="58186"/>
                                  <a14:foregroundMark x1="19592" y1="58186" x2="22884" y2="747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1" t="31464" r="36507" b="9601"/>
                    <a:stretch/>
                  </pic:blipFill>
                  <pic:spPr bwMode="auto">
                    <a:xfrm>
                      <a:off x="0" y="0"/>
                      <a:ext cx="334645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9792" behindDoc="0" locked="0" layoutInCell="1" allowOverlap="1" wp14:anchorId="30413C31" wp14:editId="1CAA422D">
            <wp:simplePos x="0" y="0"/>
            <wp:positionH relativeFrom="margin">
              <wp:posOffset>803910</wp:posOffset>
            </wp:positionH>
            <wp:positionV relativeFrom="page">
              <wp:posOffset>1380969</wp:posOffset>
            </wp:positionV>
            <wp:extent cx="5041900" cy="1500505"/>
            <wp:effectExtent l="0" t="0" r="6350" b="4445"/>
            <wp:wrapNone/>
            <wp:docPr id="349" name="그림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pacing w:val="-20"/>
          <w:sz w:val="18"/>
        </w:rPr>
        <w:br w:type="page"/>
      </w:r>
    </w:p>
    <w:p w14:paraId="6C206465" w14:textId="0820AC00" w:rsidR="00516912" w:rsidRDefault="00516912" w:rsidP="00516912">
      <w:pPr>
        <w:pStyle w:val="2"/>
      </w:pPr>
      <w:proofErr w:type="gramStart"/>
      <w:r>
        <w:rPr>
          <w:rFonts w:hint="eastAsia"/>
        </w:rPr>
        <w:lastRenderedPageBreak/>
        <w:t>B</w:t>
      </w:r>
      <w:r>
        <w:t>T(</w:t>
      </w:r>
      <w:proofErr w:type="gramEnd"/>
      <w:r>
        <w:t>Behavior Tree)</w:t>
      </w:r>
    </w:p>
    <w:p w14:paraId="68734368" w14:textId="6928B82F" w:rsidR="00516912" w:rsidRDefault="00516912" w:rsidP="00516912">
      <w:pPr>
        <w:pStyle w:val="a"/>
      </w:pPr>
      <w:r>
        <w:rPr>
          <w:rFonts w:hint="eastAsia"/>
        </w:rPr>
        <w:t>상태를 계층적으로 나누어 정의하는 방식으로 전체 상태를 파악하고 모듈화 하는데 편리함</w:t>
      </w:r>
    </w:p>
    <w:p w14:paraId="5A2EE500" w14:textId="4E5FA06B" w:rsidR="00516912" w:rsidRDefault="00516912" w:rsidP="00516912">
      <w:pPr>
        <w:pStyle w:val="a"/>
      </w:pPr>
      <w:r>
        <w:rPr>
          <w:rFonts w:hint="eastAsia"/>
        </w:rPr>
        <w:t>트리 탐색 구조를 이</w:t>
      </w:r>
      <w:r w:rsidR="00DA434C">
        <w:rPr>
          <w:rFonts w:hint="eastAsia"/>
        </w:rPr>
        <w:t>용</w:t>
      </w:r>
      <w:r>
        <w:rPr>
          <w:rFonts w:hint="eastAsia"/>
        </w:rPr>
        <w:t>해 행동의 우선 순위를 정함</w:t>
      </w:r>
    </w:p>
    <w:p w14:paraId="24D52A49" w14:textId="54F06865" w:rsidR="00516912" w:rsidRDefault="00516912" w:rsidP="00516912">
      <w:pPr>
        <w:pStyle w:val="a"/>
      </w:pPr>
      <w:proofErr w:type="gramStart"/>
      <w:r>
        <w:t>FSM :</w:t>
      </w:r>
      <w:proofErr w:type="gramEnd"/>
      <w:r>
        <w:t xml:space="preserve"> </w:t>
      </w:r>
      <w:r>
        <w:rPr>
          <w:rFonts w:hint="eastAsia"/>
        </w:rPr>
        <w:t>상태를 정의하고 이벤트에 따라 상태가 바뀌는 것을 구조화</w:t>
      </w:r>
    </w:p>
    <w:p w14:paraId="25E1BB3E" w14:textId="152CDC07" w:rsidR="00E6624E" w:rsidRDefault="0034335A" w:rsidP="00516912">
      <w:pPr>
        <w:pStyle w:val="a"/>
      </w:pPr>
      <w:r>
        <w:rPr>
          <w:rFonts w:hint="eastAsia"/>
          <w:noProof/>
        </w:rPr>
        <w:drawing>
          <wp:anchor distT="0" distB="0" distL="114300" distR="114300" simplePos="0" relativeHeight="251816960" behindDoc="0" locked="0" layoutInCell="1" allowOverlap="1" wp14:anchorId="64116799" wp14:editId="4AB971AB">
            <wp:simplePos x="0" y="0"/>
            <wp:positionH relativeFrom="margin">
              <wp:posOffset>807720</wp:posOffset>
            </wp:positionH>
            <wp:positionV relativeFrom="page">
              <wp:posOffset>1989084</wp:posOffset>
            </wp:positionV>
            <wp:extent cx="5029200" cy="1707515"/>
            <wp:effectExtent l="0" t="0" r="0" b="6985"/>
            <wp:wrapNone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98" t="43710" r="-180"/>
                    <a:stretch/>
                  </pic:blipFill>
                  <pic:spPr bwMode="auto">
                    <a:xfrm>
                      <a:off x="0" y="0"/>
                      <a:ext cx="502920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516912">
        <w:rPr>
          <w:rFonts w:hint="eastAsia"/>
        </w:rPr>
        <w:t>B</w:t>
      </w:r>
      <w:r w:rsidR="00516912">
        <w:t>T :</w:t>
      </w:r>
      <w:proofErr w:type="gramEnd"/>
      <w:r w:rsidR="00516912">
        <w:t xml:space="preserve"> AI </w:t>
      </w:r>
      <w:r w:rsidR="00516912">
        <w:rPr>
          <w:rFonts w:hint="eastAsia"/>
        </w:rPr>
        <w:t xml:space="preserve">가 달성할 목표를 정의하고 </w:t>
      </w:r>
      <w:proofErr w:type="spellStart"/>
      <w:r w:rsidR="00516912">
        <w:rPr>
          <w:rFonts w:hint="eastAsia"/>
        </w:rPr>
        <w:t>서브태스크로</w:t>
      </w:r>
      <w:proofErr w:type="spellEnd"/>
      <w:r w:rsidR="00516912">
        <w:rPr>
          <w:rFonts w:hint="eastAsia"/>
        </w:rPr>
        <w:t xml:space="preserve"> 나누어 구조화</w:t>
      </w:r>
    </w:p>
    <w:p w14:paraId="7501C651" w14:textId="77777777" w:rsidR="00E6624E" w:rsidRDefault="00E6624E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5A309765" w14:textId="6CE55D19" w:rsidR="00516912" w:rsidRDefault="00E6624E" w:rsidP="00E6624E">
      <w:pPr>
        <w:pStyle w:val="a"/>
        <w:numPr>
          <w:ilvl w:val="0"/>
          <w:numId w:val="0"/>
        </w:numPr>
        <w:ind w:left="403" w:hanging="403"/>
        <w:rPr>
          <w:rStyle w:val="a9"/>
        </w:rPr>
      </w:pPr>
      <w:r w:rsidRPr="00E6624E">
        <w:rPr>
          <w:rStyle w:val="a9"/>
          <w:rFonts w:hint="eastAsia"/>
        </w:rPr>
        <w:lastRenderedPageBreak/>
        <w:t>2</w:t>
      </w:r>
      <w:r w:rsidRPr="00E6624E">
        <w:rPr>
          <w:rStyle w:val="a9"/>
        </w:rPr>
        <w:t>020. 07. 01.</w:t>
      </w:r>
    </w:p>
    <w:p w14:paraId="37459284" w14:textId="4AE42125" w:rsidR="00E6624E" w:rsidRDefault="00E6624E" w:rsidP="00E6624E">
      <w:pPr>
        <w:pStyle w:val="1"/>
        <w:ind w:left="200" w:right="200"/>
      </w:pPr>
      <w:r w:rsidRPr="00E6624E">
        <w:rPr>
          <w:rStyle w:val="a9"/>
          <w:rFonts w:eastAsiaTheme="majorEastAsia"/>
          <w:b/>
          <w:bCs w:val="0"/>
          <w:smallCaps w:val="0"/>
          <w:color w:val="FFFFFF" w:themeColor="background1"/>
          <w:spacing w:val="20"/>
          <w:sz w:val="40"/>
        </w:rPr>
        <w:t>스킬과</w:t>
      </w:r>
      <w:r w:rsidRPr="00E6624E">
        <w:rPr>
          <w:rStyle w:val="a9"/>
          <w:rFonts w:eastAsiaTheme="majorEastAsia" w:hint="eastAsia"/>
          <w:b/>
          <w:bCs w:val="0"/>
          <w:smallCaps w:val="0"/>
          <w:color w:val="FFFFFF" w:themeColor="background1"/>
          <w:spacing w:val="20"/>
          <w:sz w:val="40"/>
        </w:rPr>
        <w:t xml:space="preserve"> </w:t>
      </w:r>
      <w:r w:rsidRPr="00E6624E">
        <w:rPr>
          <w:rStyle w:val="a9"/>
          <w:rFonts w:eastAsiaTheme="majorEastAsia"/>
          <w:b/>
          <w:bCs w:val="0"/>
          <w:smallCaps w:val="0"/>
          <w:color w:val="FFFFFF" w:themeColor="background1"/>
          <w:spacing w:val="20"/>
          <w:sz w:val="40"/>
        </w:rPr>
        <w:t>상태</w:t>
      </w:r>
      <w:r w:rsidRPr="00E6624E">
        <w:rPr>
          <w:rStyle w:val="a9"/>
          <w:rFonts w:eastAsiaTheme="majorEastAsia" w:hint="eastAsia"/>
          <w:b/>
          <w:bCs w:val="0"/>
          <w:smallCaps w:val="0"/>
          <w:color w:val="FFFFFF" w:themeColor="background1"/>
          <w:spacing w:val="20"/>
          <w:sz w:val="40"/>
        </w:rPr>
        <w:t xml:space="preserve"> </w:t>
      </w:r>
      <w:r w:rsidRPr="00E6624E">
        <w:rPr>
          <w:rStyle w:val="a9"/>
          <w:rFonts w:eastAsiaTheme="majorEastAsia"/>
          <w:b/>
          <w:bCs w:val="0"/>
          <w:smallCaps w:val="0"/>
          <w:color w:val="FFFFFF" w:themeColor="background1"/>
          <w:spacing w:val="20"/>
          <w:sz w:val="40"/>
        </w:rPr>
        <w:t>이상</w:t>
      </w:r>
    </w:p>
    <w:p w14:paraId="7D4A0871" w14:textId="79676378" w:rsidR="00E6624E" w:rsidRDefault="00E6624E" w:rsidP="00E6624E">
      <w:pPr>
        <w:pStyle w:val="4"/>
      </w:pPr>
      <w:r>
        <w:t>“</w:t>
      </w:r>
      <w:r>
        <w:rPr>
          <w:rFonts w:hint="eastAsia"/>
        </w:rPr>
        <w:t>스킬 없이 게임을 하면?</w:t>
      </w:r>
      <w:r>
        <w:t>”</w:t>
      </w:r>
    </w:p>
    <w:p w14:paraId="0E5FDC8C" w14:textId="0E9C9458" w:rsidR="00E6624E" w:rsidRPr="00E6624E" w:rsidRDefault="00E6624E" w:rsidP="00E6624E"/>
    <w:p w14:paraId="27F3B143" w14:textId="360C6D87" w:rsidR="00E6624E" w:rsidRDefault="00E6624E" w:rsidP="00E6624E">
      <w:pPr>
        <w:pStyle w:val="2"/>
      </w:pPr>
      <w:r>
        <w:rPr>
          <w:rFonts w:hint="eastAsia"/>
        </w:rPr>
        <w:t>스킬의 구분</w:t>
      </w:r>
    </w:p>
    <w:p w14:paraId="15D2A80A" w14:textId="03900C04" w:rsidR="00E6624E" w:rsidRDefault="00E6624E" w:rsidP="00E6624E">
      <w:pPr>
        <w:pStyle w:val="a"/>
      </w:pPr>
      <w:r>
        <w:rPr>
          <w:rFonts w:hint="eastAsia"/>
        </w:rPr>
        <w:t xml:space="preserve">스킬 </w:t>
      </w:r>
      <w:r w:rsidRPr="0064449C">
        <w:rPr>
          <w:rFonts w:hint="eastAsia"/>
          <w:color w:val="FF0000"/>
        </w:rPr>
        <w:t>발동 타입</w:t>
      </w:r>
      <w:r>
        <w:rPr>
          <w:rFonts w:hint="eastAsia"/>
        </w:rPr>
        <w:t>에 따른 구분</w:t>
      </w:r>
    </w:p>
    <w:p w14:paraId="4829A4BC" w14:textId="7063D5D8" w:rsidR="00E6624E" w:rsidRDefault="00E6624E" w:rsidP="0064449C">
      <w:pPr>
        <w:pStyle w:val="7"/>
        <w:ind w:left="400"/>
      </w:pPr>
      <w:r>
        <w:rPr>
          <w:rFonts w:hint="eastAsia"/>
        </w:rPr>
        <w:t>인스턴스(즉시 발동 형</w:t>
      </w:r>
      <w:r>
        <w:t xml:space="preserve">), </w:t>
      </w:r>
      <w:r>
        <w:rPr>
          <w:rFonts w:hint="eastAsia"/>
        </w:rPr>
        <w:t>캐스팅(일정 시간 후 발동</w:t>
      </w:r>
      <w:r>
        <w:t xml:space="preserve">), </w:t>
      </w:r>
      <w:proofErr w:type="spellStart"/>
      <w:r>
        <w:rPr>
          <w:rFonts w:hint="eastAsia"/>
        </w:rPr>
        <w:t>차징</w:t>
      </w:r>
      <w:proofErr w:type="spellEnd"/>
      <w:r>
        <w:t>(</w:t>
      </w:r>
      <w:r>
        <w:rPr>
          <w:rFonts w:hint="eastAsia"/>
        </w:rPr>
        <w:t>충전 후 발동</w:t>
      </w:r>
      <w:r>
        <w:t xml:space="preserve">), </w:t>
      </w:r>
      <w:proofErr w:type="spellStart"/>
      <w:r w:rsidR="0064449C">
        <w:rPr>
          <w:rFonts w:hint="eastAsia"/>
        </w:rPr>
        <w:t>채</w:t>
      </w:r>
      <w:r>
        <w:rPr>
          <w:rFonts w:hint="eastAsia"/>
        </w:rPr>
        <w:t>널링</w:t>
      </w:r>
      <w:proofErr w:type="spellEnd"/>
      <w:r>
        <w:rPr>
          <w:rFonts w:hint="eastAsia"/>
        </w:rPr>
        <w:t>(일정 시간 동안 지속 효과</w:t>
      </w:r>
      <w:r>
        <w:t>)</w:t>
      </w:r>
      <w:r w:rsidR="0064449C">
        <w:t xml:space="preserve">, </w:t>
      </w:r>
      <w:r w:rsidR="0064449C">
        <w:rPr>
          <w:rFonts w:hint="eastAsia"/>
        </w:rPr>
        <w:t>패시브(캐릭터에 누적되는 효과</w:t>
      </w:r>
      <w:r w:rsidR="0064449C">
        <w:t>)</w:t>
      </w:r>
    </w:p>
    <w:p w14:paraId="196B9EA5" w14:textId="4371E8F4" w:rsidR="00E6624E" w:rsidRDefault="00E6624E" w:rsidP="00E6624E">
      <w:pPr>
        <w:pStyle w:val="a"/>
      </w:pPr>
      <w:r>
        <w:rPr>
          <w:rFonts w:hint="eastAsia"/>
        </w:rPr>
        <w:t xml:space="preserve">스킬 </w:t>
      </w:r>
      <w:r w:rsidRPr="0064449C">
        <w:rPr>
          <w:rFonts w:hint="eastAsia"/>
          <w:color w:val="FF0000"/>
        </w:rPr>
        <w:t>타겟</w:t>
      </w:r>
      <w:r>
        <w:rPr>
          <w:rFonts w:hint="eastAsia"/>
        </w:rPr>
        <w:t>에 따른 구분</w:t>
      </w:r>
    </w:p>
    <w:p w14:paraId="0402B029" w14:textId="06BCAF35" w:rsidR="00E6624E" w:rsidRDefault="00E6624E" w:rsidP="0064449C">
      <w:pPr>
        <w:pStyle w:val="7"/>
        <w:ind w:left="400"/>
      </w:pPr>
      <w:r>
        <w:rPr>
          <w:rFonts w:hint="eastAsia"/>
        </w:rPr>
        <w:t>타겟팅,</w:t>
      </w:r>
      <w:r>
        <w:t xml:space="preserve"> </w:t>
      </w:r>
      <w:r>
        <w:rPr>
          <w:rFonts w:hint="eastAsia"/>
        </w:rPr>
        <w:t>논 타겟팅</w:t>
      </w:r>
    </w:p>
    <w:p w14:paraId="0F9A4897" w14:textId="78856F4D" w:rsidR="00E6624E" w:rsidRDefault="00E6624E" w:rsidP="00E6624E">
      <w:pPr>
        <w:pStyle w:val="a"/>
      </w:pPr>
      <w:r>
        <w:rPr>
          <w:rFonts w:hint="eastAsia"/>
        </w:rPr>
        <w:t xml:space="preserve">스킬 </w:t>
      </w:r>
      <w:r w:rsidRPr="0064449C">
        <w:rPr>
          <w:rFonts w:hint="eastAsia"/>
          <w:color w:val="FF0000"/>
        </w:rPr>
        <w:t>범위</w:t>
      </w:r>
      <w:r>
        <w:rPr>
          <w:rFonts w:hint="eastAsia"/>
        </w:rPr>
        <w:t>에 따른 구분</w:t>
      </w:r>
    </w:p>
    <w:p w14:paraId="320BE711" w14:textId="4561C470" w:rsidR="00E6624E" w:rsidRDefault="00E6624E" w:rsidP="0064449C">
      <w:pPr>
        <w:pStyle w:val="7"/>
        <w:ind w:left="400"/>
      </w:pPr>
      <w:r>
        <w:rPr>
          <w:rFonts w:hint="eastAsia"/>
        </w:rPr>
        <w:t>단일 대상 스킬,</w:t>
      </w:r>
      <w:r>
        <w:t xml:space="preserve"> </w:t>
      </w:r>
      <w:r>
        <w:rPr>
          <w:rFonts w:hint="eastAsia"/>
        </w:rPr>
        <w:t>광역 스킬</w:t>
      </w:r>
    </w:p>
    <w:p w14:paraId="52B9E703" w14:textId="6EE8A200" w:rsidR="00E6624E" w:rsidRDefault="00E6624E" w:rsidP="00E6624E">
      <w:pPr>
        <w:pStyle w:val="a"/>
      </w:pPr>
      <w:r>
        <w:rPr>
          <w:rFonts w:hint="eastAsia"/>
        </w:rPr>
        <w:t xml:space="preserve">스킬 </w:t>
      </w:r>
      <w:r w:rsidRPr="0064449C">
        <w:rPr>
          <w:rFonts w:hint="eastAsia"/>
          <w:color w:val="FF0000"/>
        </w:rPr>
        <w:t>역할</w:t>
      </w:r>
      <w:r>
        <w:rPr>
          <w:rFonts w:hint="eastAsia"/>
        </w:rPr>
        <w:t>에 따른 구분</w:t>
      </w:r>
    </w:p>
    <w:p w14:paraId="6D9BBE8D" w14:textId="4156C229" w:rsidR="00E6624E" w:rsidRDefault="00E6624E" w:rsidP="0064449C">
      <w:pPr>
        <w:pStyle w:val="7"/>
        <w:ind w:left="400"/>
      </w:pPr>
      <w:r>
        <w:rPr>
          <w:rFonts w:hint="eastAsia"/>
        </w:rPr>
        <w:t>공격,</w:t>
      </w:r>
      <w:r>
        <w:t xml:space="preserve"> </w:t>
      </w:r>
      <w:r>
        <w:rPr>
          <w:rFonts w:hint="eastAsia"/>
        </w:rPr>
        <w:t>버프,</w:t>
      </w:r>
      <w:r>
        <w:t xml:space="preserve"> </w:t>
      </w:r>
      <w:proofErr w:type="spellStart"/>
      <w:r>
        <w:rPr>
          <w:rFonts w:hint="eastAsia"/>
        </w:rPr>
        <w:t>디버프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회복,</w:t>
      </w:r>
      <w:r>
        <w:t xml:space="preserve"> </w:t>
      </w:r>
      <w:r>
        <w:rPr>
          <w:rFonts w:hint="eastAsia"/>
        </w:rPr>
        <w:t>소환</w:t>
      </w:r>
    </w:p>
    <w:p w14:paraId="386378BC" w14:textId="0A819A8C" w:rsidR="00E6624E" w:rsidRDefault="0064449C" w:rsidP="0064449C">
      <w:pPr>
        <w:pStyle w:val="3"/>
        <w:ind w:left="840" w:hanging="440"/>
      </w:pPr>
      <w:r>
        <w:rPr>
          <w:rFonts w:hint="eastAsia"/>
        </w:rPr>
        <w:t>[해당 강의에서는 생산 등 비 전투형 스킬은 다루지 않습니다.</w:t>
      </w:r>
      <w:r>
        <w:t>]</w:t>
      </w:r>
    </w:p>
    <w:p w14:paraId="2912ADF9" w14:textId="4CA8FD60" w:rsidR="0064449C" w:rsidRDefault="0064449C" w:rsidP="0064449C"/>
    <w:p w14:paraId="0A0D3680" w14:textId="0C06BD86" w:rsidR="0064449C" w:rsidRDefault="0054486E" w:rsidP="0064449C">
      <w:pPr>
        <w:pStyle w:val="2"/>
      </w:pPr>
      <w:r>
        <w:rPr>
          <w:rFonts w:hint="eastAsia"/>
        </w:rPr>
        <w:t>스킬 설계 시 체크사항</w:t>
      </w:r>
    </w:p>
    <w:p w14:paraId="79A16982" w14:textId="0D921F3E" w:rsidR="0054486E" w:rsidRDefault="0054486E" w:rsidP="0054486E">
      <w:pPr>
        <w:pStyle w:val="a"/>
      </w:pPr>
      <w:r w:rsidRPr="0054486E">
        <w:rPr>
          <w:rFonts w:hint="eastAsia"/>
          <w:color w:val="FF0000"/>
        </w:rPr>
        <w:t>역할과 성격의 구분</w:t>
      </w:r>
      <w:r>
        <w:rPr>
          <w:rFonts w:hint="eastAsia"/>
        </w:rPr>
        <w:t>이 확실한지 체크</w:t>
      </w:r>
    </w:p>
    <w:p w14:paraId="39C5420D" w14:textId="33E4A3E4" w:rsidR="0054486E" w:rsidRDefault="0054486E" w:rsidP="0054486E">
      <w:pPr>
        <w:pStyle w:val="7"/>
        <w:ind w:left="400"/>
      </w:pPr>
      <w:proofErr w:type="gramStart"/>
      <w:r>
        <w:rPr>
          <w:rFonts w:hint="eastAsia"/>
        </w:rPr>
        <w:t xml:space="preserve">상위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하위 클래스로 나누어 </w:t>
      </w:r>
      <w:proofErr w:type="spellStart"/>
      <w:r>
        <w:rPr>
          <w:rFonts w:hint="eastAsia"/>
        </w:rPr>
        <w:t>데이터량을</w:t>
      </w:r>
      <w:proofErr w:type="spellEnd"/>
      <w:r>
        <w:rPr>
          <w:rFonts w:hint="eastAsia"/>
        </w:rPr>
        <w:t xml:space="preserve"> 절약할 수 있는지 </w:t>
      </w:r>
      <w:r>
        <w:t xml:space="preserve">vs </w:t>
      </w:r>
      <w:r>
        <w:rPr>
          <w:rFonts w:hint="eastAsia"/>
        </w:rPr>
        <w:t>데이터 사이즈는 크지만 복잡한 형태의 기능을 구현해야 하는지</w:t>
      </w:r>
    </w:p>
    <w:p w14:paraId="65703A04" w14:textId="73262E6E" w:rsidR="0054486E" w:rsidRDefault="0054486E" w:rsidP="0054486E">
      <w:pPr>
        <w:pStyle w:val="7"/>
        <w:ind w:left="400"/>
      </w:pP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XX </w:t>
      </w:r>
      <w:r>
        <w:rPr>
          <w:rFonts w:hint="eastAsia"/>
        </w:rPr>
        <w:t xml:space="preserve">스킬은 </w:t>
      </w:r>
      <w:proofErr w:type="spellStart"/>
      <w:r>
        <w:rPr>
          <w:rFonts w:hint="eastAsia"/>
        </w:rPr>
        <w:t>타겟팅한</w:t>
      </w:r>
      <w:proofErr w:type="spellEnd"/>
      <w:r>
        <w:rPr>
          <w:rFonts w:hint="eastAsia"/>
        </w:rPr>
        <w:t xml:space="preserve"> 적 </w:t>
      </w:r>
      <w:r>
        <w:t>1</w:t>
      </w:r>
      <w:r>
        <w:rPr>
          <w:rFonts w:hint="eastAsia"/>
        </w:rPr>
        <w:t xml:space="preserve">인에게 즉시 데미지를 입히고 </w:t>
      </w:r>
      <w:r>
        <w:t>1</w:t>
      </w:r>
      <w:r>
        <w:rPr>
          <w:rFonts w:hint="eastAsia"/>
        </w:rPr>
        <w:t xml:space="preserve">초 간 해당 적과 주변 </w:t>
      </w:r>
      <w:r>
        <w:t xml:space="preserve">1m  </w:t>
      </w:r>
      <w:r>
        <w:rPr>
          <w:rFonts w:hint="eastAsia"/>
        </w:rPr>
        <w:t xml:space="preserve">내의 적에게 </w:t>
      </w:r>
      <w:r>
        <w:t>Stun</w:t>
      </w:r>
      <w:r>
        <w:rPr>
          <w:rFonts w:hint="eastAsia"/>
        </w:rPr>
        <w:t>과 독 데미지를 입힌다</w:t>
      </w:r>
    </w:p>
    <w:p w14:paraId="7B9DE34E" w14:textId="061F5409" w:rsidR="0054486E" w:rsidRDefault="0054486E" w:rsidP="0054486E">
      <w:pPr>
        <w:pStyle w:val="a"/>
      </w:pPr>
      <w:r w:rsidRPr="0054486E">
        <w:rPr>
          <w:rFonts w:hint="eastAsia"/>
          <w:color w:val="FF0000"/>
        </w:rPr>
        <w:t>게임의 플레이 환경</w:t>
      </w:r>
      <w:r>
        <w:rPr>
          <w:rFonts w:hint="eastAsia"/>
        </w:rPr>
        <w:t>을 고려</w:t>
      </w:r>
    </w:p>
    <w:p w14:paraId="7AE79277" w14:textId="557E1D9E" w:rsidR="0054486E" w:rsidRDefault="0054486E" w:rsidP="0054486E">
      <w:pPr>
        <w:pStyle w:val="7"/>
        <w:ind w:left="400"/>
      </w:pPr>
      <w:r>
        <w:rPr>
          <w:rFonts w:hint="eastAsia"/>
        </w:rPr>
        <w:t>특히 멀티플레이어 환경에서 너무 강해지거나 쓸모가 없어지거나 예측을 벗어난 상황이 벌어지지 않도록 고려</w:t>
      </w:r>
    </w:p>
    <w:p w14:paraId="624307FE" w14:textId="543CB30F" w:rsidR="0054486E" w:rsidRDefault="0054486E" w:rsidP="0054486E">
      <w:pPr>
        <w:pStyle w:val="7"/>
        <w:ind w:left="400"/>
      </w:pP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적의 최대 </w:t>
      </w:r>
      <w:r>
        <w:t>HP</w:t>
      </w:r>
      <w:r>
        <w:rPr>
          <w:rFonts w:hint="eastAsia"/>
        </w:rPr>
        <w:t xml:space="preserve">의 </w:t>
      </w:r>
      <w:r>
        <w:t>5%</w:t>
      </w:r>
      <w:r>
        <w:rPr>
          <w:rFonts w:hint="eastAsia"/>
        </w:rPr>
        <w:t>를 무조건 깎는 스킬이 있을 때,</w:t>
      </w:r>
      <w:r>
        <w:t xml:space="preserve"> 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명의 공대의 고대원이 모두 해당 스킬만 들고 레이드를 간다면?</w:t>
      </w:r>
    </w:p>
    <w:p w14:paraId="37AE1F51" w14:textId="2DF42A3D" w:rsidR="006B4B41" w:rsidRDefault="006B4B41" w:rsidP="006B4B41"/>
    <w:p w14:paraId="6F40E741" w14:textId="6F5145F7" w:rsidR="006B4B41" w:rsidRDefault="006B4B41" w:rsidP="006B4B41">
      <w:pPr>
        <w:pStyle w:val="2"/>
      </w:pPr>
      <w:r>
        <w:rPr>
          <w:rFonts w:hint="eastAsia"/>
        </w:rPr>
        <w:t>투사체 설계</w:t>
      </w:r>
    </w:p>
    <w:p w14:paraId="76A7CC53" w14:textId="1B290C7D" w:rsidR="006B4B41" w:rsidRDefault="006B4B41" w:rsidP="006B4B41">
      <w:pPr>
        <w:pStyle w:val="a"/>
      </w:pPr>
      <w:r>
        <w:rPr>
          <w:rFonts w:hint="eastAsia"/>
        </w:rPr>
        <w:t xml:space="preserve">스킬 클래스는 투사체의 </w:t>
      </w:r>
      <w:r>
        <w:t xml:space="preserve">ID, </w:t>
      </w:r>
      <w:r>
        <w:rPr>
          <w:rFonts w:hint="eastAsia"/>
        </w:rPr>
        <w:t>개수</w:t>
      </w:r>
      <w:r>
        <w:t xml:space="preserve">, </w:t>
      </w:r>
      <w:r>
        <w:rPr>
          <w:rFonts w:hint="eastAsia"/>
        </w:rPr>
        <w:t>생성 타이밍 등만 제어</w:t>
      </w:r>
    </w:p>
    <w:p w14:paraId="10D0D0CF" w14:textId="18FDECC8" w:rsidR="006B4B41" w:rsidRDefault="006B4B41" w:rsidP="006B4B41">
      <w:pPr>
        <w:pStyle w:val="a"/>
      </w:pPr>
      <w:r>
        <w:rPr>
          <w:rFonts w:hint="eastAsia"/>
        </w:rPr>
        <w:t>투사체는 별도의 클래스로 제어</w:t>
      </w:r>
    </w:p>
    <w:p w14:paraId="6071813B" w14:textId="450656E5" w:rsidR="006B4B41" w:rsidRDefault="006B4B41" w:rsidP="006B4B41">
      <w:pPr>
        <w:pStyle w:val="a"/>
      </w:pPr>
      <w:r>
        <w:rPr>
          <w:rFonts w:hint="eastAsia"/>
        </w:rPr>
        <w:t>투사체의 크기,</w:t>
      </w:r>
      <w:r>
        <w:t xml:space="preserve"> </w:t>
      </w:r>
      <w:r>
        <w:rPr>
          <w:rFonts w:hint="eastAsia"/>
        </w:rPr>
        <w:t>이동 거리,</w:t>
      </w:r>
      <w:r>
        <w:t xml:space="preserve"> </w:t>
      </w:r>
      <w:r>
        <w:rPr>
          <w:rFonts w:hint="eastAsia"/>
        </w:rPr>
        <w:t>이동 궤적,</w:t>
      </w:r>
      <w:r>
        <w:t xml:space="preserve"> </w:t>
      </w:r>
      <w:r>
        <w:rPr>
          <w:rFonts w:hint="eastAsia"/>
        </w:rPr>
        <w:t>폭발 등은 스크립트로 제어</w:t>
      </w:r>
    </w:p>
    <w:p w14:paraId="1F406E47" w14:textId="05D36087" w:rsidR="00627330" w:rsidRDefault="00627330" w:rsidP="00627330">
      <w:pPr>
        <w:pStyle w:val="a"/>
        <w:numPr>
          <w:ilvl w:val="0"/>
          <w:numId w:val="0"/>
        </w:numPr>
        <w:ind w:left="403" w:hanging="403"/>
      </w:pPr>
    </w:p>
    <w:p w14:paraId="192AE081" w14:textId="1433D2BC" w:rsidR="00627330" w:rsidRDefault="00627330" w:rsidP="00627330">
      <w:pPr>
        <w:pStyle w:val="2"/>
      </w:pPr>
      <w:proofErr w:type="spellStart"/>
      <w:r>
        <w:rPr>
          <w:rFonts w:hint="eastAsia"/>
        </w:rPr>
        <w:t>소환물</w:t>
      </w:r>
      <w:proofErr w:type="spellEnd"/>
      <w:r>
        <w:rPr>
          <w:rFonts w:hint="eastAsia"/>
        </w:rPr>
        <w:t xml:space="preserve"> 설계</w:t>
      </w:r>
    </w:p>
    <w:p w14:paraId="232838D6" w14:textId="2C00F11E" w:rsidR="00627330" w:rsidRDefault="00627330" w:rsidP="00627330">
      <w:pPr>
        <w:pStyle w:val="a"/>
      </w:pPr>
      <w:r>
        <w:rPr>
          <w:rFonts w:hint="eastAsia"/>
        </w:rPr>
        <w:t>소환물도 기본적으로 투사체 설계와 비슷한 프로세스로 설계</w:t>
      </w:r>
    </w:p>
    <w:p w14:paraId="3B2EE224" w14:textId="46C191E7" w:rsidR="00627330" w:rsidRDefault="00627330" w:rsidP="00627330">
      <w:pPr>
        <w:pStyle w:val="a"/>
      </w:pPr>
      <w:r>
        <w:rPr>
          <w:rFonts w:hint="eastAsia"/>
        </w:rPr>
        <w:t>소환물의 공격 시 어그로 타겟에 대한 설정  규칙 필요</w:t>
      </w:r>
    </w:p>
    <w:p w14:paraId="36108DE5" w14:textId="59F28061" w:rsidR="00627330" w:rsidRDefault="00627330" w:rsidP="00627330">
      <w:pPr>
        <w:pStyle w:val="7"/>
        <w:ind w:left="400"/>
      </w:pP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소환물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어그로를</w:t>
      </w:r>
      <w:proofErr w:type="spellEnd"/>
      <w:r>
        <w:rPr>
          <w:rFonts w:hint="eastAsia"/>
        </w:rPr>
        <w:t xml:space="preserve"> 끌 수 있다.</w:t>
      </w:r>
      <w:r>
        <w:t xml:space="preserve"> </w:t>
      </w:r>
      <w:r>
        <w:rPr>
          <w:rFonts w:hint="eastAsia"/>
        </w:rPr>
        <w:t>똑똑한 몬스터는 소환물이 공격하더라도 주변인의 어그로 수치를 높인다 등등</w:t>
      </w:r>
    </w:p>
    <w:p w14:paraId="4733EE8B" w14:textId="1BD09AA3" w:rsidR="00627330" w:rsidRDefault="00627330" w:rsidP="00627330">
      <w:pPr>
        <w:pStyle w:val="a"/>
      </w:pPr>
      <w:r>
        <w:rPr>
          <w:rFonts w:hint="eastAsia"/>
        </w:rPr>
        <w:t xml:space="preserve">소환물도 몬스터처럼 </w:t>
      </w:r>
      <w:r>
        <w:t xml:space="preserve">AI </w:t>
      </w:r>
      <w:r>
        <w:rPr>
          <w:rFonts w:hint="eastAsia"/>
        </w:rPr>
        <w:t>등에 대한 구조 설계 필요</w:t>
      </w:r>
    </w:p>
    <w:p w14:paraId="2CC91DEE" w14:textId="3E07A369" w:rsidR="00535187" w:rsidRDefault="00535187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0978809" w14:textId="17D3A40E" w:rsidR="00535187" w:rsidRDefault="00535187" w:rsidP="00535187">
      <w:pPr>
        <w:pStyle w:val="4"/>
      </w:pPr>
      <w:r>
        <w:lastRenderedPageBreak/>
        <w:t>“</w:t>
      </w:r>
      <w:r>
        <w:rPr>
          <w:rFonts w:hint="eastAsia"/>
        </w:rPr>
        <w:t>상태</w:t>
      </w:r>
      <w:r w:rsidR="00782BEF">
        <w:rPr>
          <w:rFonts w:hint="eastAsia"/>
        </w:rPr>
        <w:t xml:space="preserve"> </w:t>
      </w:r>
      <w:r>
        <w:rPr>
          <w:rFonts w:hint="eastAsia"/>
        </w:rPr>
        <w:t>이상(캐릭터의 상태에 직접적으로 영향을 미치는 것</w:t>
      </w:r>
      <w:r>
        <w:t>)</w:t>
      </w:r>
      <w:r>
        <w:rPr>
          <w:rFonts w:hint="eastAsia"/>
        </w:rPr>
        <w:t xml:space="preserve"> 설계</w:t>
      </w:r>
      <w:r>
        <w:t>”</w:t>
      </w:r>
    </w:p>
    <w:p w14:paraId="3872E4D4" w14:textId="77777777" w:rsidR="00535187" w:rsidRDefault="00535187" w:rsidP="00535187">
      <w:pPr>
        <w:pStyle w:val="a"/>
        <w:numPr>
          <w:ilvl w:val="0"/>
          <w:numId w:val="0"/>
        </w:numPr>
      </w:pPr>
    </w:p>
    <w:p w14:paraId="6B76FE75" w14:textId="57B88831" w:rsidR="00535187" w:rsidRDefault="00535187" w:rsidP="00535187">
      <w:pPr>
        <w:pStyle w:val="2"/>
      </w:pPr>
      <w:r>
        <w:rPr>
          <w:rFonts w:hint="eastAsia"/>
        </w:rPr>
        <w:t>질문</w:t>
      </w:r>
    </w:p>
    <w:p w14:paraId="5D4D9242" w14:textId="0A790D1F" w:rsidR="00535187" w:rsidRDefault="00535187" w:rsidP="00535187">
      <w:pPr>
        <w:pStyle w:val="a"/>
      </w:pPr>
      <w:r>
        <w:rPr>
          <w:rFonts w:hint="eastAsia"/>
        </w:rPr>
        <w:t xml:space="preserve">모 게임에서 여러분의 캐릭터는 지속 시간 </w:t>
      </w:r>
      <w:r>
        <w:t>2</w:t>
      </w:r>
      <w:r>
        <w:rPr>
          <w:rFonts w:hint="eastAsia"/>
        </w:rPr>
        <w:t xml:space="preserve">초의 </w:t>
      </w:r>
      <w:r>
        <w:t>Blind, 1</w:t>
      </w:r>
      <w:r>
        <w:rPr>
          <w:rFonts w:hint="eastAsia"/>
        </w:rPr>
        <w:t xml:space="preserve">초의 </w:t>
      </w:r>
      <w:r>
        <w:t>Stun</w:t>
      </w:r>
      <w:r>
        <w:rPr>
          <w:rFonts w:hint="eastAsia"/>
        </w:rPr>
        <w:t>,</w:t>
      </w:r>
      <w:r>
        <w:t xml:space="preserve"> 1.5</w:t>
      </w:r>
      <w:r>
        <w:rPr>
          <w:rFonts w:hint="eastAsia"/>
        </w:rPr>
        <w:t>초</w:t>
      </w:r>
      <w:r w:rsidR="002A1930">
        <w:rPr>
          <w:rFonts w:hint="eastAsia"/>
        </w:rPr>
        <w:t xml:space="preserve">의 </w:t>
      </w:r>
      <w:r w:rsidR="002A1930">
        <w:t>Silence</w:t>
      </w:r>
      <w:r w:rsidR="002A1930">
        <w:rPr>
          <w:rFonts w:hint="eastAsia"/>
        </w:rPr>
        <w:t>를 동시에 맞았습니다.</w:t>
      </w:r>
      <w:r w:rsidR="002A1930">
        <w:t xml:space="preserve"> </w:t>
      </w:r>
      <w:r w:rsidR="002A1930">
        <w:rPr>
          <w:rFonts w:hint="eastAsia"/>
        </w:rPr>
        <w:t xml:space="preserve">여러분의 캐릭터는 </w:t>
      </w:r>
      <w:r w:rsidR="002A1930">
        <w:t>2</w:t>
      </w:r>
      <w:r w:rsidR="002A1930">
        <w:rPr>
          <w:rFonts w:hint="eastAsia"/>
        </w:rPr>
        <w:t>초 동안 어떤 상태가 되어야 할까요?</w:t>
      </w:r>
    </w:p>
    <w:p w14:paraId="60F91E40" w14:textId="378C113F" w:rsidR="002A1930" w:rsidRDefault="002A1930" w:rsidP="00535187">
      <w:pPr>
        <w:pStyle w:val="a"/>
      </w:pPr>
      <w:r>
        <w:rPr>
          <w:rFonts w:hint="eastAsia"/>
        </w:rPr>
        <w:t xml:space="preserve">여러분의 캐릭터는 </w:t>
      </w:r>
      <w:r>
        <w:t>10</w:t>
      </w:r>
      <w:r>
        <w:rPr>
          <w:rFonts w:hint="eastAsia"/>
        </w:rPr>
        <w:t xml:space="preserve">초의 </w:t>
      </w:r>
      <w:r>
        <w:t xml:space="preserve">Sleep </w:t>
      </w:r>
      <w:r>
        <w:rPr>
          <w:rFonts w:hint="eastAsia"/>
        </w:rPr>
        <w:t>마법에 걸려 있는 상태입니다.</w:t>
      </w:r>
      <w:r>
        <w:t xml:space="preserve"> </w:t>
      </w:r>
      <w:r>
        <w:rPr>
          <w:rFonts w:hint="eastAsia"/>
        </w:rPr>
        <w:t xml:space="preserve">이때 그 캐릭터에게 누군가 </w:t>
      </w:r>
      <w:r>
        <w:t>1</w:t>
      </w:r>
      <w:r>
        <w:rPr>
          <w:rFonts w:hint="eastAsia"/>
        </w:rPr>
        <w:t xml:space="preserve">초의 </w:t>
      </w:r>
      <w:r>
        <w:t>Stun</w:t>
      </w:r>
      <w:r>
        <w:rPr>
          <w:rFonts w:hint="eastAsia"/>
        </w:rPr>
        <w:t xml:space="preserve">을 건다면 </w:t>
      </w:r>
      <w:r>
        <w:t>1</w:t>
      </w:r>
      <w:r>
        <w:rPr>
          <w:rFonts w:hint="eastAsia"/>
        </w:rPr>
        <w:t>초 후 여러분의 캐릭터는 어떤 상태가 되어야 할까요?</w:t>
      </w:r>
    </w:p>
    <w:p w14:paraId="137E63A6" w14:textId="72C18EE6" w:rsidR="00782BEF" w:rsidRDefault="00782BEF" w:rsidP="00782BEF">
      <w:pPr>
        <w:pStyle w:val="a"/>
        <w:numPr>
          <w:ilvl w:val="0"/>
          <w:numId w:val="0"/>
        </w:numPr>
        <w:ind w:left="403" w:hanging="403"/>
      </w:pPr>
    </w:p>
    <w:p w14:paraId="06940538" w14:textId="59B4607B" w:rsidR="00782BEF" w:rsidRDefault="00782BEF" w:rsidP="00AB022A">
      <w:pPr>
        <w:pStyle w:val="2"/>
      </w:pPr>
      <w:r>
        <w:rPr>
          <w:rFonts w:hint="eastAsia"/>
        </w:rPr>
        <w:t>상태 이상 설계 시 체크사항</w:t>
      </w:r>
    </w:p>
    <w:p w14:paraId="77E62CB7" w14:textId="0D36684A" w:rsidR="00782BEF" w:rsidRDefault="00782BEF" w:rsidP="00782BEF">
      <w:pPr>
        <w:pStyle w:val="a"/>
      </w:pPr>
      <w:r>
        <w:rPr>
          <w:rFonts w:hint="eastAsia"/>
        </w:rPr>
        <w:t>상태 이상은 별도의 테이블을 통해 체크</w:t>
      </w:r>
    </w:p>
    <w:p w14:paraId="7B4BA6BC" w14:textId="75737F62" w:rsidR="00782BEF" w:rsidRDefault="00782BEF" w:rsidP="00782BEF">
      <w:pPr>
        <w:pStyle w:val="a"/>
      </w:pPr>
      <w:r>
        <w:rPr>
          <w:rFonts w:hint="eastAsia"/>
        </w:rPr>
        <w:t>게임 내에서 걸릴 수 있는 모든 상태이상의 종류 정리</w:t>
      </w:r>
    </w:p>
    <w:p w14:paraId="6AEAC949" w14:textId="116A28DC" w:rsidR="00782BEF" w:rsidRDefault="00782BEF" w:rsidP="00AB022A">
      <w:pPr>
        <w:pStyle w:val="7"/>
        <w:ind w:left="400"/>
      </w:pPr>
      <w:r>
        <w:rPr>
          <w:rFonts w:hint="eastAsia"/>
        </w:rPr>
        <w:t>S</w:t>
      </w:r>
      <w:r>
        <w:t xml:space="preserve">tun, Blind, Curse, Silence, </w:t>
      </w:r>
      <w:r>
        <w:rPr>
          <w:rFonts w:hint="eastAsia"/>
        </w:rPr>
        <w:t>S</w:t>
      </w:r>
      <w:r>
        <w:t>leep, Knockback</w:t>
      </w:r>
    </w:p>
    <w:p w14:paraId="30AE326D" w14:textId="02682C2F" w:rsidR="00782BEF" w:rsidRDefault="00782BEF" w:rsidP="00782BEF">
      <w:pPr>
        <w:pStyle w:val="a"/>
      </w:pPr>
      <w:r>
        <w:rPr>
          <w:rFonts w:hint="eastAsia"/>
        </w:rPr>
        <w:t>기본적으로 게임 내 모든 상태 이상은 한번에</w:t>
      </w:r>
      <w:r>
        <w:t xml:space="preserve"> </w:t>
      </w:r>
      <w:r>
        <w:rPr>
          <w:rFonts w:hint="eastAsia"/>
        </w:rPr>
        <w:t>모두 걸릴 수 있도록 테이블을 설계해야 함</w:t>
      </w:r>
    </w:p>
    <w:p w14:paraId="7173BE38" w14:textId="030DDFE2" w:rsidR="00782BEF" w:rsidRDefault="00782BEF" w:rsidP="00AB022A">
      <w:pPr>
        <w:pStyle w:val="7"/>
        <w:ind w:left="400"/>
      </w:pPr>
      <w:r>
        <w:rPr>
          <w:rFonts w:hint="eastAsia"/>
        </w:rPr>
        <w:t>상태 이상 종류,</w:t>
      </w:r>
      <w:r>
        <w:t xml:space="preserve"> </w:t>
      </w:r>
      <w:r>
        <w:rPr>
          <w:rFonts w:hint="eastAsia"/>
        </w:rPr>
        <w:t>상</w:t>
      </w:r>
      <w:r w:rsidR="00AB022A">
        <w:rPr>
          <w:rFonts w:hint="eastAsia"/>
        </w:rPr>
        <w:t>태 이상 시간의 리스트 형식</w:t>
      </w:r>
    </w:p>
    <w:p w14:paraId="465299AC" w14:textId="1C053F7F" w:rsidR="00AB022A" w:rsidRDefault="00AB022A" w:rsidP="00782BEF">
      <w:pPr>
        <w:pStyle w:val="a"/>
      </w:pPr>
      <w:r>
        <w:rPr>
          <w:rFonts w:hint="eastAsia"/>
        </w:rPr>
        <w:t>각 상태 이상의 지속 시간은 스킬 테이블에서 관리</w:t>
      </w:r>
    </w:p>
    <w:p w14:paraId="1061A7C2" w14:textId="78BCAC3D" w:rsidR="00AB022A" w:rsidRDefault="00AB022A" w:rsidP="00782BEF">
      <w:pPr>
        <w:pStyle w:val="a"/>
      </w:pPr>
      <w:r>
        <w:rPr>
          <w:rFonts w:hint="eastAsia"/>
        </w:rPr>
        <w:t>같은 상태 이상이 중복되어 걸릴 때의 처리 방법 결정</w:t>
      </w:r>
    </w:p>
    <w:p w14:paraId="79289DD0" w14:textId="171D1DC6" w:rsidR="00AB022A" w:rsidRDefault="00AB022A" w:rsidP="00AB022A">
      <w:pPr>
        <w:pStyle w:val="7"/>
        <w:ind w:left="400"/>
      </w:pP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이동속도와 공격속도를 </w:t>
      </w:r>
      <w:r>
        <w:t xml:space="preserve">20% </w:t>
      </w:r>
      <w:r>
        <w:rPr>
          <w:rFonts w:hint="eastAsia"/>
        </w:rPr>
        <w:t xml:space="preserve">줄이는 </w:t>
      </w:r>
      <w:r>
        <w:t>Slow</w:t>
      </w:r>
      <w:r>
        <w:rPr>
          <w:rFonts w:hint="eastAsia"/>
        </w:rPr>
        <w:t>를 세 번 맞을 때 등</w:t>
      </w:r>
    </w:p>
    <w:p w14:paraId="530BF511" w14:textId="5C92E92B" w:rsidR="00AB022A" w:rsidRDefault="00AB022A" w:rsidP="00782BEF">
      <w:pPr>
        <w:pStyle w:val="a"/>
      </w:pPr>
      <w:r>
        <w:rPr>
          <w:rFonts w:hint="eastAsia"/>
        </w:rPr>
        <w:t>상태 이상의 해제 방법을 정리</w:t>
      </w:r>
    </w:p>
    <w:p w14:paraId="0B080C43" w14:textId="080B4696" w:rsidR="00AB022A" w:rsidRDefault="00AB022A" w:rsidP="00AB022A">
      <w:pPr>
        <w:pStyle w:val="7"/>
        <w:ind w:left="400"/>
      </w:pPr>
      <w:r>
        <w:rPr>
          <w:rFonts w:hint="eastAsia"/>
        </w:rPr>
        <w:t>시간이 지나면,</w:t>
      </w:r>
      <w:r>
        <w:t xml:space="preserve"> </w:t>
      </w:r>
      <w:r>
        <w:rPr>
          <w:rFonts w:hint="eastAsia"/>
        </w:rPr>
        <w:t>한 대 맞으면,</w:t>
      </w:r>
      <w:r>
        <w:t xml:space="preserve"> </w:t>
      </w:r>
      <w:r>
        <w:rPr>
          <w:rFonts w:hint="eastAsia"/>
        </w:rPr>
        <w:t>상태 이상 해제 마법을 맞으면 등등</w:t>
      </w:r>
    </w:p>
    <w:p w14:paraId="339FAF60" w14:textId="5984AD63" w:rsidR="00712CA6" w:rsidRDefault="00712CA6" w:rsidP="00712CA6"/>
    <w:p w14:paraId="51FC934B" w14:textId="77777777" w:rsidR="005710D2" w:rsidRDefault="005710D2" w:rsidP="00712CA6"/>
    <w:p w14:paraId="7B913C45" w14:textId="61AB8667" w:rsidR="00712CA6" w:rsidRDefault="00712CA6" w:rsidP="005710D2">
      <w:pPr>
        <w:pStyle w:val="4"/>
      </w:pPr>
      <w:r>
        <w:t>“</w:t>
      </w:r>
      <w:r>
        <w:rPr>
          <w:rFonts w:hint="eastAsia"/>
        </w:rPr>
        <w:t>버프(B</w:t>
      </w:r>
      <w:r>
        <w:t>uff)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디버프</w:t>
      </w:r>
      <w:proofErr w:type="spellEnd"/>
      <w:r>
        <w:rPr>
          <w:rFonts w:hint="eastAsia"/>
        </w:rPr>
        <w:t>(</w:t>
      </w:r>
      <w:proofErr w:type="spellStart"/>
      <w:r>
        <w:t>Debuff</w:t>
      </w:r>
      <w:proofErr w:type="spellEnd"/>
      <w:r>
        <w:t>)”</w:t>
      </w:r>
    </w:p>
    <w:p w14:paraId="0C4FF550" w14:textId="77777777" w:rsidR="005710D2" w:rsidRPr="005710D2" w:rsidRDefault="005710D2" w:rsidP="005710D2">
      <w:pPr>
        <w:pStyle w:val="a"/>
        <w:numPr>
          <w:ilvl w:val="0"/>
          <w:numId w:val="0"/>
        </w:numPr>
        <w:ind w:left="403" w:hanging="403"/>
      </w:pPr>
    </w:p>
    <w:p w14:paraId="31D5F8E5" w14:textId="72B846EB" w:rsidR="00151741" w:rsidRDefault="00151741" w:rsidP="00151741">
      <w:pPr>
        <w:pStyle w:val="2"/>
      </w:pPr>
      <w:r>
        <w:rPr>
          <w:rFonts w:hint="eastAsia"/>
        </w:rPr>
        <w:t>질문</w:t>
      </w:r>
    </w:p>
    <w:p w14:paraId="2285953E" w14:textId="521028FF" w:rsidR="00151741" w:rsidRDefault="00151741" w:rsidP="00151741">
      <w:pPr>
        <w:pStyle w:val="a"/>
      </w:pPr>
      <w:r>
        <w:rPr>
          <w:rFonts w:hint="eastAsia"/>
        </w:rPr>
        <w:t xml:space="preserve">여러분의 캐릭터는 자신의 공격 속도를 </w:t>
      </w:r>
      <w:r>
        <w:t xml:space="preserve">10% </w:t>
      </w:r>
      <w:r>
        <w:rPr>
          <w:rFonts w:hint="eastAsia"/>
        </w:rPr>
        <w:t>올리는 버프가 있는 물약을 마셨습니다</w:t>
      </w:r>
    </w:p>
    <w:p w14:paraId="5101AD28" w14:textId="00F7E4D4" w:rsidR="00151741" w:rsidRDefault="00151741" w:rsidP="00151741">
      <w:pPr>
        <w:pStyle w:val="a"/>
      </w:pPr>
      <w:r>
        <w:rPr>
          <w:rFonts w:hint="eastAsia"/>
        </w:rPr>
        <w:t xml:space="preserve">이때 한 동료가 여러분의 캐릭터에 공격 속도 </w:t>
      </w:r>
      <w:r>
        <w:t xml:space="preserve">20% </w:t>
      </w:r>
      <w:r>
        <w:rPr>
          <w:rFonts w:hint="eastAsia"/>
        </w:rPr>
        <w:t xml:space="preserve">올려주는 버프를 걸어주었고, 다른 동료는 공격 속도를 </w:t>
      </w:r>
      <w:r>
        <w:t xml:space="preserve">5% </w:t>
      </w:r>
      <w:r>
        <w:rPr>
          <w:rFonts w:hint="eastAsia"/>
        </w:rPr>
        <w:t>올려주는 오라를 가지고 있습니다</w:t>
      </w:r>
    </w:p>
    <w:p w14:paraId="41124406" w14:textId="75F26C36" w:rsidR="00151741" w:rsidRDefault="00151741" w:rsidP="00151741">
      <w:pPr>
        <w:pStyle w:val="a"/>
      </w:pPr>
      <w:r>
        <w:rPr>
          <w:rFonts w:hint="eastAsia"/>
        </w:rPr>
        <w:t>여러분의 캐릭터는 어떤 상태가 되어야 할까요?</w:t>
      </w:r>
    </w:p>
    <w:p w14:paraId="702E57B7" w14:textId="6B1E6DC7" w:rsidR="005710D2" w:rsidRDefault="005710D2" w:rsidP="005710D2">
      <w:pPr>
        <w:pStyle w:val="a"/>
        <w:numPr>
          <w:ilvl w:val="0"/>
          <w:numId w:val="0"/>
        </w:numPr>
        <w:ind w:left="403" w:hanging="403"/>
      </w:pPr>
    </w:p>
    <w:p w14:paraId="1571A2AF" w14:textId="7E39C305" w:rsidR="005710D2" w:rsidRDefault="005710D2" w:rsidP="005710D2">
      <w:pPr>
        <w:pStyle w:val="a"/>
      </w:pPr>
      <w:r>
        <w:rPr>
          <w:rFonts w:hint="eastAsia"/>
        </w:rPr>
        <w:t>L</w:t>
      </w:r>
      <w:r>
        <w:t>OL</w:t>
      </w:r>
      <w:r>
        <w:rPr>
          <w:rFonts w:hint="eastAsia"/>
        </w:rPr>
        <w:t xml:space="preserve">에서 여러분의 </w:t>
      </w:r>
      <w:proofErr w:type="spellStart"/>
      <w:r>
        <w:rPr>
          <w:rFonts w:hint="eastAsia"/>
        </w:rPr>
        <w:t>마방은</w:t>
      </w:r>
      <w:proofErr w:type="spellEnd"/>
      <w:r>
        <w:rPr>
          <w:rFonts w:hint="eastAsia"/>
        </w:rPr>
        <w:t xml:space="preserve"> </w:t>
      </w:r>
      <w:r>
        <w:t>0, HP</w:t>
      </w:r>
      <w:r>
        <w:rPr>
          <w:rFonts w:hint="eastAsia"/>
        </w:rPr>
        <w:t xml:space="preserve">는 </w:t>
      </w:r>
      <w:r>
        <w:t>1000</w:t>
      </w:r>
      <w:r>
        <w:rPr>
          <w:rFonts w:hint="eastAsia"/>
        </w:rPr>
        <w:t>입니다</w:t>
      </w:r>
    </w:p>
    <w:p w14:paraId="0691763C" w14:textId="24774CD4" w:rsidR="005710D2" w:rsidRDefault="005710D2" w:rsidP="005710D2">
      <w:pPr>
        <w:pStyle w:val="a"/>
      </w:pPr>
      <w:r>
        <w:rPr>
          <w:rFonts w:hint="eastAsia"/>
        </w:rPr>
        <w:t xml:space="preserve">이때 여러분은 </w:t>
      </w:r>
      <w:r>
        <w:t>0.5</w:t>
      </w:r>
      <w:r>
        <w:rPr>
          <w:rFonts w:hint="eastAsia"/>
        </w:rPr>
        <w:t xml:space="preserve">초 간격으로 </w:t>
      </w:r>
      <w:proofErr w:type="spellStart"/>
      <w:r>
        <w:rPr>
          <w:rFonts w:hint="eastAsia"/>
        </w:rPr>
        <w:t>티모가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심어놓은</w:t>
      </w:r>
      <w:proofErr w:type="spellEnd"/>
      <w:r>
        <w:rPr>
          <w:rFonts w:hint="eastAsia"/>
        </w:rPr>
        <w:t xml:space="preserve"> 버섯 </w:t>
      </w:r>
      <w:r>
        <w:t>3</w:t>
      </w:r>
      <w:r>
        <w:rPr>
          <w:rFonts w:hint="eastAsia"/>
        </w:rPr>
        <w:t>개를 연달아 밟았습니다.</w:t>
      </w:r>
    </w:p>
    <w:p w14:paraId="3A8B994B" w14:textId="77777777" w:rsidR="00FA5EFB" w:rsidRDefault="005710D2" w:rsidP="00FA5EFB">
      <w:pPr>
        <w:pStyle w:val="a"/>
      </w:pPr>
      <w:proofErr w:type="spellStart"/>
      <w:r>
        <w:rPr>
          <w:rFonts w:hint="eastAsia"/>
        </w:rPr>
        <w:t>티모가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리안드리의</w:t>
      </w:r>
      <w:proofErr w:type="spellEnd"/>
      <w:r>
        <w:rPr>
          <w:rFonts w:hint="eastAsia"/>
        </w:rPr>
        <w:t xml:space="preserve"> 고통(스킬 공격을 맞은 적에게 </w:t>
      </w:r>
      <w:r>
        <w:t>3</w:t>
      </w:r>
      <w:r>
        <w:rPr>
          <w:rFonts w:hint="eastAsia"/>
        </w:rPr>
        <w:t xml:space="preserve">초에 걸쳐 현재 체력의 </w:t>
      </w:r>
      <w:r>
        <w:t>2%</w:t>
      </w:r>
      <w:r>
        <w:rPr>
          <w:rFonts w:hint="eastAsia"/>
        </w:rPr>
        <w:t xml:space="preserve">에 해당하는 추가 마법 피해 부여 </w:t>
      </w:r>
      <w:r>
        <w:t xml:space="preserve">+ </w:t>
      </w:r>
      <w:r>
        <w:rPr>
          <w:rFonts w:hint="eastAsia"/>
        </w:rPr>
        <w:t xml:space="preserve">이속 감소에 걸렸을 경우 추가 마법 피해 </w:t>
      </w:r>
      <w:r>
        <w:t>2</w:t>
      </w:r>
      <w:r>
        <w:rPr>
          <w:rFonts w:hint="eastAsia"/>
        </w:rPr>
        <w:t>배</w:t>
      </w:r>
      <w:r>
        <w:t>)</w:t>
      </w:r>
      <w:r>
        <w:rPr>
          <w:rFonts w:hint="eastAsia"/>
        </w:rPr>
        <w:t xml:space="preserve">을 끼고 있고 버섯은 초당 </w:t>
      </w:r>
      <w:r>
        <w:t>50</w:t>
      </w:r>
      <w:r>
        <w:rPr>
          <w:rFonts w:hint="eastAsia"/>
        </w:rPr>
        <w:t xml:space="preserve">씩 </w:t>
      </w:r>
      <w:r>
        <w:t>4</w:t>
      </w:r>
      <w:r>
        <w:rPr>
          <w:rFonts w:hint="eastAsia"/>
        </w:rPr>
        <w:t>초간 마법 데미지를 입힌다면 여러분이 초당 받게 되는 데미지와 이동속도 감소는 어떻게 될까요?</w:t>
      </w:r>
    </w:p>
    <w:p w14:paraId="31DF3B4A" w14:textId="1933D200" w:rsidR="00FA5EFB" w:rsidRDefault="00FA5EFB" w:rsidP="00FA5EFB">
      <w:pPr>
        <w:pStyle w:val="a"/>
      </w:pPr>
      <w:r>
        <w:rPr>
          <w:rFonts w:hint="eastAsia"/>
        </w:rPr>
        <w:t xml:space="preserve">이동속도를 낮추는 </w:t>
      </w:r>
      <w:r>
        <w:t xml:space="preserve">Slow </w:t>
      </w:r>
      <w:proofErr w:type="spellStart"/>
      <w:r>
        <w:rPr>
          <w:rFonts w:hint="eastAsia"/>
        </w:rPr>
        <w:t>디버프가</w:t>
      </w:r>
      <w:proofErr w:type="spellEnd"/>
      <w:r>
        <w:rPr>
          <w:rFonts w:hint="eastAsia"/>
        </w:rPr>
        <w:t xml:space="preserve"> 걸린 상태에서 이동 속도를 높이는 </w:t>
      </w:r>
      <w:r>
        <w:t>Has</w:t>
      </w:r>
      <w:r w:rsidR="007425E5">
        <w:t xml:space="preserve">te </w:t>
      </w:r>
      <w:r w:rsidR="007425E5">
        <w:rPr>
          <w:rFonts w:hint="eastAsia"/>
        </w:rPr>
        <w:t xml:space="preserve">버프가 걸린다면 해당 캐릭터에게 걸린 버프, </w:t>
      </w:r>
      <w:proofErr w:type="spellStart"/>
      <w:r w:rsidR="007425E5">
        <w:rPr>
          <w:rFonts w:hint="eastAsia"/>
        </w:rPr>
        <w:t>디버프의</w:t>
      </w:r>
      <w:proofErr w:type="spellEnd"/>
      <w:r w:rsidR="007425E5">
        <w:rPr>
          <w:rFonts w:hint="eastAsia"/>
        </w:rPr>
        <w:t xml:space="preserve"> 상태는?</w:t>
      </w:r>
    </w:p>
    <w:p w14:paraId="7BD6534F" w14:textId="77777777" w:rsidR="00FA5EFB" w:rsidRDefault="00FA5EFB" w:rsidP="00FA5EFB">
      <w:pPr>
        <w:pStyle w:val="a"/>
        <w:numPr>
          <w:ilvl w:val="0"/>
          <w:numId w:val="0"/>
        </w:numPr>
        <w:ind w:left="403" w:hanging="403"/>
      </w:pPr>
    </w:p>
    <w:p w14:paraId="47D302F4" w14:textId="5BF25C93" w:rsidR="00FA5EFB" w:rsidRDefault="00FA5EFB" w:rsidP="00FA5EFB">
      <w:pPr>
        <w:pStyle w:val="a"/>
        <w:numPr>
          <w:ilvl w:val="0"/>
          <w:numId w:val="0"/>
        </w:numPr>
        <w:ind w:left="403" w:hanging="403"/>
      </w:pPr>
      <w:r>
        <w:br w:type="page"/>
      </w:r>
    </w:p>
    <w:p w14:paraId="30C7DB69" w14:textId="62FDDAF5" w:rsidR="00FA5EFB" w:rsidRDefault="007425E5" w:rsidP="007425E5">
      <w:pPr>
        <w:pStyle w:val="2"/>
      </w:pPr>
      <w:r>
        <w:rPr>
          <w:rFonts w:hint="eastAsia"/>
        </w:rPr>
        <w:lastRenderedPageBreak/>
        <w:t>버프 설계 시 체크사항</w:t>
      </w:r>
    </w:p>
    <w:p w14:paraId="3FC5D400" w14:textId="62DF2378" w:rsidR="007425E5" w:rsidRDefault="007425E5" w:rsidP="007425E5">
      <w:pPr>
        <w:pStyle w:val="a"/>
      </w:pPr>
      <w:r>
        <w:rPr>
          <w:rFonts w:hint="eastAsia"/>
        </w:rPr>
        <w:t>버프는 별도의 테이블을 통해 체크</w:t>
      </w:r>
    </w:p>
    <w:p w14:paraId="25609580" w14:textId="070BE87D" w:rsidR="007425E5" w:rsidRDefault="007425E5" w:rsidP="007425E5">
      <w:pPr>
        <w:pStyle w:val="a"/>
      </w:pPr>
      <w:r>
        <w:rPr>
          <w:rFonts w:hint="eastAsia"/>
        </w:rPr>
        <w:t>게임 내에서 걸릴 수 있는 모든 버프의 종류 정리</w:t>
      </w:r>
    </w:p>
    <w:p w14:paraId="6EE2B349" w14:textId="4B77D6E8" w:rsidR="007425E5" w:rsidRDefault="007425E5" w:rsidP="007425E5">
      <w:pPr>
        <w:pStyle w:val="a"/>
      </w:pPr>
      <w:r>
        <w:rPr>
          <w:rFonts w:hint="eastAsia"/>
        </w:rPr>
        <w:t>같은 버프를 중복해서 받았을 때의 처리 방법 결정</w:t>
      </w:r>
    </w:p>
    <w:p w14:paraId="4F7C6B8E" w14:textId="7DD09F7F" w:rsidR="007425E5" w:rsidRDefault="007425E5" w:rsidP="007425E5">
      <w:pPr>
        <w:pStyle w:val="7"/>
        <w:ind w:left="400"/>
      </w:pPr>
      <w:r>
        <w:rPr>
          <w:rFonts w:hint="eastAsia"/>
        </w:rPr>
        <w:t>H</w:t>
      </w:r>
      <w:r>
        <w:t xml:space="preserve">P </w:t>
      </w:r>
      <w:r>
        <w:rPr>
          <w:rFonts w:hint="eastAsia"/>
        </w:rPr>
        <w:t>재생 버프를 두 번 받으면 재생 속도가 두 배가 되어야 하나?</w:t>
      </w:r>
    </w:p>
    <w:p w14:paraId="4783C412" w14:textId="265B69D6" w:rsidR="007425E5" w:rsidRDefault="007425E5" w:rsidP="007425E5">
      <w:pPr>
        <w:pStyle w:val="a"/>
      </w:pPr>
      <w:r>
        <w:rPr>
          <w:rFonts w:hint="eastAsia"/>
        </w:rPr>
        <w:t>중복해서 받을 수 있는 버프의 중복 회수 제한 필요</w:t>
      </w:r>
    </w:p>
    <w:p w14:paraId="1BF80412" w14:textId="1C37A510" w:rsidR="007425E5" w:rsidRDefault="007425E5" w:rsidP="007425E5">
      <w:pPr>
        <w:pStyle w:val="7"/>
        <w:ind w:left="400"/>
      </w:pPr>
      <w:r>
        <w:rPr>
          <w:rFonts w:hint="eastAsia"/>
        </w:rPr>
        <w:t xml:space="preserve">각각의 버프가 테이블에 남은 시간과 함께 기록되기 때문에 데이터 사이즈의 관리 </w:t>
      </w:r>
      <w:r>
        <w:t xml:space="preserve">+ </w:t>
      </w:r>
      <w:proofErr w:type="spellStart"/>
      <w:r>
        <w:rPr>
          <w:rFonts w:hint="eastAsia"/>
        </w:rPr>
        <w:t>밸런싱을</w:t>
      </w:r>
      <w:proofErr w:type="spellEnd"/>
      <w:r>
        <w:rPr>
          <w:rFonts w:hint="eastAsia"/>
        </w:rPr>
        <w:t xml:space="preserve"> 위해 필요</w:t>
      </w:r>
    </w:p>
    <w:p w14:paraId="1DC41455" w14:textId="6C4C20AA" w:rsidR="007425E5" w:rsidRDefault="007425E5" w:rsidP="007425E5">
      <w:pPr>
        <w:pStyle w:val="a"/>
      </w:pPr>
      <w:r>
        <w:rPr>
          <w:rFonts w:hint="eastAsia"/>
        </w:rPr>
        <w:t>버프를 적용하는 기본 값의 처리 방법 및 순서 결정,</w:t>
      </w:r>
      <w:r>
        <w:t xml:space="preserve"> </w:t>
      </w:r>
      <w:r>
        <w:rPr>
          <w:rFonts w:hint="eastAsia"/>
        </w:rPr>
        <w:t xml:space="preserve">특히 </w:t>
      </w:r>
      <w:r>
        <w:t xml:space="preserve">% </w:t>
      </w:r>
      <w:r>
        <w:rPr>
          <w:rFonts w:hint="eastAsia"/>
        </w:rPr>
        <w:t>상승 등 곱셈 기반의 버프일 경우</w:t>
      </w:r>
    </w:p>
    <w:p w14:paraId="3F8E18FD" w14:textId="391615D8" w:rsidR="007425E5" w:rsidRDefault="007425E5" w:rsidP="007425E5">
      <w:pPr>
        <w:pStyle w:val="7"/>
        <w:ind w:left="400"/>
      </w:pPr>
      <w:r>
        <w:rPr>
          <w:rFonts w:hint="eastAsia"/>
        </w:rPr>
        <w:t xml:space="preserve">공격력을 </w:t>
      </w:r>
      <w:r>
        <w:t xml:space="preserve">10% </w:t>
      </w:r>
      <w:r>
        <w:rPr>
          <w:rFonts w:hint="eastAsia"/>
        </w:rPr>
        <w:t xml:space="preserve">증가시키는 버프가 있을 경우 버프는 맨손 공격력에서 </w:t>
      </w:r>
      <w:r>
        <w:t>10%</w:t>
      </w:r>
      <w:r>
        <w:rPr>
          <w:rFonts w:hint="eastAsia"/>
        </w:rPr>
        <w:t>인지,</w:t>
      </w:r>
      <w:r>
        <w:t xml:space="preserve"> </w:t>
      </w:r>
      <w:r>
        <w:rPr>
          <w:rFonts w:hint="eastAsia"/>
        </w:rPr>
        <w:t xml:space="preserve">무기를 든 공격력에서 </w:t>
      </w:r>
      <w:r>
        <w:t>1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인지,</w:t>
      </w:r>
      <w:r>
        <w:t xml:space="preserve"> </w:t>
      </w:r>
      <w:r>
        <w:rPr>
          <w:rFonts w:hint="eastAsia"/>
        </w:rPr>
        <w:t>공격력</w:t>
      </w:r>
      <w:r>
        <w:t>+10</w:t>
      </w:r>
      <w:r>
        <w:rPr>
          <w:rFonts w:hint="eastAsia"/>
        </w:rPr>
        <w:t xml:space="preserve">의 오라가 적용된 상태에서 </w:t>
      </w:r>
      <w:r>
        <w:t xml:space="preserve">10% </w:t>
      </w:r>
      <w:r>
        <w:rPr>
          <w:rFonts w:hint="eastAsia"/>
        </w:rPr>
        <w:t>인지 등</w:t>
      </w:r>
    </w:p>
    <w:p w14:paraId="1F50C6CE" w14:textId="77777777" w:rsidR="00884886" w:rsidRPr="00884886" w:rsidRDefault="00884886" w:rsidP="00884886"/>
    <w:p w14:paraId="51D69967" w14:textId="71004A12" w:rsidR="00FA5EFB" w:rsidRDefault="00884886" w:rsidP="00884886">
      <w:pPr>
        <w:pStyle w:val="a"/>
      </w:pPr>
      <w:r>
        <w:rPr>
          <w:rFonts w:hint="eastAsia"/>
        </w:rPr>
        <w:t xml:space="preserve">버프의 </w:t>
      </w:r>
      <w:proofErr w:type="gramStart"/>
      <w:r>
        <w:rPr>
          <w:rFonts w:hint="eastAsia"/>
        </w:rPr>
        <w:t xml:space="preserve">구분 </w:t>
      </w:r>
      <w:r>
        <w:t>/</w:t>
      </w:r>
      <w:proofErr w:type="gramEnd"/>
      <w:r>
        <w:t xml:space="preserve"> </w:t>
      </w:r>
      <w:r>
        <w:rPr>
          <w:rFonts w:hint="eastAsia"/>
        </w:rPr>
        <w:t>한 번에 걸릴 수 있는 버프의 모든 리스트 정의를 위해 필요</w:t>
      </w:r>
    </w:p>
    <w:p w14:paraId="33268D40" w14:textId="7FB14AF0" w:rsidR="00884886" w:rsidRDefault="00884886" w:rsidP="00884886">
      <w:pPr>
        <w:pStyle w:val="7"/>
        <w:ind w:left="400"/>
      </w:pPr>
      <w:r>
        <w:rPr>
          <w:rFonts w:hint="eastAsia"/>
        </w:rPr>
        <w:t>스킬,</w:t>
      </w:r>
      <w:r>
        <w:t xml:space="preserve"> </w:t>
      </w:r>
      <w:r>
        <w:rPr>
          <w:rFonts w:hint="eastAsia"/>
        </w:rPr>
        <w:t>아이템</w:t>
      </w:r>
      <w:r>
        <w:t>(</w:t>
      </w:r>
      <w:r>
        <w:rPr>
          <w:rFonts w:hint="eastAsia"/>
        </w:rPr>
        <w:t>물약,</w:t>
      </w:r>
      <w:r>
        <w:t xml:space="preserve"> </w:t>
      </w:r>
      <w:r>
        <w:rPr>
          <w:rFonts w:hint="eastAsia"/>
        </w:rPr>
        <w:t>스크롤</w:t>
      </w:r>
      <w:r>
        <w:t xml:space="preserve">), </w:t>
      </w:r>
      <w:r>
        <w:rPr>
          <w:rFonts w:hint="eastAsia"/>
        </w:rPr>
        <w:t>이벤트(</w:t>
      </w:r>
      <w:r>
        <w:t>or PC</w:t>
      </w:r>
      <w:r>
        <w:rPr>
          <w:rFonts w:hint="eastAsia"/>
        </w:rPr>
        <w:t>방</w:t>
      </w:r>
      <w:r>
        <w:t xml:space="preserve">), </w:t>
      </w:r>
      <w:r>
        <w:rPr>
          <w:rFonts w:hint="eastAsia"/>
        </w:rPr>
        <w:t>퀘스트 보상</w:t>
      </w:r>
      <w:r>
        <w:t xml:space="preserve">, </w:t>
      </w:r>
      <w:r>
        <w:rPr>
          <w:rFonts w:hint="eastAsia"/>
        </w:rPr>
        <w:t>종족(</w:t>
      </w:r>
      <w:r>
        <w:t xml:space="preserve">or </w:t>
      </w:r>
      <w:r>
        <w:rPr>
          <w:rFonts w:hint="eastAsia"/>
        </w:rPr>
        <w:t>길드</w:t>
      </w:r>
      <w:r>
        <w:t xml:space="preserve">) </w:t>
      </w:r>
      <w:r>
        <w:rPr>
          <w:rFonts w:hint="eastAsia"/>
        </w:rPr>
        <w:t>보상 등</w:t>
      </w:r>
    </w:p>
    <w:p w14:paraId="4F94DB90" w14:textId="1E43450C" w:rsidR="00884886" w:rsidRDefault="00884886" w:rsidP="00884886">
      <w:pPr>
        <w:pStyle w:val="a"/>
      </w:pPr>
      <w:r>
        <w:rPr>
          <w:rFonts w:hint="eastAsia"/>
        </w:rPr>
        <w:t>버프의 그룹화</w:t>
      </w:r>
    </w:p>
    <w:p w14:paraId="15BCB182" w14:textId="2D96A94C" w:rsidR="00884886" w:rsidRDefault="00884886" w:rsidP="00884886">
      <w:pPr>
        <w:pStyle w:val="7"/>
        <w:ind w:left="400"/>
      </w:pPr>
      <w:r>
        <w:rPr>
          <w:rFonts w:hint="eastAsia"/>
        </w:rPr>
        <w:t xml:space="preserve">방어력 </w:t>
      </w:r>
      <w:r>
        <w:t>+10</w:t>
      </w:r>
      <w:r>
        <w:rPr>
          <w:rFonts w:hint="eastAsia"/>
        </w:rPr>
        <w:t xml:space="preserve">의 </w:t>
      </w:r>
      <w:r>
        <w:t xml:space="preserve">Lv1 </w:t>
      </w:r>
      <w:r>
        <w:rPr>
          <w:rFonts w:hint="eastAsia"/>
        </w:rPr>
        <w:t xml:space="preserve">방패 버프를 받은 후 방어력 </w:t>
      </w:r>
      <w:r>
        <w:t>+20</w:t>
      </w:r>
      <w:r>
        <w:rPr>
          <w:rFonts w:hint="eastAsia"/>
        </w:rPr>
        <w:t xml:space="preserve">의 </w:t>
      </w:r>
      <w:r>
        <w:t xml:space="preserve">Lv3 </w:t>
      </w:r>
      <w:r>
        <w:rPr>
          <w:rFonts w:hint="eastAsia"/>
        </w:rPr>
        <w:t>방패 버프를 받으면 처음 버프에 덮어써야 함</w:t>
      </w:r>
    </w:p>
    <w:p w14:paraId="07E98A7A" w14:textId="3AAFDC44" w:rsidR="00884886" w:rsidRDefault="00884886" w:rsidP="00884886">
      <w:pPr>
        <w:pStyle w:val="a"/>
      </w:pPr>
      <w:r>
        <w:rPr>
          <w:rFonts w:hint="eastAsia"/>
        </w:rPr>
        <w:t xml:space="preserve">각 버프 지속 시간은 </w:t>
      </w:r>
      <w:r w:rsidRPr="00884886">
        <w:rPr>
          <w:rFonts w:hint="eastAsia"/>
          <w:color w:val="FF0000"/>
        </w:rPr>
        <w:t>스킬 테이블</w:t>
      </w:r>
      <w:r>
        <w:rPr>
          <w:rFonts w:hint="eastAsia"/>
        </w:rPr>
        <w:t>에서 관리</w:t>
      </w:r>
    </w:p>
    <w:p w14:paraId="07A1F07A" w14:textId="2804CC9A" w:rsidR="00884886" w:rsidRDefault="00884886" w:rsidP="00884886">
      <w:pPr>
        <w:pStyle w:val="a"/>
      </w:pPr>
      <w:r>
        <w:rPr>
          <w:rFonts w:hint="eastAsia"/>
        </w:rPr>
        <w:t>버프의 해제 방법을 정리</w:t>
      </w:r>
    </w:p>
    <w:p w14:paraId="5B29FC72" w14:textId="5D6E2D1C" w:rsidR="00884886" w:rsidRDefault="00884886" w:rsidP="00884886">
      <w:pPr>
        <w:pStyle w:val="7"/>
        <w:ind w:left="400"/>
      </w:pPr>
      <w:r>
        <w:rPr>
          <w:rFonts w:hint="eastAsia"/>
        </w:rPr>
        <w:t>시간이 지나면,</w:t>
      </w:r>
      <w:r>
        <w:t xml:space="preserve"> </w:t>
      </w:r>
      <w:r>
        <w:rPr>
          <w:rFonts w:hint="eastAsia"/>
        </w:rPr>
        <w:t>한 대 맞으면,</w:t>
      </w:r>
      <w:r>
        <w:t xml:space="preserve"> </w:t>
      </w:r>
      <w:proofErr w:type="spellStart"/>
      <w:r>
        <w:rPr>
          <w:rFonts w:hint="eastAsia"/>
        </w:rPr>
        <w:t>디스펠</w:t>
      </w:r>
      <w:proofErr w:type="spellEnd"/>
      <w:r>
        <w:rPr>
          <w:rFonts w:hint="eastAsia"/>
        </w:rPr>
        <w:t xml:space="preserve"> 마법을 맞으면 등등</w:t>
      </w:r>
    </w:p>
    <w:p w14:paraId="66C56DDA" w14:textId="4E7DE0A7" w:rsidR="00884886" w:rsidRDefault="00884886" w:rsidP="00884886">
      <w:pPr>
        <w:pStyle w:val="a"/>
      </w:pPr>
      <w:r>
        <w:rPr>
          <w:rFonts w:hint="eastAsia"/>
        </w:rPr>
        <w:t>버프 해제 후 능력치 적용 방법을 정리</w:t>
      </w:r>
    </w:p>
    <w:p w14:paraId="4E203AF6" w14:textId="7F5F6D07" w:rsidR="00884886" w:rsidRDefault="00884886" w:rsidP="00884886">
      <w:pPr>
        <w:pStyle w:val="7"/>
        <w:ind w:left="400"/>
        <w:rPr>
          <w:rFonts w:eastAsiaTheme="majorHAnsi"/>
        </w:rPr>
      </w:pP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HP</w:t>
      </w:r>
      <w:r>
        <w:rPr>
          <w:rFonts w:hint="eastAsia"/>
        </w:rPr>
        <w:t xml:space="preserve">를 일시적으로 </w:t>
      </w:r>
      <w:r>
        <w:t xml:space="preserve">100 </w:t>
      </w:r>
      <w:r>
        <w:rPr>
          <w:rFonts w:hint="eastAsia"/>
        </w:rPr>
        <w:t xml:space="preserve">늘려주는 버프를 받음 </w:t>
      </w:r>
      <w:r>
        <w:rPr>
          <w:rFonts w:eastAsiaTheme="majorHAnsi"/>
        </w:rPr>
        <w:t>→</w:t>
      </w:r>
      <w:r>
        <w:t xml:space="preserve"> </w:t>
      </w:r>
      <w:r>
        <w:rPr>
          <w:rFonts w:hint="eastAsia"/>
        </w:rPr>
        <w:t xml:space="preserve">공격을 받아 총 </w:t>
      </w:r>
      <w:r>
        <w:t>HP</w:t>
      </w:r>
      <w:r>
        <w:rPr>
          <w:rFonts w:hint="eastAsia"/>
        </w:rPr>
        <w:t xml:space="preserve">가 </w:t>
      </w:r>
      <w:r>
        <w:t>99</w:t>
      </w:r>
      <w:r>
        <w:rPr>
          <w:rFonts w:hint="eastAsia"/>
        </w:rPr>
        <w:t xml:space="preserve">가 됨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>버프 해제 시 캐릭터의 상태는?</w:t>
      </w:r>
    </w:p>
    <w:p w14:paraId="0AE6AB38" w14:textId="4E43389E" w:rsidR="00020CFA" w:rsidRDefault="00020CFA" w:rsidP="00020CFA"/>
    <w:p w14:paraId="03DFE4DC" w14:textId="28A2C8C0" w:rsidR="00020CFA" w:rsidRDefault="00020CFA" w:rsidP="00020CFA">
      <w:pPr>
        <w:pStyle w:val="2"/>
      </w:pPr>
      <w:proofErr w:type="spellStart"/>
      <w:r>
        <w:rPr>
          <w:rFonts w:hint="eastAsia"/>
        </w:rPr>
        <w:t>디버프</w:t>
      </w:r>
      <w:proofErr w:type="spellEnd"/>
      <w:r>
        <w:rPr>
          <w:rFonts w:hint="eastAsia"/>
        </w:rPr>
        <w:t xml:space="preserve"> 설계 시 체크 사항</w:t>
      </w:r>
    </w:p>
    <w:p w14:paraId="07FC487E" w14:textId="79F7B0E1" w:rsidR="00020CFA" w:rsidRDefault="00020CFA" w:rsidP="00020CFA">
      <w:pPr>
        <w:pStyle w:val="a"/>
      </w:pPr>
      <w:proofErr w:type="spellStart"/>
      <w:r>
        <w:rPr>
          <w:rFonts w:hint="eastAsia"/>
        </w:rPr>
        <w:t>디버프도</w:t>
      </w:r>
      <w:proofErr w:type="spellEnd"/>
      <w:r>
        <w:rPr>
          <w:rFonts w:hint="eastAsia"/>
        </w:rPr>
        <w:t xml:space="preserve"> </w:t>
      </w:r>
      <w:r w:rsidRPr="00020CFA">
        <w:rPr>
          <w:rFonts w:hint="eastAsia"/>
          <w:color w:val="FF0000"/>
        </w:rPr>
        <w:t>별도의 테이블</w:t>
      </w:r>
      <w:r>
        <w:rPr>
          <w:rFonts w:hint="eastAsia"/>
        </w:rPr>
        <w:t>을 통해 체크</w:t>
      </w:r>
    </w:p>
    <w:p w14:paraId="2E49A8D7" w14:textId="3CB125AC" w:rsidR="00020CFA" w:rsidRDefault="00020CFA" w:rsidP="00020CFA">
      <w:pPr>
        <w:pStyle w:val="a"/>
      </w:pPr>
      <w:r>
        <w:rPr>
          <w:rFonts w:hint="eastAsia"/>
        </w:rPr>
        <w:t xml:space="preserve">게임 내에서 걸릴 수 있는 모든 </w:t>
      </w:r>
      <w:proofErr w:type="spellStart"/>
      <w:r>
        <w:rPr>
          <w:rFonts w:hint="eastAsia"/>
        </w:rPr>
        <w:t>디버프의</w:t>
      </w:r>
      <w:proofErr w:type="spellEnd"/>
      <w:r>
        <w:rPr>
          <w:rFonts w:hint="eastAsia"/>
        </w:rPr>
        <w:t xml:space="preserve"> 종류 정리</w:t>
      </w:r>
    </w:p>
    <w:p w14:paraId="72FF0DF3" w14:textId="7C1AA57B" w:rsidR="00020CFA" w:rsidRDefault="00020CFA" w:rsidP="00020CFA">
      <w:pPr>
        <w:pStyle w:val="a"/>
      </w:pPr>
      <w:r>
        <w:rPr>
          <w:rFonts w:hint="eastAsia"/>
        </w:rPr>
        <w:t xml:space="preserve">같은 </w:t>
      </w:r>
      <w:proofErr w:type="spellStart"/>
      <w:r>
        <w:rPr>
          <w:rFonts w:hint="eastAsia"/>
        </w:rPr>
        <w:t>디버프를</w:t>
      </w:r>
      <w:proofErr w:type="spellEnd"/>
      <w:r>
        <w:rPr>
          <w:rFonts w:hint="eastAsia"/>
        </w:rPr>
        <w:t xml:space="preserve"> </w:t>
      </w:r>
      <w:r w:rsidRPr="00020CFA">
        <w:rPr>
          <w:rFonts w:hint="eastAsia"/>
          <w:color w:val="FF0000"/>
        </w:rPr>
        <w:t>중복</w:t>
      </w:r>
      <w:r>
        <w:rPr>
          <w:rFonts w:hint="eastAsia"/>
        </w:rPr>
        <w:t>해서 받았을 때의 처리 방법 결정</w:t>
      </w:r>
    </w:p>
    <w:p w14:paraId="254B692E" w14:textId="7872C2A7" w:rsidR="00020CFA" w:rsidRDefault="00020CFA" w:rsidP="00020CFA">
      <w:pPr>
        <w:pStyle w:val="7"/>
        <w:ind w:left="400"/>
      </w:pPr>
      <w:r>
        <w:rPr>
          <w:rFonts w:hint="eastAsia"/>
        </w:rPr>
        <w:t xml:space="preserve">중복해서 걸리는 </w:t>
      </w:r>
      <w:proofErr w:type="spellStart"/>
      <w:r>
        <w:rPr>
          <w:rFonts w:hint="eastAsia"/>
        </w:rPr>
        <w:t>디버프의</w:t>
      </w:r>
      <w:proofErr w:type="spellEnd"/>
      <w:r>
        <w:rPr>
          <w:rFonts w:hint="eastAsia"/>
        </w:rPr>
        <w:t xml:space="preserve"> 중복 횟수 제한 필요</w:t>
      </w:r>
    </w:p>
    <w:p w14:paraId="65A27AF3" w14:textId="7C5F5460" w:rsidR="00020CFA" w:rsidRDefault="00020CFA" w:rsidP="00020CFA">
      <w:pPr>
        <w:pStyle w:val="a"/>
      </w:pP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디버프의</w:t>
      </w:r>
      <w:proofErr w:type="spellEnd"/>
      <w:r>
        <w:rPr>
          <w:rFonts w:hint="eastAsia"/>
        </w:rPr>
        <w:t xml:space="preserve"> 지속 시간은 </w:t>
      </w:r>
      <w:r w:rsidRPr="00020CFA">
        <w:rPr>
          <w:rFonts w:hint="eastAsia"/>
          <w:color w:val="FF0000"/>
        </w:rPr>
        <w:t>스킬 테이블</w:t>
      </w:r>
      <w:r>
        <w:rPr>
          <w:rFonts w:hint="eastAsia"/>
        </w:rPr>
        <w:t>에서 관리</w:t>
      </w:r>
    </w:p>
    <w:p w14:paraId="7034F23D" w14:textId="77DC412B" w:rsidR="00020CFA" w:rsidRDefault="00020CFA" w:rsidP="00020CFA">
      <w:pPr>
        <w:pStyle w:val="a"/>
      </w:pPr>
      <w:proofErr w:type="spellStart"/>
      <w:r>
        <w:rPr>
          <w:rFonts w:hint="eastAsia"/>
        </w:rPr>
        <w:t>디버프의</w:t>
      </w:r>
      <w:proofErr w:type="spellEnd"/>
      <w:r>
        <w:rPr>
          <w:rFonts w:hint="eastAsia"/>
        </w:rPr>
        <w:t xml:space="preserve"> 해제 방법을 정리</w:t>
      </w:r>
    </w:p>
    <w:p w14:paraId="077EF543" w14:textId="697D8DC5" w:rsidR="00022D90" w:rsidRDefault="00020CFA" w:rsidP="00022D90">
      <w:pPr>
        <w:pStyle w:val="7"/>
        <w:ind w:left="400"/>
      </w:pPr>
      <w:r>
        <w:rPr>
          <w:rFonts w:hint="eastAsia"/>
        </w:rPr>
        <w:t>시간이 지나면,</w:t>
      </w:r>
      <w:r>
        <w:t xml:space="preserve"> </w:t>
      </w:r>
      <w:r>
        <w:rPr>
          <w:rFonts w:hint="eastAsia"/>
        </w:rPr>
        <w:t>치료 마법을 맞으면 등등</w:t>
      </w:r>
    </w:p>
    <w:p w14:paraId="10B4A1ED" w14:textId="77777777" w:rsidR="00022D90" w:rsidRDefault="00022D90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1608C516" w14:textId="31A97410" w:rsidR="00022D90" w:rsidRDefault="00022D90" w:rsidP="00022D90">
      <w:pPr>
        <w:pStyle w:val="7"/>
        <w:numPr>
          <w:ilvl w:val="0"/>
          <w:numId w:val="0"/>
        </w:numPr>
        <w:rPr>
          <w:rStyle w:val="a9"/>
        </w:rPr>
      </w:pPr>
      <w:r>
        <w:rPr>
          <w:rStyle w:val="a9"/>
          <w:rFonts w:hint="eastAsia"/>
        </w:rPr>
        <w:lastRenderedPageBreak/>
        <w:t>2</w:t>
      </w:r>
      <w:r>
        <w:rPr>
          <w:rStyle w:val="a9"/>
        </w:rPr>
        <w:t>020. 07. 02.</w:t>
      </w:r>
    </w:p>
    <w:p w14:paraId="4CD66227" w14:textId="1A4BD6F0" w:rsidR="00022D90" w:rsidRDefault="00022D90" w:rsidP="00022D90">
      <w:pPr>
        <w:pStyle w:val="1"/>
        <w:ind w:left="200" w:right="200"/>
      </w:pPr>
      <w:r>
        <w:rPr>
          <w:rFonts w:hint="eastAsia"/>
        </w:rPr>
        <w:t>퀘스트 기획</w:t>
      </w:r>
    </w:p>
    <w:p w14:paraId="238D9CB6" w14:textId="68D0B637" w:rsidR="00022D90" w:rsidRDefault="00022D90" w:rsidP="00022D90">
      <w:pPr>
        <w:pStyle w:val="4"/>
      </w:pPr>
      <w:r>
        <w:t>“</w:t>
      </w:r>
      <w:r>
        <w:rPr>
          <w:rFonts w:hint="eastAsia"/>
        </w:rPr>
        <w:t>퀘스트의 역할</w:t>
      </w:r>
      <w:r>
        <w:t>”</w:t>
      </w:r>
    </w:p>
    <w:p w14:paraId="05D4C2AD" w14:textId="0FF01DBD" w:rsidR="00022D90" w:rsidRDefault="00022D90" w:rsidP="009323BC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스토리텔링을 직접적으로 제시</w:t>
      </w:r>
      <w:r w:rsidR="00A15AF0">
        <w:rPr>
          <w:rFonts w:hint="eastAsia"/>
        </w:rPr>
        <w:t>(시나리오</w:t>
      </w:r>
      <w:r w:rsidR="00A15AF0">
        <w:t>)</w:t>
      </w:r>
    </w:p>
    <w:p w14:paraId="50E69D4E" w14:textId="43E1297E" w:rsidR="00022D90" w:rsidRDefault="00A15AF0" w:rsidP="009323BC">
      <w:pPr>
        <w:pStyle w:val="4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플레이 방향을 제시(레벨디자인</w:t>
      </w:r>
      <w:r>
        <w:t>)</w:t>
      </w:r>
    </w:p>
    <w:p w14:paraId="30019E84" w14:textId="32FFB4F3" w:rsidR="00A15AF0" w:rsidRDefault="00A15AF0" w:rsidP="009323BC">
      <w:pPr>
        <w:pStyle w:val="4"/>
      </w:pPr>
      <w:r>
        <w:t xml:space="preserve">3. </w:t>
      </w:r>
      <w:r>
        <w:rPr>
          <w:rFonts w:hint="eastAsia"/>
        </w:rPr>
        <w:t>보상(동기</w:t>
      </w:r>
      <w:r>
        <w:t>)</w:t>
      </w:r>
      <w:r>
        <w:rPr>
          <w:rFonts w:hint="eastAsia"/>
        </w:rPr>
        <w:t>을 부여</w:t>
      </w:r>
    </w:p>
    <w:p w14:paraId="15C2565F" w14:textId="72F8F137" w:rsidR="009323BC" w:rsidRDefault="009323BC" w:rsidP="009323BC">
      <w:pPr>
        <w:pStyle w:val="4"/>
      </w:pPr>
    </w:p>
    <w:p w14:paraId="2DF6DFEA" w14:textId="4D1B2968" w:rsidR="009323BC" w:rsidRDefault="009323BC" w:rsidP="009323BC">
      <w:pPr>
        <w:pStyle w:val="4"/>
      </w:pPr>
      <w:r>
        <w:t>“</w:t>
      </w:r>
      <w:r>
        <w:rPr>
          <w:rFonts w:hint="eastAsia"/>
        </w:rPr>
        <w:t>퀘스트의 구조</w:t>
      </w:r>
      <w:r>
        <w:t>”</w:t>
      </w:r>
    </w:p>
    <w:p w14:paraId="7F46724D" w14:textId="4B992487" w:rsidR="009323BC" w:rsidRPr="00A15AF0" w:rsidRDefault="009323BC" w:rsidP="009323BC">
      <w:pPr>
        <w:pStyle w:val="4"/>
      </w:pPr>
      <w:r>
        <w:rPr>
          <w:rFonts w:hint="eastAsia"/>
        </w:rPr>
        <w:t xml:space="preserve">퀘스트는 크게 </w:t>
      </w:r>
      <w:proofErr w:type="gramStart"/>
      <w:r>
        <w:rPr>
          <w:rFonts w:hint="eastAsia"/>
        </w:rPr>
        <w:t xml:space="preserve">시작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진행 </w:t>
      </w:r>
      <w:r>
        <w:t xml:space="preserve">/ </w:t>
      </w:r>
      <w:r>
        <w:rPr>
          <w:rFonts w:hint="eastAsia"/>
        </w:rPr>
        <w:t>종료의 순서로 기획하게 된다.</w:t>
      </w:r>
    </w:p>
    <w:p w14:paraId="1BF9335E" w14:textId="77777777" w:rsidR="00022D90" w:rsidRPr="009323BC" w:rsidRDefault="00022D90" w:rsidP="00022D90"/>
    <w:p w14:paraId="19326358" w14:textId="43534E5A" w:rsidR="00022D90" w:rsidRDefault="009323BC" w:rsidP="00022D90">
      <w:pPr>
        <w:pStyle w:val="2"/>
      </w:pPr>
      <w:r>
        <w:rPr>
          <w:rFonts w:hint="eastAsia"/>
        </w:rPr>
        <w:t>튜토리얼 및 초반</w:t>
      </w:r>
    </w:p>
    <w:p w14:paraId="6DF1AF14" w14:textId="44AA1661" w:rsidR="009323BC" w:rsidRDefault="009323BC" w:rsidP="009323BC">
      <w:pPr>
        <w:pStyle w:val="a"/>
      </w:pPr>
      <w:r>
        <w:rPr>
          <w:rFonts w:hint="eastAsia"/>
        </w:rPr>
        <w:t>초반 유저에 대한 전반적인 가이드 역할이 가장 중요</w:t>
      </w:r>
    </w:p>
    <w:p w14:paraId="4C2967F8" w14:textId="2F342D1C" w:rsidR="009323BC" w:rsidRDefault="009323BC" w:rsidP="009323BC">
      <w:pPr>
        <w:pStyle w:val="a"/>
      </w:pPr>
      <w:r>
        <w:rPr>
          <w:rFonts w:hint="eastAsia"/>
        </w:rPr>
        <w:t xml:space="preserve">게임의 세계관 및 스토리에 대한 </w:t>
      </w:r>
      <w:r w:rsidRPr="00817F80">
        <w:rPr>
          <w:rFonts w:hint="eastAsia"/>
          <w:color w:val="FF0000"/>
        </w:rPr>
        <w:t>정보 제공</w:t>
      </w:r>
    </w:p>
    <w:p w14:paraId="7FB3665B" w14:textId="47D1BC1F" w:rsidR="009323BC" w:rsidRDefault="009323BC" w:rsidP="009323BC">
      <w:pPr>
        <w:pStyle w:val="a"/>
      </w:pPr>
      <w:r>
        <w:rPr>
          <w:rFonts w:hint="eastAsia"/>
        </w:rPr>
        <w:t xml:space="preserve">핵심적이고 기본적인 게임 플레이에 대한 </w:t>
      </w:r>
      <w:r w:rsidRPr="00817F80">
        <w:rPr>
          <w:rFonts w:hint="eastAsia"/>
          <w:color w:val="FF0000"/>
        </w:rPr>
        <w:t>학습</w:t>
      </w:r>
    </w:p>
    <w:p w14:paraId="542AD07F" w14:textId="6AAEDCCF" w:rsidR="009323BC" w:rsidRDefault="009323BC" w:rsidP="009323BC">
      <w:pPr>
        <w:pStyle w:val="a"/>
      </w:pPr>
      <w:r>
        <w:rPr>
          <w:rFonts w:hint="eastAsia"/>
        </w:rPr>
        <w:t xml:space="preserve">유저의 </w:t>
      </w:r>
      <w:r w:rsidRPr="009323BC">
        <w:rPr>
          <w:rFonts w:hint="eastAsia"/>
          <w:color w:val="FF0000"/>
        </w:rPr>
        <w:t>호기심</w:t>
      </w:r>
      <w:r>
        <w:rPr>
          <w:rFonts w:hint="eastAsia"/>
        </w:rPr>
        <w:t xml:space="preserve">과 </w:t>
      </w:r>
      <w:r w:rsidRPr="009323BC">
        <w:rPr>
          <w:rFonts w:hint="eastAsia"/>
          <w:color w:val="FF0000"/>
        </w:rPr>
        <w:t>궁금증</w:t>
      </w:r>
      <w:r>
        <w:rPr>
          <w:rFonts w:hint="eastAsia"/>
        </w:rPr>
        <w:t>을 자극</w:t>
      </w:r>
    </w:p>
    <w:p w14:paraId="5159DD9F" w14:textId="7FD5EFF8" w:rsidR="009323BC" w:rsidRPr="00280AAF" w:rsidRDefault="009323BC" w:rsidP="009323BC">
      <w:pPr>
        <w:pStyle w:val="a"/>
      </w:pPr>
      <w:r>
        <w:rPr>
          <w:rFonts w:hint="eastAsia"/>
        </w:rPr>
        <w:t xml:space="preserve">유저에게 게임 플레이에 대한 </w:t>
      </w:r>
      <w:r w:rsidRPr="009323BC">
        <w:rPr>
          <w:rFonts w:hint="eastAsia"/>
          <w:color w:val="FF0000"/>
        </w:rPr>
        <w:t>동기 부여</w:t>
      </w:r>
    </w:p>
    <w:p w14:paraId="4D63F2F5" w14:textId="0E6C7035" w:rsidR="00280AAF" w:rsidRDefault="00280AAF" w:rsidP="00280AAF">
      <w:pPr>
        <w:pStyle w:val="a"/>
        <w:numPr>
          <w:ilvl w:val="0"/>
          <w:numId w:val="0"/>
        </w:numPr>
        <w:ind w:left="403" w:hanging="403"/>
        <w:rPr>
          <w:color w:val="FF0000"/>
        </w:rPr>
      </w:pPr>
    </w:p>
    <w:p w14:paraId="71195481" w14:textId="68B887A9" w:rsidR="00280AAF" w:rsidRDefault="00280AAF" w:rsidP="00280AAF">
      <w:pPr>
        <w:pStyle w:val="2"/>
        <w:rPr>
          <w:rStyle w:val="af3"/>
          <w:smallCaps w:val="0"/>
          <w:color w:val="auto"/>
        </w:rPr>
      </w:pPr>
      <w:r w:rsidRPr="00280AAF">
        <w:rPr>
          <w:rStyle w:val="af3"/>
          <w:rFonts w:hint="eastAsia"/>
          <w:smallCaps w:val="0"/>
          <w:color w:val="auto"/>
        </w:rPr>
        <w:t xml:space="preserve">메인 </w:t>
      </w:r>
      <w:r w:rsidRPr="00280AAF">
        <w:rPr>
          <w:rStyle w:val="af3"/>
          <w:smallCaps w:val="0"/>
          <w:color w:val="auto"/>
        </w:rPr>
        <w:t>퀘스트</w:t>
      </w:r>
    </w:p>
    <w:p w14:paraId="0A3946EC" w14:textId="6FD0334C" w:rsidR="00280AAF" w:rsidRDefault="00280AAF" w:rsidP="00280AAF">
      <w:pPr>
        <w:pStyle w:val="a"/>
      </w:pPr>
      <w:r>
        <w:rPr>
          <w:rFonts w:hint="eastAsia"/>
        </w:rPr>
        <w:t xml:space="preserve">가장 중요한 </w:t>
      </w:r>
      <w:proofErr w:type="gramStart"/>
      <w:r>
        <w:rPr>
          <w:rFonts w:hint="eastAsia"/>
        </w:rPr>
        <w:t xml:space="preserve">목적 </w:t>
      </w:r>
      <w:r>
        <w:t>/</w:t>
      </w:r>
      <w:proofErr w:type="gramEnd"/>
      <w:r>
        <w:t xml:space="preserve"> </w:t>
      </w:r>
      <w:r w:rsidRPr="00211759">
        <w:rPr>
          <w:rStyle w:val="8Char"/>
        </w:rPr>
        <w:t>컨텐츠</w:t>
      </w:r>
      <w:r w:rsidRPr="00211759">
        <w:rPr>
          <w:rStyle w:val="8Char"/>
          <w:rFonts w:hint="eastAsia"/>
        </w:rPr>
        <w:t xml:space="preserve"> </w:t>
      </w:r>
      <w:r w:rsidRPr="00211759">
        <w:rPr>
          <w:rStyle w:val="8Char"/>
        </w:rPr>
        <w:t>소모</w:t>
      </w:r>
      <w:r w:rsidRPr="00211759">
        <w:rPr>
          <w:rStyle w:val="8Char"/>
          <w:rFonts w:hint="eastAsia"/>
        </w:rPr>
        <w:t xml:space="preserve"> </w:t>
      </w:r>
      <w:r w:rsidRPr="00211759">
        <w:rPr>
          <w:rStyle w:val="8Char"/>
        </w:rPr>
        <w:t>속도</w:t>
      </w:r>
      <w:r w:rsidRPr="00211759">
        <w:rPr>
          <w:rStyle w:val="8Char"/>
          <w:rFonts w:hint="eastAsia"/>
        </w:rPr>
        <w:t xml:space="preserve"> </w:t>
      </w:r>
      <w:r w:rsidRPr="00211759">
        <w:rPr>
          <w:rStyle w:val="8Char"/>
        </w:rPr>
        <w:t>조절</w:t>
      </w:r>
    </w:p>
    <w:p w14:paraId="214CD021" w14:textId="36EE9F38" w:rsidR="00280AAF" w:rsidRDefault="00280AAF" w:rsidP="001B0962">
      <w:pPr>
        <w:pStyle w:val="a"/>
      </w:pPr>
      <w:r w:rsidRPr="00211759">
        <w:rPr>
          <w:rStyle w:val="8Char"/>
        </w:rPr>
        <w:t>메인</w:t>
      </w:r>
      <w:r w:rsidRPr="00211759">
        <w:rPr>
          <w:rStyle w:val="8Char"/>
          <w:rFonts w:hint="eastAsia"/>
        </w:rPr>
        <w:t xml:space="preserve"> </w:t>
      </w:r>
      <w:r w:rsidRPr="00211759">
        <w:rPr>
          <w:rStyle w:val="8Char"/>
        </w:rPr>
        <w:t>스토리</w:t>
      </w:r>
      <w:r>
        <w:rPr>
          <w:rFonts w:hint="eastAsia"/>
        </w:rPr>
        <w:t xml:space="preserve">와 </w:t>
      </w:r>
      <w:r w:rsidRPr="00211759">
        <w:rPr>
          <w:rStyle w:val="8Char"/>
        </w:rPr>
        <w:t>세계관</w:t>
      </w:r>
      <w:r>
        <w:rPr>
          <w:rFonts w:hint="eastAsia"/>
        </w:rPr>
        <w:t xml:space="preserve">에 대한 학습 및 </w:t>
      </w:r>
      <w:proofErr w:type="spellStart"/>
      <w:r>
        <w:rPr>
          <w:rFonts w:hint="eastAsia"/>
        </w:rPr>
        <w:t>몰입감</w:t>
      </w:r>
      <w:proofErr w:type="spellEnd"/>
      <w:r>
        <w:rPr>
          <w:rFonts w:hint="eastAsia"/>
        </w:rPr>
        <w:t xml:space="preserve"> 향상</w:t>
      </w:r>
    </w:p>
    <w:p w14:paraId="7B5EF4BE" w14:textId="580C9405" w:rsidR="00280AAF" w:rsidRDefault="00280AAF" w:rsidP="001B0962">
      <w:pPr>
        <w:pStyle w:val="a"/>
      </w:pPr>
      <w:r>
        <w:rPr>
          <w:rFonts w:hint="eastAsia"/>
        </w:rPr>
        <w:t>유저의 전체 플레이 동</w:t>
      </w:r>
      <w:r w:rsidR="00211759">
        <w:rPr>
          <w:rFonts w:hint="eastAsia"/>
        </w:rPr>
        <w:t>선</w:t>
      </w:r>
      <w:r>
        <w:rPr>
          <w:rFonts w:hint="eastAsia"/>
        </w:rPr>
        <w:t>으로 활용</w:t>
      </w:r>
    </w:p>
    <w:p w14:paraId="30ED94C4" w14:textId="30B17857" w:rsidR="00280AAF" w:rsidRDefault="00280AAF" w:rsidP="001B0962">
      <w:pPr>
        <w:pStyle w:val="a"/>
      </w:pPr>
      <w:r>
        <w:rPr>
          <w:rFonts w:hint="eastAsia"/>
        </w:rPr>
        <w:t xml:space="preserve">플레이어의 다음 게임 플레이에 대한 </w:t>
      </w:r>
      <w:r w:rsidRPr="00211759">
        <w:rPr>
          <w:rStyle w:val="8Char"/>
        </w:rPr>
        <w:t>가이드</w:t>
      </w:r>
    </w:p>
    <w:p w14:paraId="236271A2" w14:textId="13ECF3AF" w:rsidR="00280AAF" w:rsidRDefault="00280AAF" w:rsidP="001B0962">
      <w:pPr>
        <w:pStyle w:val="a"/>
      </w:pPr>
      <w:r>
        <w:rPr>
          <w:rFonts w:hint="eastAsia"/>
        </w:rPr>
        <w:t>새로운 지역 오픈,</w:t>
      </w:r>
      <w:r>
        <w:t xml:space="preserve"> </w:t>
      </w:r>
      <w:r>
        <w:rPr>
          <w:rFonts w:hint="eastAsia"/>
        </w:rPr>
        <w:t>시스템 및 컨텐츠 소개 등</w:t>
      </w:r>
    </w:p>
    <w:p w14:paraId="044D3015" w14:textId="73B34205" w:rsidR="00280AAF" w:rsidRDefault="00280AAF" w:rsidP="001B0962">
      <w:pPr>
        <w:pStyle w:val="a"/>
      </w:pPr>
      <w:r>
        <w:rPr>
          <w:rFonts w:hint="eastAsia"/>
        </w:rPr>
        <w:t xml:space="preserve">유저 </w:t>
      </w:r>
      <w:r w:rsidRPr="00211759">
        <w:rPr>
          <w:rStyle w:val="8Char"/>
        </w:rPr>
        <w:t xml:space="preserve">잔류, </w:t>
      </w:r>
      <w:proofErr w:type="spellStart"/>
      <w:r w:rsidRPr="00211759">
        <w:rPr>
          <w:rStyle w:val="8Char"/>
        </w:rPr>
        <w:t>재접속</w:t>
      </w:r>
      <w:proofErr w:type="spellEnd"/>
      <w:r w:rsidRPr="00211759">
        <w:rPr>
          <w:rStyle w:val="8Char"/>
          <w:rFonts w:hint="eastAsia"/>
        </w:rPr>
        <w:t>,</w:t>
      </w:r>
      <w:r w:rsidRPr="00211759">
        <w:rPr>
          <w:rStyle w:val="8Char"/>
        </w:rPr>
        <w:t xml:space="preserve"> 결제</w:t>
      </w:r>
      <w:r>
        <w:rPr>
          <w:rFonts w:hint="eastAsia"/>
        </w:rPr>
        <w:t xml:space="preserve"> 등을 유도하는 장비,</w:t>
      </w:r>
      <w:r>
        <w:t xml:space="preserve"> </w:t>
      </w:r>
      <w:r>
        <w:rPr>
          <w:rFonts w:hint="eastAsia"/>
        </w:rPr>
        <w:t>아이템,</w:t>
      </w:r>
      <w:r>
        <w:t xml:space="preserve"> </w:t>
      </w:r>
      <w:r>
        <w:rPr>
          <w:rFonts w:hint="eastAsia"/>
        </w:rPr>
        <w:t>스킬 등 지급</w:t>
      </w:r>
    </w:p>
    <w:p w14:paraId="3EF8B513" w14:textId="66476C19" w:rsidR="00211759" w:rsidRDefault="00211759" w:rsidP="00211759">
      <w:pPr>
        <w:pStyle w:val="a"/>
        <w:numPr>
          <w:ilvl w:val="0"/>
          <w:numId w:val="0"/>
        </w:numPr>
        <w:ind w:left="403" w:hanging="403"/>
      </w:pPr>
    </w:p>
    <w:p w14:paraId="5D0ADEE3" w14:textId="70006949" w:rsidR="00211759" w:rsidRDefault="00F70212" w:rsidP="00211759">
      <w:pPr>
        <w:pStyle w:val="2"/>
      </w:pPr>
      <w:r>
        <w:rPr>
          <w:rFonts w:hint="eastAsia"/>
        </w:rPr>
        <w:t>서브 퀘스트</w:t>
      </w:r>
    </w:p>
    <w:p w14:paraId="5AD40011" w14:textId="41F56CBA" w:rsidR="00F70212" w:rsidRDefault="00F70212" w:rsidP="00F70212">
      <w:pPr>
        <w:pStyle w:val="a"/>
      </w:pPr>
      <w:r>
        <w:rPr>
          <w:rFonts w:hint="eastAsia"/>
        </w:rPr>
        <w:t>다양한 성향</w:t>
      </w:r>
      <w:r>
        <w:t>(</w:t>
      </w:r>
      <w:r>
        <w:rPr>
          <w:rFonts w:hint="eastAsia"/>
        </w:rPr>
        <w:t>플레이 패턴,</w:t>
      </w:r>
      <w:r>
        <w:t xml:space="preserve"> </w:t>
      </w:r>
      <w:r>
        <w:rPr>
          <w:rFonts w:hint="eastAsia"/>
        </w:rPr>
        <w:t>직업,</w:t>
      </w:r>
      <w:r>
        <w:t xml:space="preserve"> </w:t>
      </w:r>
      <w:r>
        <w:rPr>
          <w:rFonts w:hint="eastAsia"/>
        </w:rPr>
        <w:t>레벨 등</w:t>
      </w:r>
      <w:r>
        <w:t>)</w:t>
      </w:r>
      <w:r>
        <w:rPr>
          <w:rFonts w:hint="eastAsia"/>
        </w:rPr>
        <w:t xml:space="preserve">의 유저가 사용 가능한 컨텐츠의 </w:t>
      </w:r>
      <w:r w:rsidRPr="00F70212">
        <w:rPr>
          <w:rStyle w:val="8Char"/>
        </w:rPr>
        <w:t>양적</w:t>
      </w:r>
      <w:r w:rsidRPr="00F70212">
        <w:rPr>
          <w:rStyle w:val="8Char"/>
          <w:rFonts w:hint="eastAsia"/>
        </w:rPr>
        <w:t xml:space="preserve"> </w:t>
      </w:r>
      <w:r w:rsidRPr="00F70212">
        <w:rPr>
          <w:rStyle w:val="8Char"/>
        </w:rPr>
        <w:t>제공</w:t>
      </w:r>
    </w:p>
    <w:p w14:paraId="7F58FEB2" w14:textId="34D26D39" w:rsidR="00F70212" w:rsidRDefault="00F70212" w:rsidP="00F70212">
      <w:pPr>
        <w:pStyle w:val="a"/>
      </w:pPr>
      <w:r>
        <w:rPr>
          <w:rFonts w:hint="eastAsia"/>
        </w:rPr>
        <w:t xml:space="preserve">게임 내 활용성이 낮은 </w:t>
      </w:r>
      <w:r w:rsidRPr="00F70212">
        <w:rPr>
          <w:rStyle w:val="8Char"/>
        </w:rPr>
        <w:t>리소스의</w:t>
      </w:r>
      <w:r w:rsidRPr="00F70212">
        <w:rPr>
          <w:rStyle w:val="8Char"/>
          <w:rFonts w:hint="eastAsia"/>
        </w:rPr>
        <w:t xml:space="preserve"> </w:t>
      </w:r>
      <w:r w:rsidRPr="00F70212">
        <w:rPr>
          <w:rStyle w:val="8Char"/>
        </w:rPr>
        <w:t>활용</w:t>
      </w:r>
      <w:r>
        <w:rPr>
          <w:rFonts w:hint="eastAsia"/>
        </w:rPr>
        <w:t>(맵,</w:t>
      </w:r>
      <w:r>
        <w:t xml:space="preserve"> </w:t>
      </w:r>
      <w:r>
        <w:rPr>
          <w:rFonts w:hint="eastAsia"/>
        </w:rPr>
        <w:t>몬스터 등</w:t>
      </w:r>
      <w:r>
        <w:t>)</w:t>
      </w:r>
    </w:p>
    <w:p w14:paraId="07B4EE90" w14:textId="099883CC" w:rsidR="00F70212" w:rsidRDefault="00F70212" w:rsidP="00F70212">
      <w:pPr>
        <w:pStyle w:val="a"/>
      </w:pPr>
      <w:r>
        <w:rPr>
          <w:rFonts w:hint="eastAsia"/>
        </w:rPr>
        <w:t xml:space="preserve">직업 별 </w:t>
      </w:r>
      <w:r w:rsidRPr="00F70212">
        <w:rPr>
          <w:rStyle w:val="8Char"/>
        </w:rPr>
        <w:t>밸런스</w:t>
      </w:r>
      <w:r w:rsidRPr="00F70212">
        <w:rPr>
          <w:rStyle w:val="8Char"/>
          <w:rFonts w:hint="eastAsia"/>
        </w:rPr>
        <w:t xml:space="preserve"> </w:t>
      </w:r>
      <w:r w:rsidRPr="00F70212">
        <w:rPr>
          <w:rStyle w:val="8Char"/>
        </w:rPr>
        <w:t>조절</w:t>
      </w:r>
    </w:p>
    <w:p w14:paraId="3B04E61A" w14:textId="692B8B65" w:rsidR="00F70212" w:rsidRDefault="00F70212" w:rsidP="00F70212">
      <w:pPr>
        <w:pStyle w:val="a"/>
      </w:pPr>
      <w:r>
        <w:rPr>
          <w:rFonts w:hint="eastAsia"/>
        </w:rPr>
        <w:t xml:space="preserve">독립된 </w:t>
      </w:r>
      <w:proofErr w:type="spellStart"/>
      <w:r>
        <w:rPr>
          <w:rFonts w:hint="eastAsia"/>
        </w:rPr>
        <w:t>시즌성</w:t>
      </w:r>
      <w:proofErr w:type="spellEnd"/>
      <w:r>
        <w:rPr>
          <w:rFonts w:hint="eastAsia"/>
        </w:rPr>
        <w:t xml:space="preserve"> 퀘스트</w:t>
      </w:r>
    </w:p>
    <w:p w14:paraId="468F851F" w14:textId="386F1982" w:rsidR="00F70212" w:rsidRDefault="00F70212" w:rsidP="00F70212">
      <w:pPr>
        <w:pStyle w:val="7"/>
        <w:ind w:left="400"/>
      </w:pPr>
      <w:r>
        <w:rPr>
          <w:rFonts w:hint="eastAsia"/>
        </w:rPr>
        <w:t>크리스마스,</w:t>
      </w:r>
      <w:r>
        <w:t xml:space="preserve"> </w:t>
      </w:r>
      <w:r>
        <w:rPr>
          <w:rFonts w:hint="eastAsia"/>
        </w:rPr>
        <w:t>할로윈,</w:t>
      </w:r>
      <w:r>
        <w:t xml:space="preserve"> </w:t>
      </w:r>
      <w:r>
        <w:rPr>
          <w:rFonts w:hint="eastAsia"/>
        </w:rPr>
        <w:t>올림픽 금메달 기념 이벤트 등</w:t>
      </w:r>
    </w:p>
    <w:p w14:paraId="19325CE2" w14:textId="77777777" w:rsidR="00F70212" w:rsidRDefault="00F70212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224E7F1C" w14:textId="0A1B0387" w:rsidR="00F70212" w:rsidRDefault="00F70212" w:rsidP="00F70212">
      <w:pPr>
        <w:pStyle w:val="2"/>
      </w:pPr>
      <w:r>
        <w:rPr>
          <w:rFonts w:hint="eastAsia"/>
        </w:rPr>
        <w:lastRenderedPageBreak/>
        <w:t>게임</w:t>
      </w:r>
      <w:r>
        <w:t xml:space="preserve"> </w:t>
      </w:r>
      <w:r>
        <w:rPr>
          <w:rFonts w:hint="eastAsia"/>
        </w:rPr>
        <w:t>플레이에 따른 퀘스트 배치</w:t>
      </w:r>
    </w:p>
    <w:p w14:paraId="4962FB54" w14:textId="6104BEC9" w:rsidR="00F70212" w:rsidRDefault="00F70212" w:rsidP="00F70212">
      <w:pPr>
        <w:pStyle w:val="a"/>
      </w:pPr>
      <w:r>
        <w:rPr>
          <w:rFonts w:hint="eastAsia"/>
        </w:rPr>
        <w:t>게임 플레이의 후반으로 갈수록 발생하는 퀘스트의 변화</w:t>
      </w:r>
    </w:p>
    <w:p w14:paraId="0E180767" w14:textId="49E4DBDC" w:rsidR="00F70212" w:rsidRDefault="00F70212" w:rsidP="00F70212">
      <w:pPr>
        <w:pStyle w:val="7"/>
        <w:ind w:left="400"/>
      </w:pPr>
      <w:r>
        <w:rPr>
          <w:rFonts w:hint="eastAsia"/>
        </w:rPr>
        <w:t xml:space="preserve">퀘스트 클리어 타임 </w:t>
      </w:r>
      <w:proofErr w:type="gramStart"/>
      <w:r>
        <w:rPr>
          <w:rFonts w:hint="eastAsia"/>
        </w:rPr>
        <w:t xml:space="preserve">상승 </w:t>
      </w:r>
      <w:r>
        <w:t>:</w:t>
      </w:r>
      <w:proofErr w:type="gramEnd"/>
      <w:r>
        <w:t xml:space="preserve"> </w:t>
      </w:r>
      <w:r>
        <w:rPr>
          <w:rFonts w:hint="eastAsia"/>
        </w:rPr>
        <w:t>난이도 상승</w:t>
      </w:r>
    </w:p>
    <w:p w14:paraId="6BD36E2C" w14:textId="1C078DFB" w:rsidR="00F70212" w:rsidRPr="00F70212" w:rsidRDefault="00F70212" w:rsidP="00F70212">
      <w:pPr>
        <w:pStyle w:val="7"/>
        <w:ind w:left="400"/>
        <w:rPr>
          <w:rFonts w:asciiTheme="majorHAnsi" w:hAnsiTheme="majorHAnsi"/>
        </w:rPr>
      </w:pPr>
      <w:r>
        <w:rPr>
          <w:rFonts w:hint="eastAsia"/>
        </w:rPr>
        <w:t xml:space="preserve">퀘스트 스케일 </w:t>
      </w:r>
      <w:proofErr w:type="gramStart"/>
      <w:r>
        <w:rPr>
          <w:rFonts w:hint="eastAsia"/>
        </w:rPr>
        <w:t xml:space="preserve">확대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개인적 문제 </w:t>
      </w:r>
      <w:r>
        <w:rPr>
          <w:rFonts w:asciiTheme="majorEastAsia" w:hAnsiTheme="majorEastAsia" w:hint="eastAsia"/>
        </w:rPr>
        <w:t>→ 지역적 문제 → 세계적 문제</w:t>
      </w:r>
    </w:p>
    <w:p w14:paraId="68DE9BDD" w14:textId="3677C0E9" w:rsidR="00F70212" w:rsidRPr="00F70212" w:rsidRDefault="00F70212" w:rsidP="00F70212">
      <w:pPr>
        <w:pStyle w:val="7"/>
        <w:ind w:left="400"/>
        <w:rPr>
          <w:rFonts w:asciiTheme="majorHAnsi" w:hAnsiTheme="majorHAnsi"/>
        </w:rPr>
      </w:pPr>
      <w:r>
        <w:rPr>
          <w:rFonts w:asciiTheme="majorEastAsia" w:hAnsiTheme="majorEastAsia" w:hint="eastAsia"/>
        </w:rPr>
        <w:t xml:space="preserve">퀘스트 보상 가치가 </w:t>
      </w:r>
      <w:proofErr w:type="gramStart"/>
      <w:r>
        <w:rPr>
          <w:rFonts w:asciiTheme="majorEastAsia" w:hAnsiTheme="majorEastAsia" w:hint="eastAsia"/>
        </w:rPr>
        <w:t>강력해 짐</w:t>
      </w:r>
      <w:proofErr w:type="gramEnd"/>
    </w:p>
    <w:p w14:paraId="2B307473" w14:textId="48ED04DE" w:rsidR="00F70212" w:rsidRPr="00F70212" w:rsidRDefault="00F70212" w:rsidP="00F70212">
      <w:pPr>
        <w:pStyle w:val="a"/>
      </w:pPr>
      <w:r>
        <w:rPr>
          <w:rFonts w:asciiTheme="majorEastAsia" w:hAnsiTheme="majorEastAsia" w:hint="eastAsia"/>
        </w:rPr>
        <w:t>개인 퀘스트는 팀 퀘스트보다 장소 이동이 빈번하다</w:t>
      </w:r>
    </w:p>
    <w:p w14:paraId="47E0A00D" w14:textId="04122B8D" w:rsidR="00F70212" w:rsidRPr="00F70212" w:rsidRDefault="00F70212" w:rsidP="00F70212">
      <w:pPr>
        <w:pStyle w:val="7"/>
        <w:ind w:left="400"/>
        <w:rPr>
          <w:rFonts w:asciiTheme="majorHAnsi" w:hAnsiTheme="majorHAnsi"/>
        </w:rPr>
      </w:pPr>
      <w:r>
        <w:rPr>
          <w:rFonts w:hint="eastAsia"/>
        </w:rPr>
        <w:t>메인 퀘스트가 주를 이루기 때문</w:t>
      </w:r>
    </w:p>
    <w:p w14:paraId="481D66A9" w14:textId="390EB1A2" w:rsidR="00F70212" w:rsidRPr="00F70212" w:rsidRDefault="00F70212" w:rsidP="00F70212">
      <w:pPr>
        <w:pStyle w:val="a"/>
      </w:pPr>
      <w:r>
        <w:rPr>
          <w:rFonts w:asciiTheme="majorEastAsia" w:hAnsiTheme="majorEastAsia" w:hint="eastAsia"/>
        </w:rPr>
        <w:t xml:space="preserve">팀 퀘스트는 개인 퀘스트보다 시도하기 어렵기 때문에 </w:t>
      </w:r>
      <w:r w:rsidRPr="00F70212">
        <w:rPr>
          <w:rStyle w:val="8Char"/>
        </w:rPr>
        <w:t>더</w:t>
      </w:r>
      <w:r w:rsidRPr="00F70212">
        <w:rPr>
          <w:rStyle w:val="8Char"/>
          <w:rFonts w:hint="eastAsia"/>
        </w:rPr>
        <w:t xml:space="preserve"> </w:t>
      </w:r>
      <w:r w:rsidRPr="00F70212">
        <w:rPr>
          <w:rStyle w:val="8Char"/>
        </w:rPr>
        <w:t>좋은</w:t>
      </w:r>
      <w:r w:rsidRPr="00F70212">
        <w:rPr>
          <w:rStyle w:val="8Char"/>
          <w:rFonts w:hint="eastAsia"/>
        </w:rPr>
        <w:t xml:space="preserve"> </w:t>
      </w:r>
      <w:r w:rsidRPr="00F70212">
        <w:rPr>
          <w:rStyle w:val="8Char"/>
        </w:rPr>
        <w:t>보상</w:t>
      </w:r>
      <w:r>
        <w:rPr>
          <w:rFonts w:asciiTheme="majorEastAsia" w:hAnsiTheme="majorEastAsia" w:hint="eastAsia"/>
        </w:rPr>
        <w:t>이 주어져야 한다</w:t>
      </w:r>
    </w:p>
    <w:p w14:paraId="03C167DA" w14:textId="7D7D6124" w:rsidR="00F70212" w:rsidRDefault="00F70212" w:rsidP="00F70212">
      <w:pPr>
        <w:pStyle w:val="a"/>
        <w:numPr>
          <w:ilvl w:val="0"/>
          <w:numId w:val="0"/>
        </w:numPr>
        <w:ind w:left="403" w:hanging="403"/>
        <w:rPr>
          <w:rFonts w:asciiTheme="majorEastAsia" w:hAnsiTheme="majorEastAsia"/>
        </w:rPr>
      </w:pPr>
    </w:p>
    <w:p w14:paraId="4E049FE2" w14:textId="77777777" w:rsidR="00602B1A" w:rsidRDefault="00602B1A" w:rsidP="00F70212">
      <w:pPr>
        <w:pStyle w:val="a"/>
        <w:numPr>
          <w:ilvl w:val="0"/>
          <w:numId w:val="0"/>
        </w:numPr>
        <w:ind w:left="403" w:hanging="403"/>
        <w:rPr>
          <w:rFonts w:asciiTheme="majorEastAsia" w:hAnsiTheme="majorEastAsia"/>
        </w:rPr>
      </w:pPr>
    </w:p>
    <w:p w14:paraId="494A1660" w14:textId="22767A0B" w:rsidR="00F70212" w:rsidRDefault="00602B1A" w:rsidP="00602B1A">
      <w:pPr>
        <w:pStyle w:val="4"/>
      </w:pPr>
      <w:r>
        <w:t>“</w:t>
      </w:r>
      <w:r>
        <w:rPr>
          <w:rFonts w:hint="eastAsia"/>
        </w:rPr>
        <w:t>퀘스트 디자인의 기초</w:t>
      </w:r>
      <w:r>
        <w:t>”</w:t>
      </w:r>
    </w:p>
    <w:p w14:paraId="3634C2C7" w14:textId="21210A69" w:rsidR="00602B1A" w:rsidRDefault="00602B1A" w:rsidP="00602B1A">
      <w:pPr>
        <w:pStyle w:val="a"/>
        <w:numPr>
          <w:ilvl w:val="0"/>
          <w:numId w:val="0"/>
        </w:numPr>
        <w:ind w:left="403" w:hanging="403"/>
      </w:pPr>
    </w:p>
    <w:p w14:paraId="0B9927E1" w14:textId="7B62DB47" w:rsidR="00602B1A" w:rsidRDefault="00602B1A" w:rsidP="00602B1A">
      <w:pPr>
        <w:pStyle w:val="2"/>
      </w:pPr>
      <w:r>
        <w:rPr>
          <w:rFonts w:hint="eastAsia"/>
        </w:rPr>
        <w:t>퀘스트 디자인 순서</w:t>
      </w:r>
    </w:p>
    <w:p w14:paraId="1A831A6C" w14:textId="0ACD03A0" w:rsidR="00602B1A" w:rsidRDefault="00602B1A" w:rsidP="00602B1A">
      <w:pPr>
        <w:pStyle w:val="a"/>
      </w:pPr>
      <w:r>
        <w:rPr>
          <w:rFonts w:hint="eastAsia"/>
        </w:rPr>
        <w:t>제작 의도 설정</w:t>
      </w:r>
    </w:p>
    <w:p w14:paraId="7610CD24" w14:textId="71B0A70D" w:rsidR="00602B1A" w:rsidRDefault="00602B1A" w:rsidP="00602B1A">
      <w:pPr>
        <w:pStyle w:val="a"/>
      </w:pPr>
      <w:r>
        <w:rPr>
          <w:rFonts w:hint="eastAsia"/>
        </w:rPr>
        <w:t>기본 스토리라인 설정</w:t>
      </w:r>
    </w:p>
    <w:p w14:paraId="210594F0" w14:textId="113203BF" w:rsidR="00602B1A" w:rsidRDefault="00602B1A" w:rsidP="00602B1A">
      <w:pPr>
        <w:pStyle w:val="a"/>
      </w:pPr>
      <w:r>
        <w:rPr>
          <w:rFonts w:hint="eastAsia"/>
        </w:rPr>
        <w:t>시작 조건 설정</w:t>
      </w:r>
    </w:p>
    <w:p w14:paraId="46C6696A" w14:textId="1A7FED35" w:rsidR="00602B1A" w:rsidRDefault="00602B1A" w:rsidP="00602B1A">
      <w:pPr>
        <w:pStyle w:val="a"/>
      </w:pPr>
      <w:r>
        <w:rPr>
          <w:rFonts w:hint="eastAsia"/>
        </w:rPr>
        <w:t>진행 설정</w:t>
      </w:r>
    </w:p>
    <w:p w14:paraId="38BBD88E" w14:textId="5FC15778" w:rsidR="00602B1A" w:rsidRDefault="00602B1A" w:rsidP="00602B1A">
      <w:pPr>
        <w:pStyle w:val="a"/>
      </w:pPr>
      <w:r>
        <w:rPr>
          <w:rFonts w:hint="eastAsia"/>
        </w:rPr>
        <w:t>보상 설정</w:t>
      </w:r>
    </w:p>
    <w:p w14:paraId="17457B9A" w14:textId="5FA370BA" w:rsidR="00602B1A" w:rsidRDefault="00602B1A" w:rsidP="00602B1A">
      <w:pPr>
        <w:pStyle w:val="a"/>
        <w:numPr>
          <w:ilvl w:val="0"/>
          <w:numId w:val="0"/>
        </w:numPr>
        <w:ind w:left="403" w:hanging="403"/>
      </w:pPr>
    </w:p>
    <w:p w14:paraId="1C2868BD" w14:textId="3B0B0BA0" w:rsidR="00602B1A" w:rsidRDefault="00665F02" w:rsidP="00665F02">
      <w:pPr>
        <w:pStyle w:val="2"/>
      </w:pPr>
      <w:r>
        <w:rPr>
          <w:rFonts w:hint="eastAsia"/>
        </w:rPr>
        <w:t>제작 의도 설정</w:t>
      </w:r>
    </w:p>
    <w:p w14:paraId="31C9C2EE" w14:textId="1B6C8065" w:rsidR="00665F02" w:rsidRDefault="00665F02" w:rsidP="00665F02">
      <w:pPr>
        <w:pStyle w:val="a"/>
      </w:pPr>
      <w:r>
        <w:rPr>
          <w:rFonts w:hint="eastAsia"/>
        </w:rPr>
        <w:t>해당 퀘스트를 통해 유저에게 제공하고자 하는 것</w:t>
      </w:r>
    </w:p>
    <w:p w14:paraId="2C867471" w14:textId="22FEB4FD" w:rsidR="00665F02" w:rsidRDefault="00665F02" w:rsidP="00665F02">
      <w:pPr>
        <w:pStyle w:val="a"/>
      </w:pPr>
      <w:r>
        <w:rPr>
          <w:rFonts w:hint="eastAsia"/>
        </w:rPr>
        <w:t>유저로부터 얻고자 하는 효과</w:t>
      </w:r>
    </w:p>
    <w:p w14:paraId="50F57613" w14:textId="77777777" w:rsidR="00665F02" w:rsidRDefault="00665F02" w:rsidP="00665F02">
      <w:pPr>
        <w:pStyle w:val="7"/>
        <w:ind w:left="400"/>
      </w:pP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산성 </w:t>
      </w:r>
      <w:proofErr w:type="spellStart"/>
      <w:r>
        <w:rPr>
          <w:rFonts w:hint="eastAsia"/>
        </w:rPr>
        <w:t>슬라임은</w:t>
      </w:r>
      <w:proofErr w:type="spellEnd"/>
      <w:r>
        <w:rPr>
          <w:rFonts w:hint="eastAsia"/>
        </w:rPr>
        <w:t xml:space="preserve"> 산성 분비물이 무기 내구성을 낮추기 때문에 유저들이 사냥을 기피한다.</w:t>
      </w:r>
    </w:p>
    <w:p w14:paraId="20720A4E" w14:textId="1CEA24A7" w:rsidR="00665F02" w:rsidRDefault="00665F02" w:rsidP="00665F02">
      <w:pPr>
        <w:pStyle w:val="7"/>
        <w:numPr>
          <w:ilvl w:val="0"/>
          <w:numId w:val="0"/>
        </w:numPr>
        <w:ind w:left="400" w:firstLineChars="500" w:firstLine="700"/>
      </w:pPr>
      <w:r>
        <w:rPr>
          <w:rFonts w:hint="eastAsia"/>
        </w:rPr>
        <w:t xml:space="preserve">산성 </w:t>
      </w:r>
      <w:proofErr w:type="spellStart"/>
      <w:r>
        <w:rPr>
          <w:rFonts w:hint="eastAsia"/>
        </w:rPr>
        <w:t>슬라임</w:t>
      </w:r>
      <w:proofErr w:type="spellEnd"/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마리를 잡아오면 칼 아이템을 줄게</w:t>
      </w:r>
    </w:p>
    <w:p w14:paraId="5D8CD436" w14:textId="70AC0D5D" w:rsidR="00665F02" w:rsidRPr="00665F02" w:rsidRDefault="001841CD" w:rsidP="001841CD">
      <w:pPr>
        <w:pStyle w:val="7"/>
        <w:ind w:left="400"/>
      </w:pPr>
      <w:r>
        <w:rPr>
          <w:rFonts w:hint="eastAsia"/>
        </w:rPr>
        <w:t xml:space="preserve">즉석 </w:t>
      </w:r>
      <w:proofErr w:type="gramStart"/>
      <w:r>
        <w:rPr>
          <w:rFonts w:hint="eastAsia"/>
        </w:rPr>
        <w:t xml:space="preserve">퀴즈 </w:t>
      </w:r>
      <w:r>
        <w:t>:</w:t>
      </w:r>
      <w:proofErr w:type="gramEnd"/>
      <w:r>
        <w:t xml:space="preserve"> </w:t>
      </w:r>
      <w:r w:rsidRPr="001841CD">
        <w:rPr>
          <w:rStyle w:val="8Char"/>
        </w:rPr>
        <w:t>악마의</w:t>
      </w:r>
      <w:r w:rsidRPr="001841CD">
        <w:rPr>
          <w:rStyle w:val="8Char"/>
          <w:rFonts w:hint="eastAsia"/>
        </w:rPr>
        <w:t xml:space="preserve"> </w:t>
      </w:r>
      <w:r w:rsidRPr="001841CD">
        <w:rPr>
          <w:rStyle w:val="8Char"/>
        </w:rPr>
        <w:t>동굴</w:t>
      </w:r>
      <w:r>
        <w:rPr>
          <w:rFonts w:hint="eastAsia"/>
        </w:rPr>
        <w:t xml:space="preserve">은 악마의 동굴 지하의 악마를 잡으면 랜덤 아이템을 </w:t>
      </w:r>
      <w:proofErr w:type="spellStart"/>
      <w:r>
        <w:rPr>
          <w:rFonts w:hint="eastAsia"/>
        </w:rPr>
        <w:t>드랍하는</w:t>
      </w:r>
      <w:proofErr w:type="spellEnd"/>
      <w:r>
        <w:rPr>
          <w:rFonts w:hint="eastAsia"/>
        </w:rPr>
        <w:t xml:space="preserve"> </w:t>
      </w:r>
      <w:r w:rsidRPr="001841CD">
        <w:rPr>
          <w:rStyle w:val="8Char"/>
        </w:rPr>
        <w:t>반복형</w:t>
      </w:r>
      <w:r w:rsidRPr="001841CD">
        <w:rPr>
          <w:rStyle w:val="8Char"/>
          <w:rFonts w:hint="eastAsia"/>
        </w:rPr>
        <w:t xml:space="preserve"> </w:t>
      </w:r>
      <w:r w:rsidRPr="001841CD">
        <w:rPr>
          <w:rStyle w:val="8Char"/>
        </w:rPr>
        <w:t>퀘스트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해당 퀘스트의 제작 의도는?</w:t>
      </w:r>
    </w:p>
    <w:p w14:paraId="16F85C82" w14:textId="5101AD95" w:rsidR="00665F02" w:rsidRDefault="00665F02" w:rsidP="00665F02"/>
    <w:p w14:paraId="486D1C79" w14:textId="167A56EF" w:rsidR="00665F02" w:rsidRDefault="001841CD" w:rsidP="00665F02">
      <w:pPr>
        <w:pStyle w:val="2"/>
      </w:pPr>
      <w:r>
        <w:rPr>
          <w:rFonts w:hint="eastAsia"/>
        </w:rPr>
        <w:t>제작 의도의 예시</w:t>
      </w:r>
    </w:p>
    <w:p w14:paraId="6E65D2DB" w14:textId="198A7DF3" w:rsidR="001841CD" w:rsidRDefault="001841CD" w:rsidP="001841CD">
      <w:pPr>
        <w:pStyle w:val="a"/>
      </w:pPr>
      <w:r>
        <w:rPr>
          <w:rFonts w:hint="eastAsia"/>
        </w:rPr>
        <w:t>새 시스템 소개</w:t>
      </w:r>
    </w:p>
    <w:p w14:paraId="710E9D87" w14:textId="72271037" w:rsidR="001841CD" w:rsidRDefault="001841CD" w:rsidP="001841CD">
      <w:pPr>
        <w:pStyle w:val="a"/>
      </w:pPr>
      <w:r>
        <w:rPr>
          <w:rFonts w:hint="eastAsia"/>
        </w:rPr>
        <w:t>지역 탐색</w:t>
      </w:r>
    </w:p>
    <w:p w14:paraId="5FA60C3C" w14:textId="7CBF2A84" w:rsidR="001841CD" w:rsidRDefault="001841CD" w:rsidP="001841CD">
      <w:pPr>
        <w:pStyle w:val="a"/>
      </w:pPr>
      <w:r>
        <w:rPr>
          <w:rFonts w:hint="eastAsia"/>
        </w:rPr>
        <w:t>플레이어의 성장 유도</w:t>
      </w:r>
    </w:p>
    <w:p w14:paraId="70FACAD5" w14:textId="708BA98F" w:rsidR="001841CD" w:rsidRDefault="001841CD" w:rsidP="001841CD">
      <w:pPr>
        <w:pStyle w:val="a"/>
      </w:pPr>
      <w:r>
        <w:rPr>
          <w:rFonts w:hint="eastAsia"/>
        </w:rPr>
        <w:t>메인 스토리 학습 유도</w:t>
      </w:r>
    </w:p>
    <w:p w14:paraId="38F4D507" w14:textId="76473493" w:rsidR="001841CD" w:rsidRDefault="001841CD" w:rsidP="001841CD">
      <w:pPr>
        <w:pStyle w:val="a"/>
      </w:pPr>
      <w:r>
        <w:rPr>
          <w:rFonts w:hint="eastAsia"/>
        </w:rPr>
        <w:t>특정 몬스터 사냥 유도 등</w:t>
      </w:r>
    </w:p>
    <w:p w14:paraId="24B8E8E9" w14:textId="4981F44F" w:rsidR="001841CD" w:rsidRDefault="001841CD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EB7F460" w14:textId="44003387" w:rsidR="001841CD" w:rsidRDefault="001841CD" w:rsidP="001841CD">
      <w:pPr>
        <w:pStyle w:val="2"/>
      </w:pPr>
      <w:r>
        <w:rPr>
          <w:rFonts w:hint="eastAsia"/>
        </w:rPr>
        <w:lastRenderedPageBreak/>
        <w:t>기본 스토리라인 설정</w:t>
      </w:r>
    </w:p>
    <w:p w14:paraId="56C5A2B3" w14:textId="34E730AF" w:rsidR="001841CD" w:rsidRDefault="001841CD" w:rsidP="001841CD">
      <w:pPr>
        <w:pStyle w:val="a"/>
      </w:pPr>
      <w:r>
        <w:rPr>
          <w:rFonts w:hint="eastAsia"/>
        </w:rPr>
        <w:t>세계관 또는 설정된 시나리오를 기반으로 설정</w:t>
      </w:r>
    </w:p>
    <w:p w14:paraId="24437BD9" w14:textId="27F499D3" w:rsidR="001841CD" w:rsidRDefault="001841CD" w:rsidP="001841CD">
      <w:pPr>
        <w:pStyle w:val="a"/>
      </w:pPr>
      <w:r>
        <w:rPr>
          <w:rFonts w:hint="eastAsia"/>
        </w:rPr>
        <w:t>해단 단계의 퀘스트에 적합한 형태의 스토리라인 선택</w:t>
      </w:r>
    </w:p>
    <w:p w14:paraId="6DBE0000" w14:textId="0BC04111" w:rsidR="001841CD" w:rsidRDefault="001841CD" w:rsidP="001841CD">
      <w:pPr>
        <w:pStyle w:val="a"/>
      </w:pPr>
      <w:r>
        <w:rPr>
          <w:rFonts w:hint="eastAsia"/>
        </w:rPr>
        <w:t xml:space="preserve">해당 퀘스트의 </w:t>
      </w:r>
      <w:proofErr w:type="spellStart"/>
      <w:r>
        <w:rPr>
          <w:rFonts w:hint="eastAsia"/>
        </w:rPr>
        <w:t>스토리적인</w:t>
      </w:r>
      <w:proofErr w:type="spellEnd"/>
      <w:r>
        <w:rPr>
          <w:rFonts w:hint="eastAsia"/>
        </w:rPr>
        <w:t xml:space="preserve"> 발단 동기 설정</w:t>
      </w:r>
    </w:p>
    <w:p w14:paraId="698CF321" w14:textId="504D17EE" w:rsidR="001841CD" w:rsidRDefault="001841CD" w:rsidP="001841CD">
      <w:pPr>
        <w:pStyle w:val="a"/>
      </w:pPr>
      <w:r>
        <w:rPr>
          <w:rFonts w:hint="eastAsia"/>
        </w:rPr>
        <w:t xml:space="preserve">해당 퀘스트의 </w:t>
      </w:r>
      <w:proofErr w:type="spellStart"/>
      <w:r>
        <w:rPr>
          <w:rFonts w:hint="eastAsia"/>
        </w:rPr>
        <w:t>스토리적인</w:t>
      </w:r>
      <w:proofErr w:type="spellEnd"/>
      <w:r>
        <w:rPr>
          <w:rFonts w:hint="eastAsia"/>
        </w:rPr>
        <w:t xml:space="preserve"> 진행 및 마무리 설정</w:t>
      </w:r>
    </w:p>
    <w:p w14:paraId="389BF87A" w14:textId="0B102CB0" w:rsidR="001841CD" w:rsidRDefault="001841CD" w:rsidP="001841CD">
      <w:pPr>
        <w:pStyle w:val="a"/>
      </w:pPr>
      <w:r>
        <w:rPr>
          <w:rFonts w:hint="eastAsia"/>
        </w:rPr>
        <w:t>해당 퀘스트 완료 후 게임의 세계관 및 시나리오에 미치는 영향 설정</w:t>
      </w:r>
    </w:p>
    <w:p w14:paraId="068F1F01" w14:textId="3BA50C48" w:rsidR="001841CD" w:rsidRDefault="001841CD" w:rsidP="001841CD">
      <w:pPr>
        <w:pStyle w:val="a"/>
        <w:numPr>
          <w:ilvl w:val="0"/>
          <w:numId w:val="0"/>
        </w:numPr>
        <w:ind w:left="403" w:hanging="403"/>
      </w:pPr>
    </w:p>
    <w:p w14:paraId="45D4F25C" w14:textId="1B3BA1DC" w:rsidR="001841CD" w:rsidRDefault="00D42016" w:rsidP="001841CD">
      <w:pPr>
        <w:pStyle w:val="2"/>
      </w:pPr>
      <w:r>
        <w:rPr>
          <w:rFonts w:hint="eastAsia"/>
        </w:rPr>
        <w:t>시작 조건 설정</w:t>
      </w:r>
    </w:p>
    <w:p w14:paraId="59BD2ACB" w14:textId="22F79AED" w:rsidR="00D42016" w:rsidRDefault="00D42016" w:rsidP="00D42016">
      <w:pPr>
        <w:pStyle w:val="a"/>
      </w:pPr>
      <w:r>
        <w:rPr>
          <w:rFonts w:hint="eastAsia"/>
        </w:rPr>
        <w:t>퀘스트가 발동되거나 시작할 수 있는 조건을 설정</w:t>
      </w:r>
    </w:p>
    <w:p w14:paraId="0FFF3112" w14:textId="34CDAC41" w:rsidR="00D42016" w:rsidRDefault="00D42016" w:rsidP="00D42016">
      <w:pPr>
        <w:pStyle w:val="a"/>
      </w:pPr>
      <w:r>
        <w:rPr>
          <w:rFonts w:hint="eastAsia"/>
        </w:rPr>
        <w:t xml:space="preserve">조건이 </w:t>
      </w:r>
      <w:proofErr w:type="gramStart"/>
      <w:r>
        <w:rPr>
          <w:rFonts w:hint="eastAsia"/>
        </w:rPr>
        <w:t>잘못 되었을</w:t>
      </w:r>
      <w:proofErr w:type="gramEnd"/>
      <w:r>
        <w:rPr>
          <w:rFonts w:hint="eastAsia"/>
        </w:rPr>
        <w:t xml:space="preserve"> 경우 발생할 수 있는 문제점</w:t>
      </w:r>
    </w:p>
    <w:p w14:paraId="515603CB" w14:textId="30D502B3" w:rsidR="00D42016" w:rsidRDefault="00D42016" w:rsidP="00D42016">
      <w:pPr>
        <w:pStyle w:val="7"/>
        <w:ind w:left="400"/>
      </w:pPr>
      <w:r>
        <w:rPr>
          <w:rFonts w:hint="eastAsia"/>
        </w:rPr>
        <w:t>퀘스트가 시작이 안돼요~</w:t>
      </w:r>
      <w:r>
        <w:t xml:space="preserve"> </w:t>
      </w:r>
      <w:proofErr w:type="spellStart"/>
      <w:r>
        <w:rPr>
          <w:rFonts w:hint="eastAsia"/>
        </w:rPr>
        <w:t>저렙인데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고렙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퀘를</w:t>
      </w:r>
      <w:proofErr w:type="spellEnd"/>
      <w:r>
        <w:rPr>
          <w:rFonts w:hint="eastAsia"/>
        </w:rPr>
        <w:t xml:space="preserve"> 받을 수 있네</w:t>
      </w:r>
      <w:r>
        <w:t xml:space="preserve">? </w:t>
      </w:r>
      <w:r>
        <w:rPr>
          <w:rFonts w:hint="eastAsia"/>
        </w:rPr>
        <w:t xml:space="preserve">전사만 받을 수 있는 </w:t>
      </w:r>
      <w:proofErr w:type="spellStart"/>
      <w:r>
        <w:rPr>
          <w:rFonts w:hint="eastAsia"/>
        </w:rPr>
        <w:t>퀘인데</w:t>
      </w:r>
      <w:proofErr w:type="spellEnd"/>
      <w:r>
        <w:t>…(</w:t>
      </w:r>
      <w:r>
        <w:rPr>
          <w:rFonts w:hint="eastAsia"/>
        </w:rPr>
        <w:t>난 법사인데?</w:t>
      </w:r>
      <w:r>
        <w:t>??)</w:t>
      </w:r>
    </w:p>
    <w:p w14:paraId="5FC3886F" w14:textId="5AEC9B30" w:rsidR="00D42016" w:rsidRDefault="00D42016" w:rsidP="00D42016">
      <w:pPr>
        <w:pStyle w:val="a"/>
      </w:pPr>
      <w:r>
        <w:rPr>
          <w:rFonts w:hint="eastAsia"/>
        </w:rPr>
        <w:t>캐릭터의 상태</w:t>
      </w:r>
    </w:p>
    <w:p w14:paraId="420A757A" w14:textId="2AB71F36" w:rsidR="00D42016" w:rsidRDefault="00D42016" w:rsidP="00D42016">
      <w:pPr>
        <w:pStyle w:val="7"/>
        <w:ind w:left="400"/>
      </w:pPr>
      <w:r>
        <w:rPr>
          <w:rFonts w:hint="eastAsia"/>
        </w:rPr>
        <w:t>직업,</w:t>
      </w:r>
      <w:r>
        <w:t xml:space="preserve"> </w:t>
      </w:r>
      <w:r>
        <w:rPr>
          <w:rFonts w:hint="eastAsia"/>
        </w:rPr>
        <w:t>레벨,</w:t>
      </w:r>
      <w:r>
        <w:t xml:space="preserve"> </w:t>
      </w:r>
      <w:r>
        <w:rPr>
          <w:rFonts w:hint="eastAsia"/>
        </w:rPr>
        <w:t>아이템,</w:t>
      </w:r>
      <w:r>
        <w:t xml:space="preserve"> </w:t>
      </w:r>
      <w:r>
        <w:rPr>
          <w:rFonts w:hint="eastAsia"/>
        </w:rPr>
        <w:t>명성 등</w:t>
      </w:r>
    </w:p>
    <w:p w14:paraId="4E351848" w14:textId="23F9B48C" w:rsidR="00D42016" w:rsidRDefault="00D42016" w:rsidP="00D42016">
      <w:pPr>
        <w:pStyle w:val="a"/>
      </w:pPr>
      <w:r>
        <w:rPr>
          <w:rFonts w:hint="eastAsia"/>
        </w:rPr>
        <w:t>타 퀘스트 선행 여부</w:t>
      </w:r>
    </w:p>
    <w:p w14:paraId="3D902717" w14:textId="481F6C48" w:rsidR="00D42016" w:rsidRDefault="00D42016" w:rsidP="00D42016">
      <w:pPr>
        <w:pStyle w:val="a"/>
      </w:pPr>
      <w:r>
        <w:rPr>
          <w:rFonts w:hint="eastAsia"/>
        </w:rPr>
        <w:t>기타 특정 조건 만족</w:t>
      </w:r>
    </w:p>
    <w:p w14:paraId="7889EBFB" w14:textId="2FD93879" w:rsidR="00D42016" w:rsidRDefault="00D42016" w:rsidP="00D42016">
      <w:pPr>
        <w:pStyle w:val="7"/>
        <w:ind w:left="400"/>
      </w:pPr>
      <w:r>
        <w:rPr>
          <w:rFonts w:hint="eastAsia"/>
        </w:rPr>
        <w:t xml:space="preserve">밤에만 받을 수 있거나 평판이 매우 </w:t>
      </w:r>
      <w:proofErr w:type="spellStart"/>
      <w:r>
        <w:rPr>
          <w:rFonts w:hint="eastAsia"/>
        </w:rPr>
        <w:t>선함일</w:t>
      </w:r>
      <w:proofErr w:type="spellEnd"/>
      <w:r>
        <w:rPr>
          <w:rFonts w:hint="eastAsia"/>
        </w:rPr>
        <w:t xml:space="preserve"> 때만 받을 수 있음 등</w:t>
      </w:r>
    </w:p>
    <w:p w14:paraId="3B58342D" w14:textId="41D6815B" w:rsidR="001B0962" w:rsidRDefault="001B0962" w:rsidP="001B0962"/>
    <w:p w14:paraId="2F84C688" w14:textId="2C6018C6" w:rsidR="001B0962" w:rsidRDefault="001B0962" w:rsidP="001B0962">
      <w:pPr>
        <w:pStyle w:val="2"/>
      </w:pPr>
      <w:r>
        <w:rPr>
          <w:rFonts w:hint="eastAsia"/>
        </w:rPr>
        <w:t>진행 설정</w:t>
      </w:r>
    </w:p>
    <w:p w14:paraId="7DA33320" w14:textId="478C281C" w:rsidR="001B0962" w:rsidRDefault="001B0962" w:rsidP="001B0962">
      <w:pPr>
        <w:pStyle w:val="a"/>
      </w:pPr>
      <w:r>
        <w:rPr>
          <w:rFonts w:hint="eastAsia"/>
        </w:rPr>
        <w:t>진행 순서</w:t>
      </w:r>
    </w:p>
    <w:p w14:paraId="66EB8985" w14:textId="71DD9876" w:rsidR="001B0962" w:rsidRDefault="001B0962" w:rsidP="001B0962">
      <w:pPr>
        <w:pStyle w:val="a"/>
      </w:pPr>
      <w:r>
        <w:rPr>
          <w:rFonts w:hint="eastAsia"/>
        </w:rPr>
        <w:t>진행 루트</w:t>
      </w:r>
    </w:p>
    <w:p w14:paraId="5D2EE951" w14:textId="3121628C" w:rsidR="001B0962" w:rsidRDefault="001B0962" w:rsidP="001B0962">
      <w:pPr>
        <w:pStyle w:val="a"/>
      </w:pPr>
      <w:r>
        <w:rPr>
          <w:rFonts w:hint="eastAsia"/>
        </w:rPr>
        <w:t>수행해야 하는 임무</w:t>
      </w:r>
    </w:p>
    <w:p w14:paraId="68CE5119" w14:textId="55B61DA5" w:rsidR="001B0962" w:rsidRDefault="001B0962" w:rsidP="001B0962">
      <w:pPr>
        <w:pStyle w:val="a"/>
      </w:pPr>
      <w:r>
        <w:rPr>
          <w:rFonts w:hint="eastAsia"/>
        </w:rPr>
        <w:t>난이도</w:t>
      </w:r>
    </w:p>
    <w:p w14:paraId="469C32BC" w14:textId="2AF7E6DE" w:rsidR="001B0962" w:rsidRDefault="001B0962" w:rsidP="001B0962">
      <w:pPr>
        <w:pStyle w:val="a"/>
      </w:pPr>
      <w:r>
        <w:rPr>
          <w:rFonts w:hint="eastAsia"/>
        </w:rPr>
        <w:t>시간 등</w:t>
      </w:r>
    </w:p>
    <w:p w14:paraId="0360927E" w14:textId="2AE095F6" w:rsidR="001B0962" w:rsidRDefault="001B0962" w:rsidP="001B0962">
      <w:pPr>
        <w:pStyle w:val="a"/>
        <w:numPr>
          <w:ilvl w:val="0"/>
          <w:numId w:val="0"/>
        </w:numPr>
        <w:ind w:left="403" w:hanging="403"/>
      </w:pPr>
    </w:p>
    <w:p w14:paraId="04E5BBF6" w14:textId="1D53B54C" w:rsidR="001B0962" w:rsidRDefault="001B0962" w:rsidP="001B0962">
      <w:pPr>
        <w:pStyle w:val="2"/>
      </w:pPr>
      <w:r>
        <w:rPr>
          <w:rFonts w:hint="eastAsia"/>
        </w:rPr>
        <w:t>퀘스트 임무 종류</w:t>
      </w:r>
    </w:p>
    <w:p w14:paraId="2F5EDAC9" w14:textId="709C2B2C" w:rsidR="001B0962" w:rsidRDefault="001B0962" w:rsidP="001B0962">
      <w:pPr>
        <w:pStyle w:val="a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 xml:space="preserve">와의 </w:t>
      </w:r>
      <w:r w:rsidR="00733008">
        <w:rPr>
          <w:rFonts w:hint="eastAsia"/>
        </w:rPr>
        <w:t>대</w:t>
      </w:r>
      <w:r>
        <w:rPr>
          <w:rFonts w:hint="eastAsia"/>
        </w:rPr>
        <w:t>화</w:t>
      </w:r>
    </w:p>
    <w:p w14:paraId="7AD29A16" w14:textId="7FEA7A90" w:rsidR="001B0962" w:rsidRDefault="001B0962" w:rsidP="001B0962">
      <w:pPr>
        <w:pStyle w:val="a"/>
      </w:pPr>
      <w:r>
        <w:rPr>
          <w:rFonts w:hint="eastAsia"/>
        </w:rPr>
        <w:t>아이템 배달</w:t>
      </w:r>
    </w:p>
    <w:p w14:paraId="616CF0DA" w14:textId="55FAE2F8" w:rsidR="001B0962" w:rsidRDefault="001B0962" w:rsidP="001B0962">
      <w:pPr>
        <w:pStyle w:val="a"/>
      </w:pPr>
      <w:r>
        <w:rPr>
          <w:rFonts w:hint="eastAsia"/>
        </w:rPr>
        <w:t>지역 방문</w:t>
      </w:r>
    </w:p>
    <w:p w14:paraId="14E214F2" w14:textId="2CD4D5D3" w:rsidR="001B0962" w:rsidRDefault="001B0962" w:rsidP="001B0962">
      <w:pPr>
        <w:pStyle w:val="a"/>
      </w:pPr>
      <w:r>
        <w:rPr>
          <w:rFonts w:hint="eastAsia"/>
        </w:rPr>
        <w:t>사냥</w:t>
      </w:r>
    </w:p>
    <w:p w14:paraId="7C1BBE37" w14:textId="0B221345" w:rsidR="001B0962" w:rsidRDefault="001B0962" w:rsidP="001B0962">
      <w:pPr>
        <w:pStyle w:val="a"/>
      </w:pPr>
      <w:r>
        <w:rPr>
          <w:rFonts w:hint="eastAsia"/>
        </w:rPr>
        <w:t>아이템 수집</w:t>
      </w:r>
    </w:p>
    <w:p w14:paraId="3549F4EA" w14:textId="2401E0E9" w:rsidR="001B0962" w:rsidRDefault="001B0962" w:rsidP="001B0962">
      <w:pPr>
        <w:pStyle w:val="a"/>
      </w:pPr>
      <w:r>
        <w:rPr>
          <w:rFonts w:hint="eastAsia"/>
        </w:rPr>
        <w:t>N</w:t>
      </w:r>
      <w:r>
        <w:t xml:space="preserve">PC </w:t>
      </w:r>
      <w:r>
        <w:rPr>
          <w:rFonts w:hint="eastAsia"/>
        </w:rPr>
        <w:t>구출</w:t>
      </w:r>
    </w:p>
    <w:p w14:paraId="771E139F" w14:textId="61513E7A" w:rsidR="001B0962" w:rsidRDefault="001B0962" w:rsidP="001B0962">
      <w:pPr>
        <w:pStyle w:val="a"/>
      </w:pPr>
      <w:r>
        <w:rPr>
          <w:rFonts w:hint="eastAsia"/>
        </w:rPr>
        <w:t>N</w:t>
      </w:r>
      <w:r>
        <w:t xml:space="preserve">PC </w:t>
      </w:r>
      <w:r>
        <w:rPr>
          <w:rFonts w:hint="eastAsia"/>
        </w:rPr>
        <w:t>호위</w:t>
      </w:r>
    </w:p>
    <w:p w14:paraId="04D6AD8F" w14:textId="6845733E" w:rsidR="001B0962" w:rsidRDefault="001B0962" w:rsidP="001B0962">
      <w:pPr>
        <w:pStyle w:val="a"/>
      </w:pPr>
      <w:r>
        <w:rPr>
          <w:rFonts w:hint="eastAsia"/>
        </w:rPr>
        <w:t>보스 몬스터 처치 등</w:t>
      </w:r>
    </w:p>
    <w:p w14:paraId="4B62EDAF" w14:textId="79DD2664" w:rsidR="001B0962" w:rsidRDefault="001B0962" w:rsidP="00433ABC">
      <w:pPr>
        <w:pStyle w:val="7"/>
        <w:ind w:left="400"/>
      </w:pPr>
      <w:r>
        <w:rPr>
          <w:rFonts w:hint="eastAsia"/>
        </w:rPr>
        <w:t>이외에도 기획자의 창의성을 발휘하여 구성 가능</w:t>
      </w:r>
    </w:p>
    <w:p w14:paraId="3416CB48" w14:textId="4DEC7FE2" w:rsidR="00433ABC" w:rsidRDefault="00433ABC">
      <w:pPr>
        <w:widowControl/>
        <w:wordWrap/>
        <w:autoSpaceDE/>
        <w:autoSpaceDN/>
      </w:pPr>
      <w:r>
        <w:br w:type="page"/>
      </w:r>
    </w:p>
    <w:p w14:paraId="217AFC6F" w14:textId="7F2FF7C7" w:rsidR="00433ABC" w:rsidRDefault="00433ABC" w:rsidP="00433ABC">
      <w:pPr>
        <w:pStyle w:val="2"/>
      </w:pPr>
      <w:r>
        <w:rPr>
          <w:rFonts w:hint="eastAsia"/>
        </w:rPr>
        <w:lastRenderedPageBreak/>
        <w:t>보상 설정</w:t>
      </w:r>
    </w:p>
    <w:p w14:paraId="6E4178E3" w14:textId="7678022E" w:rsidR="00433ABC" w:rsidRDefault="00433ABC" w:rsidP="00433ABC">
      <w:pPr>
        <w:pStyle w:val="a"/>
      </w:pPr>
      <w:r>
        <w:rPr>
          <w:rFonts w:hint="eastAsia"/>
        </w:rPr>
        <w:t xml:space="preserve">재화 적 </w:t>
      </w:r>
      <w:proofErr w:type="gramStart"/>
      <w:r>
        <w:rPr>
          <w:rFonts w:hint="eastAsia"/>
        </w:rPr>
        <w:t xml:space="preserve">측면 </w:t>
      </w:r>
      <w:r>
        <w:t>/</w:t>
      </w:r>
      <w:proofErr w:type="gramEnd"/>
      <w:r>
        <w:t xml:space="preserve"> </w:t>
      </w:r>
      <w:r>
        <w:rPr>
          <w:rFonts w:hint="eastAsia"/>
        </w:rPr>
        <w:t>돈</w:t>
      </w:r>
      <w:r>
        <w:t xml:space="preserve">, </w:t>
      </w:r>
      <w:r>
        <w:rPr>
          <w:rFonts w:hint="eastAsia"/>
        </w:rPr>
        <w:t>아이템</w:t>
      </w:r>
    </w:p>
    <w:p w14:paraId="74F8A6DA" w14:textId="1DB1222A" w:rsidR="00433ABC" w:rsidRDefault="00433ABC" w:rsidP="00433ABC">
      <w:pPr>
        <w:pStyle w:val="a"/>
      </w:pPr>
      <w:r>
        <w:rPr>
          <w:rFonts w:hint="eastAsia"/>
        </w:rPr>
        <w:t xml:space="preserve">성장 적 </w:t>
      </w:r>
      <w:proofErr w:type="gramStart"/>
      <w:r>
        <w:rPr>
          <w:rFonts w:hint="eastAsia"/>
        </w:rPr>
        <w:t xml:space="preserve">측면 </w:t>
      </w:r>
      <w:r>
        <w:t>/</w:t>
      </w:r>
      <w:proofErr w:type="gramEnd"/>
      <w:r>
        <w:t xml:space="preserve"> </w:t>
      </w:r>
      <w:r>
        <w:rPr>
          <w:rFonts w:hint="eastAsia"/>
        </w:rPr>
        <w:t>경험치,</w:t>
      </w:r>
      <w:r>
        <w:t xml:space="preserve"> </w:t>
      </w:r>
      <w:r>
        <w:rPr>
          <w:rFonts w:hint="eastAsia"/>
        </w:rPr>
        <w:t>명성,</w:t>
      </w:r>
      <w:r>
        <w:t xml:space="preserve"> </w:t>
      </w:r>
      <w:r>
        <w:rPr>
          <w:rFonts w:hint="eastAsia"/>
        </w:rPr>
        <w:t>스킬</w:t>
      </w:r>
    </w:p>
    <w:p w14:paraId="2F786147" w14:textId="02499CDD" w:rsidR="00433ABC" w:rsidRDefault="00433ABC" w:rsidP="00433ABC">
      <w:pPr>
        <w:pStyle w:val="a"/>
      </w:pPr>
      <w:r>
        <w:rPr>
          <w:rFonts w:hint="eastAsia"/>
        </w:rPr>
        <w:t xml:space="preserve">기능 적 </w:t>
      </w:r>
      <w:proofErr w:type="gramStart"/>
      <w:r>
        <w:rPr>
          <w:rFonts w:hint="eastAsia"/>
        </w:rPr>
        <w:t xml:space="preserve">측면 </w:t>
      </w:r>
      <w:r>
        <w:t>/</w:t>
      </w:r>
      <w:proofErr w:type="gramEnd"/>
      <w:r>
        <w:t xml:space="preserve"> </w:t>
      </w:r>
      <w:r>
        <w:rPr>
          <w:rFonts w:hint="eastAsia"/>
        </w:rPr>
        <w:t>입장 권한,</w:t>
      </w:r>
      <w:r>
        <w:t xml:space="preserve"> </w:t>
      </w:r>
      <w:r>
        <w:rPr>
          <w:rFonts w:hint="eastAsia"/>
        </w:rPr>
        <w:t>타 퀘스트 실행 조건,</w:t>
      </w:r>
      <w:r>
        <w:t xml:space="preserve"> </w:t>
      </w:r>
      <w:r>
        <w:rPr>
          <w:rFonts w:hint="eastAsia"/>
        </w:rPr>
        <w:t>메뉴의 확장 등</w:t>
      </w:r>
    </w:p>
    <w:p w14:paraId="5D137D03" w14:textId="4FAFB4CF" w:rsidR="000B611E" w:rsidRDefault="000B611E" w:rsidP="000B611E">
      <w:pPr>
        <w:pStyle w:val="a"/>
        <w:numPr>
          <w:ilvl w:val="0"/>
          <w:numId w:val="0"/>
        </w:numPr>
        <w:ind w:left="403" w:hanging="403"/>
      </w:pPr>
    </w:p>
    <w:p w14:paraId="22B83614" w14:textId="3C25E8EE" w:rsidR="000B611E" w:rsidRDefault="000B611E" w:rsidP="000B611E">
      <w:pPr>
        <w:pStyle w:val="2"/>
      </w:pPr>
      <w:r>
        <w:rPr>
          <w:rFonts w:hint="eastAsia"/>
        </w:rPr>
        <w:t>좋은 진행과 보상 설계</w:t>
      </w:r>
    </w:p>
    <w:p w14:paraId="1565C961" w14:textId="70323BF2" w:rsidR="000B611E" w:rsidRDefault="000B611E" w:rsidP="000B611E">
      <w:pPr>
        <w:pStyle w:val="a"/>
      </w:pPr>
      <w:r>
        <w:rPr>
          <w:rFonts w:hint="eastAsia"/>
        </w:rPr>
        <w:t>동일한 시간의 사냥에 대한 보상을 기준으로 서례</w:t>
      </w:r>
    </w:p>
    <w:p w14:paraId="5232A3AE" w14:textId="0EFCBB07" w:rsidR="000B611E" w:rsidRDefault="000B611E" w:rsidP="000B611E">
      <w:pPr>
        <w:pStyle w:val="a"/>
      </w:pPr>
      <w:r>
        <w:rPr>
          <w:rFonts w:hint="eastAsia"/>
        </w:rPr>
        <w:t>사냥 등 정상적인 플레이로 얻을 수 없는 의미 있는 결과물</w:t>
      </w:r>
    </w:p>
    <w:p w14:paraId="109FC7D3" w14:textId="2B3C71B3" w:rsidR="000B611E" w:rsidRDefault="000B611E" w:rsidP="000B611E">
      <w:pPr>
        <w:pStyle w:val="a"/>
      </w:pPr>
      <w:r>
        <w:rPr>
          <w:rFonts w:hint="eastAsia"/>
        </w:rPr>
        <w:t>퀘스트 수행 시간이 길수록, 난이도가 높을수록 더 강력한 보상</w:t>
      </w:r>
    </w:p>
    <w:p w14:paraId="48E2AF3A" w14:textId="4B810750" w:rsidR="000B611E" w:rsidRDefault="000B611E" w:rsidP="000B611E">
      <w:pPr>
        <w:pStyle w:val="7"/>
        <w:ind w:left="400"/>
      </w:pPr>
      <w:r>
        <w:rPr>
          <w:rFonts w:hint="eastAsia"/>
        </w:rPr>
        <w:t>비슷한 보상을 주거나 비슷한 상태에서 수행 가능하고,</w:t>
      </w:r>
      <w:r>
        <w:t xml:space="preserve"> </w:t>
      </w:r>
      <w:r>
        <w:rPr>
          <w:rFonts w:hint="eastAsia"/>
        </w:rPr>
        <w:t>타 퀘스트 대비 동선이 길거나</w:t>
      </w:r>
      <w:r>
        <w:t xml:space="preserve"> </w:t>
      </w:r>
      <w:r>
        <w:rPr>
          <w:rFonts w:hint="eastAsia"/>
        </w:rPr>
        <w:t xml:space="preserve">난이도가 높을수록 </w:t>
      </w:r>
      <w:proofErr w:type="gramStart"/>
      <w:r>
        <w:rPr>
          <w:rFonts w:hint="eastAsia"/>
        </w:rPr>
        <w:t>외면 당할</w:t>
      </w:r>
      <w:proofErr w:type="gramEnd"/>
      <w:r>
        <w:rPr>
          <w:rFonts w:hint="eastAsia"/>
        </w:rPr>
        <w:t xml:space="preserve"> 가능성이 높다.</w:t>
      </w:r>
    </w:p>
    <w:p w14:paraId="30025B89" w14:textId="657E5795" w:rsidR="000B611E" w:rsidRDefault="000B611E" w:rsidP="000B611E"/>
    <w:p w14:paraId="3AF2CD8A" w14:textId="1A909C8E" w:rsidR="000B611E" w:rsidRDefault="000B611E" w:rsidP="000B611E">
      <w:pPr>
        <w:pStyle w:val="2"/>
      </w:pPr>
      <w:r>
        <w:rPr>
          <w:rFonts w:hint="eastAsia"/>
        </w:rPr>
        <w:t>연계 퀘스트</w:t>
      </w:r>
    </w:p>
    <w:p w14:paraId="38D2B599" w14:textId="2B81F701" w:rsidR="000B611E" w:rsidRDefault="000B611E" w:rsidP="000B611E">
      <w:pPr>
        <w:pStyle w:val="a"/>
      </w:pPr>
      <w:proofErr w:type="gramStart"/>
      <w:r>
        <w:rPr>
          <w:rFonts w:hint="eastAsia"/>
        </w:rPr>
        <w:t>수 많은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퀘스트들의</w:t>
      </w:r>
      <w:proofErr w:type="spellEnd"/>
      <w:r>
        <w:rPr>
          <w:rFonts w:hint="eastAsia"/>
        </w:rPr>
        <w:t xml:space="preserve"> 관리를 용이하게 함</w:t>
      </w:r>
    </w:p>
    <w:p w14:paraId="33EDB25D" w14:textId="0C60629E" w:rsidR="000B611E" w:rsidRDefault="000B611E" w:rsidP="000B611E">
      <w:pPr>
        <w:pStyle w:val="a"/>
      </w:pPr>
      <w:r>
        <w:rPr>
          <w:rFonts w:hint="eastAsia"/>
        </w:rPr>
        <w:t>단일 퀘스트가 가진 문제들을 다른 퀘스트와 연계함으로써 해결</w:t>
      </w:r>
    </w:p>
    <w:p w14:paraId="68B3F4F4" w14:textId="1C97F97C" w:rsidR="000B611E" w:rsidRDefault="000B611E" w:rsidP="00E712DC">
      <w:pPr>
        <w:pStyle w:val="7"/>
        <w:ind w:left="400"/>
      </w:pPr>
      <w:r>
        <w:rPr>
          <w:rFonts w:hint="eastAsia"/>
        </w:rPr>
        <w:t>재미 부족,</w:t>
      </w:r>
      <w:r>
        <w:t xml:space="preserve"> </w:t>
      </w:r>
      <w:r>
        <w:rPr>
          <w:rFonts w:hint="eastAsia"/>
        </w:rPr>
        <w:t>적나라한 목적성,</w:t>
      </w:r>
      <w:r>
        <w:t xml:space="preserve"> </w:t>
      </w:r>
      <w:r>
        <w:rPr>
          <w:rFonts w:hint="eastAsia"/>
        </w:rPr>
        <w:t>노력과 보상의 불일치 등</w:t>
      </w:r>
    </w:p>
    <w:p w14:paraId="0D4AD1C2" w14:textId="33B61EAA" w:rsidR="000B611E" w:rsidRDefault="000B611E" w:rsidP="000B611E">
      <w:pPr>
        <w:pStyle w:val="a"/>
      </w:pPr>
      <w:r>
        <w:rPr>
          <w:rFonts w:hint="eastAsia"/>
        </w:rPr>
        <w:t>사냥</w:t>
      </w:r>
      <w:r>
        <w:t xml:space="preserve">, </w:t>
      </w:r>
      <w:r>
        <w:rPr>
          <w:rFonts w:hint="eastAsia"/>
        </w:rPr>
        <w:t>배달,</w:t>
      </w:r>
      <w:r>
        <w:t xml:space="preserve"> </w:t>
      </w:r>
      <w:r>
        <w:rPr>
          <w:rFonts w:hint="eastAsia"/>
        </w:rPr>
        <w:t>아이템 수집,</w:t>
      </w:r>
      <w:r>
        <w:t xml:space="preserve"> </w:t>
      </w:r>
      <w:r>
        <w:rPr>
          <w:rFonts w:hint="eastAsia"/>
        </w:rPr>
        <w:t xml:space="preserve">수색 등 다양한 목적을 가진 </w:t>
      </w:r>
      <w:proofErr w:type="spellStart"/>
      <w:r>
        <w:rPr>
          <w:rFonts w:hint="eastAsia"/>
        </w:rPr>
        <w:t>퀘스트들을</w:t>
      </w:r>
      <w:proofErr w:type="spellEnd"/>
      <w:r>
        <w:rPr>
          <w:rFonts w:hint="eastAsia"/>
        </w:rPr>
        <w:t xml:space="preserve"> </w:t>
      </w:r>
      <w:r w:rsidR="00E712DC">
        <w:rPr>
          <w:rFonts w:hint="eastAsia"/>
        </w:rPr>
        <w:t xml:space="preserve">묶는 것이 </w:t>
      </w:r>
      <w:r w:rsidR="00E0490B">
        <w:rPr>
          <w:rFonts w:hint="eastAsia"/>
        </w:rPr>
        <w:t>중요</w:t>
      </w:r>
    </w:p>
    <w:p w14:paraId="503C539B" w14:textId="2C60F089" w:rsidR="00E712DC" w:rsidRDefault="00E712DC" w:rsidP="00E712DC">
      <w:pPr>
        <w:pStyle w:val="7"/>
        <w:ind w:left="400"/>
      </w:pPr>
      <w:r>
        <w:rPr>
          <w:rFonts w:hint="eastAsia"/>
        </w:rPr>
        <w:t>가장 마지막 퀘스트는 보상 수준이 강력</w:t>
      </w:r>
      <w:r w:rsidR="00F925A2">
        <w:rPr>
          <w:rFonts w:hint="eastAsia"/>
        </w:rPr>
        <w:t>해야 한다</w:t>
      </w:r>
    </w:p>
    <w:p w14:paraId="1DF87D4E" w14:textId="60EBE264" w:rsidR="004814F8" w:rsidRDefault="004814F8" w:rsidP="004814F8"/>
    <w:p w14:paraId="5458F3FD" w14:textId="3149B853" w:rsidR="004814F8" w:rsidRDefault="004814F8" w:rsidP="004814F8">
      <w:pPr>
        <w:pStyle w:val="2"/>
      </w:pPr>
      <w:r>
        <w:rPr>
          <w:rFonts w:hint="eastAsia"/>
        </w:rPr>
        <w:t>전체 퀘스트 구성</w:t>
      </w:r>
    </w:p>
    <w:p w14:paraId="74312583" w14:textId="1196E84D" w:rsidR="004814F8" w:rsidRDefault="004814F8" w:rsidP="004814F8">
      <w:pPr>
        <w:pStyle w:val="a"/>
      </w:pPr>
      <w:r>
        <w:rPr>
          <w:rFonts w:hint="eastAsia"/>
        </w:rPr>
        <w:t>게임 전체의 퀘스트(혹은 한 시즌 전체</w:t>
      </w:r>
      <w:r>
        <w:t>)</w:t>
      </w:r>
      <w:r>
        <w:rPr>
          <w:rFonts w:hint="eastAsia"/>
        </w:rPr>
        <w:t>는 밸런스 측면을 고려해서 구성</w:t>
      </w:r>
    </w:p>
    <w:p w14:paraId="655A7B4B" w14:textId="651B7DF3" w:rsidR="004814F8" w:rsidRDefault="004814F8" w:rsidP="004814F8">
      <w:pPr>
        <w:pStyle w:val="7"/>
        <w:ind w:left="400"/>
      </w:pPr>
      <w:r>
        <w:rPr>
          <w:rFonts w:hint="eastAsia"/>
        </w:rPr>
        <w:t>레벨,</w:t>
      </w:r>
      <w:r>
        <w:t xml:space="preserve"> </w:t>
      </w:r>
      <w:r>
        <w:rPr>
          <w:rFonts w:hint="eastAsia"/>
        </w:rPr>
        <w:t xml:space="preserve">스토리의 진행과 함께 전체 </w:t>
      </w:r>
      <w:r w:rsidRPr="004814F8">
        <w:rPr>
          <w:rStyle w:val="8Char"/>
          <w:rFonts w:hint="eastAsia"/>
        </w:rPr>
        <w:t>퀘스트의 연계 구조</w:t>
      </w:r>
      <w:r>
        <w:rPr>
          <w:rFonts w:hint="eastAsia"/>
        </w:rPr>
        <w:t xml:space="preserve">를 표시하는 한 장의 </w:t>
      </w:r>
      <w:r w:rsidRPr="004B762A">
        <w:rPr>
          <w:rStyle w:val="8Char"/>
          <w:rFonts w:hint="eastAsia"/>
          <w:rPrChange w:id="3" w:author="KGA_24" w:date="2020-07-02T11:38:00Z">
            <w:rPr>
              <w:rFonts w:hint="eastAsia"/>
            </w:rPr>
          </w:rPrChange>
        </w:rPr>
        <w:t>다이어그램</w:t>
      </w:r>
    </w:p>
    <w:p w14:paraId="6ABBCBE9" w14:textId="60E7D73A" w:rsidR="004814F8" w:rsidRDefault="004814F8" w:rsidP="004814F8">
      <w:pPr>
        <w:pStyle w:val="7"/>
        <w:ind w:left="400"/>
      </w:pPr>
      <w:r>
        <w:rPr>
          <w:rFonts w:hint="eastAsia"/>
        </w:rPr>
        <w:t>각 퀘스트의 타입,</w:t>
      </w:r>
      <w:r>
        <w:t xml:space="preserve"> </w:t>
      </w:r>
      <w:r>
        <w:rPr>
          <w:rFonts w:hint="eastAsia"/>
        </w:rPr>
        <w:t>사용 지역,</w:t>
      </w:r>
      <w:r>
        <w:t xml:space="preserve"> </w:t>
      </w:r>
      <w:r>
        <w:rPr>
          <w:rFonts w:hint="eastAsia"/>
        </w:rPr>
        <w:t>몬스터,</w:t>
      </w:r>
      <w:r>
        <w:t xml:space="preserve"> </w:t>
      </w:r>
      <w:r>
        <w:rPr>
          <w:rFonts w:hint="eastAsia"/>
        </w:rPr>
        <w:t>주요 보상,</w:t>
      </w:r>
      <w:r>
        <w:t xml:space="preserve"> </w:t>
      </w:r>
      <w:r>
        <w:rPr>
          <w:rFonts w:hint="eastAsia"/>
        </w:rPr>
        <w:t xml:space="preserve">싱글 </w:t>
      </w:r>
      <w:r>
        <w:t xml:space="preserve">or </w:t>
      </w:r>
      <w:r>
        <w:rPr>
          <w:rFonts w:hint="eastAsia"/>
        </w:rPr>
        <w:t>멀티,</w:t>
      </w:r>
      <w:r>
        <w:t xml:space="preserve"> </w:t>
      </w:r>
      <w:r>
        <w:rPr>
          <w:rFonts w:hint="eastAsia"/>
        </w:rPr>
        <w:t>수행 클래스,</w:t>
      </w:r>
      <w:r>
        <w:t xml:space="preserve"> </w:t>
      </w:r>
      <w:r>
        <w:rPr>
          <w:rFonts w:hint="eastAsia"/>
        </w:rPr>
        <w:t xml:space="preserve">플레이타임 등을 정리한 </w:t>
      </w:r>
      <w:r w:rsidRPr="000F6772">
        <w:rPr>
          <w:rStyle w:val="8Char"/>
          <w:rFonts w:hint="eastAsia"/>
          <w:rPrChange w:id="4" w:author="KGA_24" w:date="2020-07-02T11:39:00Z">
            <w:rPr>
              <w:rFonts w:hint="eastAsia"/>
            </w:rPr>
          </w:rPrChange>
        </w:rPr>
        <w:t>시트</w:t>
      </w:r>
    </w:p>
    <w:p w14:paraId="71B5EF67" w14:textId="222C948A" w:rsidR="00560938" w:rsidRDefault="004814F8" w:rsidP="00560938">
      <w:pPr>
        <w:pStyle w:val="7"/>
        <w:ind w:left="400"/>
        <w:rPr>
          <w:rStyle w:val="8Char"/>
        </w:rPr>
      </w:pPr>
      <w:r>
        <w:rPr>
          <w:rFonts w:hint="eastAsia"/>
        </w:rPr>
        <w:t>위의 시트를 통해 전체</w:t>
      </w:r>
      <w:r>
        <w:t xml:space="preserve"> </w:t>
      </w:r>
      <w:r>
        <w:rPr>
          <w:rFonts w:hint="eastAsia"/>
        </w:rPr>
        <w:t>퀘스트가 게임의 각 리소스,</w:t>
      </w:r>
      <w:r>
        <w:t xml:space="preserve"> </w:t>
      </w:r>
      <w:r>
        <w:rPr>
          <w:rFonts w:hint="eastAsia"/>
        </w:rPr>
        <w:t>타입,</w:t>
      </w:r>
      <w:r>
        <w:t xml:space="preserve"> </w:t>
      </w:r>
      <w:r>
        <w:rPr>
          <w:rFonts w:hint="eastAsia"/>
        </w:rPr>
        <w:t xml:space="preserve">클래스 등을 얼만큼 활용하고 있는지를 한 눈에 리뷰할 수 있는 </w:t>
      </w:r>
      <w:r w:rsidRPr="000F6772">
        <w:rPr>
          <w:rStyle w:val="8Char"/>
          <w:rFonts w:hint="eastAsia"/>
          <w:rPrChange w:id="5" w:author="KGA_24" w:date="2020-07-02T11:39:00Z">
            <w:rPr>
              <w:rFonts w:hint="eastAsia"/>
            </w:rPr>
          </w:rPrChange>
        </w:rPr>
        <w:t>요약</w:t>
      </w:r>
      <w:r w:rsidRPr="000F6772">
        <w:rPr>
          <w:rStyle w:val="8Char"/>
          <w:rPrChange w:id="6" w:author="KGA_24" w:date="2020-07-02T11:39:00Z">
            <w:rPr/>
          </w:rPrChange>
        </w:rPr>
        <w:t xml:space="preserve"> </w:t>
      </w:r>
      <w:r w:rsidRPr="000F6772">
        <w:rPr>
          <w:rStyle w:val="8Char"/>
          <w:rFonts w:hint="eastAsia"/>
          <w:rPrChange w:id="7" w:author="KGA_24" w:date="2020-07-02T11:39:00Z">
            <w:rPr>
              <w:rFonts w:hint="eastAsia"/>
            </w:rPr>
          </w:rPrChange>
        </w:rPr>
        <w:t>페이</w:t>
      </w:r>
      <w:ins w:id="8" w:author="KGA_24" w:date="2020-07-02T11:39:00Z">
        <w:r w:rsidR="004B762A" w:rsidRPr="000F6772">
          <w:rPr>
            <w:rStyle w:val="8Char"/>
            <w:rFonts w:hint="eastAsia"/>
          </w:rPr>
          <w:t>지</w:t>
        </w:r>
      </w:ins>
    </w:p>
    <w:p w14:paraId="234B2BD4" w14:textId="1D58D87B" w:rsidR="00200890" w:rsidRDefault="00200890">
      <w:pPr>
        <w:widowControl/>
        <w:wordWrap/>
        <w:autoSpaceDE/>
        <w:autoSpaceDN/>
      </w:pPr>
      <w:r>
        <w:br w:type="page"/>
      </w:r>
    </w:p>
    <w:p w14:paraId="74759AAE" w14:textId="43DC644B" w:rsidR="00200890" w:rsidRDefault="00200890" w:rsidP="00200890">
      <w:pPr>
        <w:pStyle w:val="1"/>
        <w:ind w:left="200" w:right="200"/>
      </w:pPr>
      <w:r>
        <w:rPr>
          <w:rFonts w:hint="eastAsia"/>
        </w:rPr>
        <w:lastRenderedPageBreak/>
        <w:t>퀘스트 구조</w:t>
      </w:r>
    </w:p>
    <w:p w14:paraId="7900616B" w14:textId="1EA62D59" w:rsidR="00200890" w:rsidRDefault="00200890" w:rsidP="00200890"/>
    <w:p w14:paraId="68268353" w14:textId="3DF9CF71" w:rsidR="00200890" w:rsidRDefault="00200890" w:rsidP="00200890">
      <w:pPr>
        <w:pStyle w:val="4"/>
      </w:pPr>
      <w:r>
        <w:t>“</w:t>
      </w:r>
      <w:r>
        <w:rPr>
          <w:rFonts w:hint="eastAsia"/>
        </w:rPr>
        <w:t>퀘스트 구조 설계</w:t>
      </w:r>
      <w:r>
        <w:t>”</w:t>
      </w:r>
    </w:p>
    <w:p w14:paraId="3397ED94" w14:textId="66822433" w:rsidR="00200890" w:rsidRDefault="00200890" w:rsidP="00200890">
      <w:pPr>
        <w:pStyle w:val="a"/>
        <w:numPr>
          <w:ilvl w:val="0"/>
          <w:numId w:val="0"/>
        </w:numPr>
        <w:ind w:left="403" w:hanging="403"/>
      </w:pPr>
    </w:p>
    <w:p w14:paraId="29B3A5C6" w14:textId="5704D23A" w:rsidR="00200890" w:rsidRDefault="00200890" w:rsidP="00200890">
      <w:pPr>
        <w:pStyle w:val="2"/>
      </w:pPr>
      <w:r>
        <w:rPr>
          <w:rFonts w:hint="eastAsia"/>
        </w:rPr>
        <w:t>초 간단 퀘스트 구조</w:t>
      </w:r>
    </w:p>
    <w:p w14:paraId="6F01E684" w14:textId="2982B6F8" w:rsidR="00200890" w:rsidRDefault="00200890" w:rsidP="00200890">
      <w:pPr>
        <w:pStyle w:val="a"/>
      </w:pPr>
      <w:r>
        <w:rPr>
          <w:rFonts w:hint="eastAsia"/>
        </w:rPr>
        <w:t>유한상태기계(</w:t>
      </w:r>
      <w:r>
        <w:t xml:space="preserve">FSM) + </w:t>
      </w:r>
      <w:r>
        <w:rPr>
          <w:rFonts w:hint="eastAsia"/>
        </w:rPr>
        <w:t xml:space="preserve">스위치 </w:t>
      </w:r>
      <w:r>
        <w:t xml:space="preserve">+ </w:t>
      </w:r>
      <w:r>
        <w:rPr>
          <w:rFonts w:hint="eastAsia"/>
        </w:rPr>
        <w:t>트리거의 조합으로 구성 가능</w:t>
      </w:r>
    </w:p>
    <w:p w14:paraId="16B218F2" w14:textId="68750429" w:rsidR="00200890" w:rsidRDefault="00200890" w:rsidP="00FF7922">
      <w:pPr>
        <w:pStyle w:val="7"/>
        <w:ind w:left="400"/>
      </w:pPr>
      <w:r>
        <w:rPr>
          <w:rFonts w:hint="eastAsia"/>
        </w:rPr>
        <w:t xml:space="preserve">초기 </w:t>
      </w:r>
      <w:r>
        <w:t>RPG</w:t>
      </w:r>
      <w:r>
        <w:rPr>
          <w:rFonts w:hint="eastAsia"/>
        </w:rPr>
        <w:t>에서 많이 쓰임</w:t>
      </w:r>
    </w:p>
    <w:p w14:paraId="6C2D9978" w14:textId="4A30249A" w:rsidR="00200890" w:rsidRDefault="00200890" w:rsidP="00FF7922">
      <w:pPr>
        <w:pStyle w:val="7"/>
        <w:ind w:left="400"/>
      </w:pPr>
      <w:proofErr w:type="gramStart"/>
      <w:r>
        <w:rPr>
          <w:rFonts w:hint="eastAsia"/>
        </w:rPr>
        <w:t xml:space="preserve">장점 </w:t>
      </w:r>
      <w:r>
        <w:t>:</w:t>
      </w:r>
      <w:proofErr w:type="gramEnd"/>
      <w:r>
        <w:t xml:space="preserve"> </w:t>
      </w:r>
      <w:r>
        <w:rPr>
          <w:rFonts w:hint="eastAsia"/>
        </w:rPr>
        <w:t>테이블화를 통해 퀘스트의 대량 제작,</w:t>
      </w:r>
      <w:r>
        <w:t xml:space="preserve"> </w:t>
      </w:r>
      <w:r>
        <w:rPr>
          <w:rFonts w:hint="eastAsia"/>
        </w:rPr>
        <w:t>양산,</w:t>
      </w:r>
      <w:r>
        <w:t xml:space="preserve"> </w:t>
      </w:r>
      <w:r>
        <w:rPr>
          <w:rFonts w:hint="eastAsia"/>
        </w:rPr>
        <w:t>수성에 용이</w:t>
      </w:r>
    </w:p>
    <w:p w14:paraId="33F90BAD" w14:textId="1A745698" w:rsidR="00200890" w:rsidRDefault="00200890" w:rsidP="00FF7922">
      <w:pPr>
        <w:pStyle w:val="7"/>
        <w:ind w:left="400"/>
      </w:pPr>
      <w:proofErr w:type="gramStart"/>
      <w:r>
        <w:rPr>
          <w:rFonts w:hint="eastAsia"/>
        </w:rPr>
        <w:t xml:space="preserve">단점 </w:t>
      </w:r>
      <w:r>
        <w:t>:</w:t>
      </w:r>
      <w:proofErr w:type="gramEnd"/>
      <w:r>
        <w:t xml:space="preserve"> </w:t>
      </w:r>
      <w:r>
        <w:rPr>
          <w:rFonts w:hint="eastAsia"/>
        </w:rPr>
        <w:t>구조적 한계로 표현에 제약이 많음.</w:t>
      </w:r>
      <w:r>
        <w:t xml:space="preserve"> </w:t>
      </w:r>
      <w:r>
        <w:rPr>
          <w:rFonts w:hint="eastAsia"/>
        </w:rPr>
        <w:t>유저가 게임 세계에 몰입할 수 있는 스토리텔링 전달이 어려움</w:t>
      </w:r>
    </w:p>
    <w:p w14:paraId="7C2ABDB6" w14:textId="70DF0A30" w:rsidR="00200890" w:rsidRDefault="00200890" w:rsidP="00200890">
      <w:pPr>
        <w:pStyle w:val="a"/>
        <w:numPr>
          <w:ilvl w:val="0"/>
          <w:numId w:val="0"/>
        </w:numPr>
        <w:ind w:left="403" w:hanging="403"/>
      </w:pPr>
    </w:p>
    <w:p w14:paraId="3796B7FE" w14:textId="1520A55E" w:rsidR="00FF7922" w:rsidRDefault="00FF7922" w:rsidP="00FF7922">
      <w:pPr>
        <w:pStyle w:val="2"/>
      </w:pPr>
      <w:r>
        <w:rPr>
          <w:rFonts w:hint="eastAsia"/>
        </w:rPr>
        <w:t xml:space="preserve">유한 상태 기계 </w:t>
      </w:r>
      <w:r>
        <w:t>(</w:t>
      </w:r>
      <w:proofErr w:type="gramStart"/>
      <w:r>
        <w:t>FSM :</w:t>
      </w:r>
      <w:proofErr w:type="gramEnd"/>
      <w:r>
        <w:t xml:space="preserve"> Finite State Machine)</w:t>
      </w:r>
    </w:p>
    <w:p w14:paraId="2074CD5C" w14:textId="1B8AB14B" w:rsidR="00FF7922" w:rsidRDefault="00FF7922" w:rsidP="00FF7922">
      <w:pPr>
        <w:pStyle w:val="a"/>
      </w:pPr>
      <w:r>
        <w:rPr>
          <w:rFonts w:hint="eastAsia"/>
        </w:rPr>
        <w:t>특정 상태가 특정 사건에 의해 다른 상태로 전이하는 구조</w:t>
      </w:r>
    </w:p>
    <w:p w14:paraId="32C03C99" w14:textId="4FE5A792" w:rsidR="00FF7922" w:rsidRDefault="00FF7922" w:rsidP="00FF7922">
      <w:pPr>
        <w:pStyle w:val="a"/>
      </w:pPr>
      <w:r>
        <w:rPr>
          <w:rFonts w:hint="eastAsia"/>
        </w:rPr>
        <w:t xml:space="preserve">객체에 </w:t>
      </w:r>
      <w:proofErr w:type="gramStart"/>
      <w:r>
        <w:t>True /</w:t>
      </w:r>
      <w:proofErr w:type="gramEnd"/>
      <w:r>
        <w:t xml:space="preserve"> False</w:t>
      </w:r>
      <w:r>
        <w:rPr>
          <w:rFonts w:hint="eastAsia"/>
        </w:rPr>
        <w:t>를 체크하는 속성 추가</w:t>
      </w:r>
    </w:p>
    <w:p w14:paraId="385A6D99" w14:textId="002B4D18" w:rsidR="00FF7922" w:rsidRDefault="00FF7922" w:rsidP="00FF7922">
      <w:pPr>
        <w:pStyle w:val="a"/>
        <w:numPr>
          <w:ilvl w:val="0"/>
          <w:numId w:val="0"/>
        </w:numPr>
        <w:ind w:left="403" w:hanging="403"/>
      </w:pPr>
    </w:p>
    <w:p w14:paraId="18394246" w14:textId="7A7131DB" w:rsidR="00FF7922" w:rsidRDefault="007F3842" w:rsidP="007F3842">
      <w:pPr>
        <w:pStyle w:val="2"/>
      </w:pPr>
      <w:r>
        <w:rPr>
          <w:rFonts w:hint="eastAsia"/>
        </w:rPr>
        <w:t>트리거</w:t>
      </w:r>
    </w:p>
    <w:p w14:paraId="6392A37B" w14:textId="10D015F6" w:rsidR="007F3842" w:rsidRDefault="007F3842" w:rsidP="007F3842">
      <w:pPr>
        <w:pStyle w:val="a"/>
      </w:pPr>
      <w:r>
        <w:rPr>
          <w:rFonts w:hint="eastAsia"/>
        </w:rPr>
        <w:t>조건과 작용 및 사용하는 구문을 하나의 단위로 묶어 놓음</w:t>
      </w:r>
    </w:p>
    <w:p w14:paraId="19E728C7" w14:textId="3EF8792E" w:rsidR="007F3842" w:rsidRDefault="007F3842" w:rsidP="007F3842">
      <w:pPr>
        <w:pStyle w:val="a"/>
      </w:pPr>
      <w:r>
        <w:rPr>
          <w:rFonts w:hint="eastAsia"/>
        </w:rPr>
        <w:t xml:space="preserve">조건과 </w:t>
      </w:r>
      <w:proofErr w:type="gramStart"/>
      <w:r>
        <w:rPr>
          <w:rFonts w:hint="eastAsia"/>
        </w:rPr>
        <w:t xml:space="preserve">작용 </w:t>
      </w:r>
      <w:r>
        <w:t>/</w:t>
      </w:r>
      <w:proofErr w:type="gramEnd"/>
      <w:r>
        <w:t xml:space="preserve"> </w:t>
      </w:r>
      <w:r>
        <w:rPr>
          <w:rFonts w:hint="eastAsia"/>
        </w:rPr>
        <w:t>트리거의 기본 구조</w:t>
      </w:r>
    </w:p>
    <w:p w14:paraId="5D4DA7B6" w14:textId="2F060BA9" w:rsidR="007F3842" w:rsidRDefault="007F3842" w:rsidP="007F3842">
      <w:pPr>
        <w:pStyle w:val="7"/>
        <w:ind w:left="400"/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 xml:space="preserve">조건을 만족하면 </w:t>
      </w:r>
      <w:r>
        <w:t xml:space="preserve">A’ </w:t>
      </w:r>
      <w:r>
        <w:rPr>
          <w:rFonts w:hint="eastAsia"/>
        </w:rPr>
        <w:t>작용이 실행된다</w:t>
      </w:r>
    </w:p>
    <w:p w14:paraId="15FA0CFE" w14:textId="34D12166" w:rsidR="007F3842" w:rsidRDefault="007F3842" w:rsidP="007F3842"/>
    <w:p w14:paraId="55FB1793" w14:textId="497D948A" w:rsidR="007F3842" w:rsidRDefault="007F3842" w:rsidP="007F3842">
      <w:pPr>
        <w:pStyle w:val="2"/>
      </w:pPr>
      <w:r>
        <w:rPr>
          <w:rFonts w:hint="eastAsia"/>
        </w:rPr>
        <w:t>퀘스트를 하나 만들어 보자</w:t>
      </w:r>
    </w:p>
    <w:p w14:paraId="71B83D95" w14:textId="3F92EC2D" w:rsidR="007F3842" w:rsidRDefault="007F3842" w:rsidP="007F3842">
      <w:pPr>
        <w:pStyle w:val="a"/>
      </w:pPr>
      <w:proofErr w:type="gramStart"/>
      <w:r>
        <w:rPr>
          <w:rFonts w:hint="eastAsia"/>
        </w:rPr>
        <w:t>조건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장로에게 말을 걸어라</w:t>
      </w:r>
    </w:p>
    <w:p w14:paraId="027B46DB" w14:textId="422FC942" w:rsidR="007F3842" w:rsidRDefault="007F3842" w:rsidP="007F3842">
      <w:pPr>
        <w:pStyle w:val="a"/>
      </w:pPr>
      <w:proofErr w:type="gramStart"/>
      <w:r>
        <w:rPr>
          <w:rFonts w:hint="eastAsia"/>
        </w:rPr>
        <w:t xml:space="preserve">작용 </w:t>
      </w:r>
      <w:r>
        <w:t>/</w:t>
      </w:r>
      <w:proofErr w:type="gramEnd"/>
      <w:r>
        <w:t xml:space="preserve"> </w:t>
      </w:r>
      <w:r>
        <w:rPr>
          <w:rFonts w:hint="eastAsia"/>
        </w:rPr>
        <w:t>장로가 기본 아이템을 준다</w:t>
      </w:r>
    </w:p>
    <w:p w14:paraId="3E48CC42" w14:textId="1C6BA2A2" w:rsidR="007F3842" w:rsidRDefault="007F3842" w:rsidP="007F3842">
      <w:pPr>
        <w:pStyle w:val="a"/>
      </w:pPr>
      <w:r>
        <w:rPr>
          <w:rFonts w:hint="eastAsia"/>
        </w:rPr>
        <w:t>뭔가 부족하죠?</w:t>
      </w:r>
    </w:p>
    <w:p w14:paraId="684AF4EB" w14:textId="72F2403A" w:rsidR="007F3842" w:rsidRDefault="007F3842" w:rsidP="007F3842">
      <w:pPr>
        <w:pStyle w:val="7"/>
        <w:ind w:left="400"/>
      </w:pPr>
      <w:r>
        <w:rPr>
          <w:rFonts w:hint="eastAsia"/>
        </w:rPr>
        <w:t xml:space="preserve">위의 이벤트는 </w:t>
      </w:r>
      <w:proofErr w:type="spellStart"/>
      <w:r>
        <w:rPr>
          <w:rFonts w:hint="eastAsia"/>
        </w:rPr>
        <w:t>저레벨</w:t>
      </w:r>
      <w:proofErr w:type="spellEnd"/>
      <w:r>
        <w:rPr>
          <w:rFonts w:hint="eastAsia"/>
        </w:rPr>
        <w:t xml:space="preserve"> 유저에게만 적용되게 하는 게 좋겠죠?</w:t>
      </w:r>
    </w:p>
    <w:p w14:paraId="5296DF5D" w14:textId="57D79D8D" w:rsidR="007F3842" w:rsidRDefault="007F3842" w:rsidP="007F3842">
      <w:pPr>
        <w:pStyle w:val="7"/>
        <w:ind w:left="400"/>
      </w:pPr>
      <w:r>
        <w:rPr>
          <w:rFonts w:hint="eastAsia"/>
        </w:rPr>
        <w:t>위의 구조대로 설계한다면 유저는 장로에게 말을 걸 때마다 아이템을 받게 될 텐데?</w:t>
      </w:r>
      <w:r>
        <w:t>?</w:t>
      </w:r>
    </w:p>
    <w:p w14:paraId="569799DF" w14:textId="0F39FB92" w:rsidR="007F3842" w:rsidRDefault="007F3842" w:rsidP="007F3842">
      <w:pPr>
        <w:pStyle w:val="7"/>
        <w:ind w:left="400"/>
      </w:pPr>
      <w:r>
        <w:rPr>
          <w:rFonts w:hint="eastAsia"/>
        </w:rPr>
        <w:t>유환 상태 기계를 통해 유저가 퀘스트를 받을 수</w:t>
      </w:r>
      <w:r>
        <w:t xml:space="preserve"> </w:t>
      </w:r>
      <w:r>
        <w:rPr>
          <w:rFonts w:hint="eastAsia"/>
        </w:rPr>
        <w:t>있는 상태인지,</w:t>
      </w:r>
      <w:r>
        <w:t xml:space="preserve"> </w:t>
      </w:r>
      <w:r>
        <w:rPr>
          <w:rFonts w:hint="eastAsia"/>
        </w:rPr>
        <w:t>퀘스트를 수행했는지에 대한 체크가 필요</w:t>
      </w:r>
    </w:p>
    <w:p w14:paraId="524A3F4B" w14:textId="77777777" w:rsidR="007F3842" w:rsidRDefault="007F3842" w:rsidP="007F3842"/>
    <w:p w14:paraId="7C121FA4" w14:textId="71EF5AB6" w:rsidR="00001E93" w:rsidRDefault="0075222D" w:rsidP="0075222D">
      <w:pPr>
        <w:pStyle w:val="4"/>
      </w:pPr>
      <w:r>
        <w:t>“</w:t>
      </w:r>
      <w:r>
        <w:rPr>
          <w:rFonts w:hint="eastAsia"/>
        </w:rPr>
        <w:t xml:space="preserve">이제 여러분은 늑대 가죽 벗기기 퀘스트를 구현 가능한 </w:t>
      </w:r>
      <w:r>
        <w:t>CLASS</w:t>
      </w:r>
      <w:r>
        <w:rPr>
          <w:rFonts w:hint="eastAsia"/>
        </w:rPr>
        <w:t>를 설계할 수 있습니다.</w:t>
      </w:r>
      <w:r>
        <w:t>”</w:t>
      </w:r>
    </w:p>
    <w:p w14:paraId="0677F254" w14:textId="42983DE2" w:rsidR="0075222D" w:rsidRDefault="0075222D" w:rsidP="0075222D">
      <w:pPr>
        <w:pStyle w:val="a"/>
        <w:numPr>
          <w:ilvl w:val="0"/>
          <w:numId w:val="0"/>
        </w:numPr>
        <w:ind w:left="403" w:hanging="403"/>
      </w:pPr>
    </w:p>
    <w:p w14:paraId="658AD7DF" w14:textId="0019B775" w:rsidR="0075222D" w:rsidRDefault="0075222D" w:rsidP="0075222D">
      <w:pPr>
        <w:pStyle w:val="2"/>
      </w:pPr>
      <w:r>
        <w:rPr>
          <w:rFonts w:hint="eastAsia"/>
        </w:rPr>
        <w:t>연속되는 퀘스트를 설계해 봅시다</w:t>
      </w:r>
    </w:p>
    <w:p w14:paraId="759FBCE5" w14:textId="75BB8279" w:rsidR="0075222D" w:rsidRDefault="0075222D" w:rsidP="0075222D">
      <w:pPr>
        <w:pStyle w:val="a"/>
      </w:pPr>
      <w:r>
        <w:rPr>
          <w:rFonts w:hint="eastAsia"/>
        </w:rPr>
        <w:t>장로에게 말을 걸면 기본 아이템을 주고,</w:t>
      </w:r>
      <w:r>
        <w:t xml:space="preserve"> </w:t>
      </w:r>
      <w:r>
        <w:rPr>
          <w:rFonts w:hint="eastAsia"/>
        </w:rPr>
        <w:t>대장장이에게 가 보라고 하는 퀘스트가 생성되는 경우</w:t>
      </w:r>
    </w:p>
    <w:p w14:paraId="35895378" w14:textId="20ADDF55" w:rsidR="0075222D" w:rsidRDefault="0075222D" w:rsidP="0075222D">
      <w:pPr>
        <w:pStyle w:val="a"/>
      </w:pPr>
      <w:r>
        <w:rPr>
          <w:rFonts w:hint="eastAsia"/>
        </w:rPr>
        <w:t>앞의 퀘스트 작용에 아래의 작용을 추가</w:t>
      </w:r>
    </w:p>
    <w:p w14:paraId="2FA95BE3" w14:textId="792F1B7F" w:rsidR="0075222D" w:rsidRDefault="0075222D" w:rsidP="0075222D">
      <w:pPr>
        <w:pStyle w:val="a"/>
      </w:pPr>
      <w:proofErr w:type="gramStart"/>
      <w:r>
        <w:rPr>
          <w:rFonts w:hint="eastAsia"/>
        </w:rPr>
        <w:t xml:space="preserve">작용 </w:t>
      </w:r>
      <w:r>
        <w:t>:</w:t>
      </w:r>
      <w:proofErr w:type="gramEnd"/>
      <w:r>
        <w:t xml:space="preserve"> 2</w:t>
      </w:r>
      <w:r>
        <w:rPr>
          <w:rFonts w:hint="eastAsia"/>
        </w:rPr>
        <w:t xml:space="preserve">번 퀘스트를 받을 수 있는 상태 스위치 </w:t>
      </w:r>
      <w:r>
        <w:t>= ON (</w:t>
      </w:r>
      <w:r>
        <w:rPr>
          <w:rFonts w:hint="eastAsia"/>
        </w:rPr>
        <w:t>해당 스위치를 대장장이 퀘스트에 연결하면 된다</w:t>
      </w:r>
      <w:r>
        <w:t>)</w:t>
      </w:r>
    </w:p>
    <w:p w14:paraId="1F3ED0E6" w14:textId="77777777" w:rsidR="0075222D" w:rsidRDefault="0075222D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52C56135" w14:textId="28FAFB98" w:rsidR="0075222D" w:rsidRDefault="004F7D33" w:rsidP="0075222D">
      <w:pPr>
        <w:pStyle w:val="2"/>
      </w:pPr>
      <w:r>
        <w:rPr>
          <w:rFonts w:hint="eastAsia"/>
        </w:rPr>
        <w:lastRenderedPageBreak/>
        <w:t>스위치의 확장</w:t>
      </w:r>
    </w:p>
    <w:p w14:paraId="3F92BD7A" w14:textId="6D7ABAFA" w:rsidR="004F7D33" w:rsidRDefault="004F7D33" w:rsidP="004F7D33">
      <w:pPr>
        <w:pStyle w:val="a"/>
      </w:pPr>
      <w:r>
        <w:rPr>
          <w:rFonts w:hint="eastAsia"/>
        </w:rPr>
        <w:t xml:space="preserve">스위치 값 필드를 퀘스트 </w:t>
      </w:r>
      <w:proofErr w:type="gramStart"/>
      <w:r>
        <w:rPr>
          <w:rFonts w:hint="eastAsia"/>
        </w:rPr>
        <w:t>트리거 뿐</w:t>
      </w:r>
      <w:proofErr w:type="gramEnd"/>
      <w:r>
        <w:rPr>
          <w:rFonts w:hint="eastAsia"/>
        </w:rPr>
        <w:t xml:space="preserve"> 아니라 몬스터,</w:t>
      </w:r>
      <w:r>
        <w:t xml:space="preserve"> </w:t>
      </w:r>
      <w:r>
        <w:rPr>
          <w:rFonts w:hint="eastAsia"/>
        </w:rPr>
        <w:t>아이템,</w:t>
      </w:r>
      <w:r>
        <w:t xml:space="preserve"> NPC CLASS </w:t>
      </w:r>
      <w:r>
        <w:rPr>
          <w:rFonts w:hint="eastAsia"/>
        </w:rPr>
        <w:t>에 삽입하는 방식으로 퀘스트의 관리를 용이하게 함</w:t>
      </w:r>
    </w:p>
    <w:p w14:paraId="18640521" w14:textId="13332C4A" w:rsidR="004F7D33" w:rsidRDefault="004F7D33" w:rsidP="009E2542">
      <w:pPr>
        <w:pStyle w:val="7"/>
        <w:ind w:left="400"/>
      </w:pP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평소에는 </w:t>
      </w:r>
      <w:proofErr w:type="spellStart"/>
      <w:r>
        <w:rPr>
          <w:rFonts w:hint="eastAsia"/>
        </w:rPr>
        <w:t>고블린의</w:t>
      </w:r>
      <w:proofErr w:type="spellEnd"/>
      <w:r>
        <w:rPr>
          <w:rFonts w:hint="eastAsia"/>
        </w:rPr>
        <w:t xml:space="preserve"> 깃발 아이템을 </w:t>
      </w:r>
      <w:proofErr w:type="spellStart"/>
      <w:r>
        <w:rPr>
          <w:rFonts w:hint="eastAsia"/>
        </w:rPr>
        <w:t>드랍하지</w:t>
      </w:r>
      <w:proofErr w:type="spellEnd"/>
      <w:r>
        <w:rPr>
          <w:rFonts w:hint="eastAsia"/>
        </w:rPr>
        <w:t xml:space="preserve"> 않지만 </w:t>
      </w:r>
      <w:proofErr w:type="spellStart"/>
      <w:r>
        <w:rPr>
          <w:rFonts w:hint="eastAsia"/>
        </w:rPr>
        <w:t>고블린</w:t>
      </w:r>
      <w:proofErr w:type="spellEnd"/>
      <w:r>
        <w:rPr>
          <w:rFonts w:hint="eastAsia"/>
        </w:rPr>
        <w:t xml:space="preserve"> 부족 깃발을 </w:t>
      </w:r>
      <w:r>
        <w:t>10</w:t>
      </w:r>
      <w:r>
        <w:rPr>
          <w:rFonts w:hint="eastAsia"/>
        </w:rPr>
        <w:t xml:space="preserve">개 모아오라는 퀘스트 수락 이후 </w:t>
      </w:r>
      <w:proofErr w:type="spellStart"/>
      <w:r>
        <w:rPr>
          <w:rFonts w:hint="eastAsia"/>
        </w:rPr>
        <w:t>고블린을</w:t>
      </w:r>
      <w:proofErr w:type="spellEnd"/>
      <w:r>
        <w:rPr>
          <w:rFonts w:hint="eastAsia"/>
        </w:rPr>
        <w:t xml:space="preserve"> 죽이면 깃발 아이템이 나옴</w:t>
      </w:r>
    </w:p>
    <w:p w14:paraId="2D36E036" w14:textId="233D3A2B" w:rsidR="004F7D33" w:rsidRDefault="004F7D33" w:rsidP="004F7D33">
      <w:pPr>
        <w:pStyle w:val="a"/>
      </w:pPr>
      <w:r>
        <w:rPr>
          <w:rFonts w:hint="eastAsia"/>
        </w:rPr>
        <w:t>스위치를 통해 맵,</w:t>
      </w:r>
      <w:r>
        <w:t xml:space="preserve"> NPC, </w:t>
      </w:r>
      <w:r>
        <w:rPr>
          <w:rFonts w:hint="eastAsia"/>
        </w:rPr>
        <w:t>스토리 진행 등 게임 세계의 상태를 컨트롤</w:t>
      </w:r>
    </w:p>
    <w:p w14:paraId="6F705A44" w14:textId="32F8D634" w:rsidR="004F7D33" w:rsidRDefault="009E2542" w:rsidP="009E2542">
      <w:pPr>
        <w:pStyle w:val="7"/>
        <w:ind w:left="400"/>
      </w:pPr>
      <w:r>
        <w:rPr>
          <w:rFonts w:hint="eastAsia"/>
        </w:rPr>
        <w:t>생성,</w:t>
      </w:r>
      <w:r>
        <w:t xml:space="preserve"> </w:t>
      </w:r>
      <w:r>
        <w:rPr>
          <w:rFonts w:hint="eastAsia"/>
        </w:rPr>
        <w:t>소명,</w:t>
      </w:r>
      <w:r>
        <w:t xml:space="preserve"> </w:t>
      </w:r>
      <w:r>
        <w:rPr>
          <w:rFonts w:hint="eastAsia"/>
        </w:rPr>
        <w:t>오픈,</w:t>
      </w:r>
      <w:r>
        <w:t xml:space="preserve"> </w:t>
      </w:r>
      <w:r>
        <w:rPr>
          <w:rFonts w:hint="eastAsia"/>
        </w:rPr>
        <w:t>특정 액션을 취함,</w:t>
      </w:r>
      <w:r>
        <w:t xml:space="preserve"> </w:t>
      </w:r>
      <w:r>
        <w:rPr>
          <w:rFonts w:hint="eastAsia"/>
        </w:rPr>
        <w:t>선택 가능한 기능의 증가</w:t>
      </w:r>
    </w:p>
    <w:p w14:paraId="0F3E67AE" w14:textId="23BC923F" w:rsidR="009E2542" w:rsidRDefault="009E2542" w:rsidP="009E2542">
      <w:pPr>
        <w:pStyle w:val="7"/>
        <w:ind w:left="400"/>
      </w:pPr>
      <w:r>
        <w:rPr>
          <w:rFonts w:hint="eastAsia"/>
        </w:rPr>
        <w:t xml:space="preserve">하지만 스위치의 확장 사용부터는 실질적으로 </w:t>
      </w:r>
      <w:r>
        <w:t xml:space="preserve">Class </w:t>
      </w:r>
      <w:r>
        <w:rPr>
          <w:rFonts w:hint="eastAsia"/>
        </w:rPr>
        <w:t xml:space="preserve">설계만으로는 몰입도 높은 퀘스트 구현이 </w:t>
      </w:r>
      <w:proofErr w:type="spellStart"/>
      <w:r>
        <w:rPr>
          <w:rFonts w:hint="eastAsia"/>
        </w:rPr>
        <w:t>힘들어짐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스크립트 언어의 적극적인 사용 필요</w:t>
      </w:r>
    </w:p>
    <w:p w14:paraId="14433722" w14:textId="71A6C853" w:rsidR="00762807" w:rsidRDefault="00762807" w:rsidP="00762807"/>
    <w:p w14:paraId="6C7CC189" w14:textId="7F46D711" w:rsidR="00762807" w:rsidRDefault="00762807" w:rsidP="00762807">
      <w:pPr>
        <w:pStyle w:val="2"/>
      </w:pPr>
      <w:r>
        <w:rPr>
          <w:rFonts w:hint="eastAsia"/>
        </w:rPr>
        <w:t xml:space="preserve">퀘스트 </w:t>
      </w:r>
      <w:r>
        <w:t xml:space="preserve">Class </w:t>
      </w:r>
      <w:r>
        <w:rPr>
          <w:rFonts w:hint="eastAsia"/>
        </w:rPr>
        <w:t>설계</w:t>
      </w:r>
    </w:p>
    <w:p w14:paraId="5BB598D8" w14:textId="7BA9B22F" w:rsidR="00762807" w:rsidRDefault="00762807" w:rsidP="00762807">
      <w:pPr>
        <w:pStyle w:val="a"/>
      </w:pPr>
      <w:r>
        <w:rPr>
          <w:rFonts w:hint="eastAsia"/>
        </w:rPr>
        <w:t xml:space="preserve">각 퀘스트 별로 </w:t>
      </w:r>
      <w:r>
        <w:t>ID</w:t>
      </w:r>
      <w:r>
        <w:rPr>
          <w:rFonts w:hint="eastAsia"/>
        </w:rPr>
        <w:t>를 부여</w:t>
      </w:r>
    </w:p>
    <w:p w14:paraId="3825B235" w14:textId="5FD43DDE" w:rsidR="00762807" w:rsidRDefault="00762807" w:rsidP="00762807">
      <w:pPr>
        <w:pStyle w:val="a"/>
      </w:pPr>
      <w:r>
        <w:rPr>
          <w:rFonts w:hint="eastAsia"/>
        </w:rPr>
        <w:t>각 퀘스트에 대응하는 트리거와 스위치를 할당</w:t>
      </w:r>
    </w:p>
    <w:p w14:paraId="6C565C77" w14:textId="4F8D1D86" w:rsidR="00762807" w:rsidRDefault="00762807" w:rsidP="00762807">
      <w:pPr>
        <w:pStyle w:val="a"/>
      </w:pPr>
      <w:r>
        <w:rPr>
          <w:rFonts w:hint="eastAsia"/>
        </w:rPr>
        <w:t>시작 조건 리스트를 제작</w:t>
      </w:r>
    </w:p>
    <w:p w14:paraId="73B28168" w14:textId="0AE5801F" w:rsidR="00762807" w:rsidRDefault="00762807" w:rsidP="00762807">
      <w:pPr>
        <w:pStyle w:val="a"/>
      </w:pPr>
      <w:r>
        <w:rPr>
          <w:rFonts w:hint="eastAsia"/>
        </w:rPr>
        <w:t>레벨,</w:t>
      </w:r>
      <w:r>
        <w:t xml:space="preserve"> NPC, </w:t>
      </w:r>
      <w:r>
        <w:rPr>
          <w:rFonts w:hint="eastAsia"/>
        </w:rPr>
        <w:t>특정 아이템 소유 등</w:t>
      </w:r>
    </w:p>
    <w:p w14:paraId="2170EE65" w14:textId="5C7B69BA" w:rsidR="00762807" w:rsidRDefault="00762807" w:rsidP="00762807">
      <w:pPr>
        <w:pStyle w:val="a"/>
      </w:pPr>
      <w:r>
        <w:rPr>
          <w:rFonts w:hint="eastAsia"/>
        </w:rPr>
        <w:t>작용 리스트를 제작</w:t>
      </w:r>
    </w:p>
    <w:p w14:paraId="0593F2F2" w14:textId="5A7B7D60" w:rsidR="00762807" w:rsidRDefault="00762807" w:rsidP="00762807">
      <w:pPr>
        <w:pStyle w:val="a"/>
      </w:pPr>
      <w:r>
        <w:rPr>
          <w:rFonts w:hint="eastAsia"/>
        </w:rPr>
        <w:t>아이템 주기,</w:t>
      </w:r>
      <w:r>
        <w:t xml:space="preserve"> </w:t>
      </w:r>
      <w:r>
        <w:rPr>
          <w:rFonts w:hint="eastAsia"/>
        </w:rPr>
        <w:t>아이템 가져가기,</w:t>
      </w:r>
      <w:r>
        <w:t xml:space="preserve"> </w:t>
      </w:r>
      <w:r>
        <w:rPr>
          <w:rFonts w:hint="eastAsia"/>
        </w:rPr>
        <w:t>경험치,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스킬 포인트,</w:t>
      </w:r>
      <w:r>
        <w:t xml:space="preserve"> </w:t>
      </w:r>
      <w:r>
        <w:rPr>
          <w:rFonts w:hint="eastAsia"/>
        </w:rPr>
        <w:t>우호도 보상 등</w:t>
      </w:r>
    </w:p>
    <w:p w14:paraId="4E85AF61" w14:textId="71A5A23C" w:rsidR="00762807" w:rsidRDefault="00762807" w:rsidP="00762807">
      <w:pPr>
        <w:pStyle w:val="a"/>
      </w:pPr>
      <w:r>
        <w:rPr>
          <w:rFonts w:hint="eastAsia"/>
        </w:rPr>
        <w:t xml:space="preserve">스위치의 확장을 이용한 </w:t>
      </w:r>
      <w:proofErr w:type="gramStart"/>
      <w:r>
        <w:t>NPC /</w:t>
      </w:r>
      <w:proofErr w:type="gramEnd"/>
      <w:r>
        <w:t xml:space="preserve"> </w:t>
      </w:r>
      <w:r>
        <w:rPr>
          <w:rFonts w:hint="eastAsia"/>
        </w:rPr>
        <w:t>혹은 월드 전체의 상태 변화 적용</w:t>
      </w:r>
    </w:p>
    <w:p w14:paraId="7A4DBEBF" w14:textId="3B8E2FC4" w:rsidR="00762807" w:rsidRDefault="00762807" w:rsidP="00762807">
      <w:pPr>
        <w:pStyle w:val="a"/>
      </w:pPr>
      <w:r>
        <w:rPr>
          <w:rFonts w:hint="eastAsia"/>
        </w:rPr>
        <w:t xml:space="preserve">임의의 퀘스트를 서술형 형태로 작성해 보고 해당 퀘스트가 현재 설계한 구조로 구현 가능한지 테스트해 본 후 </w:t>
      </w:r>
      <w:r>
        <w:t xml:space="preserve">Class </w:t>
      </w:r>
      <w:r>
        <w:rPr>
          <w:rFonts w:hint="eastAsia"/>
        </w:rPr>
        <w:t>속성의 추가,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수정 과정을 통해 설계 완성</w:t>
      </w:r>
    </w:p>
    <w:p w14:paraId="58CB3AA8" w14:textId="079631AD" w:rsidR="001E3A1A" w:rsidRDefault="001E3A1A" w:rsidP="001E3A1A">
      <w:pPr>
        <w:pStyle w:val="a"/>
        <w:numPr>
          <w:ilvl w:val="0"/>
          <w:numId w:val="0"/>
        </w:numPr>
        <w:ind w:left="403" w:hanging="403"/>
      </w:pPr>
    </w:p>
    <w:p w14:paraId="08678880" w14:textId="3BD5318F" w:rsidR="001E3A1A" w:rsidRDefault="001E3A1A" w:rsidP="001E3A1A">
      <w:pPr>
        <w:pStyle w:val="2"/>
      </w:pPr>
      <w:r>
        <w:rPr>
          <w:rFonts w:hint="eastAsia"/>
        </w:rPr>
        <w:t>퀘스트 스크립트</w:t>
      </w:r>
    </w:p>
    <w:p w14:paraId="7CDB05CD" w14:textId="2B1E5B7F" w:rsidR="001E3A1A" w:rsidRDefault="001E3A1A" w:rsidP="001E3A1A">
      <w:pPr>
        <w:pStyle w:val="a"/>
      </w:pPr>
      <w:r>
        <w:rPr>
          <w:rFonts w:hint="eastAsia"/>
        </w:rPr>
        <w:t xml:space="preserve">퀘스트 </w:t>
      </w:r>
      <w:r>
        <w:t>Class</w:t>
      </w:r>
      <w:r>
        <w:rPr>
          <w:rFonts w:hint="eastAsia"/>
        </w:rPr>
        <w:t xml:space="preserve">를 </w:t>
      </w:r>
      <w:r>
        <w:t xml:space="preserve">Lua </w:t>
      </w:r>
      <w:r>
        <w:rPr>
          <w:rFonts w:hint="eastAsia"/>
        </w:rPr>
        <w:t>스크립트를 사용해 입력 값과 함수(명령</w:t>
      </w:r>
      <w:r>
        <w:t>)</w:t>
      </w:r>
      <w:r>
        <w:rPr>
          <w:rFonts w:hint="eastAsia"/>
        </w:rPr>
        <w:t>의 조합으로 구성할 수 있다</w:t>
      </w:r>
    </w:p>
    <w:p w14:paraId="76B40E1A" w14:textId="3AD1A1F0" w:rsidR="001E3A1A" w:rsidRDefault="001E3A1A" w:rsidP="001E3A1A">
      <w:pPr>
        <w:pStyle w:val="a"/>
      </w:pPr>
      <w:r>
        <w:rPr>
          <w:rFonts w:hint="eastAsia"/>
        </w:rPr>
        <w:t xml:space="preserve">예를 들어 퀘스트 </w:t>
      </w:r>
      <w:r>
        <w:t>Class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다음과 같은 기능을 추가할 수 있다</w:t>
      </w:r>
    </w:p>
    <w:p w14:paraId="793DFA2B" w14:textId="173E420A" w:rsidR="001E3A1A" w:rsidRDefault="001E3A1A" w:rsidP="001E3A1A">
      <w:pPr>
        <w:pStyle w:val="a"/>
      </w:pPr>
      <w:r>
        <w:rPr>
          <w:rFonts w:hint="eastAsia"/>
        </w:rPr>
        <w:t>값의 크기 비교와 a</w:t>
      </w:r>
      <w:r>
        <w:t>n</w:t>
      </w:r>
      <w:r>
        <w:rPr>
          <w:rFonts w:hint="eastAsia"/>
        </w:rPr>
        <w:t>d</w:t>
      </w:r>
      <w:r>
        <w:t xml:space="preserve">, or </w:t>
      </w:r>
      <w:r>
        <w:rPr>
          <w:rFonts w:hint="eastAsia"/>
        </w:rPr>
        <w:t>등의 연산자를 통해 더욱 복잡한 조건 설정 가능</w:t>
      </w:r>
    </w:p>
    <w:p w14:paraId="4A7848E8" w14:textId="1F80A91F" w:rsidR="001E3A1A" w:rsidRDefault="001E3A1A" w:rsidP="001E3A1A">
      <w:pPr>
        <w:pStyle w:val="a"/>
      </w:pPr>
      <w:r>
        <w:rPr>
          <w:rFonts w:hint="eastAsia"/>
        </w:rPr>
        <w:t>작용 리스트의 순차적인 적용(</w:t>
      </w: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</w:t>
      </w:r>
      <w:r>
        <w:rPr>
          <w:rFonts w:hint="eastAsia"/>
        </w:rPr>
        <w:t>퀘스트를 진행하면 경비병이 와서 말을 걸고 카메라가 회전해 황궁을 비춰준다.</w:t>
      </w:r>
      <w:r>
        <w:t xml:space="preserve"> </w:t>
      </w:r>
      <w:r>
        <w:rPr>
          <w:rFonts w:hint="eastAsia"/>
        </w:rPr>
        <w:t>카메라 워크가 끝나면 자동으로 왕궁 안으로 맵 이동이 된다.</w:t>
      </w:r>
      <w:r>
        <w:t>)</w:t>
      </w:r>
    </w:p>
    <w:p w14:paraId="48314ED8" w14:textId="3AF4C732" w:rsidR="001E3A1A" w:rsidRDefault="001E3A1A" w:rsidP="001E3A1A">
      <w:pPr>
        <w:pStyle w:val="a"/>
      </w:pPr>
      <w:r>
        <w:rPr>
          <w:rFonts w:hint="eastAsia"/>
        </w:rPr>
        <w:t>선택적인 요소의 유동적인 구현</w:t>
      </w:r>
    </w:p>
    <w:p w14:paraId="5B8AAEC4" w14:textId="725F7ABA" w:rsidR="005B686C" w:rsidRDefault="005B686C" w:rsidP="005B686C">
      <w:pPr>
        <w:pStyle w:val="a"/>
        <w:numPr>
          <w:ilvl w:val="0"/>
          <w:numId w:val="0"/>
        </w:numPr>
        <w:ind w:left="403" w:hanging="403"/>
      </w:pPr>
    </w:p>
    <w:p w14:paraId="67B443CA" w14:textId="77777777" w:rsidR="005B686C" w:rsidRDefault="005B686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53F4367E" w14:textId="2AB47333" w:rsidR="005B686C" w:rsidRDefault="005B686C" w:rsidP="005B686C">
      <w:pPr>
        <w:pStyle w:val="2"/>
      </w:pPr>
      <w:r>
        <w:rPr>
          <w:rFonts w:hint="eastAsia"/>
        </w:rPr>
        <w:lastRenderedPageBreak/>
        <w:t>스크립트의 특징</w:t>
      </w:r>
    </w:p>
    <w:p w14:paraId="02C1E1E3" w14:textId="1466CB88" w:rsidR="005B686C" w:rsidRDefault="005B686C" w:rsidP="005B686C">
      <w:pPr>
        <w:pStyle w:val="3"/>
        <w:ind w:left="840" w:hanging="440"/>
      </w:pPr>
      <w:r>
        <w:rPr>
          <w:rFonts w:hint="eastAsia"/>
        </w:rPr>
        <w:t>줄 순서대로 진행된다</w:t>
      </w:r>
    </w:p>
    <w:p w14:paraId="469AD8C1" w14:textId="549E03F1" w:rsidR="005B686C" w:rsidRDefault="005B686C" w:rsidP="005B686C">
      <w:pPr>
        <w:pStyle w:val="a"/>
      </w:pPr>
      <w:r>
        <w:rPr>
          <w:rFonts w:hint="eastAsia"/>
        </w:rPr>
        <w:t>일어나</w:t>
      </w:r>
    </w:p>
    <w:p w14:paraId="4D0A0CBE" w14:textId="3093E976" w:rsidR="005B686C" w:rsidRDefault="005B686C" w:rsidP="005B686C">
      <w:pPr>
        <w:pStyle w:val="a"/>
      </w:pPr>
      <w:r>
        <w:rPr>
          <w:rFonts w:hint="eastAsia"/>
        </w:rPr>
        <w:t>앉아</w:t>
      </w:r>
    </w:p>
    <w:p w14:paraId="687FD069" w14:textId="09999B8A" w:rsidR="005B686C" w:rsidRDefault="005B686C" w:rsidP="005B686C">
      <w:pPr>
        <w:pStyle w:val="a"/>
      </w:pPr>
      <w:r>
        <w:rPr>
          <w:rFonts w:hint="eastAsia"/>
        </w:rPr>
        <w:t>누워</w:t>
      </w:r>
    </w:p>
    <w:p w14:paraId="64F0B9F9" w14:textId="77777777" w:rsidR="005B686C" w:rsidRDefault="005B686C" w:rsidP="005B686C">
      <w:pPr>
        <w:pStyle w:val="a"/>
        <w:numPr>
          <w:ilvl w:val="0"/>
          <w:numId w:val="0"/>
        </w:numPr>
        <w:ind w:left="403" w:hanging="403"/>
      </w:pPr>
    </w:p>
    <w:p w14:paraId="23D9B925" w14:textId="5BEA4ABC" w:rsidR="005B686C" w:rsidRDefault="005B686C" w:rsidP="005B686C">
      <w:pPr>
        <w:pStyle w:val="3"/>
        <w:ind w:left="840" w:hanging="440"/>
      </w:pPr>
      <w:r>
        <w:rPr>
          <w:rFonts w:hint="eastAsia"/>
        </w:rPr>
        <w:t>속성과 행동으로 정의한다</w:t>
      </w:r>
    </w:p>
    <w:p w14:paraId="5F110332" w14:textId="045BBAB5" w:rsidR="005B686C" w:rsidRDefault="005B686C" w:rsidP="005B686C"/>
    <w:p w14:paraId="4E166C92" w14:textId="77777777" w:rsidR="005B686C" w:rsidRPr="005B686C" w:rsidRDefault="005B686C" w:rsidP="005B686C"/>
    <w:p w14:paraId="46B99458" w14:textId="54343438" w:rsidR="005B686C" w:rsidRDefault="005B686C" w:rsidP="005B686C">
      <w:pPr>
        <w:pStyle w:val="3"/>
        <w:ind w:left="840" w:hanging="440"/>
      </w:pPr>
      <w:r>
        <w:rPr>
          <w:rFonts w:hint="eastAsia"/>
        </w:rPr>
        <w:t>제어문을 통해서 순서를 조절할 수 있다</w:t>
      </w:r>
    </w:p>
    <w:p w14:paraId="0D714A77" w14:textId="77777777" w:rsidR="005B686C" w:rsidRDefault="005B686C" w:rsidP="005B686C">
      <w:pPr>
        <w:pStyle w:val="a"/>
      </w:pPr>
      <w:r>
        <w:rPr>
          <w:rFonts w:hint="eastAsia"/>
        </w:rPr>
        <w:t xml:space="preserve">밥 </w:t>
      </w:r>
      <w:r>
        <w:t xml:space="preserve">= </w:t>
      </w:r>
      <w:r>
        <w:rPr>
          <w:rFonts w:hint="eastAsia"/>
        </w:rPr>
        <w:t>짜장면</w:t>
      </w:r>
    </w:p>
    <w:p w14:paraId="4E426277" w14:textId="77777777" w:rsidR="005B686C" w:rsidRDefault="005B686C" w:rsidP="005B686C">
      <w:pPr>
        <w:pStyle w:val="a"/>
      </w:pPr>
      <w:r>
        <w:rPr>
          <w:rFonts w:hint="eastAsia"/>
        </w:rPr>
        <w:t xml:space="preserve">배가 고프면 </w:t>
      </w:r>
      <w:r>
        <w:t>=</w:t>
      </w:r>
      <w:r>
        <w:rPr>
          <w:rFonts w:hint="eastAsia"/>
        </w:rPr>
        <w:t xml:space="preserve"> 6시단 동안 공복인 상태</w:t>
      </w:r>
    </w:p>
    <w:p w14:paraId="63C841A6" w14:textId="77777777" w:rsidR="005B686C" w:rsidRPr="005B686C" w:rsidRDefault="005B686C" w:rsidP="005B686C">
      <w:pPr>
        <w:pStyle w:val="a"/>
      </w:pPr>
      <w:r>
        <w:rPr>
          <w:rFonts w:hint="eastAsia"/>
        </w:rPr>
        <w:t xml:space="preserve">배가 부르는 시간 </w:t>
      </w:r>
      <w:r>
        <w:t>= 2</w:t>
      </w:r>
      <w:r>
        <w:rPr>
          <w:rFonts w:hint="eastAsia"/>
        </w:rPr>
        <w:t>시간</w:t>
      </w:r>
    </w:p>
    <w:p w14:paraId="71C4294C" w14:textId="77777777" w:rsidR="005B686C" w:rsidRPr="005B686C" w:rsidRDefault="005B686C" w:rsidP="005B686C"/>
    <w:p w14:paraId="511693B9" w14:textId="452DD059" w:rsidR="005B686C" w:rsidRDefault="005B686C" w:rsidP="005B686C">
      <w:pPr>
        <w:pStyle w:val="a"/>
      </w:pPr>
      <w:r>
        <w:rPr>
          <w:rFonts w:hint="eastAsia"/>
        </w:rPr>
        <w:t>배가 고프면</w:t>
      </w:r>
    </w:p>
    <w:p w14:paraId="099EBFE0" w14:textId="1297C9F3" w:rsidR="005B686C" w:rsidRDefault="005B686C" w:rsidP="005B686C">
      <w:pPr>
        <w:pStyle w:val="a"/>
      </w:pPr>
      <w:r>
        <w:rPr>
          <w:rFonts w:hint="eastAsia"/>
        </w:rPr>
        <w:t>밥을 먹는다</w:t>
      </w:r>
    </w:p>
    <w:p w14:paraId="642B3748" w14:textId="202EC23F" w:rsidR="005B686C" w:rsidRDefault="005B686C" w:rsidP="005B686C">
      <w:pPr>
        <w:pStyle w:val="a"/>
      </w:pPr>
      <w:r>
        <w:rPr>
          <w:rFonts w:hint="eastAsia"/>
        </w:rPr>
        <w:t>배가 부를 때까지</w:t>
      </w:r>
    </w:p>
    <w:p w14:paraId="50D2302F" w14:textId="4418EE52" w:rsidR="005B686C" w:rsidRDefault="005B686C" w:rsidP="005B686C">
      <w:pPr>
        <w:pStyle w:val="a"/>
      </w:pPr>
      <w:r>
        <w:rPr>
          <w:rFonts w:hint="eastAsia"/>
        </w:rPr>
        <w:t>밥을 먹는다</w:t>
      </w:r>
    </w:p>
    <w:p w14:paraId="0B7B9C7B" w14:textId="3DC7B1A8" w:rsidR="005B686C" w:rsidRDefault="005B686C" w:rsidP="005B686C">
      <w:pPr>
        <w:pStyle w:val="a"/>
      </w:pPr>
      <w:r>
        <w:rPr>
          <w:rFonts w:hint="eastAsia"/>
        </w:rPr>
        <w:t>배가 부른 동안</w:t>
      </w:r>
    </w:p>
    <w:p w14:paraId="4375D0E5" w14:textId="2171AA61" w:rsidR="005B686C" w:rsidRDefault="005B686C" w:rsidP="005B686C">
      <w:pPr>
        <w:pStyle w:val="a"/>
      </w:pPr>
      <w:r>
        <w:rPr>
          <w:rFonts w:hint="eastAsia"/>
        </w:rPr>
        <w:t>밥을 먹지 않는다</w:t>
      </w:r>
    </w:p>
    <w:p w14:paraId="20A1FD11" w14:textId="01764700" w:rsidR="002C4D2B" w:rsidRDefault="002C4D2B" w:rsidP="002C4D2B">
      <w:pPr>
        <w:pStyle w:val="a"/>
        <w:numPr>
          <w:ilvl w:val="0"/>
          <w:numId w:val="0"/>
        </w:numPr>
        <w:ind w:left="403" w:hanging="403"/>
      </w:pPr>
    </w:p>
    <w:p w14:paraId="318E8BF7" w14:textId="447E1E3B" w:rsidR="002C4D2B" w:rsidRDefault="002C4D2B" w:rsidP="002C4D2B">
      <w:pPr>
        <w:pStyle w:val="2"/>
      </w:pPr>
      <w:r>
        <w:rPr>
          <w:rFonts w:hint="eastAsia"/>
        </w:rPr>
        <w:t>퀘스트</w:t>
      </w:r>
      <w:r>
        <w:t xml:space="preserve"> </w:t>
      </w:r>
      <w:r>
        <w:rPr>
          <w:rFonts w:hint="eastAsia"/>
        </w:rPr>
        <w:t xml:space="preserve">스크립트 </w:t>
      </w:r>
      <w:proofErr w:type="spellStart"/>
      <w:r>
        <w:rPr>
          <w:rFonts w:hint="eastAsia"/>
        </w:rPr>
        <w:t>짜보기</w:t>
      </w:r>
      <w:proofErr w:type="spellEnd"/>
    </w:p>
    <w:p w14:paraId="5FD12B3A" w14:textId="6563D42E" w:rsidR="002C4D2B" w:rsidRDefault="002C4D2B" w:rsidP="00F00B9C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/</w:t>
      </w:r>
      <w:r>
        <w:t>*</w:t>
      </w:r>
    </w:p>
    <w:p w14:paraId="355AA091" w14:textId="453C13F1" w:rsidR="002C4D2B" w:rsidRDefault="002C4D2B" w:rsidP="00F00B9C">
      <w:pPr>
        <w:pStyle w:val="a"/>
        <w:numPr>
          <w:ilvl w:val="0"/>
          <w:numId w:val="0"/>
        </w:numPr>
      </w:pPr>
      <w:proofErr w:type="spellStart"/>
      <w:proofErr w:type="gramStart"/>
      <w:r>
        <w:t>QuestStart</w:t>
      </w:r>
      <w:proofErr w:type="spellEnd"/>
      <w:r>
        <w:t>(</w:t>
      </w:r>
      <w:proofErr w:type="gramEnd"/>
      <w:r>
        <w:t xml:space="preserve">id, </w:t>
      </w:r>
      <w:proofErr w:type="spellStart"/>
      <w:r>
        <w:t>minLevel</w:t>
      </w:r>
      <w:proofErr w:type="spellEnd"/>
      <w:r>
        <w:t xml:space="preserve">, </w:t>
      </w:r>
      <w:proofErr w:type="spellStart"/>
      <w:r>
        <w:t>maxLevel</w:t>
      </w:r>
      <w:proofErr w:type="spellEnd"/>
      <w:r>
        <w:t xml:space="preserve">, </w:t>
      </w:r>
      <w:proofErr w:type="spellStart"/>
      <w:r>
        <w:rPr>
          <w:rFonts w:hint="eastAsia"/>
        </w:rPr>
        <w:t>P</w:t>
      </w:r>
      <w:r>
        <w:t>reQuest</w:t>
      </w:r>
      <w:proofErr w:type="spellEnd"/>
      <w:r w:rsidR="00F00B9C">
        <w:t xml:space="preserve">, </w:t>
      </w:r>
      <w:proofErr w:type="spellStart"/>
      <w:r w:rsidR="00F00B9C">
        <w:t>StartType</w:t>
      </w:r>
      <w:proofErr w:type="spellEnd"/>
      <w:r>
        <w:t>)</w:t>
      </w:r>
    </w:p>
    <w:p w14:paraId="21ECE915" w14:textId="490F7A4C" w:rsidR="00F00B9C" w:rsidRDefault="00F00B9C" w:rsidP="00F00B9C">
      <w:pPr>
        <w:pStyle w:val="a"/>
        <w:numPr>
          <w:ilvl w:val="0"/>
          <w:numId w:val="0"/>
        </w:numPr>
        <w:ind w:left="403" w:hanging="403"/>
      </w:pPr>
      <w:proofErr w:type="spellStart"/>
      <w:proofErr w:type="gramStart"/>
      <w:r>
        <w:rPr>
          <w:rFonts w:hint="eastAsia"/>
        </w:rPr>
        <w:t>Q</w:t>
      </w:r>
      <w:r>
        <w:t>uestType</w:t>
      </w:r>
      <w:proofErr w:type="spellEnd"/>
      <w:r>
        <w:t>(</w:t>
      </w:r>
      <w:proofErr w:type="spellStart"/>
      <w:proofErr w:type="gramEnd"/>
      <w:r>
        <w:rPr>
          <w:rFonts w:hint="eastAsia"/>
        </w:rPr>
        <w:t>S</w:t>
      </w:r>
      <w:r>
        <w:t>tarkType</w:t>
      </w:r>
      <w:proofErr w:type="spellEnd"/>
      <w:r>
        <w:t xml:space="preserve">, </w:t>
      </w:r>
      <w:r>
        <w:rPr>
          <w:rFonts w:hint="eastAsia"/>
        </w:rPr>
        <w:t>V</w:t>
      </w:r>
      <w:r>
        <w:t>al1, Val2, Val3, Val4, Val5)</w:t>
      </w:r>
    </w:p>
    <w:p w14:paraId="4CAB8597" w14:textId="2CD5D22E" w:rsidR="002C4D2B" w:rsidRDefault="00F00B9C" w:rsidP="00F00B9C">
      <w:pPr>
        <w:pStyle w:val="a"/>
        <w:numPr>
          <w:ilvl w:val="0"/>
          <w:numId w:val="0"/>
        </w:numPr>
        <w:ind w:left="403" w:hanging="403"/>
      </w:pPr>
      <w:proofErr w:type="spellStart"/>
      <w:r>
        <w:rPr>
          <w:rFonts w:hint="eastAsia"/>
        </w:rPr>
        <w:t>Q</w:t>
      </w:r>
      <w:r>
        <w:t>uestName</w:t>
      </w:r>
      <w:proofErr w:type="spellEnd"/>
    </w:p>
    <w:p w14:paraId="16A408B9" w14:textId="5772C7F5" w:rsidR="00F00B9C" w:rsidRPr="00F00B9C" w:rsidRDefault="00F00B9C" w:rsidP="00F00B9C">
      <w:pPr>
        <w:pStyle w:val="a"/>
        <w:numPr>
          <w:ilvl w:val="0"/>
          <w:numId w:val="0"/>
        </w:numPr>
        <w:ind w:left="403" w:hanging="403"/>
      </w:pPr>
      <w:proofErr w:type="spellStart"/>
      <w:r>
        <w:rPr>
          <w:rFonts w:hint="eastAsia"/>
        </w:rPr>
        <w:t>Q</w:t>
      </w:r>
      <w:r>
        <w:t>uest</w:t>
      </w:r>
      <w:r>
        <w:rPr>
          <w:rFonts w:hint="eastAsia"/>
        </w:rPr>
        <w:t>D</w:t>
      </w:r>
      <w:r>
        <w:t>esc</w:t>
      </w:r>
      <w:proofErr w:type="spellEnd"/>
    </w:p>
    <w:p w14:paraId="6BF1591F" w14:textId="762902B0" w:rsidR="00F00B9C" w:rsidRDefault="00F00B9C" w:rsidP="00F00B9C">
      <w:pPr>
        <w:pStyle w:val="a"/>
        <w:numPr>
          <w:ilvl w:val="0"/>
          <w:numId w:val="0"/>
        </w:numPr>
        <w:ind w:left="403" w:hanging="403"/>
      </w:pPr>
      <w:proofErr w:type="spellStart"/>
      <w:r>
        <w:rPr>
          <w:rFonts w:hint="eastAsia"/>
        </w:rPr>
        <w:t>Q</w:t>
      </w:r>
      <w:r>
        <w:t>uestSave</w:t>
      </w:r>
      <w:proofErr w:type="spellEnd"/>
    </w:p>
    <w:p w14:paraId="1E5914BF" w14:textId="267799F5" w:rsidR="00F00B9C" w:rsidRDefault="00F00B9C" w:rsidP="00F00B9C">
      <w:pPr>
        <w:pStyle w:val="a"/>
        <w:numPr>
          <w:ilvl w:val="0"/>
          <w:numId w:val="0"/>
        </w:numPr>
        <w:ind w:left="403" w:hanging="403"/>
      </w:pPr>
      <w:proofErr w:type="spellStart"/>
      <w:r>
        <w:rPr>
          <w:rFonts w:hint="eastAsia"/>
        </w:rPr>
        <w:t>N</w:t>
      </w:r>
      <w:r>
        <w:t>est</w:t>
      </w:r>
      <w:r>
        <w:rPr>
          <w:rFonts w:hint="eastAsia"/>
        </w:rPr>
        <w:t>Q</w:t>
      </w:r>
      <w:r>
        <w:t>uest</w:t>
      </w:r>
      <w:proofErr w:type="spellEnd"/>
    </w:p>
    <w:p w14:paraId="555A1342" w14:textId="342A45FF" w:rsidR="00DF7271" w:rsidRDefault="00DF7271" w:rsidP="00F00B9C">
      <w:pPr>
        <w:pStyle w:val="a"/>
        <w:numPr>
          <w:ilvl w:val="0"/>
          <w:numId w:val="0"/>
        </w:numPr>
        <w:ind w:left="403" w:hanging="403"/>
      </w:pPr>
      <w:proofErr w:type="gramStart"/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트리거</w:t>
      </w:r>
      <w:proofErr w:type="gramEnd"/>
      <w:r>
        <w:rPr>
          <w:rFonts w:hint="eastAsia"/>
        </w:rPr>
        <w:t xml:space="preserve"> 관련</w:t>
      </w:r>
    </w:p>
    <w:p w14:paraId="12D661E9" w14:textId="276C8E1F" w:rsidR="00DF7271" w:rsidRDefault="00DF7271" w:rsidP="00F00B9C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N</w:t>
      </w:r>
      <w:r>
        <w:t xml:space="preserve">PC </w:t>
      </w:r>
      <w:proofErr w:type="gramStart"/>
      <w:r>
        <w:t>GET(</w:t>
      </w:r>
      <w:proofErr w:type="gramEnd"/>
      <w:r>
        <w:rPr>
          <w:rFonts w:hint="eastAsia"/>
        </w:rPr>
        <w:t>N</w:t>
      </w:r>
      <w:r>
        <w:t>PC I</w:t>
      </w:r>
      <w:r>
        <w:rPr>
          <w:rFonts w:hint="eastAsia"/>
        </w:rPr>
        <w:t>D</w:t>
      </w:r>
      <w:r>
        <w:t xml:space="preserve">, Item ID, </w:t>
      </w:r>
      <w:proofErr w:type="spellStart"/>
      <w:r>
        <w:t>ItemAmount</w:t>
      </w:r>
      <w:proofErr w:type="spellEnd"/>
      <w:r>
        <w:t>)</w:t>
      </w:r>
    </w:p>
    <w:p w14:paraId="0A95085E" w14:textId="661D453E" w:rsidR="00DF7271" w:rsidRDefault="00DF7271" w:rsidP="00DF7271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N</w:t>
      </w:r>
      <w:r>
        <w:t xml:space="preserve">PC </w:t>
      </w:r>
      <w:proofErr w:type="gramStart"/>
      <w:r>
        <w:rPr>
          <w:rFonts w:hint="eastAsia"/>
        </w:rPr>
        <w:t>R</w:t>
      </w:r>
      <w:r>
        <w:t>EMOVE(</w:t>
      </w:r>
      <w:proofErr w:type="gramEnd"/>
      <w:r>
        <w:rPr>
          <w:rFonts w:hint="eastAsia"/>
        </w:rPr>
        <w:t>N</w:t>
      </w:r>
      <w:r>
        <w:t>PC I</w:t>
      </w:r>
      <w:r>
        <w:rPr>
          <w:rFonts w:hint="eastAsia"/>
        </w:rPr>
        <w:t>D</w:t>
      </w:r>
      <w:r>
        <w:t xml:space="preserve">, Item ID, </w:t>
      </w:r>
      <w:proofErr w:type="spellStart"/>
      <w:r>
        <w:t>ItemAmount</w:t>
      </w:r>
      <w:proofErr w:type="spellEnd"/>
      <w:r>
        <w:t>)</w:t>
      </w:r>
    </w:p>
    <w:p w14:paraId="0BF64746" w14:textId="3819EDBC" w:rsidR="00DF7271" w:rsidRDefault="00DF7271" w:rsidP="00DF7271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N</w:t>
      </w:r>
      <w:r>
        <w:t xml:space="preserve">PC </w:t>
      </w:r>
      <w:proofErr w:type="gramStart"/>
      <w:r>
        <w:t>TALK(</w:t>
      </w:r>
      <w:proofErr w:type="gramEnd"/>
      <w:r>
        <w:t>NPC ID, Talk ID)</w:t>
      </w:r>
    </w:p>
    <w:p w14:paraId="55C21FA9" w14:textId="64136B45" w:rsidR="00DF7271" w:rsidRPr="00DF7271" w:rsidRDefault="00DF7271" w:rsidP="00DF7271">
      <w:pPr>
        <w:pStyle w:val="a"/>
        <w:numPr>
          <w:ilvl w:val="0"/>
          <w:numId w:val="0"/>
        </w:numPr>
      </w:pPr>
      <w:proofErr w:type="gramStart"/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트리거를</w:t>
      </w:r>
      <w:proofErr w:type="gramEnd"/>
      <w:r>
        <w:rPr>
          <w:rFonts w:hint="eastAsia"/>
        </w:rPr>
        <w:t xml:space="preserve"> 조건과 작용으로 구분하기(</w:t>
      </w:r>
      <w:proofErr w:type="spellStart"/>
      <w:r>
        <w:rPr>
          <w:rFonts w:hint="eastAsia"/>
        </w:rPr>
        <w:t>조건용</w:t>
      </w:r>
      <w:proofErr w:type="spellEnd"/>
      <w:r>
        <w:t>)</w:t>
      </w:r>
    </w:p>
    <w:p w14:paraId="6EE5080D" w14:textId="6ED2704D" w:rsidR="00DF7271" w:rsidRDefault="00DF7271" w:rsidP="00F00B9C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N</w:t>
      </w:r>
      <w:r>
        <w:t>PC_</w:t>
      </w:r>
      <w:proofErr w:type="gramStart"/>
      <w:r>
        <w:t>TALK(</w:t>
      </w:r>
      <w:proofErr w:type="spellStart"/>
      <w:proofErr w:type="gramEnd"/>
      <w:r>
        <w:t>Npc</w:t>
      </w:r>
      <w:proofErr w:type="spellEnd"/>
      <w:r>
        <w:t xml:space="preserve"> </w:t>
      </w:r>
      <w:r>
        <w:rPr>
          <w:rFonts w:hint="eastAsia"/>
        </w:rPr>
        <w:t>I</w:t>
      </w:r>
      <w:r>
        <w:t>D)</w:t>
      </w:r>
    </w:p>
    <w:p w14:paraId="4423B770" w14:textId="4F092748" w:rsidR="00DF7271" w:rsidRDefault="00BA15C8" w:rsidP="00F00B9C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M</w:t>
      </w:r>
      <w:r>
        <w:t>ON_HU</w:t>
      </w:r>
      <w:r>
        <w:rPr>
          <w:rFonts w:hint="eastAsia"/>
        </w:rPr>
        <w:t>N</w:t>
      </w:r>
      <w:r>
        <w:t>T</w:t>
      </w:r>
    </w:p>
    <w:p w14:paraId="3A5D558A" w14:textId="5116FBA9" w:rsidR="00DF7271" w:rsidRPr="00DF7271" w:rsidRDefault="00DF7271" w:rsidP="00DF7271">
      <w:pPr>
        <w:pStyle w:val="a"/>
        <w:numPr>
          <w:ilvl w:val="0"/>
          <w:numId w:val="0"/>
        </w:numPr>
      </w:pPr>
      <w:proofErr w:type="gramStart"/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트리거를</w:t>
      </w:r>
      <w:proofErr w:type="gramEnd"/>
      <w:r>
        <w:rPr>
          <w:rFonts w:hint="eastAsia"/>
        </w:rPr>
        <w:t xml:space="preserve"> 조건과 작용으로 구분하기(</w:t>
      </w:r>
      <w:r w:rsidR="00BA15C8">
        <w:rPr>
          <w:rFonts w:hint="eastAsia"/>
        </w:rPr>
        <w:t>작용</w:t>
      </w:r>
      <w:r>
        <w:t>)</w:t>
      </w:r>
    </w:p>
    <w:p w14:paraId="5F082FC8" w14:textId="77777777" w:rsidR="00DF7271" w:rsidRPr="00BA15C8" w:rsidRDefault="00DF7271" w:rsidP="00DF7271">
      <w:pPr>
        <w:pStyle w:val="a"/>
        <w:numPr>
          <w:ilvl w:val="0"/>
          <w:numId w:val="0"/>
        </w:numPr>
        <w:ind w:left="403" w:hanging="403"/>
      </w:pPr>
    </w:p>
    <w:p w14:paraId="29A75FC2" w14:textId="12040F34" w:rsidR="00DF7271" w:rsidRDefault="00DF7271" w:rsidP="00DF7271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lastRenderedPageBreak/>
        <w:t>N</w:t>
      </w:r>
      <w:r>
        <w:t>PC_</w:t>
      </w:r>
      <w:proofErr w:type="gramStart"/>
      <w:r>
        <w:t>TALK(</w:t>
      </w:r>
      <w:proofErr w:type="spellStart"/>
      <w:proofErr w:type="gramEnd"/>
      <w:r>
        <w:t>Npc</w:t>
      </w:r>
      <w:proofErr w:type="spellEnd"/>
      <w:r>
        <w:t xml:space="preserve"> </w:t>
      </w:r>
      <w:r>
        <w:rPr>
          <w:rFonts w:hint="eastAsia"/>
        </w:rPr>
        <w:t>I</w:t>
      </w:r>
      <w:r>
        <w:t>D)</w:t>
      </w:r>
    </w:p>
    <w:p w14:paraId="5DC6DEAB" w14:textId="563A8228" w:rsidR="00DF7271" w:rsidRDefault="00BA15C8" w:rsidP="00F00B9C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M</w:t>
      </w:r>
      <w:r>
        <w:t>on-</w:t>
      </w:r>
      <w:proofErr w:type="spellStart"/>
      <w:r>
        <w:t>Nunt</w:t>
      </w:r>
      <w:proofErr w:type="spellEnd"/>
    </w:p>
    <w:p w14:paraId="24AD1C11" w14:textId="77777777" w:rsidR="00BA15C8" w:rsidRDefault="00BA15C8" w:rsidP="00F00B9C">
      <w:pPr>
        <w:pStyle w:val="a"/>
        <w:numPr>
          <w:ilvl w:val="0"/>
          <w:numId w:val="0"/>
        </w:numPr>
        <w:ind w:left="403" w:hanging="403"/>
      </w:pPr>
    </w:p>
    <w:p w14:paraId="5D474BC9" w14:textId="31C16443" w:rsidR="002C4D2B" w:rsidRPr="002C4D2B" w:rsidRDefault="002C4D2B" w:rsidP="00BA15C8">
      <w:pPr>
        <w:pStyle w:val="a"/>
        <w:numPr>
          <w:ilvl w:val="0"/>
          <w:numId w:val="0"/>
        </w:numPr>
      </w:pPr>
      <w:r>
        <w:rPr>
          <w:rFonts w:hint="eastAsia"/>
        </w:rPr>
        <w:t>*</w:t>
      </w:r>
      <w:r>
        <w:t>/</w:t>
      </w:r>
    </w:p>
    <w:p w14:paraId="55B7ECD3" w14:textId="3B088B4A" w:rsidR="00DF7271" w:rsidRDefault="002C4D2B" w:rsidP="00DF7271">
      <w:pPr>
        <w:pStyle w:val="a"/>
        <w:numPr>
          <w:ilvl w:val="0"/>
          <w:numId w:val="0"/>
        </w:numPr>
        <w:ind w:left="403" w:hanging="403"/>
      </w:pPr>
      <w:proofErr w:type="spellStart"/>
      <w:proofErr w:type="gramStart"/>
      <w:r>
        <w:t>QuestStart</w:t>
      </w:r>
      <w:proofErr w:type="spellEnd"/>
      <w:r>
        <w:t>(</w:t>
      </w:r>
      <w:proofErr w:type="gramEnd"/>
      <w:r>
        <w:t>1, 1, 10, 5)</w:t>
      </w:r>
    </w:p>
    <w:p w14:paraId="7414FA6B" w14:textId="719697A2" w:rsidR="00F00B9C" w:rsidRPr="00F00B9C" w:rsidRDefault="00F00B9C" w:rsidP="00F00B9C">
      <w:pPr>
        <w:pStyle w:val="a"/>
        <w:numPr>
          <w:ilvl w:val="0"/>
          <w:numId w:val="0"/>
        </w:numPr>
        <w:ind w:left="403" w:hanging="403"/>
      </w:pPr>
      <w:proofErr w:type="spellStart"/>
      <w:r>
        <w:rPr>
          <w:rFonts w:hint="eastAsia"/>
        </w:rPr>
        <w:t>Q</w:t>
      </w:r>
      <w:r>
        <w:t>uestType</w:t>
      </w:r>
      <w:proofErr w:type="spellEnd"/>
      <w:r>
        <w:t xml:space="preserve">(NPC </w:t>
      </w:r>
      <w:r>
        <w:rPr>
          <w:rFonts w:hint="eastAsia"/>
        </w:rPr>
        <w:t>대화</w:t>
      </w:r>
      <w:r>
        <w:t>, 101, 0, 0, 0, 0)</w:t>
      </w:r>
    </w:p>
    <w:p w14:paraId="3335D6F2" w14:textId="61925340" w:rsidR="00F00B9C" w:rsidRDefault="00F00B9C" w:rsidP="00F00B9C">
      <w:pPr>
        <w:pStyle w:val="a"/>
        <w:numPr>
          <w:ilvl w:val="0"/>
          <w:numId w:val="0"/>
        </w:numPr>
        <w:ind w:left="403" w:hanging="403"/>
      </w:pPr>
      <w:proofErr w:type="spellStart"/>
      <w:r>
        <w:rPr>
          <w:rFonts w:hint="eastAsia"/>
        </w:rPr>
        <w:t>Q</w:t>
      </w:r>
      <w:r>
        <w:t>uestName</w:t>
      </w:r>
      <w:proofErr w:type="spellEnd"/>
      <w:r>
        <w:t xml:space="preserve"> = “</w:t>
      </w:r>
      <w:r>
        <w:rPr>
          <w:rFonts w:hint="eastAsia"/>
        </w:rPr>
        <w:t>대장장이의 심부름</w:t>
      </w:r>
      <w:r>
        <w:t>”</w:t>
      </w:r>
    </w:p>
    <w:p w14:paraId="3383D097" w14:textId="394417CA" w:rsidR="00F00B9C" w:rsidRDefault="00F00B9C" w:rsidP="00F00B9C">
      <w:pPr>
        <w:pStyle w:val="a"/>
        <w:numPr>
          <w:ilvl w:val="0"/>
          <w:numId w:val="0"/>
        </w:numPr>
        <w:ind w:left="403" w:hanging="403"/>
      </w:pPr>
      <w:proofErr w:type="spellStart"/>
      <w:r>
        <w:rPr>
          <w:rFonts w:hint="eastAsia"/>
        </w:rPr>
        <w:t>Q</w:t>
      </w:r>
      <w:r>
        <w:t>uest</w:t>
      </w:r>
      <w:r>
        <w:rPr>
          <w:rFonts w:hint="eastAsia"/>
        </w:rPr>
        <w:t>D</w:t>
      </w:r>
      <w:r>
        <w:t>esc</w:t>
      </w:r>
      <w:proofErr w:type="spellEnd"/>
      <w:r>
        <w:t xml:space="preserve"> = “</w:t>
      </w:r>
      <w:r>
        <w:rPr>
          <w:rFonts w:hint="eastAsia"/>
        </w:rPr>
        <w:t>대장장이의 부탁을 들어주고 보상을 받자</w:t>
      </w:r>
      <w:r>
        <w:t>”</w:t>
      </w:r>
    </w:p>
    <w:p w14:paraId="045176A1" w14:textId="6A85564C" w:rsidR="00F00B9C" w:rsidRDefault="00F00B9C" w:rsidP="00F00B9C">
      <w:pPr>
        <w:pStyle w:val="a"/>
        <w:numPr>
          <w:ilvl w:val="0"/>
          <w:numId w:val="0"/>
        </w:numPr>
        <w:ind w:left="403" w:hanging="403"/>
      </w:pPr>
      <w:proofErr w:type="spellStart"/>
      <w:r>
        <w:rPr>
          <w:rFonts w:hint="eastAsia"/>
        </w:rPr>
        <w:t>Q</w:t>
      </w:r>
      <w:r>
        <w:t>uestSave</w:t>
      </w:r>
      <w:proofErr w:type="spellEnd"/>
      <w:r>
        <w:t xml:space="preserve"> = TRUE</w:t>
      </w:r>
    </w:p>
    <w:p w14:paraId="184C8438" w14:textId="38BD7618" w:rsidR="00BA15C8" w:rsidRDefault="00BA15C8" w:rsidP="00BA15C8">
      <w:pPr>
        <w:pStyle w:val="a"/>
        <w:numPr>
          <w:ilvl w:val="0"/>
          <w:numId w:val="0"/>
        </w:numPr>
        <w:ind w:left="403" w:hanging="403"/>
      </w:pPr>
      <w:proofErr w:type="spellStart"/>
      <w:r>
        <w:rPr>
          <w:rFonts w:hint="eastAsia"/>
        </w:rPr>
        <w:t>N</w:t>
      </w:r>
      <w:r>
        <w:t>est</w:t>
      </w:r>
      <w:r>
        <w:rPr>
          <w:rFonts w:hint="eastAsia"/>
        </w:rPr>
        <w:t>Q</w:t>
      </w:r>
      <w:r>
        <w:t>uest</w:t>
      </w:r>
      <w:proofErr w:type="spellEnd"/>
      <w:r>
        <w:t xml:space="preserve"> = 0</w:t>
      </w:r>
    </w:p>
    <w:p w14:paraId="57685773" w14:textId="58EFC3B9" w:rsidR="00BA15C8" w:rsidRDefault="00BA15C8" w:rsidP="00BA15C8">
      <w:pPr>
        <w:pStyle w:val="a"/>
        <w:numPr>
          <w:ilvl w:val="0"/>
          <w:numId w:val="0"/>
        </w:numPr>
        <w:ind w:left="403" w:hanging="403"/>
      </w:pPr>
    </w:p>
    <w:p w14:paraId="01346E19" w14:textId="4F7763AE" w:rsidR="00BA15C8" w:rsidRPr="00BA15C8" w:rsidRDefault="00BA15C8" w:rsidP="00BA15C8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</w:rPr>
        <w:t>N</w:t>
      </w:r>
      <w:r>
        <w:t>PC TALK(101</w:t>
      </w:r>
      <w:proofErr w:type="gramStart"/>
      <w:r>
        <w:t>)  /</w:t>
      </w:r>
      <w:proofErr w:type="gramEnd"/>
      <w:r>
        <w:t xml:space="preserve">/  </w:t>
      </w:r>
      <w:r>
        <w:rPr>
          <w:rFonts w:hint="eastAsia"/>
        </w:rPr>
        <w:t>대장장이의 대화 메뉴 선택</w:t>
      </w:r>
    </w:p>
    <w:p w14:paraId="658FC66D" w14:textId="77777777" w:rsidR="00BA15C8" w:rsidRDefault="00BA15C8" w:rsidP="00DF7271">
      <w:pPr>
        <w:pStyle w:val="a"/>
        <w:numPr>
          <w:ilvl w:val="0"/>
          <w:numId w:val="0"/>
        </w:numPr>
      </w:pPr>
      <w:r>
        <w:t xml:space="preserve">TALK(3)  </w:t>
      </w:r>
      <w:proofErr w:type="gramStart"/>
      <w:r>
        <w:t xml:space="preserve">  /</w:t>
      </w:r>
      <w:proofErr w:type="gramEnd"/>
      <w:r>
        <w:t xml:space="preserve">/  “정말 </w:t>
      </w:r>
      <w:r>
        <w:rPr>
          <w:rFonts w:hint="eastAsia"/>
        </w:rPr>
        <w:t>내 부탁을 들어준다고?</w:t>
      </w:r>
      <w:r>
        <w:t>?</w:t>
      </w:r>
      <w:r>
        <w:rPr>
          <w:rFonts w:hint="eastAsia"/>
        </w:rPr>
        <w:t>그럼 이 망치를 옆집 아가씨</w:t>
      </w:r>
      <w:r>
        <w:t>…“:</w:t>
      </w:r>
    </w:p>
    <w:p w14:paraId="49141568" w14:textId="49BD4824" w:rsidR="00BA15C8" w:rsidRDefault="00BA15C8" w:rsidP="00DF7271">
      <w:pPr>
        <w:pStyle w:val="a"/>
        <w:numPr>
          <w:ilvl w:val="0"/>
          <w:numId w:val="0"/>
        </w:numPr>
      </w:pPr>
      <w:r>
        <w:rPr>
          <w:rFonts w:hint="eastAsia"/>
        </w:rPr>
        <w:t>GE</w:t>
      </w:r>
      <w:r>
        <w:t>T_ITEM</w:t>
      </w:r>
      <w:r w:rsidR="009643B3">
        <w:t>(201, 1</w:t>
      </w:r>
      <w:proofErr w:type="gramStart"/>
      <w:r w:rsidR="009643B3">
        <w:t>) /</w:t>
      </w:r>
      <w:proofErr w:type="gramEnd"/>
      <w:r w:rsidR="009643B3">
        <w:t>/ 망치 1</w:t>
      </w:r>
      <w:r w:rsidR="009643B3">
        <w:rPr>
          <w:rFonts w:hint="eastAsia"/>
        </w:rPr>
        <w:t>개</w:t>
      </w:r>
      <w:r w:rsidR="009643B3">
        <w:t>)</w:t>
      </w:r>
    </w:p>
    <w:p w14:paraId="1FFF5364" w14:textId="77777777" w:rsidR="00AB3BE1" w:rsidRDefault="009643B3" w:rsidP="00AB3BE1">
      <w:pPr>
        <w:pStyle w:val="a"/>
        <w:numPr>
          <w:ilvl w:val="0"/>
          <w:numId w:val="0"/>
        </w:numPr>
      </w:pPr>
      <w:r>
        <w:t xml:space="preserve">TALK(4)  </w:t>
      </w:r>
      <w:proofErr w:type="gramStart"/>
      <w:r>
        <w:t xml:space="preserve">  /</w:t>
      </w:r>
      <w:proofErr w:type="gramEnd"/>
      <w:r>
        <w:t>/  “</w:t>
      </w:r>
      <w:r>
        <w:rPr>
          <w:rFonts w:hint="eastAsia"/>
        </w:rPr>
        <w:t>잠깐 그 망치가 아니네</w:t>
      </w:r>
      <w:r>
        <w:t xml:space="preserve">… </w:t>
      </w:r>
      <w:r>
        <w:rPr>
          <w:rFonts w:hint="eastAsia"/>
        </w:rPr>
        <w:t>다시 돌려줘</w:t>
      </w:r>
      <w:r>
        <w:t>…</w:t>
      </w:r>
    </w:p>
    <w:p w14:paraId="1F8E5082" w14:textId="77777777" w:rsidR="00AB3BE1" w:rsidRDefault="00AB3BE1" w:rsidP="00AB3BE1">
      <w:pPr>
        <w:pStyle w:val="a"/>
        <w:numPr>
          <w:ilvl w:val="0"/>
          <w:numId w:val="0"/>
        </w:numPr>
      </w:pPr>
    </w:p>
    <w:p w14:paraId="44DB0CAA" w14:textId="77777777" w:rsidR="00AB3BE1" w:rsidRDefault="00AB3BE1" w:rsidP="00AB3BE1">
      <w:pPr>
        <w:pStyle w:val="a"/>
        <w:numPr>
          <w:ilvl w:val="0"/>
          <w:numId w:val="0"/>
        </w:numPr>
      </w:pPr>
    </w:p>
    <w:p w14:paraId="0401918E" w14:textId="5F531449" w:rsidR="009643B3" w:rsidRDefault="00AB3BE1" w:rsidP="00AB3BE1">
      <w:pPr>
        <w:pStyle w:val="2"/>
      </w:pPr>
      <w:r>
        <w:rPr>
          <w:rFonts w:hint="eastAsia"/>
        </w:rPr>
        <w:t>퀘스트 관리</w:t>
      </w:r>
    </w:p>
    <w:p w14:paraId="113E2451" w14:textId="4FD43AF3" w:rsidR="00AB3BE1" w:rsidRDefault="00AB3BE1" w:rsidP="00AB3BE1">
      <w:pPr>
        <w:pStyle w:val="a"/>
      </w:pPr>
      <w:r>
        <w:rPr>
          <w:rFonts w:hint="eastAsia"/>
        </w:rPr>
        <w:t>복잡하고 확장성 높은 퀘스트 구조는 필연적으로 버그를 양산해 낸다</w:t>
      </w:r>
    </w:p>
    <w:p w14:paraId="6C0604EF" w14:textId="0206CC4D" w:rsidR="00AB3BE1" w:rsidRDefault="00AB3BE1" w:rsidP="00AB3BE1">
      <w:pPr>
        <w:pStyle w:val="a"/>
      </w:pPr>
      <w:r>
        <w:rPr>
          <w:rFonts w:hint="eastAsia"/>
        </w:rPr>
        <w:t>다음의 안전 장치를</w:t>
      </w:r>
      <w:r>
        <w:t xml:space="preserve"> </w:t>
      </w:r>
      <w:r>
        <w:rPr>
          <w:rFonts w:hint="eastAsia"/>
        </w:rPr>
        <w:t>통해 잠재적인 오류를 방지할 수 있음</w:t>
      </w:r>
    </w:p>
    <w:p w14:paraId="59D84E35" w14:textId="7FB6BDB9" w:rsidR="00AB3BE1" w:rsidRDefault="00AB3BE1" w:rsidP="00AB3BE1">
      <w:pPr>
        <w:pStyle w:val="a"/>
      </w:pPr>
      <w:r>
        <w:rPr>
          <w:rFonts w:hint="eastAsia"/>
        </w:rPr>
        <w:t>필요에 따라 한 번에 수행 가능한 퀘스트의 수를 제한</w:t>
      </w:r>
    </w:p>
    <w:p w14:paraId="20996E8D" w14:textId="22604CD2" w:rsidR="00AB3BE1" w:rsidRDefault="00AB3BE1" w:rsidP="00AB3BE1">
      <w:pPr>
        <w:pStyle w:val="a"/>
      </w:pPr>
      <w:r>
        <w:rPr>
          <w:rFonts w:hint="eastAsia"/>
        </w:rPr>
        <w:t>장착 아이템 등을 보상으로 주는 퀘스트의</w:t>
      </w:r>
      <w:r w:rsidRPr="00AB3BE1">
        <w:rPr>
          <w:rStyle w:val="8Char"/>
          <w:rFonts w:hint="eastAsia"/>
        </w:rPr>
        <w:t xml:space="preserve"> </w:t>
      </w:r>
      <w:r w:rsidRPr="00AB3BE1">
        <w:rPr>
          <w:rStyle w:val="8Char"/>
        </w:rPr>
        <w:t>경우</w:t>
      </w:r>
      <w:r w:rsidRPr="00AB3BE1">
        <w:rPr>
          <w:rStyle w:val="8Char"/>
          <w:rFonts w:hint="eastAsia"/>
        </w:rPr>
        <w:t xml:space="preserve"> </w:t>
      </w:r>
      <w:r w:rsidRPr="00AB3BE1">
        <w:rPr>
          <w:rStyle w:val="8Char"/>
        </w:rPr>
        <w:t>유저의</w:t>
      </w:r>
      <w:r w:rsidRPr="00AB3BE1">
        <w:rPr>
          <w:rStyle w:val="8Char"/>
          <w:rFonts w:hint="eastAsia"/>
        </w:rPr>
        <w:t xml:space="preserve"> </w:t>
      </w:r>
      <w:r w:rsidRPr="00AB3BE1">
        <w:rPr>
          <w:rStyle w:val="8Char"/>
        </w:rPr>
        <w:t>인벤토리에</w:t>
      </w:r>
      <w:r w:rsidRPr="00AB3BE1">
        <w:rPr>
          <w:rStyle w:val="8Char"/>
          <w:rFonts w:hint="eastAsia"/>
        </w:rPr>
        <w:t xml:space="preserve"> 빈 </w:t>
      </w:r>
      <w:r w:rsidRPr="00AB3BE1">
        <w:rPr>
          <w:rStyle w:val="8Char"/>
        </w:rPr>
        <w:t>칸이</w:t>
      </w:r>
      <w:r w:rsidRPr="00AB3BE1">
        <w:rPr>
          <w:rStyle w:val="8Char"/>
          <w:rFonts w:hint="eastAsia"/>
        </w:rPr>
        <w:t xml:space="preserve"> </w:t>
      </w:r>
      <w:r>
        <w:rPr>
          <w:rFonts w:hint="eastAsia"/>
        </w:rPr>
        <w:t>있는지를 무조건 체크하도록 조건에 추가</w:t>
      </w:r>
    </w:p>
    <w:p w14:paraId="636FC6B7" w14:textId="075BC184" w:rsidR="00AB3BE1" w:rsidRDefault="00AB3BE1" w:rsidP="00AB3BE1">
      <w:pPr>
        <w:pStyle w:val="a"/>
      </w:pPr>
      <w:r>
        <w:rPr>
          <w:rFonts w:hint="eastAsia"/>
        </w:rPr>
        <w:t>퀘스트 관련 아이템은 판매,</w:t>
      </w:r>
      <w:r>
        <w:t xml:space="preserve"> </w:t>
      </w:r>
      <w:r>
        <w:rPr>
          <w:rFonts w:hint="eastAsia"/>
        </w:rPr>
        <w:t>투기,</w:t>
      </w:r>
      <w:r>
        <w:t xml:space="preserve"> </w:t>
      </w:r>
      <w:r>
        <w:rPr>
          <w:rFonts w:hint="eastAsia"/>
        </w:rPr>
        <w:t>파괴,</w:t>
      </w:r>
      <w:r>
        <w:t xml:space="preserve"> </w:t>
      </w:r>
      <w:r>
        <w:rPr>
          <w:rFonts w:hint="eastAsia"/>
        </w:rPr>
        <w:t>양도가 불가능해야 하며 일반 인벤토리와 별도의 퀘스트 인벤토리를 만들어 놓음</w:t>
      </w:r>
    </w:p>
    <w:p w14:paraId="661B870B" w14:textId="6D43745E" w:rsidR="00AB3BE1" w:rsidRDefault="00AB3BE1" w:rsidP="00AB3BE1">
      <w:pPr>
        <w:pStyle w:val="a"/>
      </w:pPr>
      <w:r>
        <w:rPr>
          <w:rFonts w:hint="eastAsia"/>
        </w:rPr>
        <w:t xml:space="preserve">효과적인 퀘스트 수행을 방해하는 </w:t>
      </w:r>
      <w:r>
        <w:t>MMO</w:t>
      </w:r>
      <w:r>
        <w:rPr>
          <w:rFonts w:hint="eastAsia"/>
        </w:rPr>
        <w:t xml:space="preserve">의 여러 문제를 해결하기 </w:t>
      </w:r>
      <w:r w:rsidRPr="00AB3BE1">
        <w:rPr>
          <w:rStyle w:val="8Char"/>
        </w:rPr>
        <w:t>위해</w:t>
      </w:r>
      <w:r w:rsidRPr="00AB3BE1">
        <w:rPr>
          <w:rStyle w:val="8Char"/>
          <w:rFonts w:hint="eastAsia"/>
        </w:rPr>
        <w:t xml:space="preserve"> 인스턴스 </w:t>
      </w:r>
      <w:r w:rsidRPr="00AB3BE1">
        <w:rPr>
          <w:rStyle w:val="8Char"/>
        </w:rPr>
        <w:t>던</w:t>
      </w:r>
      <w:r w:rsidRPr="00AB3BE1">
        <w:rPr>
          <w:rStyle w:val="8Char"/>
          <w:rFonts w:hint="eastAsia"/>
        </w:rPr>
        <w:t>전</w:t>
      </w:r>
      <w:r>
        <w:rPr>
          <w:rFonts w:hint="eastAsia"/>
        </w:rPr>
        <w:t xml:space="preserve"> 활용</w:t>
      </w:r>
    </w:p>
    <w:p w14:paraId="006882FA" w14:textId="44757382" w:rsidR="00EF0F90" w:rsidRPr="00EF0F90" w:rsidRDefault="00EF0F90" w:rsidP="00EF0F90">
      <w:pPr>
        <w:pStyle w:val="a"/>
        <w:numPr>
          <w:ilvl w:val="0"/>
          <w:numId w:val="0"/>
        </w:numPr>
        <w:ind w:left="403" w:hanging="403"/>
      </w:pPr>
    </w:p>
    <w:p w14:paraId="68DD0F07" w14:textId="37691D48" w:rsidR="00EF0F90" w:rsidRDefault="00EF0F90" w:rsidP="00EF0F90">
      <w:pPr>
        <w:pStyle w:val="2"/>
      </w:pPr>
      <w:r>
        <w:rPr>
          <w:rFonts w:hint="eastAsia"/>
        </w:rPr>
        <w:t>퀘스트 설계 관리</w:t>
      </w:r>
    </w:p>
    <w:p w14:paraId="56952CD8" w14:textId="60706E29" w:rsidR="00EF0F90" w:rsidRDefault="00EF0F90" w:rsidP="00EF0F90">
      <w:pPr>
        <w:pStyle w:val="a"/>
      </w:pPr>
      <w:r>
        <w:rPr>
          <w:rFonts w:hint="eastAsia"/>
        </w:rPr>
        <w:t xml:space="preserve">즉석 과제를 수행하면서 경험했겠지만 유저 입장에서는 </w:t>
      </w:r>
      <w:r>
        <w:t>1</w:t>
      </w:r>
      <w:r>
        <w:rPr>
          <w:rFonts w:hint="eastAsia"/>
        </w:rPr>
        <w:t xml:space="preserve">개라고 생각되는 퀘스트도 구조적으로는 </w:t>
      </w:r>
      <w:r>
        <w:t>2</w:t>
      </w:r>
      <w:r>
        <w:rPr>
          <w:rFonts w:hint="eastAsia"/>
        </w:rPr>
        <w:t>개 이상일 경우가 많음</w:t>
      </w:r>
    </w:p>
    <w:p w14:paraId="543EF4E2" w14:textId="36F7FB05" w:rsidR="00EF0F90" w:rsidRDefault="00EF0F90" w:rsidP="00EF0F90">
      <w:pPr>
        <w:pStyle w:val="a"/>
      </w:pPr>
      <w:r>
        <w:rPr>
          <w:rFonts w:hint="eastAsia"/>
        </w:rPr>
        <w:t>그래서 퀘스트 설계는 최소 다음 두 개의 문서가 작업되어야 함</w:t>
      </w:r>
    </w:p>
    <w:p w14:paraId="0C5C5FDD" w14:textId="2C373D5F" w:rsidR="00EF0F90" w:rsidRDefault="00EF0F90" w:rsidP="00EF0F90">
      <w:pPr>
        <w:pStyle w:val="7"/>
        <w:ind w:left="400"/>
      </w:pPr>
      <w:r>
        <w:rPr>
          <w:rFonts w:hint="eastAsia"/>
        </w:rPr>
        <w:t xml:space="preserve">퀘스트 플레이 </w:t>
      </w:r>
      <w:proofErr w:type="gramStart"/>
      <w:r>
        <w:rPr>
          <w:rFonts w:hint="eastAsia"/>
        </w:rPr>
        <w:t xml:space="preserve">시나리오 </w:t>
      </w:r>
      <w:r>
        <w:t>:</w:t>
      </w:r>
      <w:proofErr w:type="gramEnd"/>
      <w:r>
        <w:t xml:space="preserve"> </w:t>
      </w:r>
      <w:r>
        <w:rPr>
          <w:rFonts w:hint="eastAsia"/>
        </w:rPr>
        <w:t>유저 입장에서 수행한 퀘스트에 대한 설계 문서(퀘스트 기본 실습을 통해 연습한 문서)</w:t>
      </w:r>
    </w:p>
    <w:p w14:paraId="6265AFB4" w14:textId="6B8B7442" w:rsidR="00EF0F90" w:rsidRDefault="00EF0F90" w:rsidP="00EF0F90">
      <w:pPr>
        <w:pStyle w:val="7"/>
        <w:ind w:left="400"/>
      </w:pPr>
      <w:r>
        <w:rPr>
          <w:rFonts w:hint="eastAsia"/>
        </w:rPr>
        <w:t>퀘스트C</w:t>
      </w:r>
      <w:r>
        <w:t xml:space="preserve">lass </w:t>
      </w:r>
      <w:r>
        <w:rPr>
          <w:rFonts w:hint="eastAsia"/>
        </w:rPr>
        <w:t xml:space="preserve">데이터 </w:t>
      </w:r>
      <w:proofErr w:type="gramStart"/>
      <w:r>
        <w:rPr>
          <w:rFonts w:hint="eastAsia"/>
        </w:rPr>
        <w:t xml:space="preserve">문서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실제 퀘스트 </w:t>
      </w:r>
      <w:r>
        <w:t>Table</w:t>
      </w:r>
      <w:r>
        <w:rPr>
          <w:rFonts w:hint="eastAsia"/>
        </w:rPr>
        <w:t>의 각 필드에 값이 입력된 형태의 문서</w:t>
      </w:r>
    </w:p>
    <w:p w14:paraId="5FF7ED47" w14:textId="6CB1E0D0" w:rsidR="00EF0F90" w:rsidRDefault="00EF0F90" w:rsidP="00EF0F90">
      <w:pPr>
        <w:pStyle w:val="7"/>
        <w:ind w:left="400"/>
      </w:pPr>
      <w:r>
        <w:rPr>
          <w:rFonts w:hint="eastAsia"/>
        </w:rPr>
        <w:t xml:space="preserve">최소 단위의 퀘스트 </w:t>
      </w:r>
      <w:r>
        <w:t xml:space="preserve">+ </w:t>
      </w:r>
      <w:r>
        <w:rPr>
          <w:rFonts w:hint="eastAsia"/>
        </w:rPr>
        <w:t>퀘스트 묶음을 별도의 클래스로 지정해 관리하기도 함</w:t>
      </w:r>
    </w:p>
    <w:p w14:paraId="7F0A8910" w14:textId="5239349B" w:rsidR="00BF50A4" w:rsidRDefault="00BF50A4" w:rsidP="00BF50A4"/>
    <w:p w14:paraId="77A3F9A5" w14:textId="156B308A" w:rsidR="00BF50A4" w:rsidRDefault="00BF50A4" w:rsidP="00BF50A4">
      <w:pPr>
        <w:pStyle w:val="2"/>
      </w:pPr>
      <w:r>
        <w:rPr>
          <w:rFonts w:hint="eastAsia"/>
        </w:rPr>
        <w:t>퀘스트 설계 관리</w:t>
      </w:r>
    </w:p>
    <w:p w14:paraId="4C31CBFD" w14:textId="795FFB66" w:rsidR="00BF50A4" w:rsidRDefault="00BF50A4" w:rsidP="00BF50A4">
      <w:pPr>
        <w:pStyle w:val="a"/>
      </w:pPr>
      <w:r>
        <w:rPr>
          <w:rFonts w:hint="eastAsia"/>
        </w:rPr>
        <w:t>퀘스트는 대표적인 꼼수가 많이 필요한 게임 디자인 분야 중 하나</w:t>
      </w:r>
    </w:p>
    <w:p w14:paraId="723C7B7A" w14:textId="4D5A0B93" w:rsidR="00223321" w:rsidRDefault="00BF50A4" w:rsidP="00BF50A4">
      <w:pPr>
        <w:pStyle w:val="a"/>
      </w:pPr>
      <w:r>
        <w:rPr>
          <w:rFonts w:hint="eastAsia"/>
        </w:rPr>
        <w:t>구조적인 제약사항 내에서 최대한 많은 것을 표현할수록 좋은 퀘스트가 된다</w:t>
      </w:r>
    </w:p>
    <w:p w14:paraId="127AF453" w14:textId="77777777" w:rsidR="00223321" w:rsidRDefault="00223321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B187E31" w14:textId="2C93572F" w:rsidR="00223321" w:rsidRDefault="00223321" w:rsidP="00223321">
      <w:pPr>
        <w:pStyle w:val="1"/>
        <w:ind w:left="200" w:right="200"/>
      </w:pPr>
      <w:r>
        <w:rPr>
          <w:rFonts w:hint="eastAsia"/>
        </w:rPr>
        <w:lastRenderedPageBreak/>
        <w:t>퀘스트 심화</w:t>
      </w:r>
    </w:p>
    <w:p w14:paraId="5221F614" w14:textId="014C2872" w:rsidR="00BF50A4" w:rsidRDefault="00223321" w:rsidP="00223321">
      <w:pPr>
        <w:pStyle w:val="4"/>
      </w:pPr>
      <w:r>
        <w:t>“</w:t>
      </w:r>
      <w:r>
        <w:rPr>
          <w:rFonts w:hint="eastAsia"/>
        </w:rPr>
        <w:t xml:space="preserve">컨텐츠 기획의 두 정점은 </w:t>
      </w:r>
      <w:r w:rsidRPr="00223321">
        <w:rPr>
          <w:rFonts w:hint="eastAsia"/>
          <w:color w:val="FF0000"/>
        </w:rPr>
        <w:t>퀘스트</w:t>
      </w:r>
      <w:r>
        <w:rPr>
          <w:rFonts w:hint="eastAsia"/>
        </w:rPr>
        <w:t xml:space="preserve">와 </w:t>
      </w:r>
      <w:r w:rsidRPr="00223321">
        <w:rPr>
          <w:rFonts w:hint="eastAsia"/>
          <w:color w:val="FF0000"/>
        </w:rPr>
        <w:t>레벨 디자인</w:t>
      </w:r>
      <w:r>
        <w:rPr>
          <w:rFonts w:hint="eastAsia"/>
        </w:rPr>
        <w:t>이라고 할 수 있다</w:t>
      </w:r>
      <w:r>
        <w:t>”</w:t>
      </w:r>
    </w:p>
    <w:p w14:paraId="61B84B58" w14:textId="762F5611" w:rsidR="00223321" w:rsidRDefault="00223321" w:rsidP="00223321">
      <w:pPr>
        <w:pStyle w:val="a"/>
        <w:numPr>
          <w:ilvl w:val="0"/>
          <w:numId w:val="0"/>
        </w:numPr>
        <w:ind w:left="403" w:hanging="403"/>
      </w:pPr>
    </w:p>
    <w:p w14:paraId="1BC1EF3C" w14:textId="02FDE22A" w:rsidR="00223321" w:rsidRDefault="00223321" w:rsidP="00223321">
      <w:pPr>
        <w:pStyle w:val="4"/>
        <w:jc w:val="center"/>
      </w:pPr>
      <w:r>
        <w:t>[</w:t>
      </w:r>
      <w:r>
        <w:rPr>
          <w:rFonts w:hint="eastAsia"/>
        </w:rPr>
        <w:t xml:space="preserve">퀘스트 </w:t>
      </w:r>
      <w:r>
        <w:t xml:space="preserve">+ </w:t>
      </w:r>
      <w:r>
        <w:rPr>
          <w:rFonts w:hint="eastAsia"/>
        </w:rPr>
        <w:t xml:space="preserve">레벨 디자인 </w:t>
      </w:r>
      <w:r>
        <w:t xml:space="preserve">+ </w:t>
      </w:r>
      <w:r>
        <w:rPr>
          <w:rFonts w:hint="eastAsia"/>
        </w:rPr>
        <w:t xml:space="preserve">다양한 선택 대화 </w:t>
      </w:r>
      <w:r>
        <w:t xml:space="preserve">+ </w:t>
      </w:r>
      <w:r>
        <w:rPr>
          <w:rFonts w:hint="eastAsia"/>
        </w:rPr>
        <w:t xml:space="preserve">스크립트를 이용한 </w:t>
      </w:r>
      <w:proofErr w:type="spellStart"/>
      <w:r>
        <w:rPr>
          <w:rFonts w:hint="eastAsia"/>
        </w:rPr>
        <w:t>컷신</w:t>
      </w:r>
      <w:proofErr w:type="spellEnd"/>
      <w:r>
        <w:rPr>
          <w:rFonts w:hint="eastAsia"/>
        </w:rPr>
        <w:t>]</w:t>
      </w:r>
    </w:p>
    <w:p w14:paraId="1105D373" w14:textId="05C60452" w:rsidR="00223321" w:rsidRPr="00513964" w:rsidRDefault="00223321" w:rsidP="00223321">
      <w:pPr>
        <w:pStyle w:val="4"/>
        <w:ind w:firstLineChars="100" w:firstLine="240"/>
        <w:jc w:val="center"/>
        <w:rPr>
          <w:color w:val="FF0000"/>
        </w:rPr>
      </w:pPr>
      <w:r w:rsidRPr="00513964">
        <w:rPr>
          <w:rFonts w:hint="eastAsia"/>
          <w:color w:val="FF0000"/>
        </w:rPr>
        <w:t>[더욱 강력한 퀘스트의 구현]</w:t>
      </w:r>
    </w:p>
    <w:p w14:paraId="52480378" w14:textId="2FB9E8FD" w:rsidR="00223321" w:rsidRDefault="00223321" w:rsidP="00223321">
      <w:pPr>
        <w:pStyle w:val="a"/>
        <w:numPr>
          <w:ilvl w:val="0"/>
          <w:numId w:val="0"/>
        </w:numPr>
        <w:ind w:left="403" w:hanging="403"/>
      </w:pPr>
    </w:p>
    <w:p w14:paraId="0A2BF5F3" w14:textId="3E708B33" w:rsidR="00223321" w:rsidRDefault="00223321" w:rsidP="00223321">
      <w:pPr>
        <w:pStyle w:val="2"/>
      </w:pPr>
      <w:r>
        <w:rPr>
          <w:rFonts w:hint="eastAsia"/>
        </w:rPr>
        <w:t>타 컨텐츠와의 연계</w:t>
      </w:r>
    </w:p>
    <w:p w14:paraId="7E98FCEA" w14:textId="7599B10B" w:rsidR="00223321" w:rsidRDefault="00223321" w:rsidP="00223321">
      <w:pPr>
        <w:pStyle w:val="a"/>
      </w:pPr>
      <w:r>
        <w:rPr>
          <w:rFonts w:hint="eastAsia"/>
        </w:rPr>
        <w:t>타 컨텐츠 디자인과의 연계를 통해 더욱 강력한 몰입감을 줄 수 있는 퀘스트를 제작할 수 있다</w:t>
      </w:r>
    </w:p>
    <w:p w14:paraId="2429FCA4" w14:textId="31FC3D70" w:rsidR="00223321" w:rsidRDefault="00223321" w:rsidP="00223321">
      <w:pPr>
        <w:pStyle w:val="a"/>
      </w:pPr>
      <w:r>
        <w:rPr>
          <w:rFonts w:hint="eastAsia"/>
        </w:rPr>
        <w:t>기존 구성된 각종 레벨 디자인,</w:t>
      </w:r>
      <w:r>
        <w:t xml:space="preserve"> </w:t>
      </w:r>
      <w:r>
        <w:rPr>
          <w:rFonts w:hint="eastAsia"/>
        </w:rPr>
        <w:t>아이템,</w:t>
      </w:r>
      <w:r>
        <w:t xml:space="preserve"> </w:t>
      </w:r>
      <w:r>
        <w:rPr>
          <w:rFonts w:hint="eastAsia"/>
        </w:rPr>
        <w:t>몬스터,</w:t>
      </w:r>
      <w:r>
        <w:t xml:space="preserve"> NPC </w:t>
      </w:r>
      <w:r>
        <w:rPr>
          <w:rFonts w:hint="eastAsia"/>
        </w:rPr>
        <w:t>등을 활용하거나 해당 퀘스트를 위해 컨텐츠를 일부 수정,</w:t>
      </w:r>
      <w:r>
        <w:t xml:space="preserve"> </w:t>
      </w:r>
      <w:r>
        <w:rPr>
          <w:rFonts w:hint="eastAsia"/>
        </w:rPr>
        <w:t>추가할 수 있다</w:t>
      </w:r>
    </w:p>
    <w:p w14:paraId="34CDBAE5" w14:textId="5387A86D" w:rsidR="00223321" w:rsidRDefault="00223321" w:rsidP="00223321">
      <w:pPr>
        <w:pStyle w:val="a"/>
        <w:numPr>
          <w:ilvl w:val="0"/>
          <w:numId w:val="0"/>
        </w:numPr>
        <w:ind w:left="403" w:hanging="403"/>
      </w:pPr>
    </w:p>
    <w:p w14:paraId="16553125" w14:textId="002CF0E6" w:rsidR="00223321" w:rsidRDefault="00223321" w:rsidP="00223321">
      <w:pPr>
        <w:pStyle w:val="2"/>
      </w:pPr>
      <w:r>
        <w:rPr>
          <w:rFonts w:hint="eastAsia"/>
        </w:rPr>
        <w:t>타 컨텐츠와의 연계 예시</w:t>
      </w:r>
    </w:p>
    <w:p w14:paraId="57224E4B" w14:textId="4D85BB35" w:rsidR="00223321" w:rsidRDefault="00223321" w:rsidP="00223321">
      <w:pPr>
        <w:pStyle w:val="a"/>
      </w:pPr>
      <w:r>
        <w:rPr>
          <w:rFonts w:hint="eastAsia"/>
        </w:rPr>
        <w:t xml:space="preserve">퀘스트 </w:t>
      </w:r>
      <w:proofErr w:type="gramStart"/>
      <w:r>
        <w:rPr>
          <w:rFonts w:hint="eastAsia"/>
        </w:rPr>
        <w:t xml:space="preserve">이름 </w:t>
      </w:r>
      <w:r>
        <w:t>/</w:t>
      </w:r>
      <w:proofErr w:type="gramEnd"/>
      <w:r>
        <w:t xml:space="preserve"> </w:t>
      </w:r>
      <w:r>
        <w:rPr>
          <w:rFonts w:hint="eastAsia"/>
        </w:rPr>
        <w:t>숲 속의 잠자는 공주</w:t>
      </w:r>
    </w:p>
    <w:p w14:paraId="1E6BC9AE" w14:textId="6BA77FE4" w:rsidR="00223321" w:rsidRDefault="00223321" w:rsidP="00223321">
      <w:pPr>
        <w:pStyle w:val="a"/>
      </w:pPr>
      <w:r>
        <w:rPr>
          <w:rFonts w:hint="eastAsia"/>
        </w:rPr>
        <w:t>기본 목적</w:t>
      </w:r>
    </w:p>
    <w:p w14:paraId="5DC9B491" w14:textId="5348F844" w:rsidR="00223321" w:rsidRDefault="00223321" w:rsidP="00513964">
      <w:pPr>
        <w:pStyle w:val="7"/>
        <w:ind w:left="400"/>
      </w:pPr>
      <w:r>
        <w:rPr>
          <w:rFonts w:hint="eastAsia"/>
        </w:rPr>
        <w:t>숲 속의 잠자는 공주를 깨우기 위해 공주의 꿈 속으로 들어가 악몽의 근원을 찾아 제거하는 퀘스트</w:t>
      </w:r>
    </w:p>
    <w:p w14:paraId="0666613F" w14:textId="395CD7A0" w:rsidR="00223321" w:rsidRDefault="00223321" w:rsidP="00223321">
      <w:pPr>
        <w:pStyle w:val="a"/>
      </w:pPr>
      <w:r>
        <w:rPr>
          <w:rFonts w:hint="eastAsia"/>
        </w:rPr>
        <w:t>세부 진행</w:t>
      </w:r>
    </w:p>
    <w:p w14:paraId="39C8F2B6" w14:textId="0C9F891C" w:rsidR="00223321" w:rsidRDefault="00223321" w:rsidP="00223321">
      <w:pPr>
        <w:pStyle w:val="7"/>
        <w:ind w:left="400"/>
      </w:pPr>
      <w:r>
        <w:rPr>
          <w:rFonts w:hint="eastAsia"/>
        </w:rPr>
        <w:t xml:space="preserve">공주를 클릭하면 </w:t>
      </w:r>
      <w:r>
        <w:t>‘</w:t>
      </w:r>
      <w:r>
        <w:rPr>
          <w:rFonts w:hint="eastAsia"/>
        </w:rPr>
        <w:t xml:space="preserve">악몽의 </w:t>
      </w:r>
      <w:proofErr w:type="spellStart"/>
      <w:r>
        <w:rPr>
          <w:rFonts w:hint="eastAsia"/>
        </w:rPr>
        <w:t>팬던트</w:t>
      </w:r>
      <w:proofErr w:type="spellEnd"/>
      <w:r>
        <w:t>’</w:t>
      </w:r>
      <w:r>
        <w:rPr>
          <w:rFonts w:hint="eastAsia"/>
        </w:rPr>
        <w:t xml:space="preserve"> 아이템이 필요하다고 함</w:t>
      </w:r>
    </w:p>
    <w:p w14:paraId="132F5A92" w14:textId="77777777" w:rsidR="00223321" w:rsidRDefault="00223321" w:rsidP="00223321">
      <w:pPr>
        <w:pStyle w:val="7"/>
        <w:ind w:left="400"/>
      </w:pPr>
      <w:r>
        <w:rPr>
          <w:rFonts w:hint="eastAsia"/>
        </w:rPr>
        <w:t xml:space="preserve">악몽의 </w:t>
      </w:r>
      <w:proofErr w:type="spellStart"/>
      <w:r>
        <w:rPr>
          <w:rFonts w:hint="eastAsia"/>
        </w:rPr>
        <w:t>팬던트를</w:t>
      </w:r>
      <w:proofErr w:type="spellEnd"/>
      <w:r>
        <w:rPr>
          <w:rFonts w:hint="eastAsia"/>
        </w:rPr>
        <w:t xml:space="preserve"> 착용한 채 공주를 클릭하면 </w:t>
      </w:r>
      <w:r>
        <w:t>‘</w:t>
      </w:r>
      <w:r>
        <w:rPr>
          <w:rFonts w:hint="eastAsia"/>
        </w:rPr>
        <w:t>악몽</w:t>
      </w:r>
      <w:r>
        <w:t xml:space="preserve">’ </w:t>
      </w:r>
      <w:r>
        <w:rPr>
          <w:rFonts w:hint="eastAsia"/>
        </w:rPr>
        <w:t>이라는 던전에 입장.</w:t>
      </w:r>
      <w:r>
        <w:t xml:space="preserve"> </w:t>
      </w:r>
      <w:r>
        <w:rPr>
          <w:rFonts w:hint="eastAsia"/>
        </w:rPr>
        <w:t xml:space="preserve">해당 던전의 구조는 다름아닌 왕궁 </w:t>
      </w:r>
      <w:proofErr w:type="spellStart"/>
      <w:r>
        <w:rPr>
          <w:rFonts w:hint="eastAsia"/>
        </w:rPr>
        <w:t>맵이고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몬스터는 왕궁을</w:t>
      </w:r>
    </w:p>
    <w:p w14:paraId="5F5BAE05" w14:textId="2B08FF1A" w:rsidR="00223321" w:rsidRDefault="00223321" w:rsidP="00223321">
      <w:pPr>
        <w:pStyle w:val="7"/>
        <w:numPr>
          <w:ilvl w:val="0"/>
          <w:numId w:val="0"/>
        </w:numPr>
        <w:ind w:left="400" w:firstLineChars="300" w:firstLine="420"/>
      </w:pPr>
      <w:r>
        <w:rPr>
          <w:rFonts w:hint="eastAsia"/>
        </w:rPr>
        <w:t>침공한 각종 악마들임</w:t>
      </w:r>
    </w:p>
    <w:p w14:paraId="20249237" w14:textId="2381130C" w:rsidR="00223321" w:rsidRDefault="00223321" w:rsidP="00223321">
      <w:pPr>
        <w:pStyle w:val="7"/>
        <w:ind w:left="400"/>
      </w:pPr>
      <w:r>
        <w:rPr>
          <w:rFonts w:hint="eastAsia"/>
        </w:rPr>
        <w:t>유저는 던전을 깨면서 공주가 어린 시절 목격한 충격적 사건(악마가 왕을 죽이고 왕으로 변신</w:t>
      </w:r>
      <w:r>
        <w:t>)</w:t>
      </w:r>
      <w:r>
        <w:rPr>
          <w:rFonts w:hint="eastAsia"/>
        </w:rPr>
        <w:t>을 보게 됨</w:t>
      </w:r>
    </w:p>
    <w:p w14:paraId="29C47440" w14:textId="5E98A670" w:rsidR="00223321" w:rsidRDefault="00223321" w:rsidP="00223321">
      <w:pPr>
        <w:pStyle w:val="7"/>
        <w:ind w:left="400"/>
      </w:pPr>
      <w:r>
        <w:rPr>
          <w:rFonts w:hint="eastAsia"/>
        </w:rPr>
        <w:t xml:space="preserve">던전을 클리어하면 공주가 깨어나고 </w:t>
      </w:r>
      <w:r>
        <w:t>‘</w:t>
      </w:r>
      <w:r>
        <w:rPr>
          <w:rFonts w:hint="eastAsia"/>
        </w:rPr>
        <w:t>왕을 죽여라</w:t>
      </w:r>
      <w:r>
        <w:t xml:space="preserve">’ </w:t>
      </w:r>
      <w:r>
        <w:rPr>
          <w:rFonts w:hint="eastAsia"/>
        </w:rPr>
        <w:t>라는 새로운 퀘스트를 받게 됨</w:t>
      </w:r>
    </w:p>
    <w:p w14:paraId="2135ECB5" w14:textId="2CC6A350" w:rsidR="00513964" w:rsidRDefault="00513964" w:rsidP="00513964"/>
    <w:p w14:paraId="0F5171C3" w14:textId="74CC97E5" w:rsidR="00513964" w:rsidRDefault="00513964" w:rsidP="00513964">
      <w:pPr>
        <w:pStyle w:val="2"/>
      </w:pPr>
      <w:r>
        <w:rPr>
          <w:rFonts w:hint="eastAsia"/>
        </w:rPr>
        <w:t>레벨 디자인과의 연계</w:t>
      </w:r>
    </w:p>
    <w:p w14:paraId="67EC1769" w14:textId="092988FD" w:rsidR="00513964" w:rsidRDefault="00513964" w:rsidP="00513964">
      <w:pPr>
        <w:pStyle w:val="a"/>
      </w:pPr>
      <w:r>
        <w:rPr>
          <w:rFonts w:hint="eastAsia"/>
        </w:rPr>
        <w:t>다음 요소들을 적절히 활용</w:t>
      </w:r>
      <w:r>
        <w:t xml:space="preserve">, </w:t>
      </w:r>
      <w:r>
        <w:rPr>
          <w:rFonts w:hint="eastAsia"/>
        </w:rPr>
        <w:t>퀘스트를 강화할 수 있음</w:t>
      </w:r>
    </w:p>
    <w:p w14:paraId="1978FCC6" w14:textId="550315CF" w:rsidR="00513964" w:rsidRDefault="00513964" w:rsidP="00513964">
      <w:pPr>
        <w:pStyle w:val="a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분위기</w:t>
      </w:r>
    </w:p>
    <w:p w14:paraId="726889DA" w14:textId="6E469BE8" w:rsidR="00513964" w:rsidRDefault="00513964" w:rsidP="00513964">
      <w:pPr>
        <w:pStyle w:val="a"/>
      </w:pPr>
      <w:r>
        <w:rPr>
          <w:rFonts w:hint="eastAsia"/>
        </w:rPr>
        <w:t>동선</w:t>
      </w:r>
    </w:p>
    <w:p w14:paraId="25D80314" w14:textId="4168AF82" w:rsidR="00513964" w:rsidRDefault="00513964" w:rsidP="00513964">
      <w:pPr>
        <w:pStyle w:val="a"/>
      </w:pPr>
      <w:r>
        <w:rPr>
          <w:rFonts w:hint="eastAsia"/>
        </w:rPr>
        <w:t>각종 게임 오브젝트 배치</w:t>
      </w:r>
    </w:p>
    <w:p w14:paraId="6821DF26" w14:textId="3CDDFA6D" w:rsidR="00513964" w:rsidRDefault="00513964" w:rsidP="00513964">
      <w:pPr>
        <w:pStyle w:val="a"/>
      </w:pPr>
      <w:r>
        <w:rPr>
          <w:rFonts w:hint="eastAsia"/>
        </w:rPr>
        <w:t>각종 맵 트리거 배치</w:t>
      </w:r>
    </w:p>
    <w:p w14:paraId="2ADCFA18" w14:textId="0F8B6FBF" w:rsidR="00513964" w:rsidRDefault="00513964" w:rsidP="00513964">
      <w:pPr>
        <w:pStyle w:val="a"/>
      </w:pPr>
      <w:r>
        <w:rPr>
          <w:rFonts w:hint="eastAsia"/>
        </w:rPr>
        <w:t>4번 항목을 활용한 각종 퍼즐 요소(잠긴 문,</w:t>
      </w:r>
      <w:r>
        <w:t xml:space="preserve"> </w:t>
      </w:r>
      <w:r>
        <w:rPr>
          <w:rFonts w:hint="eastAsia"/>
        </w:rPr>
        <w:t>열쇠,</w:t>
      </w:r>
      <w:r>
        <w:t xml:space="preserve"> </w:t>
      </w:r>
      <w:r>
        <w:rPr>
          <w:rFonts w:hint="eastAsia"/>
        </w:rPr>
        <w:t>엘리베이터 등</w:t>
      </w:r>
      <w:r>
        <w:t>)</w:t>
      </w:r>
    </w:p>
    <w:p w14:paraId="734AA7A8" w14:textId="120EDDDB" w:rsidR="00513964" w:rsidRDefault="00513964" w:rsidP="00513964">
      <w:pPr>
        <w:pStyle w:val="a"/>
        <w:numPr>
          <w:ilvl w:val="0"/>
          <w:numId w:val="0"/>
        </w:numPr>
        <w:ind w:left="403" w:hanging="403"/>
      </w:pPr>
    </w:p>
    <w:p w14:paraId="5F61DDEB" w14:textId="6BA2C524" w:rsidR="00513964" w:rsidRDefault="00513964" w:rsidP="00513964">
      <w:pPr>
        <w:pStyle w:val="2"/>
      </w:pPr>
      <w:r>
        <w:rPr>
          <w:rFonts w:hint="eastAsia"/>
        </w:rPr>
        <w:t>대화</w:t>
      </w:r>
      <w:r>
        <w:t xml:space="preserve"> Clas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강화</w:t>
      </w:r>
    </w:p>
    <w:p w14:paraId="5E71F60E" w14:textId="596461BE" w:rsidR="00513964" w:rsidRDefault="00513964" w:rsidP="00513964">
      <w:pPr>
        <w:pStyle w:val="a"/>
      </w:pPr>
      <w:r>
        <w:rPr>
          <w:rFonts w:hint="eastAsia"/>
        </w:rPr>
        <w:t>다양한 형태의 대화(선행 조건 체크,</w:t>
      </w:r>
      <w:r>
        <w:t xml:space="preserve"> </w:t>
      </w:r>
      <w:r>
        <w:rPr>
          <w:rFonts w:hint="eastAsia"/>
        </w:rPr>
        <w:t>선택지,</w:t>
      </w:r>
      <w:r>
        <w:t xml:space="preserve"> </w:t>
      </w:r>
      <w:r>
        <w:rPr>
          <w:rFonts w:hint="eastAsia"/>
        </w:rPr>
        <w:t>대화 결과에 따른 보상</w:t>
      </w:r>
      <w:r>
        <w:t>)</w:t>
      </w:r>
      <w:r>
        <w:rPr>
          <w:rFonts w:hint="eastAsia"/>
        </w:rPr>
        <w:t xml:space="preserve">등은 </w:t>
      </w: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프로젝트를 통해 실습한 </w:t>
      </w:r>
      <w:proofErr w:type="gramStart"/>
      <w:r>
        <w:rPr>
          <w:rFonts w:hint="eastAsia"/>
        </w:rPr>
        <w:t xml:space="preserve">것 </w:t>
      </w:r>
      <w:proofErr w:type="spellStart"/>
      <w:r>
        <w:rPr>
          <w:rFonts w:hint="eastAsia"/>
        </w:rPr>
        <w:t>처럼</w:t>
      </w:r>
      <w:proofErr w:type="spellEnd"/>
      <w:proofErr w:type="gramEnd"/>
      <w:r>
        <w:rPr>
          <w:rFonts w:hint="eastAsia"/>
        </w:rPr>
        <w:t xml:space="preserve"> 스크립트를 통해 구현할 수도 있지만 </w:t>
      </w:r>
      <w:r>
        <w:t>Class</w:t>
      </w:r>
      <w:r>
        <w:rPr>
          <w:rFonts w:hint="eastAsia"/>
        </w:rPr>
        <w:t>화 시켜 놓는다면 더욱 효과적인 관리 가능</w:t>
      </w:r>
    </w:p>
    <w:p w14:paraId="7B06A570" w14:textId="2ACD6F10" w:rsidR="00513964" w:rsidRDefault="00513964" w:rsidP="00513964">
      <w:pPr>
        <w:pStyle w:val="a"/>
      </w:pPr>
      <w:r>
        <w:rPr>
          <w:rFonts w:hint="eastAsia"/>
        </w:rPr>
        <w:t xml:space="preserve">퀘스트 클래스에서의 다양한 퀘스트 </w:t>
      </w:r>
      <w:r w:rsidRPr="00513964">
        <w:rPr>
          <w:rStyle w:val="8Char"/>
        </w:rPr>
        <w:t>수행</w:t>
      </w:r>
      <w:r w:rsidRPr="00513964">
        <w:rPr>
          <w:rStyle w:val="8Char"/>
          <w:rFonts w:hint="eastAsia"/>
        </w:rPr>
        <w:t xml:space="preserve"> </w:t>
      </w:r>
      <w:r w:rsidRPr="00513964">
        <w:rPr>
          <w:rStyle w:val="8Char"/>
        </w:rPr>
        <w:t>조건</w:t>
      </w:r>
      <w:r>
        <w:rPr>
          <w:rFonts w:hint="eastAsia"/>
        </w:rPr>
        <w:t xml:space="preserve"> 속성들을 대화 클래스에 응용,</w:t>
      </w:r>
      <w:r>
        <w:t xml:space="preserve"> </w:t>
      </w:r>
      <w:r>
        <w:rPr>
          <w:rFonts w:hint="eastAsia"/>
        </w:rPr>
        <w:t>적용 가능</w:t>
      </w:r>
    </w:p>
    <w:p w14:paraId="262A7701" w14:textId="63945C64" w:rsidR="00513964" w:rsidRDefault="00513964" w:rsidP="00513964">
      <w:pPr>
        <w:pStyle w:val="a"/>
      </w:pPr>
      <w:r w:rsidRPr="00513964">
        <w:rPr>
          <w:rStyle w:val="8Char"/>
        </w:rPr>
        <w:t>선택지</w:t>
      </w:r>
      <w:r>
        <w:rPr>
          <w:rFonts w:hint="eastAsia"/>
        </w:rPr>
        <w:t>를 통해 자연스런 대화 주제의 선택으로 퀘스트를 받거나 다양한 형태의 분위기를 선택할 수 있음</w:t>
      </w:r>
    </w:p>
    <w:p w14:paraId="2BD1A3FA" w14:textId="77777777" w:rsidR="00513964" w:rsidRDefault="00513964" w:rsidP="00513964">
      <w:pPr>
        <w:pStyle w:val="a"/>
        <w:widowControl/>
        <w:wordWrap/>
        <w:autoSpaceDE/>
        <w:autoSpaceDN/>
      </w:pPr>
      <w:r>
        <w:rPr>
          <w:rFonts w:hint="eastAsia"/>
        </w:rPr>
        <w:t>대화의 대상,</w:t>
      </w:r>
      <w:r>
        <w:t xml:space="preserve"> </w:t>
      </w:r>
      <w:r>
        <w:rPr>
          <w:rFonts w:hint="eastAsia"/>
        </w:rPr>
        <w:t xml:space="preserve">대화 결과 등에 따라 다른 </w:t>
      </w:r>
      <w:r w:rsidRPr="00513964">
        <w:rPr>
          <w:rStyle w:val="8Char"/>
        </w:rPr>
        <w:t>진행</w:t>
      </w:r>
      <w:r w:rsidRPr="00513964">
        <w:rPr>
          <w:rStyle w:val="8Char"/>
          <w:rFonts w:hint="eastAsia"/>
        </w:rPr>
        <w:t xml:space="preserve"> </w:t>
      </w:r>
      <w:r w:rsidRPr="00513964">
        <w:rPr>
          <w:rStyle w:val="8Char"/>
        </w:rPr>
        <w:t>루트</w:t>
      </w:r>
      <w:r>
        <w:rPr>
          <w:rFonts w:hint="eastAsia"/>
        </w:rPr>
        <w:t xml:space="preserve">나 </w:t>
      </w:r>
      <w:r w:rsidRPr="00513964">
        <w:rPr>
          <w:rFonts w:hint="eastAsia"/>
          <w:color w:val="FF0000"/>
        </w:rPr>
        <w:t>보상</w:t>
      </w:r>
      <w:r>
        <w:rPr>
          <w:rFonts w:hint="eastAsia"/>
        </w:rPr>
        <w:t>을 제공</w:t>
      </w:r>
    </w:p>
    <w:p w14:paraId="33BFFD78" w14:textId="316932E1" w:rsidR="00513964" w:rsidRPr="00513964" w:rsidRDefault="00513964" w:rsidP="00513964">
      <w:pPr>
        <w:pStyle w:val="a"/>
        <w:widowControl/>
        <w:wordWrap/>
        <w:autoSpaceDE/>
        <w:autoSpaceDN/>
      </w:pPr>
      <w:r>
        <w:br w:type="page"/>
      </w:r>
    </w:p>
    <w:p w14:paraId="0D67F9D7" w14:textId="189C511E" w:rsidR="00513964" w:rsidRDefault="00E63D9D" w:rsidP="00E63D9D">
      <w:pPr>
        <w:pStyle w:val="4"/>
      </w:pPr>
      <w:r>
        <w:lastRenderedPageBreak/>
        <w:t>“</w:t>
      </w:r>
      <w:r>
        <w:rPr>
          <w:rFonts w:hint="eastAsia"/>
        </w:rPr>
        <w:t>좋은 퀘스트 만들기</w:t>
      </w:r>
      <w:r>
        <w:t>”</w:t>
      </w:r>
    </w:p>
    <w:p w14:paraId="72157C9F" w14:textId="77777777" w:rsidR="00E63D9D" w:rsidRPr="00E63D9D" w:rsidRDefault="00E63D9D" w:rsidP="00E63D9D">
      <w:pPr>
        <w:pStyle w:val="a"/>
        <w:numPr>
          <w:ilvl w:val="0"/>
          <w:numId w:val="0"/>
        </w:numPr>
        <w:ind w:left="403" w:hanging="403"/>
      </w:pPr>
    </w:p>
    <w:p w14:paraId="4F94C026" w14:textId="4A33B13C" w:rsidR="00E63D9D" w:rsidRDefault="00E63D9D" w:rsidP="00E63D9D">
      <w:pPr>
        <w:pStyle w:val="2"/>
      </w:pPr>
      <w:r>
        <w:rPr>
          <w:rFonts w:hint="eastAsia"/>
        </w:rPr>
        <w:t>퀘스트 수의 적절한 분배</w:t>
      </w:r>
    </w:p>
    <w:p w14:paraId="3C23344C" w14:textId="66FFA4AA" w:rsidR="00E63D9D" w:rsidRDefault="00E63D9D" w:rsidP="00E63D9D">
      <w:pPr>
        <w:pStyle w:val="a"/>
      </w:pPr>
      <w:r>
        <w:rPr>
          <w:rFonts w:hint="eastAsia"/>
        </w:rPr>
        <w:t>레벨 별,</w:t>
      </w:r>
      <w:r>
        <w:t xml:space="preserve"> </w:t>
      </w:r>
      <w:r>
        <w:rPr>
          <w:rFonts w:hint="eastAsia"/>
        </w:rPr>
        <w:t>클래스 별,</w:t>
      </w:r>
      <w:r>
        <w:t xml:space="preserve"> </w:t>
      </w:r>
      <w:r>
        <w:rPr>
          <w:rFonts w:hint="eastAsia"/>
        </w:rPr>
        <w:t>지역 별,</w:t>
      </w:r>
      <w:r>
        <w:t xml:space="preserve"> </w:t>
      </w:r>
      <w:r>
        <w:rPr>
          <w:rFonts w:hint="eastAsia"/>
        </w:rPr>
        <w:t>적절한 분배</w:t>
      </w:r>
    </w:p>
    <w:p w14:paraId="785CFD19" w14:textId="2B27D2B5" w:rsidR="00E63D9D" w:rsidRDefault="00E63D9D" w:rsidP="00E63D9D">
      <w:pPr>
        <w:pStyle w:val="a"/>
      </w:pPr>
      <w:r>
        <w:rPr>
          <w:rFonts w:hint="eastAsia"/>
        </w:rPr>
        <w:t>퀘스트 내용에 대한 파악도 되지 않은 채 수십 개의 퀘스트를 쓸어 담거나</w:t>
      </w:r>
    </w:p>
    <w:p w14:paraId="4AFBD68E" w14:textId="31CB210D" w:rsidR="00E63D9D" w:rsidRDefault="00E63D9D" w:rsidP="00E63D9D">
      <w:pPr>
        <w:pStyle w:val="a"/>
      </w:pPr>
      <w:r>
        <w:rPr>
          <w:rFonts w:hint="eastAsia"/>
        </w:rPr>
        <w:t>퀘스트 없이 일반적인 게임플레이만 오랜 시간 동안 반복하게 되는 구간을 체크</w:t>
      </w:r>
    </w:p>
    <w:p w14:paraId="58BFCB82" w14:textId="50EF279F" w:rsidR="00E63D9D" w:rsidRDefault="00E63D9D" w:rsidP="00E63D9D">
      <w:pPr>
        <w:pStyle w:val="a"/>
        <w:numPr>
          <w:ilvl w:val="0"/>
          <w:numId w:val="0"/>
        </w:numPr>
        <w:ind w:left="403" w:hanging="403"/>
      </w:pPr>
    </w:p>
    <w:p w14:paraId="01CFE019" w14:textId="6A10C118" w:rsidR="00E63D9D" w:rsidRDefault="00250FB2" w:rsidP="00E63D9D">
      <w:pPr>
        <w:pStyle w:val="2"/>
      </w:pPr>
      <w:r>
        <w:rPr>
          <w:rFonts w:hint="eastAsia"/>
        </w:rPr>
        <w:t>재도전 난이도 조절</w:t>
      </w:r>
    </w:p>
    <w:p w14:paraId="1FCC9E3F" w14:textId="396C43BB" w:rsidR="00250FB2" w:rsidRDefault="00250FB2" w:rsidP="00250FB2">
      <w:pPr>
        <w:pStyle w:val="a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대 마왕을 죽여야 보상을 받는 퀘스트 </w:t>
      </w:r>
    </w:p>
    <w:p w14:paraId="096F2492" w14:textId="7629D4C3" w:rsidR="00250FB2" w:rsidRDefault="00250FB2" w:rsidP="00250FB2">
      <w:pPr>
        <w:pStyle w:val="7"/>
        <w:ind w:left="400"/>
        <w:rPr>
          <w:rFonts w:eastAsiaTheme="minorHAnsi"/>
        </w:rPr>
      </w:pPr>
      <w:r>
        <w:rPr>
          <w:rFonts w:hint="eastAsia"/>
        </w:rPr>
        <w:t xml:space="preserve">9번째 마왕을 잡다 사망 </w:t>
      </w:r>
      <w:r>
        <w:rPr>
          <w:rFonts w:eastAsiaTheme="minorHAnsi"/>
        </w:rPr>
        <w:t>→</w:t>
      </w:r>
      <w:r>
        <w:rPr>
          <w:rFonts w:hint="eastAsia"/>
        </w:rPr>
        <w:t xml:space="preserve"> 처음부터 다시 </w:t>
      </w:r>
      <w:r>
        <w:rPr>
          <w:rFonts w:eastAsiaTheme="minorHAnsi" w:hint="eastAsia"/>
        </w:rPr>
        <w:t xml:space="preserve">해라 </w:t>
      </w:r>
      <w:r>
        <w:rPr>
          <w:rFonts w:eastAsiaTheme="minorHAnsi"/>
        </w:rPr>
        <w:t xml:space="preserve">→ </w:t>
      </w:r>
      <w:r>
        <w:rPr>
          <w:rFonts w:eastAsiaTheme="minorHAnsi" w:hint="eastAsia"/>
        </w:rPr>
        <w:t>나는 누구이며 어디에서 왔는가 나라와 민족의 미래는 어떻게 될 것인가 세계 평화를 위한 길은 무엇인가</w:t>
      </w:r>
      <w:r>
        <w:rPr>
          <w:rFonts w:eastAsiaTheme="minorHAnsi"/>
        </w:rPr>
        <w:t xml:space="preserve">… → </w:t>
      </w:r>
      <w:r>
        <w:rPr>
          <w:rFonts w:eastAsiaTheme="minorHAnsi" w:hint="eastAsia"/>
        </w:rPr>
        <w:t>게임 접자</w:t>
      </w:r>
    </w:p>
    <w:p w14:paraId="3DD430C1" w14:textId="6B964582" w:rsidR="00250FB2" w:rsidRDefault="00250FB2" w:rsidP="00250FB2">
      <w:pPr>
        <w:pStyle w:val="a"/>
      </w:pPr>
      <w:r>
        <w:rPr>
          <w:rFonts w:hint="eastAsia"/>
        </w:rPr>
        <w:t>적절히 설계하면 게임의 몰입도를 높일 수 있지만 잘못 쓰면 치명적 이탈 요소가 될 수도 있음</w:t>
      </w:r>
    </w:p>
    <w:p w14:paraId="7EF57B1E" w14:textId="2A812782" w:rsidR="00250FB2" w:rsidRDefault="00250FB2" w:rsidP="00250FB2"/>
    <w:p w14:paraId="37D57893" w14:textId="2C43DBBE" w:rsidR="00250FB2" w:rsidRDefault="00250FB2" w:rsidP="00250FB2">
      <w:pPr>
        <w:pStyle w:val="2"/>
      </w:pPr>
      <w:r>
        <w:rPr>
          <w:rFonts w:hint="eastAsia"/>
        </w:rPr>
        <w:t>분기의 적절한 구성</w:t>
      </w:r>
    </w:p>
    <w:p w14:paraId="4251D5E0" w14:textId="4A865854" w:rsidR="00250FB2" w:rsidRDefault="00250FB2" w:rsidP="00250FB2">
      <w:pPr>
        <w:pStyle w:val="a"/>
      </w:pPr>
      <w:r>
        <w:rPr>
          <w:rFonts w:hint="eastAsia"/>
        </w:rPr>
        <w:t>퀘스트를 깼더니 산신령이 금도끼,</w:t>
      </w:r>
      <w:r>
        <w:t xml:space="preserve"> </w:t>
      </w:r>
      <w:r>
        <w:rPr>
          <w:rFonts w:hint="eastAsia"/>
        </w:rPr>
        <w:t>은도끼,</w:t>
      </w:r>
      <w:r>
        <w:t xml:space="preserve"> </w:t>
      </w:r>
      <w:r>
        <w:rPr>
          <w:rFonts w:hint="eastAsia"/>
        </w:rPr>
        <w:t>쇠도끼 중에 보상을 고르라고 함</w:t>
      </w:r>
    </w:p>
    <w:p w14:paraId="1EF76F07" w14:textId="17D4D928" w:rsidR="00250FB2" w:rsidRDefault="00250FB2" w:rsidP="00250FB2">
      <w:pPr>
        <w:pStyle w:val="7"/>
        <w:ind w:left="400"/>
      </w:pPr>
      <w:r>
        <w:rPr>
          <w:rFonts w:hint="eastAsia"/>
        </w:rPr>
        <w:t xml:space="preserve">금도끼 </w:t>
      </w:r>
      <w:proofErr w:type="gramStart"/>
      <w:r>
        <w:rPr>
          <w:rFonts w:hint="eastAsia"/>
        </w:rPr>
        <w:t xml:space="preserve">선택 </w:t>
      </w:r>
      <w:r>
        <w:t>:</w:t>
      </w:r>
      <w:proofErr w:type="gramEnd"/>
      <w:r>
        <w:t xml:space="preserve"> </w:t>
      </w:r>
      <w:r>
        <w:rPr>
          <w:rFonts w:hint="eastAsia"/>
        </w:rPr>
        <w:t>욕심쟁이라며 경험치만 주고 사라짐</w:t>
      </w:r>
    </w:p>
    <w:p w14:paraId="5B9B9996" w14:textId="2E493D6B" w:rsidR="00250FB2" w:rsidRDefault="00250FB2" w:rsidP="00250FB2">
      <w:pPr>
        <w:pStyle w:val="7"/>
        <w:ind w:left="400"/>
      </w:pPr>
      <w:r>
        <w:rPr>
          <w:rFonts w:hint="eastAsia"/>
        </w:rPr>
        <w:t xml:space="preserve">은도끼 </w:t>
      </w:r>
      <w:proofErr w:type="gramStart"/>
      <w:r>
        <w:rPr>
          <w:rFonts w:hint="eastAsia"/>
        </w:rPr>
        <w:t xml:space="preserve">선택 </w:t>
      </w:r>
      <w:r>
        <w:t>:</w:t>
      </w:r>
      <w:proofErr w:type="gramEnd"/>
      <w:r>
        <w:t xml:space="preserve"> </w:t>
      </w:r>
      <w:r>
        <w:rPr>
          <w:rFonts w:hint="eastAsia"/>
        </w:rPr>
        <w:t>은도끼 주고 사라짐</w:t>
      </w:r>
    </w:p>
    <w:p w14:paraId="4AC609B0" w14:textId="627BF7A3" w:rsidR="00250FB2" w:rsidRDefault="00250FB2" w:rsidP="00250FB2">
      <w:pPr>
        <w:pStyle w:val="7"/>
        <w:ind w:left="400"/>
      </w:pPr>
      <w:r>
        <w:rPr>
          <w:rFonts w:hint="eastAsia"/>
        </w:rPr>
        <w:t xml:space="preserve">쇠도끼 </w:t>
      </w:r>
      <w:proofErr w:type="gramStart"/>
      <w:r>
        <w:rPr>
          <w:rFonts w:hint="eastAsia"/>
        </w:rPr>
        <w:t xml:space="preserve">선택 </w:t>
      </w:r>
      <w:r>
        <w:t>:</w:t>
      </w:r>
      <w:proofErr w:type="gramEnd"/>
      <w:r>
        <w:t xml:space="preserve"> </w:t>
      </w:r>
      <w:r>
        <w:rPr>
          <w:rFonts w:hint="eastAsia"/>
        </w:rPr>
        <w:t>금,</w:t>
      </w:r>
      <w:r>
        <w:t xml:space="preserve"> </w:t>
      </w:r>
      <w:r>
        <w:rPr>
          <w:rFonts w:hint="eastAsia"/>
        </w:rPr>
        <w:t>은,</w:t>
      </w:r>
      <w:r>
        <w:t xml:space="preserve"> </w:t>
      </w:r>
      <w:r>
        <w:rPr>
          <w:rFonts w:hint="eastAsia"/>
        </w:rPr>
        <w:t>쇠도끼 다 주고 사라짐</w:t>
      </w:r>
    </w:p>
    <w:p w14:paraId="48D80A25" w14:textId="73F8EC96" w:rsidR="00250FB2" w:rsidRDefault="00250FB2" w:rsidP="00250FB2">
      <w:pPr>
        <w:pStyle w:val="a"/>
      </w:pPr>
      <w:r>
        <w:rPr>
          <w:rFonts w:hint="eastAsia"/>
        </w:rPr>
        <w:t>위의 퀘스트가 쓰레기인 이유</w:t>
      </w:r>
    </w:p>
    <w:p w14:paraId="2F9922EA" w14:textId="30E58B40" w:rsidR="00250FB2" w:rsidRDefault="00250FB2" w:rsidP="00250FB2">
      <w:pPr>
        <w:pStyle w:val="7"/>
        <w:ind w:left="400"/>
      </w:pPr>
      <w:r>
        <w:rPr>
          <w:rFonts w:hint="eastAsia"/>
        </w:rPr>
        <w:t>선택의 결과를 예측할 수 없음</w:t>
      </w:r>
    </w:p>
    <w:p w14:paraId="711BEBF7" w14:textId="041BE08D" w:rsidR="00250FB2" w:rsidRDefault="00250FB2" w:rsidP="00250FB2">
      <w:pPr>
        <w:pStyle w:val="7"/>
        <w:ind w:left="400"/>
      </w:pPr>
      <w:r>
        <w:rPr>
          <w:rFonts w:hint="eastAsia"/>
        </w:rPr>
        <w:t xml:space="preserve">보상의 편차가 </w:t>
      </w:r>
      <w:proofErr w:type="gramStart"/>
      <w:r>
        <w:rPr>
          <w:rFonts w:hint="eastAsia"/>
        </w:rPr>
        <w:t xml:space="preserve">큼 </w:t>
      </w:r>
      <w:r>
        <w:t>:</w:t>
      </w:r>
      <w:proofErr w:type="gramEnd"/>
      <w:r>
        <w:t xml:space="preserve"> </w:t>
      </w:r>
      <w:r>
        <w:rPr>
          <w:rFonts w:hint="eastAsia"/>
        </w:rPr>
        <w:t>개발자 입장에서 균형을 맞췄다고 생각한 요소도 유저 입장에서는 플레이 패턴,</w:t>
      </w:r>
      <w:r>
        <w:t xml:space="preserve"> </w:t>
      </w:r>
      <w:r>
        <w:rPr>
          <w:rFonts w:hint="eastAsia"/>
        </w:rPr>
        <w:t>선호도 등의 차이에 따라 큰 편차가 발생할 수 있음</w:t>
      </w:r>
    </w:p>
    <w:p w14:paraId="7716467C" w14:textId="2C9B0D4B" w:rsidR="00426006" w:rsidRDefault="00426006" w:rsidP="00426006"/>
    <w:p w14:paraId="5359AEAB" w14:textId="56A3683B" w:rsidR="00426006" w:rsidRDefault="00426006" w:rsidP="00426006">
      <w:pPr>
        <w:pStyle w:val="2"/>
      </w:pPr>
      <w:r>
        <w:rPr>
          <w:rFonts w:hint="eastAsia"/>
        </w:rPr>
        <w:t>싫은 일을 강제로 시키지 않기</w:t>
      </w:r>
    </w:p>
    <w:p w14:paraId="55E2925F" w14:textId="326B1954" w:rsidR="00426006" w:rsidRDefault="00426006" w:rsidP="00426006">
      <w:pPr>
        <w:pStyle w:val="a"/>
      </w:pPr>
      <w:r>
        <w:rPr>
          <w:rFonts w:hint="eastAsia"/>
        </w:rPr>
        <w:t>싫은 일을 시키는 퀘스트는 보상이 커도 유저들의 욕을 먹는다</w:t>
      </w:r>
    </w:p>
    <w:p w14:paraId="51B78D12" w14:textId="7F380FC2" w:rsidR="00426006" w:rsidRDefault="00426006" w:rsidP="00426006">
      <w:pPr>
        <w:pStyle w:val="a"/>
      </w:pPr>
      <w:r>
        <w:rPr>
          <w:rFonts w:hint="eastAsia"/>
        </w:rPr>
        <w:t>대표적인 싫은 일</w:t>
      </w:r>
    </w:p>
    <w:p w14:paraId="24C18D66" w14:textId="67430612" w:rsidR="00426006" w:rsidRDefault="00426006" w:rsidP="00426006">
      <w:pPr>
        <w:pStyle w:val="7"/>
        <w:ind w:left="400"/>
      </w:pPr>
      <w:r>
        <w:rPr>
          <w:rFonts w:hint="eastAsia"/>
        </w:rPr>
        <w:t>똥개</w:t>
      </w:r>
      <w:r>
        <w:t xml:space="preserve"> </w:t>
      </w:r>
      <w:proofErr w:type="spellStart"/>
      <w:r>
        <w:rPr>
          <w:rFonts w:hint="eastAsia"/>
        </w:rPr>
        <w:t>훈련식</w:t>
      </w:r>
      <w:proofErr w:type="spellEnd"/>
      <w:r>
        <w:rPr>
          <w:rFonts w:hint="eastAsia"/>
        </w:rPr>
        <w:t xml:space="preserve"> 동선</w:t>
      </w:r>
    </w:p>
    <w:p w14:paraId="114CCE03" w14:textId="18EF8B8A" w:rsidR="00426006" w:rsidRDefault="00426006" w:rsidP="00426006">
      <w:pPr>
        <w:pStyle w:val="7"/>
        <w:ind w:left="400"/>
      </w:pPr>
      <w:r>
        <w:rPr>
          <w:rFonts w:hint="eastAsia"/>
        </w:rPr>
        <w:t>봇 사냥과 다름없는 퀘스트 조건(</w:t>
      </w:r>
      <w:proofErr w:type="gramStart"/>
      <w:r>
        <w:rPr>
          <w:rFonts w:hint="eastAsia"/>
        </w:rPr>
        <w:t xml:space="preserve">예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늑대 </w:t>
      </w:r>
      <w:r>
        <w:t>100</w:t>
      </w:r>
      <w:r>
        <w:rPr>
          <w:rFonts w:hint="eastAsia"/>
        </w:rPr>
        <w:t xml:space="preserve">마리 잡아와 </w:t>
      </w:r>
      <w:r>
        <w:t xml:space="preserve">~ ) </w:t>
      </w:r>
      <w:r w:rsidRPr="00426006">
        <w:rPr>
          <w:rStyle w:val="8Char"/>
          <w:rFonts w:hint="eastAsia"/>
        </w:rPr>
        <w:t>잠깐</w:t>
      </w:r>
      <w:r w:rsidRPr="00426006">
        <w:rPr>
          <w:rStyle w:val="8Char"/>
        </w:rPr>
        <w:t xml:space="preserve">! </w:t>
      </w:r>
      <w:r w:rsidRPr="00426006">
        <w:rPr>
          <w:rStyle w:val="8Char"/>
          <w:rFonts w:hint="eastAsia"/>
        </w:rPr>
        <w:t>도전 과제와 퀘스트 설계의 주 목적은 어떤 차이가 있을까?</w:t>
      </w:r>
    </w:p>
    <w:p w14:paraId="38C8F909" w14:textId="51F68E1B" w:rsidR="00426006" w:rsidRDefault="00426006" w:rsidP="00426006">
      <w:pPr>
        <w:pStyle w:val="7"/>
        <w:ind w:left="400"/>
      </w:pPr>
      <w:r>
        <w:rPr>
          <w:rFonts w:hint="eastAsia"/>
        </w:rPr>
        <w:t xml:space="preserve">종잇장 </w:t>
      </w:r>
      <w:r>
        <w:t>HP</w:t>
      </w:r>
      <w:r>
        <w:rPr>
          <w:rFonts w:hint="eastAsia"/>
        </w:rPr>
        <w:t xml:space="preserve">에 선공 성향을 가진 </w:t>
      </w:r>
      <w:r>
        <w:t>NPC</w:t>
      </w:r>
      <w:r>
        <w:rPr>
          <w:rFonts w:hint="eastAsia"/>
        </w:rPr>
        <w:t>를 이웃 마을까지 호위하기</w:t>
      </w:r>
    </w:p>
    <w:p w14:paraId="7AB6756D" w14:textId="438CF65C" w:rsidR="002E55AE" w:rsidRDefault="00426006" w:rsidP="00426006">
      <w:pPr>
        <w:pStyle w:val="7"/>
        <w:ind w:left="400"/>
      </w:pPr>
      <w:r>
        <w:rPr>
          <w:rFonts w:hint="eastAsia"/>
        </w:rPr>
        <w:t>사막에서 바늘 찾기</w:t>
      </w:r>
    </w:p>
    <w:p w14:paraId="11D40B87" w14:textId="77777777" w:rsidR="002E55AE" w:rsidRDefault="002E55AE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556CA1ED" w14:textId="70131EE6" w:rsidR="00426006" w:rsidRDefault="002E55AE" w:rsidP="002E55AE">
      <w:pPr>
        <w:pStyle w:val="7"/>
        <w:numPr>
          <w:ilvl w:val="0"/>
          <w:numId w:val="0"/>
        </w:numPr>
        <w:rPr>
          <w:rStyle w:val="a9"/>
        </w:rPr>
      </w:pPr>
      <w:r w:rsidRPr="002E55AE">
        <w:rPr>
          <w:rStyle w:val="a9"/>
          <w:rFonts w:hint="eastAsia"/>
        </w:rPr>
        <w:lastRenderedPageBreak/>
        <w:t>2</w:t>
      </w:r>
      <w:r w:rsidRPr="002E55AE">
        <w:rPr>
          <w:rStyle w:val="a9"/>
        </w:rPr>
        <w:t>020. 07. 06.</w:t>
      </w:r>
    </w:p>
    <w:p w14:paraId="2895470E" w14:textId="32D26AA7" w:rsidR="002E55AE" w:rsidRDefault="002E55AE" w:rsidP="002E55AE">
      <w:pPr>
        <w:pStyle w:val="1"/>
        <w:ind w:left="200" w:right="200"/>
      </w:pPr>
      <w:r>
        <w:rPr>
          <w:rFonts w:hint="eastAsia"/>
        </w:rPr>
        <w:t>레벨 디자인 개요</w:t>
      </w:r>
    </w:p>
    <w:p w14:paraId="4D5264C1" w14:textId="77777777" w:rsidR="002E55AE" w:rsidRPr="002E55AE" w:rsidRDefault="002E55AE" w:rsidP="002E55AE"/>
    <w:p w14:paraId="4324741F" w14:textId="6CF02304" w:rsidR="002E55AE" w:rsidRDefault="002E55AE" w:rsidP="002E55AE">
      <w:pPr>
        <w:pStyle w:val="4"/>
      </w:pPr>
      <w:r>
        <w:t>“</w:t>
      </w:r>
      <w:r>
        <w:rPr>
          <w:rFonts w:hint="eastAsia"/>
        </w:rPr>
        <w:t>레벨 디자인 기초</w:t>
      </w:r>
      <w:r>
        <w:t>”</w:t>
      </w:r>
    </w:p>
    <w:p w14:paraId="537C47AA" w14:textId="61D61E4C" w:rsidR="002E55AE" w:rsidRDefault="002E55AE" w:rsidP="002E55AE">
      <w:pPr>
        <w:pStyle w:val="a"/>
        <w:numPr>
          <w:ilvl w:val="0"/>
          <w:numId w:val="0"/>
        </w:numPr>
        <w:ind w:left="403" w:hanging="403"/>
      </w:pPr>
    </w:p>
    <w:p w14:paraId="6E5525C5" w14:textId="24BF5B1C" w:rsidR="002E55AE" w:rsidRDefault="002E55AE" w:rsidP="002E55AE">
      <w:pPr>
        <w:pStyle w:val="2"/>
      </w:pPr>
      <w:r>
        <w:rPr>
          <w:rFonts w:hint="eastAsia"/>
        </w:rPr>
        <w:t>레벨이란?</w:t>
      </w:r>
    </w:p>
    <w:p w14:paraId="5C1702BC" w14:textId="0C99DCB2" w:rsidR="002E55AE" w:rsidRDefault="002E55AE" w:rsidP="002E55AE">
      <w:pPr>
        <w:pStyle w:val="a"/>
      </w:pPr>
      <w:r>
        <w:rPr>
          <w:rFonts w:hint="eastAsia"/>
        </w:rPr>
        <w:t>게임에서 실제 유저가 활동하는 공간</w:t>
      </w:r>
    </w:p>
    <w:p w14:paraId="05B44F84" w14:textId="715B2CED" w:rsidR="002E55AE" w:rsidRDefault="002E55AE" w:rsidP="002E55AE">
      <w:pPr>
        <w:pStyle w:val="a"/>
        <w:numPr>
          <w:ilvl w:val="0"/>
          <w:numId w:val="0"/>
        </w:numPr>
        <w:ind w:left="403" w:hanging="403"/>
      </w:pPr>
    </w:p>
    <w:p w14:paraId="51D78638" w14:textId="60167A06" w:rsidR="002E55AE" w:rsidRDefault="002F203D" w:rsidP="002E55AE">
      <w:pPr>
        <w:pStyle w:val="2"/>
      </w:pPr>
      <w:r>
        <w:rPr>
          <w:rFonts w:hint="eastAsia"/>
        </w:rPr>
        <w:t>레벨 디자인이란?</w:t>
      </w:r>
    </w:p>
    <w:p w14:paraId="59542892" w14:textId="5E2F0CCA" w:rsidR="002F203D" w:rsidRDefault="002F203D" w:rsidP="002F203D">
      <w:pPr>
        <w:pStyle w:val="a"/>
      </w:pPr>
      <w:r>
        <w:rPr>
          <w:rFonts w:hint="eastAsia"/>
        </w:rPr>
        <w:t>기획 의도에 맞추어 게임플레이 장소와 환경을 설계하는 일</w:t>
      </w:r>
    </w:p>
    <w:p w14:paraId="18D9E155" w14:textId="070734EF" w:rsidR="002F203D" w:rsidRDefault="002F203D" w:rsidP="002F203D">
      <w:pPr>
        <w:pStyle w:val="a"/>
      </w:pPr>
      <w:r>
        <w:rPr>
          <w:rFonts w:hint="eastAsia"/>
        </w:rPr>
        <w:t>게임 디자인,</w:t>
      </w:r>
      <w:r>
        <w:t xml:space="preserve"> </w:t>
      </w:r>
      <w:r>
        <w:rPr>
          <w:rFonts w:hint="eastAsia"/>
        </w:rPr>
        <w:t>그래픽 아트,</w:t>
      </w:r>
      <w:r>
        <w:t xml:space="preserve"> </w:t>
      </w:r>
      <w:r>
        <w:rPr>
          <w:rFonts w:hint="eastAsia"/>
        </w:rPr>
        <w:t>프로그래밍이 종합적으로 고려되어야 하는 종합 컨텐츠 디자인</w:t>
      </w:r>
    </w:p>
    <w:p w14:paraId="3A865BCA" w14:textId="4E0A78F0" w:rsidR="002F203D" w:rsidRDefault="002F203D" w:rsidP="002F203D">
      <w:pPr>
        <w:pStyle w:val="a"/>
      </w:pPr>
      <w:r>
        <w:rPr>
          <w:rFonts w:hint="eastAsia"/>
        </w:rPr>
        <w:t>기획,</w:t>
      </w:r>
      <w:r>
        <w:t xml:space="preserve"> </w:t>
      </w:r>
      <w:r>
        <w:rPr>
          <w:rFonts w:hint="eastAsia"/>
        </w:rPr>
        <w:t>그래픽,</w:t>
      </w:r>
      <w:r>
        <w:t xml:space="preserve"> </w:t>
      </w:r>
      <w:r>
        <w:rPr>
          <w:rFonts w:hint="eastAsia"/>
        </w:rPr>
        <w:t>프로그래머의 작업을 조합하여 전달할 수 있는 가장 효율적이고 극대화된 경험을 유저에게 전달하는 것</w:t>
      </w:r>
    </w:p>
    <w:p w14:paraId="02CE5F5D" w14:textId="422D33E6" w:rsidR="002F203D" w:rsidRDefault="002F203D" w:rsidP="002F203D">
      <w:pPr>
        <w:pStyle w:val="a"/>
        <w:numPr>
          <w:ilvl w:val="0"/>
          <w:numId w:val="0"/>
        </w:numPr>
        <w:ind w:left="403" w:hanging="403"/>
      </w:pPr>
    </w:p>
    <w:p w14:paraId="5B2CD27A" w14:textId="256D34FB" w:rsidR="002F203D" w:rsidRDefault="002F203D" w:rsidP="002F203D">
      <w:pPr>
        <w:pStyle w:val="2"/>
      </w:pPr>
      <w:r>
        <w:rPr>
          <w:rFonts w:hint="eastAsia"/>
        </w:rPr>
        <w:t>레벨 디자인 순서</w:t>
      </w:r>
    </w:p>
    <w:p w14:paraId="699639E7" w14:textId="3743EEE8" w:rsidR="002F203D" w:rsidRDefault="002F203D" w:rsidP="002F203D">
      <w:pPr>
        <w:pStyle w:val="a"/>
      </w:pPr>
      <w:r>
        <w:rPr>
          <w:rFonts w:hint="eastAsia"/>
        </w:rPr>
        <w:t>컨셉 디자인</w:t>
      </w:r>
    </w:p>
    <w:p w14:paraId="5EDC6274" w14:textId="039F2667" w:rsidR="002F203D" w:rsidRDefault="002F203D" w:rsidP="002F203D">
      <w:pPr>
        <w:pStyle w:val="a"/>
      </w:pPr>
      <w:r>
        <w:rPr>
          <w:rFonts w:hint="eastAsia"/>
        </w:rPr>
        <w:t>구조도 제작</w:t>
      </w:r>
    </w:p>
    <w:p w14:paraId="0B910162" w14:textId="39051554" w:rsidR="002F203D" w:rsidRDefault="002F203D" w:rsidP="002F203D">
      <w:pPr>
        <w:pStyle w:val="a"/>
      </w:pPr>
      <w:r>
        <w:rPr>
          <w:rFonts w:hint="eastAsia"/>
        </w:rPr>
        <w:t>구조도 내 게임 요소 배치</w:t>
      </w:r>
    </w:p>
    <w:p w14:paraId="43647EDE" w14:textId="4E1E7DA6" w:rsidR="00225515" w:rsidRDefault="002F203D" w:rsidP="00225515">
      <w:pPr>
        <w:pStyle w:val="a"/>
      </w:pPr>
      <w:r>
        <w:rPr>
          <w:rFonts w:hint="eastAsia"/>
        </w:rPr>
        <w:t>B</w:t>
      </w:r>
      <w:r>
        <w:t xml:space="preserve">lock Mesh </w:t>
      </w:r>
      <w:r>
        <w:rPr>
          <w:rFonts w:hint="eastAsia"/>
        </w:rPr>
        <w:t>제작</w:t>
      </w:r>
      <w:r w:rsidR="00225515">
        <w:rPr>
          <w:rFonts w:hint="eastAsia"/>
        </w:rPr>
        <w:t xml:space="preserve"> </w:t>
      </w:r>
    </w:p>
    <w:p w14:paraId="5249415E" w14:textId="6565F8C5" w:rsidR="002F203D" w:rsidRDefault="002F203D" w:rsidP="002F203D">
      <w:pPr>
        <w:pStyle w:val="a"/>
      </w:pPr>
      <w:r>
        <w:rPr>
          <w:rFonts w:hint="eastAsia"/>
        </w:rPr>
        <w:t>B</w:t>
      </w:r>
      <w:r>
        <w:t>lock Mesh</w:t>
      </w:r>
      <w:r>
        <w:rPr>
          <w:rFonts w:hint="eastAsia"/>
        </w:rPr>
        <w:t>를 바탕으로 실제 레벨 제작</w:t>
      </w:r>
    </w:p>
    <w:p w14:paraId="1405833F" w14:textId="199ADBC3" w:rsidR="002F203D" w:rsidRDefault="002F203D" w:rsidP="002F203D">
      <w:pPr>
        <w:pStyle w:val="a"/>
      </w:pPr>
      <w:r>
        <w:rPr>
          <w:rFonts w:hint="eastAsia"/>
        </w:rPr>
        <w:t>각종 게임 요소 배치</w:t>
      </w:r>
    </w:p>
    <w:p w14:paraId="64ED916B" w14:textId="0D1A37C6" w:rsidR="002F203D" w:rsidRDefault="002F203D" w:rsidP="002F203D">
      <w:pPr>
        <w:pStyle w:val="a"/>
      </w:pPr>
      <w:r>
        <w:rPr>
          <w:rFonts w:hint="eastAsia"/>
        </w:rPr>
        <w:t>테스트</w:t>
      </w:r>
    </w:p>
    <w:p w14:paraId="41DA6FD6" w14:textId="025E07D9" w:rsidR="002F203D" w:rsidRDefault="002F203D" w:rsidP="002F203D">
      <w:pPr>
        <w:pStyle w:val="a"/>
      </w:pPr>
      <w:r>
        <w:rPr>
          <w:rFonts w:hint="eastAsia"/>
        </w:rPr>
        <w:t>완료</w:t>
      </w:r>
    </w:p>
    <w:p w14:paraId="6C5FAE53" w14:textId="2DAFA396" w:rsidR="002F203D" w:rsidRDefault="002F203D" w:rsidP="002F203D">
      <w:pPr>
        <w:pStyle w:val="a"/>
        <w:numPr>
          <w:ilvl w:val="0"/>
          <w:numId w:val="0"/>
        </w:numPr>
        <w:ind w:left="403" w:hanging="403"/>
      </w:pPr>
    </w:p>
    <w:p w14:paraId="46237E98" w14:textId="3B0E2E6B" w:rsidR="002F203D" w:rsidRDefault="00225515" w:rsidP="002F203D">
      <w:pPr>
        <w:pStyle w:val="2"/>
      </w:pPr>
      <w:r>
        <w:rPr>
          <w:rFonts w:hint="eastAsia"/>
        </w:rPr>
        <w:t xml:space="preserve">컨셉 </w:t>
      </w:r>
      <w:proofErr w:type="gramStart"/>
      <w:r>
        <w:rPr>
          <w:rFonts w:hint="eastAsia"/>
        </w:rPr>
        <w:t xml:space="preserve">잡기 </w:t>
      </w:r>
      <w:r>
        <w:t>/</w:t>
      </w:r>
      <w:proofErr w:type="gramEnd"/>
      <w:r>
        <w:t xml:space="preserve"> </w:t>
      </w:r>
      <w:r>
        <w:rPr>
          <w:rFonts w:hint="eastAsia"/>
        </w:rPr>
        <w:t>목적 설정</w:t>
      </w:r>
    </w:p>
    <w:p w14:paraId="2A1798B6" w14:textId="6F1D8DBC" w:rsidR="00225515" w:rsidRDefault="00225515" w:rsidP="00225515">
      <w:pPr>
        <w:pStyle w:val="a"/>
      </w:pPr>
      <w:r>
        <w:rPr>
          <w:rFonts w:hint="eastAsia"/>
        </w:rPr>
        <w:t>어떤 장르인가?</w:t>
      </w:r>
    </w:p>
    <w:p w14:paraId="5BD358AF" w14:textId="1A46134F" w:rsidR="00225515" w:rsidRDefault="00225515" w:rsidP="00225515">
      <w:pPr>
        <w:pStyle w:val="a"/>
      </w:pPr>
      <w:r>
        <w:rPr>
          <w:rFonts w:hint="eastAsia"/>
        </w:rPr>
        <w:t>싱글 플레이인가,</w:t>
      </w:r>
      <w:r>
        <w:t xml:space="preserve"> </w:t>
      </w:r>
      <w:r>
        <w:rPr>
          <w:rFonts w:hint="eastAsia"/>
        </w:rPr>
        <w:t>멀티 플레이인가?</w:t>
      </w:r>
    </w:p>
    <w:p w14:paraId="0D5F8290" w14:textId="14B0D9EE" w:rsidR="00225515" w:rsidRDefault="00225515" w:rsidP="00225515">
      <w:pPr>
        <w:pStyle w:val="a"/>
      </w:pP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맵에서</w:t>
      </w:r>
      <w:proofErr w:type="spellEnd"/>
      <w:r>
        <w:rPr>
          <w:rFonts w:hint="eastAsia"/>
        </w:rPr>
        <w:t xml:space="preserve"> 벌어지는 게임 타입은?</w:t>
      </w:r>
    </w:p>
    <w:p w14:paraId="5FA52C1E" w14:textId="32D344C4" w:rsidR="00225515" w:rsidRDefault="00225515" w:rsidP="00225515">
      <w:pPr>
        <w:pStyle w:val="7"/>
        <w:ind w:left="400"/>
      </w:pPr>
      <w:r>
        <w:rPr>
          <w:rFonts w:hint="eastAsia"/>
        </w:rPr>
        <w:t>사냥,</w:t>
      </w:r>
      <w:r>
        <w:t xml:space="preserve"> </w:t>
      </w:r>
      <w:r>
        <w:rPr>
          <w:rFonts w:hint="eastAsia"/>
        </w:rPr>
        <w:t>레이드,</w:t>
      </w:r>
      <w:r>
        <w:t xml:space="preserve"> PVP, </w:t>
      </w:r>
      <w:r>
        <w:rPr>
          <w:rFonts w:hint="eastAsia"/>
        </w:rPr>
        <w:t xml:space="preserve">깃발 뺏기 </w:t>
      </w:r>
    </w:p>
    <w:p w14:paraId="62637C75" w14:textId="3E04345B" w:rsidR="00225515" w:rsidRDefault="00225515" w:rsidP="00225515">
      <w:pPr>
        <w:pStyle w:val="a"/>
      </w:pPr>
      <w:r>
        <w:t xml:space="preserve">해당 </w:t>
      </w:r>
      <w:r>
        <w:rPr>
          <w:rFonts w:hint="eastAsia"/>
        </w:rPr>
        <w:t>장소를 통해 유저에게 전달하고자 하는 체험은?</w:t>
      </w:r>
    </w:p>
    <w:p w14:paraId="42596279" w14:textId="6E01D6DC" w:rsidR="00225515" w:rsidRDefault="00225515" w:rsidP="00225515">
      <w:pPr>
        <w:pStyle w:val="7"/>
        <w:ind w:left="400"/>
      </w:pPr>
      <w:r>
        <w:rPr>
          <w:rFonts w:hint="eastAsia"/>
        </w:rPr>
        <w:t>안정적인 사냥,</w:t>
      </w:r>
      <w:r>
        <w:t xml:space="preserve"> </w:t>
      </w:r>
      <w:r>
        <w:rPr>
          <w:rFonts w:hint="eastAsia"/>
        </w:rPr>
        <w:t xml:space="preserve">치혈한 </w:t>
      </w:r>
      <w:proofErr w:type="spellStart"/>
      <w:r>
        <w:rPr>
          <w:rFonts w:hint="eastAsia"/>
        </w:rPr>
        <w:t>대난투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긴박한 탈출 등</w:t>
      </w:r>
    </w:p>
    <w:p w14:paraId="579CB6F3" w14:textId="5B3DF6AE" w:rsidR="00225515" w:rsidRDefault="00225515" w:rsidP="00225515">
      <w:pPr>
        <w:pStyle w:val="a"/>
      </w:pPr>
      <w:r>
        <w:rPr>
          <w:rFonts w:hint="eastAsia"/>
        </w:rPr>
        <w:t>기타 목적을 명확하게 하기 위해 정의해 주어야 하는 사항들을 체크 후 정리</w:t>
      </w:r>
    </w:p>
    <w:p w14:paraId="732D589C" w14:textId="02C71DAE" w:rsidR="00225515" w:rsidRDefault="00225515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2BCA3D8E" w14:textId="4BD2ABB8" w:rsidR="00225515" w:rsidRDefault="00225515" w:rsidP="00225515">
      <w:pPr>
        <w:pStyle w:val="2"/>
      </w:pPr>
      <w:r>
        <w:rPr>
          <w:rFonts w:hint="eastAsia"/>
        </w:rPr>
        <w:lastRenderedPageBreak/>
        <w:t xml:space="preserve">컨셉 </w:t>
      </w:r>
      <w:proofErr w:type="gramStart"/>
      <w:r>
        <w:rPr>
          <w:rFonts w:hint="eastAsia"/>
        </w:rPr>
        <w:t xml:space="preserve">잡기 </w:t>
      </w:r>
      <w:r>
        <w:t>/</w:t>
      </w:r>
      <w:proofErr w:type="gramEnd"/>
      <w:r>
        <w:t xml:space="preserve"> </w:t>
      </w:r>
      <w:r>
        <w:rPr>
          <w:rFonts w:hint="eastAsia"/>
        </w:rPr>
        <w:t>세계관과 스토리</w:t>
      </w:r>
    </w:p>
    <w:p w14:paraId="6C128CBB" w14:textId="2EDE95E3" w:rsidR="00225515" w:rsidRDefault="00225515" w:rsidP="00225515">
      <w:pPr>
        <w:pStyle w:val="a"/>
      </w:pPr>
      <w:r>
        <w:rPr>
          <w:rFonts w:hint="eastAsia"/>
        </w:rPr>
        <w:t>어떤 배경 세계관과 시나리오를 가졌는가?</w:t>
      </w:r>
    </w:p>
    <w:p w14:paraId="2C28E408" w14:textId="707F53A4" w:rsidR="00225515" w:rsidRDefault="00225515" w:rsidP="00225515">
      <w:pPr>
        <w:pStyle w:val="a"/>
      </w:pP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시각적 테마는</w:t>
      </w:r>
      <w:r>
        <w:t xml:space="preserve"> </w:t>
      </w:r>
      <w:r>
        <w:rPr>
          <w:rFonts w:hint="eastAsia"/>
        </w:rPr>
        <w:t>무엇인가?</w:t>
      </w:r>
    </w:p>
    <w:p w14:paraId="1646F312" w14:textId="421BA29C" w:rsidR="00225515" w:rsidRDefault="00225515" w:rsidP="00225515">
      <w:pPr>
        <w:pStyle w:val="7"/>
        <w:ind w:left="400"/>
      </w:pPr>
      <w:r>
        <w:rPr>
          <w:rFonts w:hint="eastAsia"/>
        </w:rPr>
        <w:t>평지,</w:t>
      </w:r>
      <w:r>
        <w:t xml:space="preserve"> </w:t>
      </w:r>
      <w:r>
        <w:rPr>
          <w:rFonts w:hint="eastAsia"/>
        </w:rPr>
        <w:t>중세 마을,</w:t>
      </w:r>
      <w:r>
        <w:t xml:space="preserve"> </w:t>
      </w:r>
      <w:proofErr w:type="gramStart"/>
      <w:r>
        <w:rPr>
          <w:rFonts w:hint="eastAsia"/>
        </w:rPr>
        <w:t>공포스런</w:t>
      </w:r>
      <w:proofErr w:type="gramEnd"/>
      <w:r>
        <w:rPr>
          <w:rFonts w:hint="eastAsia"/>
        </w:rPr>
        <w:t xml:space="preserve"> 저택,</w:t>
      </w:r>
      <w:r>
        <w:t xml:space="preserve"> </w:t>
      </w:r>
      <w:r>
        <w:rPr>
          <w:rFonts w:hint="eastAsia"/>
        </w:rPr>
        <w:t>눈이 덮인 산 등</w:t>
      </w:r>
    </w:p>
    <w:p w14:paraId="393A14D0" w14:textId="000E82EC" w:rsidR="00225515" w:rsidRDefault="00225515" w:rsidP="00225515">
      <w:pPr>
        <w:pStyle w:val="a"/>
      </w:pP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맵에서</w:t>
      </w:r>
      <w:proofErr w:type="spellEnd"/>
      <w:r>
        <w:rPr>
          <w:rFonts w:hint="eastAsia"/>
        </w:rPr>
        <w:t xml:space="preserve"> 전달해야 하는 정보의 종류와 수준은?</w:t>
      </w:r>
    </w:p>
    <w:p w14:paraId="47C155C6" w14:textId="0D95DAFC" w:rsidR="00225515" w:rsidRDefault="00225515" w:rsidP="00225515">
      <w:pPr>
        <w:pStyle w:val="7"/>
        <w:ind w:left="400"/>
      </w:pPr>
      <w:r>
        <w:rPr>
          <w:rFonts w:hint="eastAsia"/>
        </w:rPr>
        <w:t xml:space="preserve">강하게 인지시켜야 하는 정보 </w:t>
      </w:r>
      <w:r>
        <w:t xml:space="preserve">vs </w:t>
      </w:r>
      <w:r>
        <w:rPr>
          <w:rFonts w:hint="eastAsia"/>
        </w:rPr>
        <w:t>숨겨야 하는 정보</w:t>
      </w:r>
    </w:p>
    <w:p w14:paraId="48FEB3AA" w14:textId="6E3F4A7C" w:rsidR="00225515" w:rsidRDefault="00225515" w:rsidP="00225515"/>
    <w:p w14:paraId="0F380CDE" w14:textId="54239956" w:rsidR="00225515" w:rsidRDefault="00225515" w:rsidP="00225515">
      <w:pPr>
        <w:pStyle w:val="2"/>
      </w:pPr>
      <w:r>
        <w:rPr>
          <w:rFonts w:hint="eastAsia"/>
        </w:rPr>
        <w:t xml:space="preserve">컨셉 </w:t>
      </w:r>
      <w:proofErr w:type="gramStart"/>
      <w:r>
        <w:rPr>
          <w:rFonts w:hint="eastAsia"/>
        </w:rPr>
        <w:t xml:space="preserve">잡기 </w:t>
      </w:r>
      <w:r>
        <w:t>/</w:t>
      </w:r>
      <w:proofErr w:type="gramEnd"/>
      <w:r>
        <w:t xml:space="preserve"> </w:t>
      </w:r>
      <w:r>
        <w:rPr>
          <w:rFonts w:hint="eastAsia"/>
        </w:rPr>
        <w:t>게임플레이</w:t>
      </w:r>
    </w:p>
    <w:p w14:paraId="74BE61F7" w14:textId="0FE8B05F" w:rsidR="00225515" w:rsidRDefault="00225515" w:rsidP="00225515">
      <w:pPr>
        <w:pStyle w:val="a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규모,</w:t>
      </w:r>
      <w:r>
        <w:t xml:space="preserve"> </w:t>
      </w:r>
      <w:r>
        <w:rPr>
          <w:rFonts w:hint="eastAsia"/>
        </w:rPr>
        <w:t>예상 플레이 인원,</w:t>
      </w:r>
      <w:r>
        <w:t xml:space="preserve"> </w:t>
      </w:r>
      <w:r>
        <w:rPr>
          <w:rFonts w:hint="eastAsia"/>
        </w:rPr>
        <w:t>예상 플레이 시간</w:t>
      </w:r>
    </w:p>
    <w:p w14:paraId="6CC2D472" w14:textId="2B10AAF5" w:rsidR="00225515" w:rsidRDefault="00225515" w:rsidP="00225515">
      <w:pPr>
        <w:pStyle w:val="a"/>
      </w:pPr>
      <w:r>
        <w:rPr>
          <w:rFonts w:hint="eastAsia"/>
        </w:rPr>
        <w:t>어떤 타입의 플레이어가 선호하는가?</w:t>
      </w:r>
      <w:r>
        <w:t xml:space="preserve"> </w:t>
      </w:r>
      <w:r>
        <w:rPr>
          <w:rFonts w:hint="eastAsia"/>
        </w:rPr>
        <w:t>어떤 방식으로 게임플레이가 전개되는가?</w:t>
      </w:r>
    </w:p>
    <w:p w14:paraId="397B41C3" w14:textId="7BD7FB26" w:rsidR="00225515" w:rsidRDefault="00225515" w:rsidP="00225515">
      <w:pPr>
        <w:pStyle w:val="7"/>
        <w:ind w:left="400"/>
      </w:pPr>
      <w:r>
        <w:rPr>
          <w:rFonts w:hint="eastAsia"/>
        </w:rPr>
        <w:t>집중도,</w:t>
      </w:r>
      <w:r>
        <w:t xml:space="preserve"> </w:t>
      </w:r>
      <w:r>
        <w:rPr>
          <w:rFonts w:hint="eastAsia"/>
        </w:rPr>
        <w:t>학습,</w:t>
      </w:r>
      <w:r>
        <w:t xml:space="preserve"> </w:t>
      </w:r>
      <w:r>
        <w:rPr>
          <w:rFonts w:hint="eastAsia"/>
        </w:rPr>
        <w:t>보상</w:t>
      </w:r>
    </w:p>
    <w:p w14:paraId="27CAE74E" w14:textId="1D647246" w:rsidR="00225515" w:rsidRDefault="00225515" w:rsidP="00225515">
      <w:pPr>
        <w:pStyle w:val="a"/>
      </w:pPr>
      <w:r>
        <w:rPr>
          <w:rFonts w:hint="eastAsia"/>
        </w:rPr>
        <w:t xml:space="preserve">어떤 식으로 유저가 목적을 인식하게 할 </w:t>
      </w:r>
      <w:proofErr w:type="gramStart"/>
      <w:r>
        <w:rPr>
          <w:rFonts w:hint="eastAsia"/>
        </w:rPr>
        <w:t>것인가?</w:t>
      </w:r>
      <w:r>
        <w:t>(</w:t>
      </w:r>
      <w:proofErr w:type="gramEnd"/>
      <w:r>
        <w:rPr>
          <w:rFonts w:hint="eastAsia"/>
        </w:rPr>
        <w:t>랜드마크 등</w:t>
      </w:r>
      <w:r>
        <w:t>)</w:t>
      </w:r>
    </w:p>
    <w:p w14:paraId="3180B62E" w14:textId="0132476F" w:rsidR="00225515" w:rsidRPr="00225515" w:rsidRDefault="00225515" w:rsidP="00225515">
      <w:pPr>
        <w:pStyle w:val="a"/>
      </w:pP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배치할 수 있는 오브젝트(몬스터,</w:t>
      </w:r>
      <w:r>
        <w:t xml:space="preserve"> </w:t>
      </w:r>
      <w:r>
        <w:rPr>
          <w:rFonts w:hint="eastAsia"/>
        </w:rPr>
        <w:t>보물상자 등</w:t>
      </w:r>
      <w:r>
        <w:t>)</w:t>
      </w:r>
      <w:r>
        <w:rPr>
          <w:rFonts w:hint="eastAsia"/>
        </w:rPr>
        <w:t>의 수량과 종류는?</w:t>
      </w:r>
    </w:p>
    <w:p w14:paraId="7DD3DB64" w14:textId="43949845" w:rsidR="00225515" w:rsidRDefault="00225515" w:rsidP="00225515">
      <w:pPr>
        <w:pStyle w:val="a"/>
        <w:numPr>
          <w:ilvl w:val="0"/>
          <w:numId w:val="0"/>
        </w:numPr>
        <w:ind w:left="403" w:hanging="403"/>
      </w:pPr>
    </w:p>
    <w:p w14:paraId="78687498" w14:textId="7DCFD94D" w:rsidR="00033409" w:rsidRDefault="00033409" w:rsidP="00033409">
      <w:pPr>
        <w:pStyle w:val="2"/>
      </w:pPr>
      <w:r>
        <w:rPr>
          <w:rFonts w:hint="eastAsia"/>
        </w:rPr>
        <w:t xml:space="preserve">컨셉 </w:t>
      </w:r>
      <w:proofErr w:type="gramStart"/>
      <w:r>
        <w:rPr>
          <w:rFonts w:hint="eastAsia"/>
        </w:rPr>
        <w:t xml:space="preserve">잡기 </w:t>
      </w:r>
      <w:r>
        <w:t>/</w:t>
      </w:r>
      <w:proofErr w:type="gramEnd"/>
      <w:r>
        <w:t xml:space="preserve"> </w:t>
      </w:r>
      <w:r>
        <w:rPr>
          <w:rFonts w:hint="eastAsia"/>
        </w:rPr>
        <w:t>시각화</w:t>
      </w:r>
    </w:p>
    <w:p w14:paraId="0F406CF7" w14:textId="0C14B5B7" w:rsidR="00033409" w:rsidRDefault="00033409" w:rsidP="00033409">
      <w:pPr>
        <w:pStyle w:val="a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테마가 되는 장소 답사,</w:t>
      </w:r>
      <w:r>
        <w:t xml:space="preserve"> </w:t>
      </w:r>
      <w:r>
        <w:rPr>
          <w:rFonts w:hint="eastAsia"/>
        </w:rPr>
        <w:t>이미지 수집</w:t>
      </w:r>
    </w:p>
    <w:p w14:paraId="118BD4BF" w14:textId="348EFFDD" w:rsidR="00033409" w:rsidRPr="00033409" w:rsidRDefault="00033409" w:rsidP="00033409">
      <w:pPr>
        <w:pStyle w:val="a"/>
      </w:pPr>
      <w:r>
        <w:rPr>
          <w:rFonts w:hint="eastAsia"/>
        </w:rPr>
        <w:t xml:space="preserve">맵 전반에 대한 </w:t>
      </w:r>
      <w:proofErr w:type="spellStart"/>
      <w:r>
        <w:rPr>
          <w:rFonts w:hint="eastAsia"/>
        </w:rPr>
        <w:t>러프한</w:t>
      </w:r>
      <w:proofErr w:type="spellEnd"/>
      <w:r>
        <w:rPr>
          <w:rFonts w:hint="eastAsia"/>
        </w:rPr>
        <w:t xml:space="preserve"> 스케치</w:t>
      </w:r>
    </w:p>
    <w:p w14:paraId="78A3F31E" w14:textId="77777777" w:rsidR="00033409" w:rsidRPr="00225515" w:rsidRDefault="00033409" w:rsidP="00225515">
      <w:pPr>
        <w:pStyle w:val="a"/>
        <w:numPr>
          <w:ilvl w:val="0"/>
          <w:numId w:val="0"/>
        </w:numPr>
        <w:ind w:left="403" w:hanging="403"/>
      </w:pPr>
    </w:p>
    <w:p w14:paraId="1F9F7F24" w14:textId="52754130" w:rsidR="00225515" w:rsidRDefault="00955AF3" w:rsidP="00955AF3">
      <w:pPr>
        <w:pStyle w:val="2"/>
      </w:pPr>
      <w:r>
        <w:rPr>
          <w:rFonts w:hint="eastAsia"/>
        </w:rPr>
        <w:t xml:space="preserve">구조 </w:t>
      </w:r>
      <w:proofErr w:type="gramStart"/>
      <w:r>
        <w:rPr>
          <w:rFonts w:hint="eastAsia"/>
        </w:rPr>
        <w:t xml:space="preserve">설계 </w:t>
      </w:r>
      <w:r>
        <w:t>/</w:t>
      </w:r>
      <w:proofErr w:type="gramEnd"/>
      <w:r>
        <w:t xml:space="preserve"> Top Down View</w:t>
      </w:r>
    </w:p>
    <w:p w14:paraId="7752BC94" w14:textId="6247676E" w:rsidR="00955AF3" w:rsidRPr="00955AF3" w:rsidRDefault="00955AF3" w:rsidP="00955AF3">
      <w:pPr>
        <w:pStyle w:val="a"/>
      </w:pPr>
      <w:r>
        <w:rPr>
          <w:rFonts w:hint="eastAsia"/>
        </w:rPr>
        <w:t>모눈종이,</w:t>
      </w:r>
      <w:r>
        <w:t xml:space="preserve"> Office, </w:t>
      </w:r>
      <w:r>
        <w:rPr>
          <w:rFonts w:hint="eastAsia"/>
        </w:rPr>
        <w:t xml:space="preserve">그래픽 툴을 활용해 </w:t>
      </w:r>
      <w:r>
        <w:t xml:space="preserve">Top Down View </w:t>
      </w:r>
      <w:r>
        <w:rPr>
          <w:rFonts w:hint="eastAsia"/>
        </w:rPr>
        <w:t>형태의 설계도 스케치 제작</w:t>
      </w:r>
    </w:p>
    <w:p w14:paraId="16ABCF44" w14:textId="2DDD28D2" w:rsidR="00955AF3" w:rsidRDefault="00955AF3" w:rsidP="00955AF3">
      <w:pPr>
        <w:widowControl/>
        <w:wordWrap/>
        <w:autoSpaceDE/>
        <w:autoSpaceDN/>
      </w:pPr>
    </w:p>
    <w:p w14:paraId="1873DDA7" w14:textId="50EAF0A3" w:rsidR="00955AF3" w:rsidRDefault="00955AF3" w:rsidP="00955AF3">
      <w:pPr>
        <w:pStyle w:val="2"/>
      </w:pPr>
      <w:r>
        <w:rPr>
          <w:rFonts w:hint="eastAsia"/>
        </w:rPr>
        <w:t xml:space="preserve">구조 </w:t>
      </w:r>
      <w:proofErr w:type="gramStart"/>
      <w:r>
        <w:rPr>
          <w:rFonts w:hint="eastAsia"/>
        </w:rPr>
        <w:t xml:space="preserve">설계 </w:t>
      </w:r>
      <w:r>
        <w:t>/</w:t>
      </w:r>
      <w:proofErr w:type="gramEnd"/>
      <w:r>
        <w:t xml:space="preserve"> </w:t>
      </w:r>
      <w:r>
        <w:rPr>
          <w:rFonts w:hint="eastAsia"/>
        </w:rPr>
        <w:t>게임 요소 배치</w:t>
      </w:r>
    </w:p>
    <w:p w14:paraId="601E8224" w14:textId="4A23682D" w:rsidR="00955AF3" w:rsidRDefault="00955AF3" w:rsidP="00955AF3">
      <w:pPr>
        <w:pStyle w:val="a"/>
      </w:pPr>
      <w:r>
        <w:rPr>
          <w:rFonts w:hint="eastAsia"/>
        </w:rPr>
        <w:t>동선</w:t>
      </w:r>
      <w:r>
        <w:t xml:space="preserve"> </w:t>
      </w:r>
      <w:r>
        <w:rPr>
          <w:rFonts w:hint="eastAsia"/>
        </w:rPr>
        <w:t>설계</w:t>
      </w:r>
    </w:p>
    <w:p w14:paraId="4B605DDD" w14:textId="336DC47B" w:rsidR="00955AF3" w:rsidRDefault="00955AF3" w:rsidP="00955AF3">
      <w:pPr>
        <w:pStyle w:val="a"/>
      </w:pPr>
      <w:r>
        <w:rPr>
          <w:rFonts w:hint="eastAsia"/>
        </w:rPr>
        <w:t>플레이 패턴 설계</w:t>
      </w:r>
    </w:p>
    <w:p w14:paraId="151772A3" w14:textId="646FA0B3" w:rsidR="00955AF3" w:rsidRDefault="00955AF3" w:rsidP="00955AF3">
      <w:pPr>
        <w:pStyle w:val="a"/>
      </w:pPr>
      <w:r>
        <w:rPr>
          <w:rFonts w:hint="eastAsia"/>
        </w:rPr>
        <w:t>몬스터,</w:t>
      </w:r>
      <w:r>
        <w:t xml:space="preserve"> NPC, </w:t>
      </w:r>
      <w:r>
        <w:rPr>
          <w:rFonts w:hint="eastAsia"/>
        </w:rPr>
        <w:t>아이템,</w:t>
      </w:r>
      <w:r>
        <w:t xml:space="preserve"> </w:t>
      </w:r>
      <w:r>
        <w:rPr>
          <w:rFonts w:hint="eastAsia"/>
        </w:rPr>
        <w:t>오브젝트,</w:t>
      </w:r>
      <w:r>
        <w:t xml:space="preserve"> </w:t>
      </w:r>
      <w:r>
        <w:rPr>
          <w:rFonts w:hint="eastAsia"/>
        </w:rPr>
        <w:t xml:space="preserve">이벤트 신 등의 게임 요소 배치 </w:t>
      </w:r>
      <w:r>
        <w:t>(</w:t>
      </w:r>
      <w:r>
        <w:rPr>
          <w:rFonts w:hint="eastAsia"/>
        </w:rPr>
        <w:t>움직이는 게임 요소의 경우 범위나 이동 패턴 명시</w:t>
      </w:r>
      <w:r>
        <w:t>)</w:t>
      </w:r>
    </w:p>
    <w:p w14:paraId="2974E119" w14:textId="03EC4F68" w:rsidR="00955AF3" w:rsidRDefault="00955AF3" w:rsidP="00955AF3">
      <w:pPr>
        <w:pStyle w:val="a"/>
        <w:numPr>
          <w:ilvl w:val="0"/>
          <w:numId w:val="0"/>
        </w:numPr>
        <w:ind w:left="403" w:hanging="403"/>
      </w:pPr>
    </w:p>
    <w:p w14:paraId="1BAEFBA9" w14:textId="07644169" w:rsidR="00955AF3" w:rsidRDefault="00955AF3" w:rsidP="00955AF3">
      <w:pPr>
        <w:pStyle w:val="2"/>
      </w:pPr>
      <w:r>
        <w:rPr>
          <w:rFonts w:hint="eastAsia"/>
        </w:rPr>
        <w:t xml:space="preserve">구조 </w:t>
      </w:r>
      <w:proofErr w:type="gramStart"/>
      <w:r>
        <w:rPr>
          <w:rFonts w:hint="eastAsia"/>
        </w:rPr>
        <w:t xml:space="preserve">설계 </w:t>
      </w:r>
      <w:r>
        <w:t>/</w:t>
      </w:r>
      <w:proofErr w:type="gramEnd"/>
      <w:r>
        <w:t xml:space="preserve"> </w:t>
      </w:r>
      <w:r>
        <w:rPr>
          <w:rFonts w:hint="eastAsia"/>
        </w:rPr>
        <w:t>B</w:t>
      </w:r>
      <w:r>
        <w:t>lock Mesh</w:t>
      </w:r>
    </w:p>
    <w:p w14:paraId="2C2E0760" w14:textId="0D64FECB" w:rsidR="00955AF3" w:rsidRDefault="00955AF3" w:rsidP="00955AF3">
      <w:pPr>
        <w:pStyle w:val="a"/>
      </w:pPr>
      <w:r>
        <w:rPr>
          <w:rFonts w:hint="eastAsia"/>
        </w:rPr>
        <w:t xml:space="preserve">전체적인 </w:t>
      </w:r>
      <w:r>
        <w:t>Block Mesh</w:t>
      </w:r>
    </w:p>
    <w:p w14:paraId="768F71E2" w14:textId="73DD9C3B" w:rsidR="00955AF3" w:rsidRDefault="00955AF3" w:rsidP="00955AF3">
      <w:pPr>
        <w:pStyle w:val="a"/>
      </w:pPr>
      <w:r>
        <w:rPr>
          <w:rFonts w:hint="eastAsia"/>
        </w:rPr>
        <w:t xml:space="preserve">지형 구성의 가장 중요한 </w:t>
      </w:r>
      <w:r>
        <w:t>4</w:t>
      </w:r>
      <w:proofErr w:type="gramStart"/>
      <w:r>
        <w:rPr>
          <w:rFonts w:hint="eastAsia"/>
        </w:rPr>
        <w:t xml:space="preserve">요소 </w:t>
      </w:r>
      <w:r>
        <w:t>/</w:t>
      </w:r>
      <w:proofErr w:type="gramEnd"/>
      <w:r>
        <w:t xml:space="preserve"> </w:t>
      </w:r>
      <w:r>
        <w:rPr>
          <w:rFonts w:hint="eastAsia"/>
        </w:rPr>
        <w:t>길,</w:t>
      </w:r>
      <w:r>
        <w:t xml:space="preserve"> </w:t>
      </w:r>
      <w:r>
        <w:rPr>
          <w:rFonts w:hint="eastAsia"/>
        </w:rPr>
        <w:t>빛,</w:t>
      </w:r>
      <w:r>
        <w:t xml:space="preserve"> </w:t>
      </w:r>
      <w:r>
        <w:rPr>
          <w:rFonts w:hint="eastAsia"/>
        </w:rPr>
        <w:t>구멍,</w:t>
      </w:r>
      <w:r>
        <w:t xml:space="preserve"> </w:t>
      </w:r>
      <w:r>
        <w:rPr>
          <w:rFonts w:hint="eastAsia"/>
        </w:rPr>
        <w:t>시야</w:t>
      </w:r>
    </w:p>
    <w:p w14:paraId="17BF7E2B" w14:textId="103EB4A5" w:rsidR="00955AF3" w:rsidRDefault="00955AF3" w:rsidP="00955AF3">
      <w:pPr>
        <w:pStyle w:val="a"/>
      </w:pPr>
      <w:r>
        <w:rPr>
          <w:rFonts w:hint="eastAsia"/>
        </w:rPr>
        <w:t>퍼즐,</w:t>
      </w:r>
      <w:r>
        <w:t xml:space="preserve"> </w:t>
      </w:r>
      <w:r>
        <w:rPr>
          <w:rFonts w:hint="eastAsia"/>
        </w:rPr>
        <w:t>컷 신 등의 상호작용 및 로딩</w:t>
      </w:r>
    </w:p>
    <w:p w14:paraId="50A4C727" w14:textId="77777777" w:rsidR="00955AF3" w:rsidRPr="00955AF3" w:rsidRDefault="00955AF3" w:rsidP="00955AF3">
      <w:pPr>
        <w:pStyle w:val="a"/>
        <w:numPr>
          <w:ilvl w:val="0"/>
          <w:numId w:val="0"/>
        </w:numPr>
        <w:ind w:left="403" w:hanging="403"/>
      </w:pPr>
    </w:p>
    <w:p w14:paraId="17A50AC4" w14:textId="390C958F" w:rsidR="00955AF3" w:rsidRDefault="0053752B" w:rsidP="00955AF3">
      <w:pPr>
        <w:pStyle w:val="2"/>
      </w:pPr>
      <w:r>
        <w:rPr>
          <w:rFonts w:hint="eastAsia"/>
        </w:rPr>
        <w:t xml:space="preserve">구조 </w:t>
      </w:r>
      <w:proofErr w:type="gramStart"/>
      <w:r>
        <w:rPr>
          <w:rFonts w:hint="eastAsia"/>
        </w:rPr>
        <w:t xml:space="preserve">설계 </w:t>
      </w:r>
      <w:r>
        <w:t>/</w:t>
      </w:r>
      <w:proofErr w:type="gramEnd"/>
      <w:r>
        <w:t xml:space="preserve"> Block Mesh </w:t>
      </w:r>
      <w:r>
        <w:rPr>
          <w:rFonts w:hint="eastAsia"/>
        </w:rPr>
        <w:t>제작의 이점</w:t>
      </w:r>
    </w:p>
    <w:p w14:paraId="32D268A4" w14:textId="20CA4120" w:rsidR="0053752B" w:rsidRDefault="0053752B" w:rsidP="0053752B">
      <w:pPr>
        <w:pStyle w:val="a"/>
      </w:pPr>
      <w:r>
        <w:rPr>
          <w:rFonts w:hint="eastAsia"/>
        </w:rPr>
        <w:t>T</w:t>
      </w:r>
      <w:r>
        <w:t>op-Down Design</w:t>
      </w:r>
      <w:r>
        <w:rPr>
          <w:rFonts w:hint="eastAsia"/>
        </w:rPr>
        <w:t>에 비해 유저의 실제 체험을 직관적으로 체크 및 전달 가능</w:t>
      </w:r>
    </w:p>
    <w:p w14:paraId="0A31259F" w14:textId="07AAB1F0" w:rsidR="0053752B" w:rsidRDefault="0053752B" w:rsidP="0053752B">
      <w:pPr>
        <w:pStyle w:val="a"/>
      </w:pPr>
      <w:r>
        <w:rPr>
          <w:rFonts w:hint="eastAsia"/>
        </w:rPr>
        <w:t>B</w:t>
      </w:r>
      <w:r>
        <w:t xml:space="preserve">lock Mesh </w:t>
      </w:r>
      <w:r>
        <w:rPr>
          <w:rFonts w:hint="eastAsia"/>
        </w:rPr>
        <w:t>구조를 기반으로 배경 아티스트가 바로 게임 내에 사용되는 구조물 제작 가능</w:t>
      </w:r>
    </w:p>
    <w:p w14:paraId="446DE9F7" w14:textId="28017C01" w:rsidR="0053752B" w:rsidRPr="0053752B" w:rsidRDefault="0053752B" w:rsidP="0053752B">
      <w:pPr>
        <w:pStyle w:val="a"/>
        <w:widowControl/>
        <w:wordWrap/>
        <w:autoSpaceDE/>
        <w:autoSpaceDN/>
      </w:pPr>
      <w:r>
        <w:rPr>
          <w:rFonts w:hint="eastAsia"/>
        </w:rPr>
        <w:t>B</w:t>
      </w:r>
      <w:r>
        <w:t>lock Mesh</w:t>
      </w:r>
      <w:r>
        <w:rPr>
          <w:rFonts w:hint="eastAsia"/>
        </w:rPr>
        <w:t>를 바탕으로 맵 곳곳에 대한 자세한 설명을 기획서에 첨부할 수 있음</w:t>
      </w:r>
      <w:r>
        <w:br w:type="page"/>
      </w:r>
    </w:p>
    <w:p w14:paraId="42157528" w14:textId="29A68167" w:rsidR="0053752B" w:rsidRDefault="00D74F15" w:rsidP="0053752B">
      <w:pPr>
        <w:pStyle w:val="2"/>
      </w:pPr>
      <w:r>
        <w:rPr>
          <w:rFonts w:hint="eastAsia"/>
        </w:rPr>
        <w:lastRenderedPageBreak/>
        <w:t>그래픽</w:t>
      </w:r>
    </w:p>
    <w:p w14:paraId="7C1AFDA7" w14:textId="423D2E63" w:rsidR="00D74F15" w:rsidRDefault="00D74F15" w:rsidP="00D74F15">
      <w:pPr>
        <w:pStyle w:val="a"/>
      </w:pPr>
      <w:r>
        <w:rPr>
          <w:rFonts w:hint="eastAsia"/>
        </w:rPr>
        <w:t xml:space="preserve">실제 플레이 시 시점으로 </w:t>
      </w:r>
      <w:r>
        <w:t xml:space="preserve">Block Mesh </w:t>
      </w:r>
      <w:r>
        <w:rPr>
          <w:rFonts w:hint="eastAsia"/>
        </w:rPr>
        <w:t>곳곳의 스크린 샷 캡쳐</w:t>
      </w:r>
    </w:p>
    <w:p w14:paraId="402950F9" w14:textId="728451CD" w:rsidR="00D74F15" w:rsidRDefault="00D74F15" w:rsidP="00D74F15">
      <w:pPr>
        <w:pStyle w:val="a"/>
      </w:pPr>
      <w:r>
        <w:rPr>
          <w:rFonts w:hint="eastAsia"/>
        </w:rPr>
        <w:t xml:space="preserve">각 스크린 샷 검토 후 </w:t>
      </w:r>
      <w:r>
        <w:t xml:space="preserve">Block Mesh </w:t>
      </w:r>
      <w:r>
        <w:rPr>
          <w:rFonts w:hint="eastAsia"/>
        </w:rPr>
        <w:t>수정으로 길과 공간을 재구성</w:t>
      </w:r>
    </w:p>
    <w:p w14:paraId="5943200E" w14:textId="7EF7F9E0" w:rsidR="00D74F15" w:rsidRDefault="00D74F15" w:rsidP="00D74F15">
      <w:pPr>
        <w:pStyle w:val="a"/>
      </w:pPr>
      <w:r>
        <w:rPr>
          <w:rFonts w:hint="eastAsia"/>
        </w:rPr>
        <w:t>해당 스크린 샷 위에 컨셉을 참고해 러프 스케치</w:t>
      </w:r>
    </w:p>
    <w:p w14:paraId="0A3A07A1" w14:textId="3C53A7C1" w:rsidR="00D74F15" w:rsidRDefault="00D74F15" w:rsidP="00D74F15">
      <w:pPr>
        <w:pStyle w:val="a"/>
      </w:pPr>
      <w:r>
        <w:rPr>
          <w:rFonts w:hint="eastAsia"/>
        </w:rPr>
        <w:t>러프 스케치를 바탕으로 그래픽 작업 리소스 산출 및 오브젝트화 할 부분 결정</w:t>
      </w:r>
    </w:p>
    <w:p w14:paraId="705758AC" w14:textId="5A4D0AC1" w:rsidR="00D74F15" w:rsidRDefault="00D74F15" w:rsidP="00D74F15">
      <w:pPr>
        <w:pStyle w:val="7"/>
        <w:ind w:left="400"/>
      </w:pPr>
      <w:r>
        <w:rPr>
          <w:rFonts w:hint="eastAsia"/>
        </w:rPr>
        <w:t>움직이거나 파괴됨,</w:t>
      </w:r>
      <w:r>
        <w:t xml:space="preserve"> </w:t>
      </w:r>
      <w:r>
        <w:rPr>
          <w:rFonts w:hint="eastAsia"/>
        </w:rPr>
        <w:t>힐끗 보이는 창살이나 부서진 벽,</w:t>
      </w:r>
      <w:r>
        <w:t xml:space="preserve"> </w:t>
      </w:r>
      <w:r>
        <w:rPr>
          <w:rFonts w:hint="eastAsia"/>
        </w:rPr>
        <w:t>폭발하는 자동차나 드럼통 등</w:t>
      </w:r>
    </w:p>
    <w:p w14:paraId="58A2621B" w14:textId="63DDE697" w:rsidR="00D74F15" w:rsidRPr="00D74F15" w:rsidRDefault="00D74F15" w:rsidP="00D74F15">
      <w:pPr>
        <w:pStyle w:val="a"/>
      </w:pPr>
      <w:r>
        <w:rPr>
          <w:rFonts w:hint="eastAsia"/>
        </w:rPr>
        <w:t>라이트 설정</w:t>
      </w:r>
    </w:p>
    <w:p w14:paraId="33619EA5" w14:textId="52E423F8" w:rsidR="00955AF3" w:rsidRDefault="00955AF3" w:rsidP="00955AF3">
      <w:pPr>
        <w:widowControl/>
        <w:wordWrap/>
        <w:autoSpaceDE/>
        <w:autoSpaceDN/>
      </w:pPr>
    </w:p>
    <w:p w14:paraId="1544B744" w14:textId="55814FB7" w:rsidR="00D74F15" w:rsidRDefault="00D74F15" w:rsidP="00D74F15">
      <w:pPr>
        <w:pStyle w:val="2"/>
      </w:pPr>
      <w:r>
        <w:rPr>
          <w:rFonts w:hint="eastAsia"/>
        </w:rPr>
        <w:t>테스트</w:t>
      </w:r>
    </w:p>
    <w:p w14:paraId="5CDC0C33" w14:textId="492D9D83" w:rsidR="00D74F15" w:rsidRDefault="00D74F15" w:rsidP="00D74F15">
      <w:pPr>
        <w:pStyle w:val="a"/>
      </w:pPr>
      <w:r>
        <w:rPr>
          <w:rFonts w:hint="eastAsia"/>
        </w:rPr>
        <w:t>아주 미묘한 구성의 차이가 게임플레이 시 치명적일 수 있음</w:t>
      </w:r>
    </w:p>
    <w:p w14:paraId="76007B49" w14:textId="0C1273B3" w:rsidR="00D74F15" w:rsidRDefault="00D74F15" w:rsidP="00D74F15">
      <w:pPr>
        <w:pStyle w:val="a"/>
      </w:pPr>
      <w:r>
        <w:rPr>
          <w:rFonts w:hint="eastAsia"/>
        </w:rPr>
        <w:t xml:space="preserve">해당 요소는 수치적인 시뮬레이션을 통해서는 파악하기 매우 </w:t>
      </w:r>
      <w:proofErr w:type="spellStart"/>
      <w:r>
        <w:rPr>
          <w:rFonts w:hint="eastAsia"/>
        </w:rPr>
        <w:t>힘듬</w:t>
      </w:r>
      <w:proofErr w:type="spellEnd"/>
    </w:p>
    <w:p w14:paraId="3AED4663" w14:textId="38AD708B" w:rsidR="00D74F15" w:rsidRDefault="00D74F15" w:rsidP="00D74F15">
      <w:pPr>
        <w:pStyle w:val="a"/>
      </w:pPr>
      <w:r>
        <w:rPr>
          <w:rFonts w:hint="eastAsia"/>
        </w:rPr>
        <w:t xml:space="preserve">최대한 빨리 수정할 수 있어야 하고 최대한 </w:t>
      </w:r>
      <w:r w:rsidR="00876054">
        <w:rPr>
          <w:rFonts w:hint="eastAsia"/>
        </w:rPr>
        <w:t>많은</w:t>
      </w:r>
      <w:r>
        <w:rPr>
          <w:rFonts w:hint="eastAsia"/>
        </w:rPr>
        <w:t xml:space="preserve"> </w:t>
      </w:r>
      <w:r w:rsidRPr="00724405">
        <w:rPr>
          <w:rFonts w:hint="eastAsia"/>
          <w:color w:val="FF0000"/>
        </w:rPr>
        <w:t>반복 테스트</w:t>
      </w:r>
      <w:r>
        <w:rPr>
          <w:rFonts w:hint="eastAsia"/>
        </w:rPr>
        <w:t>가 가능해야 함</w:t>
      </w:r>
    </w:p>
    <w:p w14:paraId="57D434FB" w14:textId="145B95FF" w:rsidR="00955AF3" w:rsidRDefault="00D74F15" w:rsidP="00DA6A51">
      <w:pPr>
        <w:pStyle w:val="7"/>
        <w:ind w:left="400"/>
      </w:pPr>
      <w:r>
        <w:rPr>
          <w:rFonts w:hint="eastAsia"/>
        </w:rPr>
        <w:t>레벨 디자인관련 툴 설계 시 빠른 수정,</w:t>
      </w:r>
      <w:r>
        <w:t xml:space="preserve"> </w:t>
      </w:r>
      <w:r>
        <w:rPr>
          <w:rFonts w:hint="eastAsia"/>
        </w:rPr>
        <w:t xml:space="preserve">빠른 테스트가 편리한 툴로 레벨 </w:t>
      </w:r>
      <w:r w:rsidR="004D2FA9">
        <w:rPr>
          <w:rFonts w:hint="eastAsia"/>
        </w:rPr>
        <w:t>설계하도록 레벨 디자이너가 프로그래머에게 적극적으로 요청</w:t>
      </w:r>
    </w:p>
    <w:p w14:paraId="61135133" w14:textId="0E2BED3B" w:rsidR="00724405" w:rsidRDefault="00724405" w:rsidP="00D74F15">
      <w:pPr>
        <w:pStyle w:val="a"/>
      </w:pPr>
      <w:r>
        <w:rPr>
          <w:rFonts w:hint="eastAsia"/>
        </w:rPr>
        <w:t>F</w:t>
      </w:r>
      <w:r>
        <w:t>PS</w:t>
      </w:r>
      <w:r>
        <w:rPr>
          <w:rFonts w:hint="eastAsia"/>
        </w:rPr>
        <w:t xml:space="preserve">의 경우 하나의 </w:t>
      </w:r>
      <w:proofErr w:type="spellStart"/>
      <w:r w:rsidR="00DA6A51">
        <w:rPr>
          <w:rFonts w:hint="eastAsia"/>
        </w:rPr>
        <w:t>맵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완성</w:t>
      </w:r>
      <w:r w:rsidR="00DA6A51">
        <w:rPr>
          <w:rFonts w:hint="eastAsia"/>
        </w:rPr>
        <w:t>되기까지</w:t>
      </w:r>
      <w:r>
        <w:rPr>
          <w:rFonts w:hint="eastAsia"/>
        </w:rPr>
        <w:t xml:space="preserve"> 최소 수십- 수백번의 테스트가 수행됨</w:t>
      </w:r>
    </w:p>
    <w:p w14:paraId="46389F44" w14:textId="0542BB57" w:rsidR="00876054" w:rsidRDefault="00876054" w:rsidP="00876054">
      <w:pPr>
        <w:pStyle w:val="a"/>
        <w:numPr>
          <w:ilvl w:val="0"/>
          <w:numId w:val="0"/>
        </w:numPr>
        <w:ind w:left="403" w:hanging="403"/>
      </w:pPr>
    </w:p>
    <w:p w14:paraId="6C199E97" w14:textId="2DE60A95" w:rsidR="00876054" w:rsidRDefault="00876054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6D30B631" w14:textId="7A48D2F8" w:rsidR="00876054" w:rsidRPr="00876054" w:rsidRDefault="00876054" w:rsidP="00876054">
      <w:pPr>
        <w:pStyle w:val="a"/>
        <w:numPr>
          <w:ilvl w:val="0"/>
          <w:numId w:val="0"/>
        </w:numPr>
        <w:ind w:left="403" w:hanging="403"/>
        <w:rPr>
          <w:rStyle w:val="a9"/>
        </w:rPr>
      </w:pPr>
      <w:r w:rsidRPr="00876054">
        <w:rPr>
          <w:rStyle w:val="a9"/>
          <w:rFonts w:hint="eastAsia"/>
        </w:rPr>
        <w:lastRenderedPageBreak/>
        <w:t>2</w:t>
      </w:r>
      <w:r w:rsidRPr="00876054">
        <w:rPr>
          <w:rStyle w:val="a9"/>
        </w:rPr>
        <w:t>020. 07. 07.</w:t>
      </w:r>
    </w:p>
    <w:p w14:paraId="56D27FC2" w14:textId="4C984915" w:rsidR="00876054" w:rsidRDefault="00876054" w:rsidP="00876054">
      <w:pPr>
        <w:pStyle w:val="1"/>
        <w:ind w:left="200" w:right="200"/>
      </w:pPr>
      <w:r>
        <w:rPr>
          <w:rFonts w:hint="eastAsia"/>
        </w:rPr>
        <w:t xml:space="preserve">지역 디자인 </w:t>
      </w:r>
      <w:r>
        <w:t>&amp; MM</w:t>
      </w:r>
      <w:r>
        <w:rPr>
          <w:rFonts w:hint="eastAsia"/>
        </w:rPr>
        <w:t>O</w:t>
      </w:r>
      <w:r>
        <w:t xml:space="preserve">RPG </w:t>
      </w:r>
      <w:r>
        <w:rPr>
          <w:rFonts w:hint="eastAsia"/>
        </w:rPr>
        <w:t>레벨 디자인</w:t>
      </w:r>
    </w:p>
    <w:p w14:paraId="093894A8" w14:textId="09325313" w:rsidR="00876054" w:rsidRDefault="00876054" w:rsidP="00876054"/>
    <w:p w14:paraId="6AA9C6DB" w14:textId="719FA15A" w:rsidR="00876054" w:rsidRDefault="00876054" w:rsidP="00876054">
      <w:pPr>
        <w:pStyle w:val="4"/>
      </w:pPr>
      <w:r>
        <w:t>“</w:t>
      </w:r>
      <w:r>
        <w:rPr>
          <w:rFonts w:hint="eastAsia"/>
        </w:rPr>
        <w:t>지역 디자인</w:t>
      </w:r>
      <w:r>
        <w:t>”</w:t>
      </w:r>
    </w:p>
    <w:p w14:paraId="75884E57" w14:textId="77777777" w:rsidR="00876054" w:rsidRPr="00876054" w:rsidRDefault="00876054" w:rsidP="00876054"/>
    <w:p w14:paraId="28E2079A" w14:textId="342688C4" w:rsidR="00876054" w:rsidRDefault="00876054" w:rsidP="00876054">
      <w:pPr>
        <w:pStyle w:val="2"/>
      </w:pPr>
      <w:r>
        <w:rPr>
          <w:rFonts w:hint="eastAsia"/>
        </w:rPr>
        <w:t>지역 디자인의 목적</w:t>
      </w:r>
    </w:p>
    <w:p w14:paraId="4559A83C" w14:textId="5C666635" w:rsidR="00876054" w:rsidRDefault="00876054" w:rsidP="00876054">
      <w:pPr>
        <w:pStyle w:val="a"/>
      </w:pPr>
      <w:r>
        <w:rPr>
          <w:rFonts w:hint="eastAsia"/>
        </w:rPr>
        <w:t>전체 게임의 컨텐츠 배치와 배분</w:t>
      </w:r>
    </w:p>
    <w:p w14:paraId="5F6BEC20" w14:textId="7030302D" w:rsidR="00876054" w:rsidRDefault="00876054" w:rsidP="00876054">
      <w:pPr>
        <w:pStyle w:val="a"/>
      </w:pPr>
      <w:r>
        <w:rPr>
          <w:rFonts w:hint="eastAsia"/>
        </w:rPr>
        <w:t>게임 내 전체 리소스의 수량,</w:t>
      </w:r>
      <w:r>
        <w:t xml:space="preserve"> </w:t>
      </w:r>
      <w:r>
        <w:rPr>
          <w:rFonts w:hint="eastAsia"/>
        </w:rPr>
        <w:t>규모,</w:t>
      </w:r>
      <w:r>
        <w:t xml:space="preserve"> </w:t>
      </w:r>
      <w:r>
        <w:rPr>
          <w:rFonts w:hint="eastAsia"/>
        </w:rPr>
        <w:t>작업량 산정</w:t>
      </w:r>
    </w:p>
    <w:p w14:paraId="03B515A9" w14:textId="2D6972E1" w:rsidR="00876054" w:rsidRDefault="00876054" w:rsidP="00876054">
      <w:pPr>
        <w:pStyle w:val="a"/>
      </w:pP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대한 세부 레벨 디자인을 위한 사전 작업</w:t>
      </w:r>
    </w:p>
    <w:p w14:paraId="4168E387" w14:textId="6FED77F3" w:rsidR="00876054" w:rsidRDefault="00876054" w:rsidP="00876054">
      <w:pPr>
        <w:pStyle w:val="a"/>
        <w:numPr>
          <w:ilvl w:val="0"/>
          <w:numId w:val="0"/>
        </w:numPr>
        <w:ind w:left="403" w:hanging="403"/>
      </w:pPr>
    </w:p>
    <w:p w14:paraId="041F912E" w14:textId="289B8156" w:rsidR="00876054" w:rsidRDefault="00876054" w:rsidP="00876054">
      <w:pPr>
        <w:pStyle w:val="2"/>
      </w:pPr>
      <w:r>
        <w:rPr>
          <w:rFonts w:hint="eastAsia"/>
        </w:rPr>
        <w:t>지역과 월드 구성 시 고려</w:t>
      </w:r>
      <w:r w:rsidR="00071164">
        <w:rPr>
          <w:rFonts w:hint="eastAsia"/>
        </w:rPr>
        <w:t>사항</w:t>
      </w:r>
    </w:p>
    <w:p w14:paraId="0305B307" w14:textId="63BEDC8D" w:rsidR="00876054" w:rsidRDefault="00876054" w:rsidP="00876054">
      <w:pPr>
        <w:pStyle w:val="a"/>
      </w:pPr>
      <w:r>
        <w:rPr>
          <w:rFonts w:hint="eastAsia"/>
        </w:rPr>
        <w:t>게임의 컨셉 기획</w:t>
      </w:r>
    </w:p>
    <w:p w14:paraId="2C200855" w14:textId="33400D72" w:rsidR="00876054" w:rsidRDefault="00876054" w:rsidP="00876054">
      <w:pPr>
        <w:pStyle w:val="a"/>
      </w:pPr>
      <w:r>
        <w:rPr>
          <w:rFonts w:hint="eastAsia"/>
        </w:rPr>
        <w:t>게임의 세계관</w:t>
      </w:r>
    </w:p>
    <w:p w14:paraId="3B508E67" w14:textId="44983668" w:rsidR="00876054" w:rsidRDefault="00876054" w:rsidP="00876054">
      <w:pPr>
        <w:pStyle w:val="a"/>
      </w:pPr>
      <w:r>
        <w:rPr>
          <w:rFonts w:hint="eastAsia"/>
        </w:rPr>
        <w:t xml:space="preserve">플레이 </w:t>
      </w:r>
      <w:proofErr w:type="gramStart"/>
      <w:r>
        <w:rPr>
          <w:rFonts w:hint="eastAsia"/>
        </w:rPr>
        <w:t xml:space="preserve">규모 </w:t>
      </w:r>
      <w:r>
        <w:t>/</w:t>
      </w:r>
      <w:proofErr w:type="gramEnd"/>
      <w:r>
        <w:t xml:space="preserve"> MMO, MO, </w:t>
      </w:r>
      <w:r>
        <w:rPr>
          <w:rFonts w:hint="eastAsia"/>
        </w:rPr>
        <w:t>싱글 플레이 등</w:t>
      </w:r>
    </w:p>
    <w:p w14:paraId="1E6C1411" w14:textId="16581DF5" w:rsidR="00876054" w:rsidRDefault="00876054" w:rsidP="00876054">
      <w:pPr>
        <w:pStyle w:val="a"/>
      </w:pPr>
      <w:r>
        <w:rPr>
          <w:rFonts w:hint="eastAsia"/>
        </w:rPr>
        <w:t>전체 플레이 타임</w:t>
      </w:r>
    </w:p>
    <w:p w14:paraId="4D820E27" w14:textId="12E9709F" w:rsidR="00876054" w:rsidRDefault="00876054" w:rsidP="00876054">
      <w:pPr>
        <w:pStyle w:val="a"/>
      </w:pPr>
      <w:r>
        <w:rPr>
          <w:rFonts w:hint="eastAsia"/>
        </w:rPr>
        <w:t xml:space="preserve">유저의 플레이 타입 </w:t>
      </w:r>
      <w:proofErr w:type="gramStart"/>
      <w:r>
        <w:rPr>
          <w:rFonts w:hint="eastAsia"/>
        </w:rPr>
        <w:t xml:space="preserve">구분 </w:t>
      </w:r>
      <w:r>
        <w:t>/</w:t>
      </w:r>
      <w:proofErr w:type="gramEnd"/>
      <w:r>
        <w:t xml:space="preserve"> </w:t>
      </w:r>
      <w:r>
        <w:rPr>
          <w:rFonts w:hint="eastAsia"/>
        </w:rPr>
        <w:t>클래스 별,</w:t>
      </w:r>
      <w:r>
        <w:t xml:space="preserve"> </w:t>
      </w:r>
      <w:r>
        <w:rPr>
          <w:rFonts w:hint="eastAsia"/>
        </w:rPr>
        <w:t>진영 별 등</w:t>
      </w:r>
    </w:p>
    <w:p w14:paraId="20924301" w14:textId="26213C88" w:rsidR="00876054" w:rsidRDefault="00876054" w:rsidP="00876054">
      <w:pPr>
        <w:pStyle w:val="a"/>
        <w:numPr>
          <w:ilvl w:val="0"/>
          <w:numId w:val="0"/>
        </w:numPr>
        <w:ind w:left="403" w:hanging="403"/>
      </w:pPr>
    </w:p>
    <w:p w14:paraId="641BE59A" w14:textId="37892A7D" w:rsidR="00876054" w:rsidRDefault="00071164" w:rsidP="00876054">
      <w:pPr>
        <w:pStyle w:val="2"/>
      </w:pPr>
      <w:r>
        <w:rPr>
          <w:rFonts w:hint="eastAsia"/>
        </w:rPr>
        <w:t>월드 구성</w:t>
      </w:r>
    </w:p>
    <w:p w14:paraId="242FBBE7" w14:textId="68052F45" w:rsidR="00071164" w:rsidRDefault="00071164" w:rsidP="00071164">
      <w:pPr>
        <w:pStyle w:val="a"/>
      </w:pPr>
      <w:r>
        <w:rPr>
          <w:rFonts w:hint="eastAsia"/>
        </w:rPr>
        <w:t>전체 지역의 정리</w:t>
      </w:r>
    </w:p>
    <w:p w14:paraId="2AD93244" w14:textId="06B47C59" w:rsidR="00071164" w:rsidRDefault="00071164" w:rsidP="00071164">
      <w:pPr>
        <w:pStyle w:val="a"/>
      </w:pPr>
      <w:r>
        <w:rPr>
          <w:rFonts w:hint="eastAsia"/>
        </w:rPr>
        <w:t>지역 간의 연결</w:t>
      </w:r>
    </w:p>
    <w:p w14:paraId="55131030" w14:textId="1B2FF4C5" w:rsidR="00071164" w:rsidRDefault="00071164" w:rsidP="00071164">
      <w:pPr>
        <w:pStyle w:val="7"/>
        <w:ind w:left="400"/>
      </w:pPr>
      <w:r>
        <w:rPr>
          <w:rFonts w:hint="eastAsia"/>
        </w:rPr>
        <w:t xml:space="preserve">지역 간의 이동 경로 및 이동 조건 </w:t>
      </w:r>
      <w:r>
        <w:t>(</w:t>
      </w:r>
      <w:r>
        <w:rPr>
          <w:rFonts w:hint="eastAsia"/>
        </w:rPr>
        <w:t>레벨,</w:t>
      </w:r>
      <w:r>
        <w:t xml:space="preserve"> </w:t>
      </w:r>
      <w:r>
        <w:rPr>
          <w:rFonts w:hint="eastAsia"/>
        </w:rPr>
        <w:t>진영,</w:t>
      </w:r>
      <w:r>
        <w:t xml:space="preserve"> </w:t>
      </w:r>
      <w:r>
        <w:rPr>
          <w:rFonts w:hint="eastAsia"/>
        </w:rPr>
        <w:t>특수 조건 등</w:t>
      </w:r>
      <w:r>
        <w:t xml:space="preserve">) </w:t>
      </w:r>
      <w:r>
        <w:rPr>
          <w:rFonts w:hint="eastAsia"/>
        </w:rPr>
        <w:t>설정</w:t>
      </w:r>
    </w:p>
    <w:p w14:paraId="19CDDE9E" w14:textId="23EACB27" w:rsidR="00071164" w:rsidRDefault="00071164" w:rsidP="00071164">
      <w:pPr>
        <w:pStyle w:val="a"/>
      </w:pPr>
      <w:r>
        <w:rPr>
          <w:rFonts w:hint="eastAsia"/>
        </w:rPr>
        <w:t>각 지역별 주 유저 설정</w:t>
      </w:r>
    </w:p>
    <w:p w14:paraId="018069AB" w14:textId="2855F344" w:rsidR="00071164" w:rsidRDefault="00071164" w:rsidP="00071164">
      <w:pPr>
        <w:pStyle w:val="7"/>
        <w:ind w:left="400"/>
      </w:pPr>
      <w:r>
        <w:rPr>
          <w:rFonts w:hint="eastAsia"/>
        </w:rPr>
        <w:t xml:space="preserve">가장 중요한 기준은 유저 </w:t>
      </w:r>
      <w:r w:rsidRPr="00071164">
        <w:rPr>
          <w:rFonts w:hint="eastAsia"/>
          <w:color w:val="FF0000"/>
        </w:rPr>
        <w:t>레벨 구간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이외에 </w:t>
      </w:r>
      <w:r w:rsidRPr="00071164">
        <w:rPr>
          <w:rFonts w:hint="eastAsia"/>
          <w:color w:val="FF0000"/>
        </w:rPr>
        <w:t>진영,</w:t>
      </w:r>
      <w:r w:rsidRPr="00071164">
        <w:rPr>
          <w:color w:val="FF0000"/>
        </w:rPr>
        <w:t xml:space="preserve"> </w:t>
      </w:r>
      <w:r w:rsidRPr="00071164">
        <w:rPr>
          <w:rFonts w:hint="eastAsia"/>
          <w:color w:val="FF0000"/>
        </w:rPr>
        <w:t>클래스</w:t>
      </w:r>
      <w:r>
        <w:rPr>
          <w:rFonts w:hint="eastAsia"/>
        </w:rPr>
        <w:t xml:space="preserve"> 등</w:t>
      </w:r>
    </w:p>
    <w:p w14:paraId="04623D77" w14:textId="2D8CF4D9" w:rsidR="00071164" w:rsidRDefault="00071164" w:rsidP="00071164">
      <w:pPr>
        <w:pStyle w:val="7"/>
        <w:ind w:left="400"/>
      </w:pPr>
      <w:r>
        <w:rPr>
          <w:rFonts w:hint="eastAsia"/>
        </w:rPr>
        <w:t xml:space="preserve">레벨 구간에 대응되는 해당 지역의 </w:t>
      </w:r>
      <w:r w:rsidRPr="00071164">
        <w:rPr>
          <w:rFonts w:hint="eastAsia"/>
          <w:color w:val="FF0000"/>
        </w:rPr>
        <w:t>컨텐츠 수명</w:t>
      </w:r>
      <w:r>
        <w:rPr>
          <w:rFonts w:hint="eastAsia"/>
        </w:rPr>
        <w:t>도 정해야 한다</w:t>
      </w:r>
    </w:p>
    <w:p w14:paraId="1399E946" w14:textId="493889A0" w:rsidR="00071164" w:rsidRDefault="00071164" w:rsidP="00071164">
      <w:pPr>
        <w:pStyle w:val="a"/>
      </w:pPr>
      <w:r>
        <w:rPr>
          <w:rFonts w:hint="eastAsia"/>
        </w:rPr>
        <w:t>월드 세계관</w:t>
      </w:r>
    </w:p>
    <w:p w14:paraId="19049A64" w14:textId="7C03E14D" w:rsidR="00071164" w:rsidRDefault="00071164" w:rsidP="00071164">
      <w:pPr>
        <w:pStyle w:val="7"/>
        <w:ind w:left="400"/>
      </w:pPr>
      <w:r>
        <w:rPr>
          <w:rFonts w:hint="eastAsia"/>
        </w:rPr>
        <w:t>전체 월드에 대한 세계관 설정</w:t>
      </w:r>
    </w:p>
    <w:p w14:paraId="3BE7327F" w14:textId="5927542F" w:rsidR="00071164" w:rsidRDefault="00071164" w:rsidP="00071164">
      <w:pPr>
        <w:pStyle w:val="a"/>
      </w:pPr>
      <w:r>
        <w:rPr>
          <w:rFonts w:hint="eastAsia"/>
        </w:rPr>
        <w:t>지역 내 도시,</w:t>
      </w:r>
      <w:r>
        <w:t xml:space="preserve"> </w:t>
      </w:r>
      <w:r>
        <w:rPr>
          <w:rFonts w:hint="eastAsia"/>
        </w:rPr>
        <w:t>필드,</w:t>
      </w:r>
      <w:r>
        <w:t xml:space="preserve"> </w:t>
      </w:r>
      <w:r>
        <w:rPr>
          <w:rFonts w:hint="eastAsia"/>
        </w:rPr>
        <w:t>던전의 수량과 각 도시,</w:t>
      </w:r>
      <w:r>
        <w:t xml:space="preserve"> </w:t>
      </w:r>
      <w:r>
        <w:rPr>
          <w:rFonts w:hint="eastAsia"/>
        </w:rPr>
        <w:t>던전,</w:t>
      </w:r>
      <w:r>
        <w:t xml:space="preserve"> </w:t>
      </w:r>
      <w:r>
        <w:rPr>
          <w:rFonts w:hint="eastAsia"/>
        </w:rPr>
        <w:t>필드에 대한 간단한 설명</w:t>
      </w:r>
    </w:p>
    <w:p w14:paraId="54D5853C" w14:textId="1E6539CC" w:rsidR="00071164" w:rsidRDefault="00071164" w:rsidP="00071164">
      <w:pPr>
        <w:pStyle w:val="a"/>
        <w:numPr>
          <w:ilvl w:val="0"/>
          <w:numId w:val="0"/>
        </w:numPr>
        <w:ind w:left="403" w:hanging="403"/>
      </w:pPr>
    </w:p>
    <w:p w14:paraId="2C670946" w14:textId="17B55807" w:rsidR="00071164" w:rsidRDefault="00EB0B33" w:rsidP="00071164">
      <w:pPr>
        <w:pStyle w:val="2"/>
      </w:pPr>
      <w:r>
        <w:rPr>
          <w:rFonts w:hint="eastAsia"/>
        </w:rPr>
        <w:t>지역 별 시나리오 설정</w:t>
      </w:r>
    </w:p>
    <w:p w14:paraId="22FEC030" w14:textId="0048EA24" w:rsidR="00EB0B33" w:rsidRDefault="00EB0B33" w:rsidP="00EB0B33">
      <w:pPr>
        <w:pStyle w:val="a"/>
      </w:pPr>
      <w:proofErr w:type="spellStart"/>
      <w:r>
        <w:rPr>
          <w:rFonts w:hint="eastAsia"/>
        </w:rPr>
        <w:t>지역명</w:t>
      </w:r>
      <w:proofErr w:type="spellEnd"/>
    </w:p>
    <w:p w14:paraId="084B0CEC" w14:textId="23E362D7" w:rsidR="00EB0B33" w:rsidRDefault="00EB0B33" w:rsidP="00EB0B33">
      <w:pPr>
        <w:pStyle w:val="a"/>
      </w:pPr>
      <w:r>
        <w:rPr>
          <w:rFonts w:hint="eastAsia"/>
        </w:rPr>
        <w:t>배경 스토리</w:t>
      </w:r>
    </w:p>
    <w:p w14:paraId="6553A546" w14:textId="7B5AFA73" w:rsidR="00EB0B33" w:rsidRDefault="00EB0B33" w:rsidP="00EB0B33">
      <w:pPr>
        <w:pStyle w:val="a"/>
      </w:pPr>
      <w:r>
        <w:rPr>
          <w:rFonts w:hint="eastAsia"/>
        </w:rPr>
        <w:t xml:space="preserve">지리적 </w:t>
      </w:r>
      <w:proofErr w:type="gramStart"/>
      <w:r>
        <w:rPr>
          <w:rFonts w:hint="eastAsia"/>
        </w:rPr>
        <w:t xml:space="preserve">특징 </w:t>
      </w:r>
      <w:r>
        <w:t>/</w:t>
      </w:r>
      <w:proofErr w:type="gramEnd"/>
      <w:r>
        <w:t xml:space="preserve"> </w:t>
      </w:r>
      <w:r>
        <w:rPr>
          <w:rFonts w:hint="eastAsia"/>
        </w:rPr>
        <w:t>규모,</w:t>
      </w:r>
      <w:r>
        <w:t xml:space="preserve"> </w:t>
      </w:r>
      <w:r>
        <w:rPr>
          <w:rFonts w:hint="eastAsia"/>
        </w:rPr>
        <w:t>기후,</w:t>
      </w:r>
      <w:r>
        <w:t xml:space="preserve"> </w:t>
      </w:r>
      <w:r>
        <w:rPr>
          <w:rFonts w:hint="eastAsia"/>
        </w:rPr>
        <w:t>지형 타입,</w:t>
      </w:r>
      <w:r>
        <w:t xml:space="preserve"> </w:t>
      </w:r>
      <w:r>
        <w:rPr>
          <w:rFonts w:hint="eastAsia"/>
        </w:rPr>
        <w:t>주요 포인트</w:t>
      </w:r>
    </w:p>
    <w:p w14:paraId="6C46F8EC" w14:textId="68E7276F" w:rsidR="00EB0B33" w:rsidRDefault="00EB0B33" w:rsidP="00EB0B33">
      <w:pPr>
        <w:pStyle w:val="a"/>
      </w:pPr>
      <w:r>
        <w:rPr>
          <w:rFonts w:hint="eastAsia"/>
        </w:rPr>
        <w:t>역사</w:t>
      </w:r>
    </w:p>
    <w:p w14:paraId="06E0C3DD" w14:textId="77777777" w:rsidR="00EB0B33" w:rsidRDefault="00EB0B33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061B85C2" w14:textId="11860A24" w:rsidR="00EB0B33" w:rsidRDefault="00EB0B33" w:rsidP="00EB0B33">
      <w:pPr>
        <w:pStyle w:val="2"/>
      </w:pPr>
      <w:r>
        <w:rPr>
          <w:rFonts w:hint="eastAsia"/>
        </w:rPr>
        <w:lastRenderedPageBreak/>
        <w:t>지역 별 비주얼 요소 설정</w:t>
      </w:r>
    </w:p>
    <w:p w14:paraId="5E3FC040" w14:textId="3CB3B476" w:rsidR="00EB0B33" w:rsidRDefault="00EB0B33" w:rsidP="00EB0B33">
      <w:pPr>
        <w:pStyle w:val="a"/>
      </w:pPr>
      <w:r>
        <w:rPr>
          <w:rFonts w:hint="eastAsia"/>
        </w:rPr>
        <w:t>대표 이미지</w:t>
      </w:r>
    </w:p>
    <w:p w14:paraId="551EEC55" w14:textId="3A616F8C" w:rsidR="00EB0B33" w:rsidRDefault="00EB0B33" w:rsidP="00EB0B33">
      <w:pPr>
        <w:pStyle w:val="a"/>
      </w:pPr>
      <w:r>
        <w:rPr>
          <w:rFonts w:hint="eastAsia"/>
        </w:rPr>
        <w:t>시각적 테마</w:t>
      </w:r>
    </w:p>
    <w:p w14:paraId="7F5DF876" w14:textId="4F224473" w:rsidR="00EB0B33" w:rsidRDefault="00EB0B33" w:rsidP="00EB0B33">
      <w:pPr>
        <w:pStyle w:val="7"/>
        <w:ind w:left="400"/>
      </w:pPr>
      <w:r>
        <w:rPr>
          <w:rFonts w:hint="eastAsia"/>
        </w:rPr>
        <w:t>전체적인 분위기를 나타내는 테마</w:t>
      </w:r>
    </w:p>
    <w:p w14:paraId="70A8CA10" w14:textId="5687FBDE" w:rsidR="00EB0B33" w:rsidRDefault="00EB0B33" w:rsidP="00EB0B33">
      <w:pPr>
        <w:pStyle w:val="7"/>
        <w:ind w:left="400"/>
      </w:pPr>
      <w:r>
        <w:rPr>
          <w:rFonts w:hint="eastAsia"/>
        </w:rPr>
        <w:t>눈 덮인 산,</w:t>
      </w:r>
      <w:r>
        <w:t xml:space="preserve"> </w:t>
      </w:r>
      <w:r>
        <w:rPr>
          <w:rFonts w:hint="eastAsia"/>
        </w:rPr>
        <w:t>핵전쟁 이후 버려져 깨지고 무너진 건물과 폐비행기가 널려 있는 공항을 무성한 덩굴식물이 뒤덮고 있다 등 단어나 문장으로 표현</w:t>
      </w:r>
    </w:p>
    <w:p w14:paraId="39D64B51" w14:textId="45F773EE" w:rsidR="00EB0B33" w:rsidRDefault="00EB0B33" w:rsidP="00EB0B33">
      <w:pPr>
        <w:pStyle w:val="a"/>
      </w:pPr>
      <w:r>
        <w:rPr>
          <w:rFonts w:hint="eastAsia"/>
        </w:rPr>
        <w:t>주요 지형 구성물</w:t>
      </w:r>
    </w:p>
    <w:p w14:paraId="4127392B" w14:textId="68D31AA3" w:rsidR="00EB0B33" w:rsidRDefault="00EB0B33" w:rsidP="00EB0B33">
      <w:pPr>
        <w:pStyle w:val="a"/>
      </w:pPr>
      <w:r>
        <w:rPr>
          <w:rFonts w:hint="eastAsia"/>
        </w:rPr>
        <w:t>특징적 구조물</w:t>
      </w:r>
    </w:p>
    <w:p w14:paraId="05B1DB00" w14:textId="62C400D2" w:rsidR="00EB0B33" w:rsidRDefault="00EB0B33" w:rsidP="00EB0B33">
      <w:pPr>
        <w:pStyle w:val="a"/>
      </w:pPr>
      <w:proofErr w:type="spellStart"/>
      <w:r>
        <w:rPr>
          <w:rFonts w:hint="eastAsia"/>
        </w:rPr>
        <w:t>건축풍</w:t>
      </w:r>
      <w:proofErr w:type="spellEnd"/>
      <w:r>
        <w:rPr>
          <w:rFonts w:hint="eastAsia"/>
        </w:rPr>
        <w:t xml:space="preserve"> 등</w:t>
      </w:r>
    </w:p>
    <w:p w14:paraId="14606550" w14:textId="511B6C8D" w:rsidR="00EB0B33" w:rsidRDefault="00EB0B33" w:rsidP="00EB0B33">
      <w:pPr>
        <w:pStyle w:val="a"/>
        <w:numPr>
          <w:ilvl w:val="0"/>
          <w:numId w:val="0"/>
        </w:numPr>
        <w:ind w:left="403" w:hanging="403"/>
      </w:pPr>
    </w:p>
    <w:p w14:paraId="242049CC" w14:textId="1AB70C24" w:rsidR="00EB0B33" w:rsidRDefault="00EB0B33" w:rsidP="00EB0B33">
      <w:pPr>
        <w:pStyle w:val="2"/>
      </w:pPr>
      <w:r>
        <w:rPr>
          <w:rFonts w:hint="eastAsia"/>
        </w:rPr>
        <w:t>지역 별 게임 플레이 설정</w:t>
      </w:r>
    </w:p>
    <w:p w14:paraId="7B598017" w14:textId="27ABBA1D" w:rsidR="00EB0B33" w:rsidRDefault="00EB0B33" w:rsidP="00EB0B33">
      <w:pPr>
        <w:pStyle w:val="a"/>
      </w:pPr>
      <w:proofErr w:type="spellStart"/>
      <w:r>
        <w:rPr>
          <w:rFonts w:hint="eastAsia"/>
        </w:rPr>
        <w:t>기획적</w:t>
      </w:r>
      <w:proofErr w:type="spellEnd"/>
      <w:r>
        <w:rPr>
          <w:rFonts w:hint="eastAsia"/>
        </w:rPr>
        <w:t xml:space="preserve"> 기능</w:t>
      </w:r>
    </w:p>
    <w:p w14:paraId="020FBBFC" w14:textId="17187A2C" w:rsidR="00EB0B33" w:rsidRDefault="00EB0B33" w:rsidP="00EB0B33">
      <w:pPr>
        <w:pStyle w:val="7"/>
        <w:ind w:left="400"/>
      </w:pPr>
      <w:r>
        <w:rPr>
          <w:rFonts w:hint="eastAsia"/>
        </w:rPr>
        <w:t>레벨 구간,</w:t>
      </w:r>
      <w:r>
        <w:t xml:space="preserve"> </w:t>
      </w:r>
      <w:r>
        <w:rPr>
          <w:rFonts w:hint="eastAsia"/>
        </w:rPr>
        <w:t>플레이 타임,</w:t>
      </w:r>
      <w:r>
        <w:t xml:space="preserve"> </w:t>
      </w:r>
      <w:r>
        <w:rPr>
          <w:rFonts w:hint="eastAsia"/>
        </w:rPr>
        <w:t>적정 이용 인원,</w:t>
      </w:r>
      <w:r>
        <w:t xml:space="preserve"> </w:t>
      </w:r>
      <w:r>
        <w:rPr>
          <w:rFonts w:hint="eastAsia"/>
        </w:rPr>
        <w:t>지역 지도,</w:t>
      </w:r>
      <w:r>
        <w:t xml:space="preserve"> </w:t>
      </w:r>
      <w:r>
        <w:rPr>
          <w:rFonts w:hint="eastAsia"/>
        </w:rPr>
        <w:t>전체 도시 리스트,</w:t>
      </w:r>
      <w:r>
        <w:t xml:space="preserve"> </w:t>
      </w:r>
      <w:r>
        <w:rPr>
          <w:rFonts w:hint="eastAsia"/>
        </w:rPr>
        <w:t>전체 필드 리스트,</w:t>
      </w:r>
      <w:r>
        <w:t xml:space="preserve"> </w:t>
      </w:r>
      <w:r>
        <w:rPr>
          <w:rFonts w:hint="eastAsia"/>
        </w:rPr>
        <w:t>전체 던전 리스트 등</w:t>
      </w:r>
    </w:p>
    <w:p w14:paraId="21139BAA" w14:textId="28D66DB1" w:rsidR="00EB0B33" w:rsidRDefault="00EB0B33" w:rsidP="00EB0B33">
      <w:pPr>
        <w:pStyle w:val="a"/>
      </w:pPr>
      <w:r>
        <w:rPr>
          <w:rFonts w:hint="eastAsia"/>
        </w:rPr>
        <w:t>게임 플레이 시 역할</w:t>
      </w:r>
    </w:p>
    <w:p w14:paraId="453AF8FD" w14:textId="7B9F7B88" w:rsidR="00EB0B33" w:rsidRDefault="00EB0B33" w:rsidP="00EB0B33">
      <w:pPr>
        <w:pStyle w:val="a"/>
      </w:pPr>
      <w:r>
        <w:rPr>
          <w:rFonts w:hint="eastAsia"/>
        </w:rPr>
        <w:t>주요 유저 체</w:t>
      </w:r>
      <w:r w:rsidR="00B475B1">
        <w:rPr>
          <w:rFonts w:hint="eastAsia"/>
        </w:rPr>
        <w:t xml:space="preserve">험 </w:t>
      </w:r>
      <w:r>
        <w:rPr>
          <w:rFonts w:hint="eastAsia"/>
        </w:rPr>
        <w:t>요소 등</w:t>
      </w:r>
    </w:p>
    <w:p w14:paraId="3052FB2E" w14:textId="6008C280" w:rsidR="00C6696B" w:rsidRDefault="00C6696B" w:rsidP="00C6696B">
      <w:pPr>
        <w:pStyle w:val="a"/>
        <w:numPr>
          <w:ilvl w:val="0"/>
          <w:numId w:val="0"/>
        </w:numPr>
        <w:ind w:left="403" w:hanging="403"/>
      </w:pPr>
    </w:p>
    <w:p w14:paraId="4B1A8915" w14:textId="77777777" w:rsidR="00C6696B" w:rsidRDefault="00C6696B" w:rsidP="00C6696B">
      <w:pPr>
        <w:pStyle w:val="a"/>
        <w:numPr>
          <w:ilvl w:val="0"/>
          <w:numId w:val="0"/>
        </w:numPr>
        <w:ind w:left="403" w:hanging="403"/>
      </w:pPr>
    </w:p>
    <w:p w14:paraId="580C5680" w14:textId="0E78968F" w:rsidR="00C6696B" w:rsidRDefault="00C6696B" w:rsidP="00C6696B">
      <w:pPr>
        <w:pStyle w:val="4"/>
      </w:pPr>
      <w:r>
        <w:t>“</w:t>
      </w:r>
      <w:r>
        <w:rPr>
          <w:rFonts w:hint="eastAsia"/>
        </w:rPr>
        <w:t>맵 시스템</w:t>
      </w:r>
      <w:r>
        <w:t>”</w:t>
      </w:r>
    </w:p>
    <w:p w14:paraId="43349E4D" w14:textId="54A9CC35" w:rsidR="00C6696B" w:rsidRDefault="00C6696B" w:rsidP="00C6696B">
      <w:pPr>
        <w:pStyle w:val="a"/>
        <w:numPr>
          <w:ilvl w:val="0"/>
          <w:numId w:val="0"/>
        </w:numPr>
        <w:ind w:left="403" w:hanging="403"/>
      </w:pPr>
    </w:p>
    <w:p w14:paraId="110BFE19" w14:textId="424332F8" w:rsidR="00C6696B" w:rsidRDefault="00C6696B" w:rsidP="00C6696B">
      <w:pPr>
        <w:pStyle w:val="2"/>
      </w:pPr>
      <w:r>
        <w:rPr>
          <w:rFonts w:hint="eastAsia"/>
        </w:rPr>
        <w:t>맵 시스템 설정의 고려 사항</w:t>
      </w:r>
    </w:p>
    <w:p w14:paraId="270720F9" w14:textId="374711D7" w:rsidR="00C6696B" w:rsidRDefault="00C6696B" w:rsidP="00C6696B">
      <w:pPr>
        <w:pStyle w:val="a"/>
      </w:pPr>
      <w:r>
        <w:rPr>
          <w:rFonts w:hint="eastAsia"/>
        </w:rPr>
        <w:t>아래의 두 질문에서부터 시작,</w:t>
      </w:r>
      <w:r>
        <w:t xml:space="preserve"> </w:t>
      </w: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관련된 각종 시스템 기획 요소들(구조,</w:t>
      </w:r>
      <w:r>
        <w:t xml:space="preserve"> </w:t>
      </w:r>
      <w:r>
        <w:rPr>
          <w:rFonts w:hint="eastAsia"/>
        </w:rPr>
        <w:t>규칙,</w:t>
      </w:r>
      <w:r>
        <w:t xml:space="preserve"> </w:t>
      </w:r>
      <w:proofErr w:type="spellStart"/>
      <w:r>
        <w:rPr>
          <w:rFonts w:hint="eastAsia"/>
        </w:rPr>
        <w:t>시퀸스</w:t>
      </w:r>
      <w:proofErr w:type="spellEnd"/>
      <w:r>
        <w:rPr>
          <w:rFonts w:hint="eastAsia"/>
        </w:rPr>
        <w:t>,</w:t>
      </w:r>
      <w:r>
        <w:t xml:space="preserve"> UI)</w:t>
      </w:r>
      <w:r>
        <w:rPr>
          <w:rFonts w:hint="eastAsia"/>
        </w:rPr>
        <w:t>을 정리</w:t>
      </w:r>
    </w:p>
    <w:p w14:paraId="3121BA8E" w14:textId="3A65F12A" w:rsidR="00C6696B" w:rsidRDefault="00C6696B" w:rsidP="00C6696B">
      <w:pPr>
        <w:pStyle w:val="a"/>
      </w:pPr>
      <w:r>
        <w:rPr>
          <w:rFonts w:hint="eastAsia"/>
        </w:rPr>
        <w:t xml:space="preserve">게임 세계에서 </w:t>
      </w:r>
      <w:proofErr w:type="spellStart"/>
      <w:r>
        <w:rPr>
          <w:rFonts w:hint="eastAsia"/>
        </w:rPr>
        <w:t>맵은</w:t>
      </w:r>
      <w:proofErr w:type="spellEnd"/>
      <w:r>
        <w:rPr>
          <w:rFonts w:hint="eastAsia"/>
        </w:rPr>
        <w:t xml:space="preserve"> 어떻게 구성되는가?</w:t>
      </w:r>
    </w:p>
    <w:p w14:paraId="73E1B637" w14:textId="7FA5DC2C" w:rsidR="00C6696B" w:rsidRDefault="00C6696B" w:rsidP="00C6696B">
      <w:pPr>
        <w:pStyle w:val="7"/>
        <w:ind w:left="400"/>
      </w:pPr>
      <w:r>
        <w:rPr>
          <w:rFonts w:hint="eastAsia"/>
        </w:rPr>
        <w:t>예를 들어 타일 방식일 경우 맵 클래스와 타일 클래스를 각각 설계</w:t>
      </w:r>
    </w:p>
    <w:p w14:paraId="18FC75A7" w14:textId="6EFDF43E" w:rsidR="00C6696B" w:rsidRDefault="00C6696B" w:rsidP="00C6696B">
      <w:pPr>
        <w:pStyle w:val="a"/>
      </w:pPr>
      <w:r>
        <w:rPr>
          <w:rFonts w:hint="eastAsia"/>
        </w:rPr>
        <w:t xml:space="preserve">게임 안에서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사용한 컨텐츠,</w:t>
      </w:r>
      <w:r>
        <w:t xml:space="preserve"> </w:t>
      </w:r>
      <w:r>
        <w:rPr>
          <w:rFonts w:hint="eastAsia"/>
        </w:rPr>
        <w:t>시스템은 무엇이 있는가?</w:t>
      </w:r>
    </w:p>
    <w:p w14:paraId="1F8FD82D" w14:textId="6C64EE51" w:rsidR="00BB077D" w:rsidRDefault="00BB077D" w:rsidP="00BB077D">
      <w:pPr>
        <w:pStyle w:val="a"/>
        <w:numPr>
          <w:ilvl w:val="0"/>
          <w:numId w:val="0"/>
        </w:numPr>
        <w:ind w:left="403" w:hanging="403"/>
      </w:pPr>
    </w:p>
    <w:p w14:paraId="77178D90" w14:textId="55C79C9C" w:rsidR="00BB077D" w:rsidRDefault="00BB077D" w:rsidP="00BB077D">
      <w:pPr>
        <w:pStyle w:val="2"/>
      </w:pPr>
      <w:r>
        <w:rPr>
          <w:rFonts w:hint="eastAsia"/>
        </w:rPr>
        <w:t>맵 시스템 설정의 고려 사항 체크 예시</w:t>
      </w:r>
    </w:p>
    <w:p w14:paraId="65CFFD4A" w14:textId="4DD686E5" w:rsidR="00BB077D" w:rsidRDefault="00BB077D" w:rsidP="00BB077D">
      <w:pPr>
        <w:pStyle w:val="a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위치를 정의하는 방식은?</w:t>
      </w:r>
    </w:p>
    <w:p w14:paraId="3A01D6DC" w14:textId="1662721D" w:rsidR="00BB077D" w:rsidRDefault="00BB077D" w:rsidP="00BB077D">
      <w:pPr>
        <w:pStyle w:val="7"/>
        <w:ind w:left="400"/>
      </w:pPr>
      <w:r>
        <w:rPr>
          <w:rFonts w:hint="eastAsia"/>
        </w:rPr>
        <w:t>평면 타일,</w:t>
      </w:r>
      <w:r>
        <w:t xml:space="preserve"> </w:t>
      </w:r>
      <w:proofErr w:type="spellStart"/>
      <w:r>
        <w:rPr>
          <w:rFonts w:hint="eastAsia"/>
        </w:rPr>
        <w:t>고저차</w:t>
      </w:r>
      <w:proofErr w:type="spellEnd"/>
      <w:r>
        <w:rPr>
          <w:rFonts w:hint="eastAsia"/>
        </w:rPr>
        <w:t xml:space="preserve"> 타일,</w:t>
      </w:r>
      <w:r>
        <w:t xml:space="preserve"> 2</w:t>
      </w:r>
      <w:r>
        <w:rPr>
          <w:rFonts w:hint="eastAsia"/>
        </w:rPr>
        <w:t>차원 좌표계,</w:t>
      </w:r>
      <w:r>
        <w:t xml:space="preserve"> 3</w:t>
      </w:r>
      <w:r>
        <w:rPr>
          <w:rFonts w:hint="eastAsia"/>
        </w:rPr>
        <w:t>차원 좌표계 등</w:t>
      </w:r>
    </w:p>
    <w:p w14:paraId="55CC97EE" w14:textId="72438123" w:rsidR="00BB077D" w:rsidRDefault="00BB077D" w:rsidP="00BB077D">
      <w:pPr>
        <w:pStyle w:val="a"/>
      </w:pPr>
      <w:r>
        <w:rPr>
          <w:rFonts w:hint="eastAsia"/>
        </w:rPr>
        <w:t>캐릭터나 몬스터,</w:t>
      </w:r>
      <w:r>
        <w:t xml:space="preserve"> </w:t>
      </w:r>
      <w:r>
        <w:rPr>
          <w:rFonts w:hint="eastAsia"/>
        </w:rPr>
        <w:t>펫 등의 이동 방식은?</w:t>
      </w:r>
      <w:r>
        <w:t xml:space="preserve"> (</w:t>
      </w:r>
      <w:r>
        <w:rPr>
          <w:rFonts w:hint="eastAsia"/>
        </w:rPr>
        <w:t>특히 비행 가능 여부)</w:t>
      </w:r>
    </w:p>
    <w:p w14:paraId="22BE1DA5" w14:textId="764BAC2F" w:rsidR="00BB077D" w:rsidRDefault="00BB077D" w:rsidP="00BB077D">
      <w:pPr>
        <w:pStyle w:val="a"/>
      </w:pPr>
      <w:r>
        <w:rPr>
          <w:rFonts w:hint="eastAsia"/>
        </w:rPr>
        <w:t>도시,</w:t>
      </w:r>
      <w:r>
        <w:t xml:space="preserve"> </w:t>
      </w:r>
      <w:r>
        <w:rPr>
          <w:rFonts w:hint="eastAsia"/>
        </w:rPr>
        <w:t>던전,</w:t>
      </w:r>
      <w:r>
        <w:t xml:space="preserve"> </w:t>
      </w:r>
      <w:r>
        <w:rPr>
          <w:rFonts w:hint="eastAsia"/>
        </w:rPr>
        <w:t>필드를 동일 클래스로 설계할 것인가?</w:t>
      </w:r>
      <w:r>
        <w:t xml:space="preserve"> </w:t>
      </w:r>
      <w:proofErr w:type="spellStart"/>
      <w:r>
        <w:rPr>
          <w:rFonts w:hint="eastAsia"/>
        </w:rPr>
        <w:t>맵이라는</w:t>
      </w:r>
      <w:proofErr w:type="spellEnd"/>
      <w:r>
        <w:rPr>
          <w:rFonts w:hint="eastAsia"/>
        </w:rPr>
        <w:t xml:space="preserve"> 클래스의 하위 클래스로 각각 설계할 것인가?</w:t>
      </w:r>
    </w:p>
    <w:p w14:paraId="50197239" w14:textId="3DEF3B3A" w:rsidR="00BB077D" w:rsidRDefault="00BB077D" w:rsidP="00BB077D">
      <w:pPr>
        <w:pStyle w:val="a"/>
      </w:pPr>
      <w:r>
        <w:rPr>
          <w:rFonts w:hint="eastAsia"/>
        </w:rPr>
        <w:t>맵 상에 배치될 수 있는 오브젝트의 종류는?</w:t>
      </w:r>
    </w:p>
    <w:p w14:paraId="1DC00693" w14:textId="4838FCF2" w:rsidR="00BB077D" w:rsidRDefault="00BB077D" w:rsidP="00BB077D">
      <w:pPr>
        <w:pStyle w:val="a"/>
      </w:pPr>
      <w:proofErr w:type="spellStart"/>
      <w:r>
        <w:rPr>
          <w:rFonts w:hint="eastAsia"/>
        </w:rPr>
        <w:t>맵은</w:t>
      </w:r>
      <w:proofErr w:type="spellEnd"/>
      <w:r>
        <w:rPr>
          <w:rFonts w:hint="eastAsia"/>
        </w:rPr>
        <w:t xml:space="preserve"> 변화하는가?</w:t>
      </w:r>
      <w:r>
        <w:t xml:space="preserve"> </w:t>
      </w:r>
      <w:r>
        <w:rPr>
          <w:rFonts w:hint="eastAsia"/>
        </w:rPr>
        <w:t>변화한다면 어떻게 바뀌는가?</w:t>
      </w:r>
    </w:p>
    <w:p w14:paraId="4D4C9ED0" w14:textId="3575052D" w:rsidR="00BB077D" w:rsidRDefault="00BB077D" w:rsidP="00BB077D">
      <w:pPr>
        <w:pStyle w:val="7"/>
        <w:ind w:left="400"/>
      </w:pPr>
      <w:r>
        <w:rPr>
          <w:rFonts w:hint="eastAsia"/>
        </w:rPr>
        <w:t>지형의 변화,</w:t>
      </w:r>
      <w:r>
        <w:t xml:space="preserve"> </w:t>
      </w:r>
      <w:r>
        <w:rPr>
          <w:rFonts w:hint="eastAsia"/>
        </w:rPr>
        <w:t>밝기나 색감의 변화,</w:t>
      </w:r>
      <w:r>
        <w:t xml:space="preserve"> </w:t>
      </w:r>
      <w:r>
        <w:rPr>
          <w:rFonts w:hint="eastAsia"/>
        </w:rPr>
        <w:t>배치되는 오브젝트의 변화 등</w:t>
      </w:r>
    </w:p>
    <w:p w14:paraId="6554587A" w14:textId="74EC744D" w:rsidR="00BB077D" w:rsidRDefault="00BB077D" w:rsidP="00BB077D">
      <w:pPr>
        <w:pStyle w:val="a"/>
      </w:pPr>
      <w:r>
        <w:rPr>
          <w:rFonts w:hint="eastAsia"/>
        </w:rPr>
        <w:t>맵 간의 이동방식은?</w:t>
      </w:r>
    </w:p>
    <w:p w14:paraId="2E36B2AC" w14:textId="7C4B081A" w:rsidR="00BB077D" w:rsidRDefault="00BB077D" w:rsidP="00BB077D">
      <w:pPr>
        <w:pStyle w:val="a"/>
      </w:pPr>
      <w:r>
        <w:rPr>
          <w:rFonts w:hint="eastAsia"/>
        </w:rPr>
        <w:t xml:space="preserve">기타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클래스와 관련 각종 규칙을 결정하는 데 필요한 각종 고려 사항들을 정리</w:t>
      </w:r>
    </w:p>
    <w:p w14:paraId="6582D94C" w14:textId="1D1749D5" w:rsidR="00205312" w:rsidRDefault="00205312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21781EE9" w14:textId="7AAB99B8" w:rsidR="00BB077D" w:rsidRDefault="00205312" w:rsidP="00205312">
      <w:pPr>
        <w:pStyle w:val="4"/>
      </w:pPr>
      <w:r>
        <w:lastRenderedPageBreak/>
        <w:t>“</w:t>
      </w:r>
      <w:r>
        <w:rPr>
          <w:rFonts w:hint="eastAsia"/>
        </w:rPr>
        <w:t>도시 디자인</w:t>
      </w:r>
      <w:r>
        <w:t>”</w:t>
      </w:r>
    </w:p>
    <w:p w14:paraId="2435104C" w14:textId="22BEEF2E" w:rsidR="00205312" w:rsidRDefault="00205312" w:rsidP="00205312">
      <w:pPr>
        <w:pStyle w:val="a"/>
        <w:numPr>
          <w:ilvl w:val="0"/>
          <w:numId w:val="0"/>
        </w:numPr>
        <w:ind w:left="403" w:hanging="403"/>
      </w:pPr>
    </w:p>
    <w:p w14:paraId="11EA7AB3" w14:textId="57881117" w:rsidR="00205312" w:rsidRDefault="003B4F5D" w:rsidP="003B4F5D">
      <w:pPr>
        <w:pStyle w:val="2"/>
      </w:pPr>
      <w:r>
        <w:rPr>
          <w:rFonts w:hint="eastAsia"/>
        </w:rPr>
        <w:t>도시의 기능</w:t>
      </w:r>
    </w:p>
    <w:p w14:paraId="1A0482F0" w14:textId="613D7588" w:rsidR="003B4F5D" w:rsidRDefault="003B4F5D" w:rsidP="003B4F5D">
      <w:pPr>
        <w:pStyle w:val="a"/>
      </w:pPr>
      <w:r>
        <w:rPr>
          <w:rFonts w:hint="eastAsia"/>
        </w:rPr>
        <w:t>스토리,</w:t>
      </w:r>
      <w:r>
        <w:t xml:space="preserve"> </w:t>
      </w:r>
      <w:r>
        <w:rPr>
          <w:rFonts w:hint="eastAsia"/>
        </w:rPr>
        <w:t>비주얼 등을 통한 게임 세계에 대한 몰입</w:t>
      </w:r>
    </w:p>
    <w:p w14:paraId="0DD2C1DE" w14:textId="70CF9EFD" w:rsidR="003B4F5D" w:rsidRDefault="003B4F5D" w:rsidP="003B4F5D">
      <w:pPr>
        <w:pStyle w:val="a"/>
      </w:pPr>
      <w:r>
        <w:rPr>
          <w:rFonts w:hint="eastAsia"/>
        </w:rPr>
        <w:t>사냥</w:t>
      </w:r>
      <w:r>
        <w:t xml:space="preserve">, PVP </w:t>
      </w:r>
      <w:r>
        <w:rPr>
          <w:rFonts w:hint="eastAsia"/>
        </w:rPr>
        <w:t>등 게임 플레이 후 정비</w:t>
      </w:r>
    </w:p>
    <w:p w14:paraId="68133E6D" w14:textId="4BBF584D" w:rsidR="003B4F5D" w:rsidRDefault="003B4F5D" w:rsidP="003B4F5D">
      <w:pPr>
        <w:pStyle w:val="7"/>
        <w:ind w:left="400"/>
      </w:pPr>
      <w:r>
        <w:rPr>
          <w:rFonts w:hint="eastAsia"/>
        </w:rPr>
        <w:t>아이템 구입,</w:t>
      </w:r>
      <w:r>
        <w:t xml:space="preserve"> </w:t>
      </w:r>
      <w:r>
        <w:rPr>
          <w:rFonts w:hint="eastAsia"/>
        </w:rPr>
        <w:t>판매,</w:t>
      </w:r>
      <w:r>
        <w:t xml:space="preserve"> </w:t>
      </w:r>
      <w:r>
        <w:rPr>
          <w:rFonts w:hint="eastAsia"/>
        </w:rPr>
        <w:t>정리 등의 기능적 측면과 안전 지대에 진입했다는 안도감 등의 감정적 측면</w:t>
      </w:r>
    </w:p>
    <w:p w14:paraId="06AB5F30" w14:textId="2D745A55" w:rsidR="003B4F5D" w:rsidRDefault="003B4F5D" w:rsidP="003B4F5D">
      <w:pPr>
        <w:pStyle w:val="a"/>
      </w:pPr>
      <w:r>
        <w:rPr>
          <w:rFonts w:hint="eastAsia"/>
        </w:rPr>
        <w:t>퀘스트 진행</w:t>
      </w:r>
    </w:p>
    <w:p w14:paraId="63BA3F20" w14:textId="0DE667C0" w:rsidR="003B4F5D" w:rsidRDefault="003B4F5D" w:rsidP="003B4F5D">
      <w:pPr>
        <w:pStyle w:val="7"/>
        <w:ind w:left="400"/>
      </w:pPr>
      <w:r>
        <w:rPr>
          <w:rFonts w:hint="eastAsia"/>
        </w:rPr>
        <w:t>새로운 스토리라인의 경험,</w:t>
      </w:r>
      <w:r>
        <w:t xml:space="preserve"> </w:t>
      </w:r>
      <w:r>
        <w:rPr>
          <w:rFonts w:hint="eastAsia"/>
        </w:rPr>
        <w:t>퀘스트 획득,</w:t>
      </w:r>
      <w:r>
        <w:t xml:space="preserve"> </w:t>
      </w:r>
      <w:r>
        <w:rPr>
          <w:rFonts w:hint="eastAsia"/>
        </w:rPr>
        <w:t>퀘스트 보상 수령 등</w:t>
      </w:r>
    </w:p>
    <w:p w14:paraId="5B26F54F" w14:textId="2670CF6B" w:rsidR="003B4F5D" w:rsidRDefault="003B4F5D" w:rsidP="003B4F5D">
      <w:pPr>
        <w:pStyle w:val="a"/>
      </w:pPr>
      <w:r>
        <w:rPr>
          <w:rFonts w:hint="eastAsia"/>
        </w:rPr>
        <w:t>유저 커뮤니티 활동</w:t>
      </w:r>
    </w:p>
    <w:p w14:paraId="50D215C9" w14:textId="212BB9BA" w:rsidR="003B4F5D" w:rsidRDefault="003B4F5D" w:rsidP="003B4F5D">
      <w:pPr>
        <w:pStyle w:val="7"/>
        <w:ind w:left="400"/>
      </w:pPr>
      <w:r>
        <w:rPr>
          <w:rFonts w:hint="eastAsia"/>
        </w:rPr>
        <w:t>각종 친교,</w:t>
      </w:r>
      <w:r>
        <w:t xml:space="preserve"> </w:t>
      </w:r>
      <w:r>
        <w:rPr>
          <w:rFonts w:hint="eastAsia"/>
        </w:rPr>
        <w:t>거리,</w:t>
      </w:r>
      <w:r>
        <w:t xml:space="preserve"> </w:t>
      </w:r>
      <w:r>
        <w:rPr>
          <w:rFonts w:hint="eastAsia"/>
        </w:rPr>
        <w:t>파티 구성 등</w:t>
      </w:r>
    </w:p>
    <w:p w14:paraId="2580E173" w14:textId="5C55BA30" w:rsidR="00B017D9" w:rsidRDefault="00B017D9" w:rsidP="00B017D9"/>
    <w:p w14:paraId="7D71A695" w14:textId="5256B67A" w:rsidR="00B017D9" w:rsidRDefault="00B017D9" w:rsidP="00B017D9">
      <w:pPr>
        <w:pStyle w:val="2"/>
      </w:pPr>
      <w:r>
        <w:rPr>
          <w:rFonts w:hint="eastAsia"/>
        </w:rPr>
        <w:t>도시 시나리오 설정</w:t>
      </w:r>
    </w:p>
    <w:p w14:paraId="63A34C72" w14:textId="37008F3D" w:rsidR="00B017D9" w:rsidRDefault="00B017D9" w:rsidP="00B017D9">
      <w:pPr>
        <w:pStyle w:val="a"/>
      </w:pPr>
      <w:r>
        <w:rPr>
          <w:rFonts w:hint="eastAsia"/>
        </w:rPr>
        <w:t>도시명</w:t>
      </w:r>
    </w:p>
    <w:p w14:paraId="2B83FAAB" w14:textId="11609159" w:rsidR="00B017D9" w:rsidRDefault="00B017D9" w:rsidP="00B017D9">
      <w:pPr>
        <w:pStyle w:val="a"/>
      </w:pPr>
      <w:r>
        <w:rPr>
          <w:rFonts w:hint="eastAsia"/>
        </w:rPr>
        <w:t>배경 스토리</w:t>
      </w:r>
    </w:p>
    <w:p w14:paraId="40B4BA68" w14:textId="6A4492B7" w:rsidR="00B017D9" w:rsidRDefault="00B017D9" w:rsidP="00B017D9">
      <w:pPr>
        <w:pStyle w:val="a"/>
      </w:pPr>
      <w:r>
        <w:rPr>
          <w:rFonts w:hint="eastAsia"/>
        </w:rPr>
        <w:t>지리적 구조</w:t>
      </w:r>
    </w:p>
    <w:p w14:paraId="63BD64D9" w14:textId="358D91C8" w:rsidR="00B017D9" w:rsidRDefault="00B017D9" w:rsidP="00B017D9">
      <w:pPr>
        <w:pStyle w:val="a"/>
      </w:pPr>
      <w:r>
        <w:rPr>
          <w:rFonts w:hint="eastAsia"/>
        </w:rPr>
        <w:t>주요 구조물</w:t>
      </w:r>
    </w:p>
    <w:p w14:paraId="131E856B" w14:textId="54D76919" w:rsidR="00B017D9" w:rsidRDefault="00B017D9" w:rsidP="00B017D9">
      <w:pPr>
        <w:pStyle w:val="a"/>
      </w:pPr>
      <w:r>
        <w:rPr>
          <w:rFonts w:hint="eastAsia"/>
        </w:rPr>
        <w:t>주요 사건</w:t>
      </w:r>
    </w:p>
    <w:p w14:paraId="66E7C1AA" w14:textId="0907D7DE" w:rsidR="00B017D9" w:rsidRDefault="00B017D9" w:rsidP="00B017D9">
      <w:pPr>
        <w:pStyle w:val="a"/>
      </w:pPr>
      <w:r>
        <w:rPr>
          <w:rFonts w:hint="eastAsia"/>
        </w:rPr>
        <w:t>주요 갈등 요소 등</w:t>
      </w:r>
      <w:r w:rsidR="00EF64C4">
        <w:rPr>
          <w:rFonts w:hint="eastAsia"/>
        </w:rPr>
        <w:t>(</w:t>
      </w:r>
      <w:proofErr w:type="gramStart"/>
      <w:r w:rsidR="00EF64C4">
        <w:rPr>
          <w:rFonts w:hint="eastAsia"/>
        </w:rPr>
        <w:t xml:space="preserve">내 </w:t>
      </w:r>
      <w:r w:rsidR="00EF64C4">
        <w:t>/</w:t>
      </w:r>
      <w:proofErr w:type="gramEnd"/>
      <w:r w:rsidR="00EF64C4">
        <w:t xml:space="preserve"> </w:t>
      </w:r>
      <w:r w:rsidR="00EF64C4">
        <w:rPr>
          <w:rFonts w:hint="eastAsia"/>
        </w:rPr>
        <w:t>외부 포함)</w:t>
      </w:r>
    </w:p>
    <w:p w14:paraId="0CF11932" w14:textId="186059D3" w:rsidR="00EF64C4" w:rsidRDefault="00EF64C4" w:rsidP="00EF64C4">
      <w:pPr>
        <w:pStyle w:val="a"/>
        <w:numPr>
          <w:ilvl w:val="0"/>
          <w:numId w:val="0"/>
        </w:numPr>
        <w:ind w:left="403" w:hanging="403"/>
      </w:pPr>
    </w:p>
    <w:p w14:paraId="4362B225" w14:textId="6F3CBAB6" w:rsidR="00EF64C4" w:rsidRDefault="00EF64C4" w:rsidP="00EF64C4">
      <w:pPr>
        <w:pStyle w:val="2"/>
      </w:pPr>
      <w:r>
        <w:rPr>
          <w:rFonts w:hint="eastAsia"/>
        </w:rPr>
        <w:t>도시 비주얼 요소 설정</w:t>
      </w:r>
    </w:p>
    <w:p w14:paraId="07D3C897" w14:textId="3502A10E" w:rsidR="00EF64C4" w:rsidRDefault="00EF64C4" w:rsidP="00EF64C4">
      <w:pPr>
        <w:pStyle w:val="a"/>
      </w:pPr>
      <w:r>
        <w:rPr>
          <w:rFonts w:hint="eastAsia"/>
        </w:rPr>
        <w:t xml:space="preserve">지역 별 비주얼 요소를 </w:t>
      </w:r>
      <w:proofErr w:type="spellStart"/>
      <w:r>
        <w:rPr>
          <w:rFonts w:hint="eastAsia"/>
        </w:rPr>
        <w:t>디테일하게</w:t>
      </w:r>
      <w:proofErr w:type="spellEnd"/>
      <w:r>
        <w:rPr>
          <w:rFonts w:hint="eastAsia"/>
        </w:rPr>
        <w:t xml:space="preserve"> 정리하면 됨</w:t>
      </w:r>
    </w:p>
    <w:p w14:paraId="40E962AA" w14:textId="395FFB65" w:rsidR="00EF64C4" w:rsidRDefault="00EF64C4" w:rsidP="00EF64C4">
      <w:pPr>
        <w:pStyle w:val="a"/>
      </w:pPr>
      <w:r>
        <w:rPr>
          <w:rFonts w:hint="eastAsia"/>
        </w:rPr>
        <w:t>대표 이미지</w:t>
      </w:r>
    </w:p>
    <w:p w14:paraId="323C20BF" w14:textId="7508E4DE" w:rsidR="00EF64C4" w:rsidRDefault="00EF64C4" w:rsidP="00EF64C4">
      <w:pPr>
        <w:pStyle w:val="a"/>
      </w:pPr>
      <w:r>
        <w:rPr>
          <w:rFonts w:hint="eastAsia"/>
        </w:rPr>
        <w:t>시각적 테마</w:t>
      </w:r>
    </w:p>
    <w:p w14:paraId="7141121B" w14:textId="42584F00" w:rsidR="00EF64C4" w:rsidRDefault="00EF64C4" w:rsidP="00EF64C4">
      <w:pPr>
        <w:pStyle w:val="a"/>
      </w:pPr>
      <w:r>
        <w:rPr>
          <w:rFonts w:hint="eastAsia"/>
        </w:rPr>
        <w:t xml:space="preserve">주요 지형 </w:t>
      </w:r>
      <w:proofErr w:type="gramStart"/>
      <w:r>
        <w:rPr>
          <w:rFonts w:hint="eastAsia"/>
        </w:rPr>
        <w:t xml:space="preserve">구성물 </w:t>
      </w:r>
      <w:r>
        <w:t>/</w:t>
      </w:r>
      <w:proofErr w:type="gramEnd"/>
      <w:r>
        <w:t xml:space="preserve"> </w:t>
      </w:r>
      <w:r>
        <w:rPr>
          <w:rFonts w:hint="eastAsia"/>
        </w:rPr>
        <w:t>바닥</w:t>
      </w:r>
      <w:r>
        <w:t xml:space="preserve">, </w:t>
      </w:r>
      <w:r>
        <w:rPr>
          <w:rFonts w:hint="eastAsia"/>
        </w:rPr>
        <w:t>건물 등</w:t>
      </w:r>
    </w:p>
    <w:p w14:paraId="50DB95D4" w14:textId="611391A2" w:rsidR="00EF64C4" w:rsidRDefault="00EF64C4" w:rsidP="00EF64C4">
      <w:pPr>
        <w:pStyle w:val="a"/>
      </w:pPr>
      <w:r>
        <w:rPr>
          <w:rFonts w:hint="eastAsia"/>
        </w:rPr>
        <w:t xml:space="preserve">주요 </w:t>
      </w:r>
      <w:proofErr w:type="gramStart"/>
      <w:r>
        <w:rPr>
          <w:rFonts w:hint="eastAsia"/>
        </w:rPr>
        <w:t xml:space="preserve">오브젝트 </w:t>
      </w:r>
      <w:r>
        <w:t>/</w:t>
      </w:r>
      <w:proofErr w:type="gramEnd"/>
      <w:r>
        <w:t xml:space="preserve"> </w:t>
      </w:r>
      <w:r>
        <w:rPr>
          <w:rFonts w:hint="eastAsia"/>
        </w:rPr>
        <w:t>쓰레기더미,</w:t>
      </w:r>
      <w:r>
        <w:t xml:space="preserve"> </w:t>
      </w:r>
      <w:r>
        <w:rPr>
          <w:rFonts w:hint="eastAsia"/>
        </w:rPr>
        <w:t>빈 드럼통,</w:t>
      </w:r>
      <w:r>
        <w:t xml:space="preserve"> </w:t>
      </w:r>
      <w:r>
        <w:rPr>
          <w:rFonts w:hint="eastAsia"/>
        </w:rPr>
        <w:t>낡은 우체통 등</w:t>
      </w:r>
    </w:p>
    <w:p w14:paraId="46C6EFDC" w14:textId="70400373" w:rsidR="00EF64C4" w:rsidRDefault="00EF64C4" w:rsidP="00EF64C4">
      <w:pPr>
        <w:pStyle w:val="a"/>
      </w:pPr>
      <w:r>
        <w:rPr>
          <w:rFonts w:hint="eastAsia"/>
        </w:rPr>
        <w:t>특징적 구조물</w:t>
      </w:r>
    </w:p>
    <w:p w14:paraId="62D14112" w14:textId="5C6BA6B6" w:rsidR="00EF64C4" w:rsidRDefault="00EF64C4" w:rsidP="00EF64C4">
      <w:pPr>
        <w:pStyle w:val="a"/>
      </w:pPr>
      <w:proofErr w:type="spellStart"/>
      <w:r>
        <w:rPr>
          <w:rFonts w:hint="eastAsia"/>
        </w:rPr>
        <w:t>건축풍</w:t>
      </w:r>
      <w:proofErr w:type="spellEnd"/>
      <w:r>
        <w:rPr>
          <w:rFonts w:hint="eastAsia"/>
        </w:rPr>
        <w:t xml:space="preserve"> 등</w:t>
      </w:r>
    </w:p>
    <w:p w14:paraId="28E76C03" w14:textId="5127650A" w:rsidR="00EF64C4" w:rsidRDefault="00EF64C4" w:rsidP="00EF64C4">
      <w:pPr>
        <w:pStyle w:val="a"/>
        <w:numPr>
          <w:ilvl w:val="0"/>
          <w:numId w:val="0"/>
        </w:numPr>
        <w:ind w:left="403" w:hanging="403"/>
      </w:pPr>
    </w:p>
    <w:p w14:paraId="6F5C0214" w14:textId="2FBA44B3" w:rsidR="00EF64C4" w:rsidRDefault="00EF64C4" w:rsidP="00EF64C4">
      <w:pPr>
        <w:pStyle w:val="2"/>
      </w:pPr>
      <w:r>
        <w:rPr>
          <w:rFonts w:hint="eastAsia"/>
        </w:rPr>
        <w:t>도시 게임 플레이 설정</w:t>
      </w:r>
    </w:p>
    <w:p w14:paraId="17EA5508" w14:textId="21753DF6" w:rsidR="00EF64C4" w:rsidRDefault="00EF64C4" w:rsidP="00EF64C4">
      <w:pPr>
        <w:pStyle w:val="a"/>
      </w:pPr>
      <w:r>
        <w:rPr>
          <w:rFonts w:hint="eastAsia"/>
        </w:rPr>
        <w:t>규모</w:t>
      </w:r>
    </w:p>
    <w:p w14:paraId="29D6D0EC" w14:textId="594C9734" w:rsidR="00EF64C4" w:rsidRDefault="00EF64C4" w:rsidP="00EF64C4">
      <w:pPr>
        <w:pStyle w:val="a"/>
      </w:pPr>
      <w:r>
        <w:rPr>
          <w:rFonts w:hint="eastAsia"/>
        </w:rPr>
        <w:t>유저 레벨 구간</w:t>
      </w:r>
    </w:p>
    <w:p w14:paraId="6A519B9A" w14:textId="6BB4D491" w:rsidR="00EF64C4" w:rsidRDefault="00EF64C4" w:rsidP="00EF64C4">
      <w:pPr>
        <w:pStyle w:val="a"/>
      </w:pPr>
      <w:r>
        <w:rPr>
          <w:rFonts w:hint="eastAsia"/>
        </w:rPr>
        <w:t>적정 이용 인원,</w:t>
      </w:r>
      <w:r>
        <w:t xml:space="preserve"> </w:t>
      </w:r>
      <w:r>
        <w:rPr>
          <w:rFonts w:hint="eastAsia"/>
        </w:rPr>
        <w:t>회당 이용 시간,</w:t>
      </w:r>
      <w:r>
        <w:t xml:space="preserve"> </w:t>
      </w:r>
      <w:r>
        <w:rPr>
          <w:rFonts w:hint="eastAsia"/>
        </w:rPr>
        <w:t>총 플레이타임</w:t>
      </w:r>
    </w:p>
    <w:p w14:paraId="134BA435" w14:textId="0B387C3C" w:rsidR="00EF64C4" w:rsidRDefault="00EF64C4" w:rsidP="00EF64C4">
      <w:pPr>
        <w:pStyle w:val="a"/>
      </w:pPr>
      <w:r>
        <w:rPr>
          <w:rFonts w:hint="eastAsia"/>
        </w:rPr>
        <w:t>N</w:t>
      </w:r>
      <w:r>
        <w:t>PC</w:t>
      </w:r>
    </w:p>
    <w:p w14:paraId="1102B3FC" w14:textId="78B2F068" w:rsidR="00EF64C4" w:rsidRDefault="00EF64C4" w:rsidP="00EF64C4">
      <w:pPr>
        <w:pStyle w:val="a"/>
      </w:pPr>
      <w:r>
        <w:rPr>
          <w:rFonts w:hint="eastAsia"/>
        </w:rPr>
        <w:t>기능 건물</w:t>
      </w:r>
    </w:p>
    <w:p w14:paraId="03BDAE03" w14:textId="48EC9784" w:rsidR="00EF64C4" w:rsidRDefault="00EF64C4" w:rsidP="00EF64C4">
      <w:pPr>
        <w:pStyle w:val="a"/>
      </w:pPr>
      <w:r>
        <w:rPr>
          <w:rFonts w:hint="eastAsia"/>
        </w:rPr>
        <w:t>주요 퀘스트</w:t>
      </w:r>
    </w:p>
    <w:p w14:paraId="377D8363" w14:textId="033C0119" w:rsidR="00EF64C4" w:rsidRDefault="00EF64C4" w:rsidP="00EF64C4">
      <w:pPr>
        <w:pStyle w:val="a"/>
      </w:pPr>
      <w:r>
        <w:rPr>
          <w:rFonts w:hint="eastAsia"/>
        </w:rPr>
        <w:t>게임플레이 시 역할</w:t>
      </w:r>
    </w:p>
    <w:p w14:paraId="3002CF56" w14:textId="6CC1D1E2" w:rsidR="00EF64C4" w:rsidRDefault="00EF64C4" w:rsidP="00EF64C4">
      <w:pPr>
        <w:pStyle w:val="a"/>
      </w:pPr>
      <w:r>
        <w:rPr>
          <w:rFonts w:hint="eastAsia"/>
        </w:rPr>
        <w:t>주요 유저 체험 요소</w:t>
      </w:r>
    </w:p>
    <w:p w14:paraId="23819C83" w14:textId="7F963FBA" w:rsidR="00EF64C4" w:rsidRPr="00EF64C4" w:rsidRDefault="00EF64C4" w:rsidP="00EF64C4">
      <w:pPr>
        <w:pStyle w:val="a"/>
        <w:widowControl/>
        <w:wordWrap/>
        <w:autoSpaceDE/>
        <w:autoSpaceDN/>
      </w:pPr>
      <w:r>
        <w:rPr>
          <w:rFonts w:hint="eastAsia"/>
        </w:rPr>
        <w:t>개략적인 구조도</w:t>
      </w:r>
      <w:r>
        <w:br w:type="page"/>
      </w:r>
    </w:p>
    <w:p w14:paraId="2A8C0766" w14:textId="665F02B6" w:rsidR="00BB077D" w:rsidRDefault="00BA5864" w:rsidP="00BA5864">
      <w:pPr>
        <w:pStyle w:val="2"/>
      </w:pPr>
      <w:r>
        <w:rPr>
          <w:rFonts w:hint="eastAsia"/>
        </w:rPr>
        <w:lastRenderedPageBreak/>
        <w:t>도시 레벨 디자인의 포인트</w:t>
      </w:r>
    </w:p>
    <w:p w14:paraId="65F7F980" w14:textId="5ED10CA3" w:rsidR="00BA5864" w:rsidRDefault="00BA5864" w:rsidP="00BA5864">
      <w:pPr>
        <w:pStyle w:val="a"/>
      </w:pPr>
      <w:r>
        <w:rPr>
          <w:rFonts w:hint="eastAsia"/>
        </w:rPr>
        <w:t>한 화면에 보이는 그래픽의 양을 조절하는 것이 가장 중요!</w:t>
      </w:r>
      <w:r>
        <w:t>!!</w:t>
      </w:r>
    </w:p>
    <w:p w14:paraId="14DEBF9B" w14:textId="5545A351" w:rsidR="00BA5864" w:rsidRDefault="00BA5864" w:rsidP="00BA5864">
      <w:pPr>
        <w:pStyle w:val="a"/>
      </w:pPr>
      <w:r>
        <w:rPr>
          <w:rFonts w:hint="eastAsia"/>
        </w:rPr>
        <w:t>특히 자유</w:t>
      </w:r>
      <w:r>
        <w:t xml:space="preserve"> </w:t>
      </w:r>
      <w:r>
        <w:rPr>
          <w:rFonts w:hint="eastAsia"/>
        </w:rPr>
        <w:t>시점이</w:t>
      </w:r>
      <w:r>
        <w:t xml:space="preserve"> </w:t>
      </w:r>
      <w:r>
        <w:rPr>
          <w:rFonts w:hint="eastAsia"/>
        </w:rPr>
        <w:t>가능한 게임의 경우 더욱 중요</w:t>
      </w:r>
    </w:p>
    <w:p w14:paraId="6B9738D5" w14:textId="7D49677C" w:rsidR="00BA5864" w:rsidRDefault="00BA5864" w:rsidP="00BA5864">
      <w:pPr>
        <w:pStyle w:val="a"/>
      </w:pPr>
      <w:r>
        <w:rPr>
          <w:rFonts w:hint="eastAsia"/>
        </w:rPr>
        <w:t>지역과 지역 사이의 연결 지점은 최대한 반대편의 시야를 제약하도록 설정</w:t>
      </w:r>
    </w:p>
    <w:p w14:paraId="0413FC0F" w14:textId="579D1D38" w:rsidR="00BA5864" w:rsidRDefault="00BA5864" w:rsidP="00BA5864">
      <w:pPr>
        <w:pStyle w:val="a"/>
      </w:pPr>
      <w:r>
        <w:rPr>
          <w:rFonts w:hint="eastAsia"/>
        </w:rPr>
        <w:t>많은 수의 유저가 한 지역에 모이지 않도록 설계하는 것도 역시 중요</w:t>
      </w:r>
    </w:p>
    <w:p w14:paraId="4176BF64" w14:textId="03993533" w:rsidR="00A25B4D" w:rsidRDefault="00A25B4D" w:rsidP="00A25B4D">
      <w:pPr>
        <w:pStyle w:val="a"/>
        <w:numPr>
          <w:ilvl w:val="0"/>
          <w:numId w:val="0"/>
        </w:numPr>
        <w:ind w:left="403" w:hanging="403"/>
      </w:pPr>
    </w:p>
    <w:p w14:paraId="279A9F26" w14:textId="28B0F4FC" w:rsidR="00A25B4D" w:rsidRDefault="00A25B4D" w:rsidP="00A25B4D">
      <w:pPr>
        <w:pStyle w:val="2"/>
      </w:pPr>
      <w:r>
        <w:rPr>
          <w:rFonts w:hint="eastAsia"/>
        </w:rPr>
        <w:t>건물 배치 및 동선 설계</w:t>
      </w:r>
    </w:p>
    <w:p w14:paraId="315BA0EE" w14:textId="376A1272" w:rsidR="00A25B4D" w:rsidRDefault="00A25B4D" w:rsidP="00A25B4D">
      <w:pPr>
        <w:pStyle w:val="a"/>
      </w:pPr>
      <w:r>
        <w:rPr>
          <w:rFonts w:hint="eastAsia"/>
        </w:rPr>
        <w:t>엔진의 성능을 고려해 한 화면에 보이는 유저 수,</w:t>
      </w:r>
      <w:r>
        <w:t xml:space="preserve"> </w:t>
      </w:r>
      <w:r>
        <w:rPr>
          <w:rFonts w:hint="eastAsia"/>
        </w:rPr>
        <w:t>오브젝트 수 등이 적당히 배분되도록 배치</w:t>
      </w:r>
    </w:p>
    <w:p w14:paraId="7B5270A2" w14:textId="56BE7D5D" w:rsidR="00A25B4D" w:rsidRDefault="00A25B4D" w:rsidP="00A25B4D">
      <w:pPr>
        <w:pStyle w:val="a"/>
      </w:pPr>
      <w:proofErr w:type="spellStart"/>
      <w:r>
        <w:rPr>
          <w:rFonts w:hint="eastAsia"/>
        </w:rPr>
        <w:t>고저차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복잡한 골목 등의 배치는 최대한 배제</w:t>
      </w:r>
    </w:p>
    <w:p w14:paraId="64DC3DF0" w14:textId="1B1EF861" w:rsidR="00A25B4D" w:rsidRDefault="00A25B4D" w:rsidP="00A25B4D">
      <w:pPr>
        <w:pStyle w:val="a"/>
      </w:pPr>
      <w:r>
        <w:rPr>
          <w:rFonts w:hint="eastAsia"/>
        </w:rPr>
        <w:t>사용 유저 레벨이 낮을수록 사이즈는 작게,</w:t>
      </w:r>
      <w:r>
        <w:t xml:space="preserve"> </w:t>
      </w:r>
      <w:r>
        <w:rPr>
          <w:rFonts w:hint="eastAsia"/>
        </w:rPr>
        <w:t>구조는 단순하게 설계</w:t>
      </w:r>
    </w:p>
    <w:p w14:paraId="0E2B5F35" w14:textId="38FD03FE" w:rsidR="00A25B4D" w:rsidRDefault="00A25B4D" w:rsidP="00A25B4D">
      <w:pPr>
        <w:pStyle w:val="a"/>
      </w:pPr>
      <w:r>
        <w:rPr>
          <w:rFonts w:hint="eastAsia"/>
        </w:rPr>
        <w:t>일자형,</w:t>
      </w:r>
      <w:r>
        <w:t xml:space="preserve"> </w:t>
      </w:r>
      <w:r>
        <w:rPr>
          <w:rFonts w:hint="eastAsia"/>
        </w:rPr>
        <w:t>혹은 도넛형의 동선은 길을 쉽게 찾을 수 있으면서 유저를 분산시키는 데 유리해 애용됨</w:t>
      </w:r>
    </w:p>
    <w:p w14:paraId="5D8EF26D" w14:textId="66BF7A41" w:rsidR="00A25B4D" w:rsidRDefault="00A25B4D" w:rsidP="00A25B4D">
      <w:pPr>
        <w:pStyle w:val="a"/>
      </w:pPr>
      <w:r>
        <w:rPr>
          <w:rFonts w:hint="eastAsia"/>
        </w:rPr>
        <w:t xml:space="preserve">랜드마크는 도시의 특징을 드러냄과 동시에 </w:t>
      </w:r>
      <w:proofErr w:type="spellStart"/>
      <w:r>
        <w:rPr>
          <w:rFonts w:hint="eastAsia"/>
        </w:rPr>
        <w:t>길찾기에</w:t>
      </w:r>
      <w:proofErr w:type="spellEnd"/>
      <w:r>
        <w:rPr>
          <w:rFonts w:hint="eastAsia"/>
        </w:rPr>
        <w:t xml:space="preserve"> 도움을 줌</w:t>
      </w:r>
    </w:p>
    <w:p w14:paraId="5AC20E51" w14:textId="2F6EABEF" w:rsidR="00A25B4D" w:rsidRDefault="00A25B4D" w:rsidP="00A25B4D">
      <w:pPr>
        <w:pStyle w:val="a"/>
      </w:pPr>
      <w:r>
        <w:rPr>
          <w:rFonts w:hint="eastAsia"/>
        </w:rPr>
        <w:t>랜드마크를 가장 큰</w:t>
      </w:r>
      <w:r w:rsidR="00B464DD">
        <w:rPr>
          <w:rFonts w:hint="eastAsia"/>
        </w:rPr>
        <w:t xml:space="preserve"> </w:t>
      </w:r>
      <w:r>
        <w:rPr>
          <w:rFonts w:hint="eastAsia"/>
        </w:rPr>
        <w:t>광장의 중앙</w:t>
      </w:r>
      <w:r w:rsidR="00B464DD">
        <w:rPr>
          <w:rFonts w:hint="eastAsia"/>
        </w:rPr>
        <w:t>에 배치하는 것이 좋음</w:t>
      </w:r>
    </w:p>
    <w:p w14:paraId="614BDDE4" w14:textId="43C6B1C3" w:rsidR="00B464DD" w:rsidRDefault="00B464DD" w:rsidP="00B464DD">
      <w:pPr>
        <w:pStyle w:val="7"/>
        <w:ind w:left="400"/>
      </w:pPr>
      <w:r>
        <w:rPr>
          <w:rFonts w:hint="eastAsia"/>
        </w:rPr>
        <w:t xml:space="preserve">시야를 제한하는 효과 </w:t>
      </w:r>
      <w:r>
        <w:t xml:space="preserve">+ </w:t>
      </w:r>
      <w:r>
        <w:rPr>
          <w:rFonts w:hint="eastAsia"/>
        </w:rPr>
        <w:t>유저의 밀집을 방지하는 효과</w:t>
      </w:r>
    </w:p>
    <w:p w14:paraId="47F1B3E2" w14:textId="1E8EAED5" w:rsidR="00B464DD" w:rsidRDefault="00B464DD" w:rsidP="00B464DD"/>
    <w:p w14:paraId="62D5F107" w14:textId="6D40382C" w:rsidR="00B464DD" w:rsidRDefault="00B464DD" w:rsidP="00B464DD">
      <w:pPr>
        <w:pStyle w:val="2"/>
      </w:pPr>
      <w:r>
        <w:rPr>
          <w:rFonts w:hint="eastAsia"/>
        </w:rPr>
        <w:t>N</w:t>
      </w:r>
      <w:r>
        <w:t xml:space="preserve">PC </w:t>
      </w:r>
      <w:r>
        <w:rPr>
          <w:rFonts w:hint="eastAsia"/>
        </w:rPr>
        <w:t>및 퀘스트 배치</w:t>
      </w:r>
    </w:p>
    <w:p w14:paraId="53B7F37C" w14:textId="2B6A2845" w:rsidR="00B464DD" w:rsidRDefault="00B464DD" w:rsidP="00B464DD">
      <w:pPr>
        <w:pStyle w:val="a"/>
      </w:pPr>
      <w:r>
        <w:rPr>
          <w:rFonts w:hint="eastAsia"/>
        </w:rPr>
        <w:t>한 장소에 유저가 과도하게 몰리지 않도록 배치</w:t>
      </w:r>
    </w:p>
    <w:p w14:paraId="2297A726" w14:textId="521B1DCA" w:rsidR="00B464DD" w:rsidRDefault="00B464DD" w:rsidP="00B464DD">
      <w:pPr>
        <w:pStyle w:val="a"/>
      </w:pPr>
      <w:r>
        <w:rPr>
          <w:rFonts w:hint="eastAsia"/>
        </w:rPr>
        <w:t xml:space="preserve">중요도가 높은 퀘스트나 </w:t>
      </w:r>
      <w:r>
        <w:t>NPC</w:t>
      </w:r>
      <w:r>
        <w:rPr>
          <w:rFonts w:hint="eastAsia"/>
        </w:rPr>
        <w:t>는 항상 찾기 쉬운 곳에 배치</w:t>
      </w:r>
    </w:p>
    <w:p w14:paraId="75529E7A" w14:textId="67906012" w:rsidR="00B464DD" w:rsidRDefault="00B464DD" w:rsidP="00B464DD">
      <w:pPr>
        <w:pStyle w:val="a"/>
      </w:pPr>
      <w:r>
        <w:t>NPC</w:t>
      </w:r>
      <w:r>
        <w:rPr>
          <w:rFonts w:hint="eastAsia"/>
        </w:rPr>
        <w:t>나 퀘스트 간 동선을 고려하여 배치</w:t>
      </w:r>
    </w:p>
    <w:p w14:paraId="28C270E0" w14:textId="3E8A7F1E" w:rsidR="00B464DD" w:rsidRDefault="00B464DD" w:rsidP="00B464DD">
      <w:pPr>
        <w:pStyle w:val="a"/>
        <w:numPr>
          <w:ilvl w:val="0"/>
          <w:numId w:val="0"/>
        </w:numPr>
        <w:ind w:left="403" w:hanging="403"/>
      </w:pPr>
    </w:p>
    <w:p w14:paraId="623B86BD" w14:textId="77777777" w:rsidR="00B464DD" w:rsidRDefault="00B464DD" w:rsidP="00B464DD">
      <w:pPr>
        <w:pStyle w:val="a"/>
        <w:numPr>
          <w:ilvl w:val="0"/>
          <w:numId w:val="0"/>
        </w:numPr>
        <w:ind w:left="403" w:hanging="403"/>
      </w:pPr>
    </w:p>
    <w:p w14:paraId="7A5F1378" w14:textId="20ACED4F" w:rsidR="00B464DD" w:rsidRDefault="00B464DD" w:rsidP="00B464DD">
      <w:pPr>
        <w:pStyle w:val="4"/>
      </w:pPr>
      <w:r>
        <w:t>“</w:t>
      </w:r>
      <w:r>
        <w:rPr>
          <w:rFonts w:hint="eastAsia"/>
        </w:rPr>
        <w:t>필드 디자인</w:t>
      </w:r>
      <w:r>
        <w:t>”</w:t>
      </w:r>
    </w:p>
    <w:p w14:paraId="2518B1B7" w14:textId="3F666DEE" w:rsidR="00B464DD" w:rsidRDefault="00B464DD" w:rsidP="00B464DD">
      <w:pPr>
        <w:pStyle w:val="a"/>
        <w:numPr>
          <w:ilvl w:val="0"/>
          <w:numId w:val="0"/>
        </w:numPr>
        <w:ind w:left="403" w:hanging="403"/>
      </w:pPr>
    </w:p>
    <w:p w14:paraId="579422FE" w14:textId="20838B15" w:rsidR="00B464DD" w:rsidRDefault="0030188C" w:rsidP="00B464DD">
      <w:pPr>
        <w:pStyle w:val="2"/>
      </w:pPr>
      <w:r>
        <w:rPr>
          <w:rFonts w:hint="eastAsia"/>
        </w:rPr>
        <w:t>필드의 기능</w:t>
      </w:r>
    </w:p>
    <w:p w14:paraId="717B7912" w14:textId="33FFF8F0" w:rsidR="0030188C" w:rsidRDefault="0030188C" w:rsidP="0030188C">
      <w:pPr>
        <w:pStyle w:val="a"/>
      </w:pPr>
      <w:r>
        <w:rPr>
          <w:rFonts w:hint="eastAsia"/>
        </w:rPr>
        <w:t>전체적인 게임의 분위기를 전달하고 실감을 부여</w:t>
      </w:r>
    </w:p>
    <w:p w14:paraId="7DFDE5CD" w14:textId="7205D9D0" w:rsidR="0030188C" w:rsidRDefault="0030188C" w:rsidP="0030188C">
      <w:pPr>
        <w:pStyle w:val="a"/>
      </w:pPr>
      <w:r>
        <w:rPr>
          <w:rFonts w:hint="eastAsia"/>
        </w:rPr>
        <w:t xml:space="preserve">지역 간의 이동 </w:t>
      </w:r>
      <w:proofErr w:type="gramStart"/>
      <w:r>
        <w:rPr>
          <w:rFonts w:hint="eastAsia"/>
        </w:rPr>
        <w:t xml:space="preserve">조절 </w:t>
      </w:r>
      <w:r>
        <w:t>/</w:t>
      </w:r>
      <w:proofErr w:type="gramEnd"/>
      <w:r>
        <w:t xml:space="preserve"> </w:t>
      </w:r>
      <w:r>
        <w:rPr>
          <w:rFonts w:hint="eastAsia"/>
        </w:rPr>
        <w:t>이동 루트 결정,</w:t>
      </w:r>
      <w:r>
        <w:t xml:space="preserve"> </w:t>
      </w:r>
      <w:r>
        <w:rPr>
          <w:rFonts w:hint="eastAsia"/>
        </w:rPr>
        <w:t>이동 제한 부여 등</w:t>
      </w:r>
    </w:p>
    <w:p w14:paraId="6581F560" w14:textId="2D7F8870" w:rsidR="0030188C" w:rsidRDefault="0030188C" w:rsidP="0030188C">
      <w:pPr>
        <w:pStyle w:val="a"/>
      </w:pPr>
      <w:r>
        <w:rPr>
          <w:rFonts w:hint="eastAsia"/>
        </w:rPr>
        <w:t>불특정 유저 간의 게임 플레이 활동 유도</w:t>
      </w:r>
    </w:p>
    <w:p w14:paraId="10A20270" w14:textId="32443CAF" w:rsidR="0030188C" w:rsidRDefault="0030188C" w:rsidP="0030188C">
      <w:pPr>
        <w:pStyle w:val="a"/>
        <w:numPr>
          <w:ilvl w:val="0"/>
          <w:numId w:val="0"/>
        </w:numPr>
        <w:ind w:left="403" w:hanging="403"/>
      </w:pPr>
    </w:p>
    <w:p w14:paraId="7ED8CFAD" w14:textId="33920C92" w:rsidR="0030188C" w:rsidRDefault="0030188C" w:rsidP="0030188C">
      <w:pPr>
        <w:pStyle w:val="2"/>
      </w:pPr>
      <w:r>
        <w:rPr>
          <w:rFonts w:hint="eastAsia"/>
        </w:rPr>
        <w:t>필드 시나리오 설정</w:t>
      </w:r>
    </w:p>
    <w:p w14:paraId="04F908B8" w14:textId="507C0462" w:rsidR="0030188C" w:rsidRDefault="0030188C" w:rsidP="0030188C">
      <w:pPr>
        <w:pStyle w:val="a"/>
      </w:pPr>
      <w:proofErr w:type="spellStart"/>
      <w:r>
        <w:rPr>
          <w:rFonts w:hint="eastAsia"/>
        </w:rPr>
        <w:t>필드명</w:t>
      </w:r>
      <w:proofErr w:type="spellEnd"/>
    </w:p>
    <w:p w14:paraId="40C11259" w14:textId="3A015D44" w:rsidR="0030188C" w:rsidRDefault="0030188C" w:rsidP="0030188C">
      <w:pPr>
        <w:pStyle w:val="a"/>
      </w:pPr>
      <w:r>
        <w:rPr>
          <w:rFonts w:hint="eastAsia"/>
        </w:rPr>
        <w:t>배경 스토리</w:t>
      </w:r>
    </w:p>
    <w:p w14:paraId="6163BFB9" w14:textId="6DFE724D" w:rsidR="0030188C" w:rsidRDefault="0030188C" w:rsidP="0030188C">
      <w:pPr>
        <w:pStyle w:val="a"/>
      </w:pPr>
      <w:r>
        <w:rPr>
          <w:rFonts w:hint="eastAsia"/>
        </w:rPr>
        <w:t>지리적 구조</w:t>
      </w:r>
    </w:p>
    <w:p w14:paraId="5573F419" w14:textId="498E1AF4" w:rsidR="0030188C" w:rsidRDefault="0030188C" w:rsidP="0030188C">
      <w:pPr>
        <w:pStyle w:val="a"/>
      </w:pPr>
      <w:r>
        <w:rPr>
          <w:rFonts w:hint="eastAsia"/>
        </w:rPr>
        <w:t>주요 구조물</w:t>
      </w:r>
    </w:p>
    <w:p w14:paraId="6BACDF66" w14:textId="3ADCF38C" w:rsidR="0030188C" w:rsidRDefault="0030188C" w:rsidP="0030188C">
      <w:pPr>
        <w:pStyle w:val="a"/>
      </w:pPr>
      <w:r>
        <w:rPr>
          <w:rFonts w:hint="eastAsia"/>
        </w:rPr>
        <w:t>주요 등장 몬스터</w:t>
      </w:r>
    </w:p>
    <w:p w14:paraId="49781328" w14:textId="45591CA1" w:rsidR="0030188C" w:rsidRDefault="0030188C" w:rsidP="0030188C">
      <w:pPr>
        <w:pStyle w:val="a"/>
      </w:pPr>
      <w:r>
        <w:rPr>
          <w:rFonts w:hint="eastAsia"/>
        </w:rPr>
        <w:t>주요 연관 스토리,</w:t>
      </w:r>
      <w:r>
        <w:t xml:space="preserve"> </w:t>
      </w:r>
      <w:r>
        <w:rPr>
          <w:rFonts w:hint="eastAsia"/>
        </w:rPr>
        <w:t>갈등 요소,</w:t>
      </w:r>
      <w:r>
        <w:t xml:space="preserve"> </w:t>
      </w:r>
      <w:r>
        <w:rPr>
          <w:rFonts w:hint="eastAsia"/>
        </w:rPr>
        <w:t>퀘스트</w:t>
      </w:r>
    </w:p>
    <w:p w14:paraId="06AC2069" w14:textId="77777777" w:rsidR="0030188C" w:rsidRDefault="0030188C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21188954" w14:textId="433C0D76" w:rsidR="0030188C" w:rsidRDefault="0030188C" w:rsidP="0030188C">
      <w:pPr>
        <w:pStyle w:val="2"/>
      </w:pPr>
      <w:r>
        <w:rPr>
          <w:rFonts w:hint="eastAsia"/>
        </w:rPr>
        <w:lastRenderedPageBreak/>
        <w:t>필드 비주얼 요소 설정</w:t>
      </w:r>
    </w:p>
    <w:p w14:paraId="71DD4D2B" w14:textId="6E287F9F" w:rsidR="0030188C" w:rsidRDefault="0030188C" w:rsidP="0030188C">
      <w:pPr>
        <w:pStyle w:val="a"/>
      </w:pPr>
      <w:r>
        <w:rPr>
          <w:rFonts w:hint="eastAsia"/>
        </w:rPr>
        <w:t xml:space="preserve">도시와 마찬가지로 지역 별 비주얼 요소를 </w:t>
      </w:r>
      <w:proofErr w:type="spellStart"/>
      <w:r>
        <w:rPr>
          <w:rFonts w:hint="eastAsia"/>
        </w:rPr>
        <w:t>디테일하게</w:t>
      </w:r>
      <w:proofErr w:type="spellEnd"/>
      <w:r>
        <w:rPr>
          <w:rFonts w:hint="eastAsia"/>
        </w:rPr>
        <w:t xml:space="preserve"> 정리</w:t>
      </w:r>
    </w:p>
    <w:p w14:paraId="22B4E1E9" w14:textId="256A956E" w:rsidR="0030188C" w:rsidRDefault="0030188C" w:rsidP="0030188C">
      <w:pPr>
        <w:pStyle w:val="a"/>
      </w:pPr>
      <w:r>
        <w:rPr>
          <w:rFonts w:hint="eastAsia"/>
        </w:rPr>
        <w:t>대표 이미지</w:t>
      </w:r>
    </w:p>
    <w:p w14:paraId="04F3693E" w14:textId="28D2FB66" w:rsidR="0030188C" w:rsidRDefault="0030188C" w:rsidP="0030188C">
      <w:pPr>
        <w:pStyle w:val="a"/>
      </w:pPr>
      <w:r>
        <w:rPr>
          <w:rFonts w:hint="eastAsia"/>
        </w:rPr>
        <w:t>시각적 테마</w:t>
      </w:r>
    </w:p>
    <w:p w14:paraId="41034F6C" w14:textId="3FB3421C" w:rsidR="0030188C" w:rsidRDefault="0030188C" w:rsidP="0030188C">
      <w:pPr>
        <w:pStyle w:val="a"/>
      </w:pPr>
      <w:r>
        <w:rPr>
          <w:rFonts w:hint="eastAsia"/>
        </w:rPr>
        <w:t xml:space="preserve">주요 지형 </w:t>
      </w:r>
      <w:proofErr w:type="gramStart"/>
      <w:r>
        <w:rPr>
          <w:rFonts w:hint="eastAsia"/>
        </w:rPr>
        <w:t xml:space="preserve">구성물 </w:t>
      </w:r>
      <w:r>
        <w:t>/</w:t>
      </w:r>
      <w:proofErr w:type="gramEnd"/>
      <w:r>
        <w:t xml:space="preserve"> </w:t>
      </w:r>
      <w:r>
        <w:rPr>
          <w:rFonts w:hint="eastAsia"/>
        </w:rPr>
        <w:t>바닥,</w:t>
      </w:r>
      <w:r>
        <w:t xml:space="preserve"> </w:t>
      </w:r>
      <w:r>
        <w:rPr>
          <w:rFonts w:hint="eastAsia"/>
        </w:rPr>
        <w:t>식물 등</w:t>
      </w:r>
    </w:p>
    <w:p w14:paraId="5AFBF06E" w14:textId="07F51853" w:rsidR="0030188C" w:rsidRDefault="0030188C" w:rsidP="0030188C">
      <w:pPr>
        <w:pStyle w:val="a"/>
      </w:pPr>
      <w:r>
        <w:rPr>
          <w:rFonts w:hint="eastAsia"/>
        </w:rPr>
        <w:t>주요 오브젝트</w:t>
      </w:r>
    </w:p>
    <w:p w14:paraId="60B2E2BF" w14:textId="559D9630" w:rsidR="0030188C" w:rsidRDefault="0030188C" w:rsidP="0030188C">
      <w:pPr>
        <w:pStyle w:val="a"/>
      </w:pPr>
      <w:r>
        <w:rPr>
          <w:rFonts w:hint="eastAsia"/>
        </w:rPr>
        <w:t>특징적 구조물</w:t>
      </w:r>
    </w:p>
    <w:p w14:paraId="1997A1A2" w14:textId="69207BE5" w:rsidR="0030188C" w:rsidRDefault="0030188C" w:rsidP="0030188C">
      <w:pPr>
        <w:pStyle w:val="a"/>
        <w:numPr>
          <w:ilvl w:val="0"/>
          <w:numId w:val="0"/>
        </w:numPr>
        <w:ind w:left="403" w:hanging="403"/>
      </w:pPr>
    </w:p>
    <w:p w14:paraId="1E3DFB4D" w14:textId="26DBA246" w:rsidR="0030188C" w:rsidRDefault="0030188C" w:rsidP="0030188C">
      <w:pPr>
        <w:pStyle w:val="2"/>
      </w:pPr>
      <w:r>
        <w:rPr>
          <w:rFonts w:hint="eastAsia"/>
        </w:rPr>
        <w:t>필드 게임 플레이 설정</w:t>
      </w:r>
    </w:p>
    <w:p w14:paraId="52ED1E03" w14:textId="38A55818" w:rsidR="0030188C" w:rsidRDefault="0030188C" w:rsidP="0030188C">
      <w:pPr>
        <w:pStyle w:val="a"/>
      </w:pPr>
      <w:r>
        <w:rPr>
          <w:rFonts w:hint="eastAsia"/>
        </w:rPr>
        <w:t>규모</w:t>
      </w:r>
    </w:p>
    <w:p w14:paraId="3A3164B7" w14:textId="0374A6B0" w:rsidR="0030188C" w:rsidRDefault="0030188C" w:rsidP="0030188C">
      <w:pPr>
        <w:pStyle w:val="a"/>
      </w:pPr>
      <w:r>
        <w:rPr>
          <w:rFonts w:hint="eastAsia"/>
        </w:rPr>
        <w:t>게임 플레이 시 역할</w:t>
      </w:r>
    </w:p>
    <w:p w14:paraId="2D2B5115" w14:textId="1D40C04C" w:rsidR="0030188C" w:rsidRDefault="0030188C" w:rsidP="0030188C">
      <w:pPr>
        <w:pStyle w:val="a"/>
      </w:pPr>
      <w:r>
        <w:rPr>
          <w:rFonts w:hint="eastAsia"/>
        </w:rPr>
        <w:t>주요 유저 체험 요소</w:t>
      </w:r>
    </w:p>
    <w:p w14:paraId="581DDC54" w14:textId="788DD909" w:rsidR="0030188C" w:rsidRDefault="0030188C" w:rsidP="0030188C">
      <w:pPr>
        <w:pStyle w:val="a"/>
      </w:pPr>
      <w:r>
        <w:rPr>
          <w:rFonts w:hint="eastAsia"/>
        </w:rPr>
        <w:t>연결되는 도시,</w:t>
      </w:r>
      <w:r>
        <w:t xml:space="preserve"> </w:t>
      </w:r>
      <w:r>
        <w:rPr>
          <w:rFonts w:hint="eastAsia"/>
        </w:rPr>
        <w:t>던전,</w:t>
      </w:r>
      <w:r>
        <w:t xml:space="preserve"> </w:t>
      </w:r>
      <w:r>
        <w:rPr>
          <w:rFonts w:hint="eastAsia"/>
        </w:rPr>
        <w:t>타 지역 및 이동 조건</w:t>
      </w:r>
    </w:p>
    <w:p w14:paraId="74CC2D32" w14:textId="4FB63143" w:rsidR="0030188C" w:rsidRDefault="0030188C" w:rsidP="0030188C">
      <w:pPr>
        <w:pStyle w:val="a"/>
      </w:pPr>
      <w:r>
        <w:rPr>
          <w:rFonts w:hint="eastAsia"/>
        </w:rPr>
        <w:t>주요 구획 구분</w:t>
      </w:r>
    </w:p>
    <w:p w14:paraId="1B8CC5C9" w14:textId="344FFE51" w:rsidR="0030188C" w:rsidRDefault="0030188C" w:rsidP="0030188C">
      <w:pPr>
        <w:pStyle w:val="a"/>
      </w:pPr>
      <w:r>
        <w:rPr>
          <w:rFonts w:hint="eastAsia"/>
        </w:rPr>
        <w:t>주요 구획 별 게임 플레이 컨셉</w:t>
      </w:r>
    </w:p>
    <w:p w14:paraId="7BDC4A01" w14:textId="1F174B2F" w:rsidR="0030188C" w:rsidRDefault="0030188C" w:rsidP="0030188C">
      <w:pPr>
        <w:pStyle w:val="a"/>
      </w:pPr>
      <w:r>
        <w:rPr>
          <w:rFonts w:hint="eastAsia"/>
        </w:rPr>
        <w:t>주요 구획 별 유저 레벨 구간,</w:t>
      </w:r>
      <w:r>
        <w:t xml:space="preserve"> </w:t>
      </w:r>
      <w:r>
        <w:rPr>
          <w:rFonts w:hint="eastAsia"/>
        </w:rPr>
        <w:t>적정 이용 인원,</w:t>
      </w:r>
      <w:r>
        <w:t xml:space="preserve"> </w:t>
      </w:r>
      <w:r>
        <w:rPr>
          <w:rFonts w:hint="eastAsia"/>
        </w:rPr>
        <w:t>회당 이용 시간</w:t>
      </w:r>
    </w:p>
    <w:p w14:paraId="3FE18F98" w14:textId="55DBCD95" w:rsidR="0030188C" w:rsidRDefault="0030188C" w:rsidP="0030188C">
      <w:pPr>
        <w:pStyle w:val="a"/>
      </w:pPr>
      <w:r>
        <w:rPr>
          <w:rFonts w:hint="eastAsia"/>
        </w:rPr>
        <w:t>주요 구획 별 몬스터 리스트 및 레벨</w:t>
      </w:r>
    </w:p>
    <w:p w14:paraId="6C6AB760" w14:textId="7AB1852B" w:rsidR="0030188C" w:rsidRDefault="0030188C" w:rsidP="0030188C">
      <w:pPr>
        <w:pStyle w:val="a"/>
      </w:pPr>
      <w:r>
        <w:rPr>
          <w:rFonts w:hint="eastAsia"/>
        </w:rPr>
        <w:t xml:space="preserve">주요 구획 별 </w:t>
      </w:r>
      <w:r>
        <w:t xml:space="preserve">NPC, </w:t>
      </w:r>
      <w:r>
        <w:rPr>
          <w:rFonts w:hint="eastAsia"/>
        </w:rPr>
        <w:t>퀘스트,</w:t>
      </w:r>
      <w:r>
        <w:t xml:space="preserve"> </w:t>
      </w:r>
      <w:r>
        <w:rPr>
          <w:rFonts w:hint="eastAsia"/>
        </w:rPr>
        <w:t>인터렉티브 오브젝트 배치</w:t>
      </w:r>
    </w:p>
    <w:p w14:paraId="074EC2FA" w14:textId="52DDE0E8" w:rsidR="0030188C" w:rsidRDefault="0030188C" w:rsidP="0030188C">
      <w:pPr>
        <w:pStyle w:val="a"/>
      </w:pPr>
      <w:r>
        <w:rPr>
          <w:rFonts w:hint="eastAsia"/>
        </w:rPr>
        <w:t>개략적인 구조도</w:t>
      </w:r>
    </w:p>
    <w:p w14:paraId="250A10B4" w14:textId="0E2F9CDD" w:rsidR="0030188C" w:rsidRDefault="0030188C" w:rsidP="0030188C">
      <w:pPr>
        <w:pStyle w:val="a"/>
        <w:numPr>
          <w:ilvl w:val="0"/>
          <w:numId w:val="0"/>
        </w:numPr>
        <w:ind w:left="403" w:hanging="403"/>
      </w:pPr>
    </w:p>
    <w:p w14:paraId="53A18B19" w14:textId="03D3E7C0" w:rsidR="0030188C" w:rsidRDefault="0014712E" w:rsidP="0030188C">
      <w:pPr>
        <w:pStyle w:val="2"/>
      </w:pPr>
      <w:r>
        <w:rPr>
          <w:rFonts w:hint="eastAsia"/>
        </w:rPr>
        <w:t>필드 레벨 디자인의 포인트</w:t>
      </w:r>
    </w:p>
    <w:p w14:paraId="736E6725" w14:textId="6EC6F301" w:rsidR="0014712E" w:rsidRDefault="0014712E" w:rsidP="0014712E">
      <w:pPr>
        <w:pStyle w:val="a"/>
      </w:pPr>
      <w:r>
        <w:rPr>
          <w:rFonts w:hint="eastAsia"/>
        </w:rPr>
        <w:t>필드의 각 구획 간 이동을 제한하는 요소 설정</w:t>
      </w:r>
    </w:p>
    <w:p w14:paraId="616568B2" w14:textId="43D10DDA" w:rsidR="0014712E" w:rsidRDefault="0014712E" w:rsidP="0014712E">
      <w:pPr>
        <w:pStyle w:val="7"/>
        <w:ind w:left="400"/>
      </w:pPr>
      <w:r>
        <w:rPr>
          <w:rFonts w:hint="eastAsia"/>
        </w:rPr>
        <w:t>지리적 분리,</w:t>
      </w:r>
      <w:r>
        <w:t xml:space="preserve"> </w:t>
      </w:r>
      <w:r>
        <w:rPr>
          <w:rFonts w:hint="eastAsia"/>
        </w:rPr>
        <w:t>강력한 몬스터,</w:t>
      </w:r>
      <w:r>
        <w:t xml:space="preserve"> </w:t>
      </w:r>
      <w:r>
        <w:rPr>
          <w:rFonts w:hint="eastAsia"/>
        </w:rPr>
        <w:t>열쇠,</w:t>
      </w:r>
      <w:r>
        <w:t xml:space="preserve"> </w:t>
      </w:r>
      <w:r>
        <w:rPr>
          <w:rFonts w:hint="eastAsia"/>
        </w:rPr>
        <w:t>날아다니는 펫 탑승 필요 등</w:t>
      </w:r>
    </w:p>
    <w:p w14:paraId="460D4B26" w14:textId="743A79C8" w:rsidR="0014712E" w:rsidRDefault="0014712E" w:rsidP="0014712E">
      <w:pPr>
        <w:pStyle w:val="a"/>
      </w:pPr>
      <w:r>
        <w:rPr>
          <w:rFonts w:hint="eastAsia"/>
        </w:rPr>
        <w:t>이동 구획과 정지 구획의 명확한 설정</w:t>
      </w:r>
    </w:p>
    <w:p w14:paraId="025EDAD5" w14:textId="4E7BCF0D" w:rsidR="0014712E" w:rsidRDefault="0014712E" w:rsidP="0014712E">
      <w:pPr>
        <w:pStyle w:val="a"/>
      </w:pPr>
      <w:r>
        <w:rPr>
          <w:rFonts w:hint="eastAsia"/>
        </w:rPr>
        <w:t>퀘스트 동선의 타당성 검토</w:t>
      </w:r>
    </w:p>
    <w:p w14:paraId="7EC31224" w14:textId="7D8A39EE" w:rsidR="0014712E" w:rsidRDefault="0014712E" w:rsidP="0014712E">
      <w:pPr>
        <w:pStyle w:val="7"/>
        <w:ind w:left="400"/>
      </w:pPr>
      <w:r>
        <w:rPr>
          <w:rFonts w:hint="eastAsia"/>
        </w:rPr>
        <w:t>동선의 길이,</w:t>
      </w:r>
      <w:r>
        <w:t xml:space="preserve"> </w:t>
      </w:r>
      <w:r>
        <w:rPr>
          <w:rFonts w:hint="eastAsia"/>
        </w:rPr>
        <w:t>동선 중간에 해당 레벨에 적합하지 않은 위험 지역 통과 등</w:t>
      </w:r>
    </w:p>
    <w:p w14:paraId="3ADD5181" w14:textId="7A582368" w:rsidR="0014712E" w:rsidRDefault="0014712E" w:rsidP="0014712E">
      <w:pPr>
        <w:pStyle w:val="a"/>
      </w:pPr>
      <w:r>
        <w:rPr>
          <w:rFonts w:hint="eastAsia"/>
        </w:rPr>
        <w:t>사냥 동선의 타당성 검토</w:t>
      </w:r>
    </w:p>
    <w:p w14:paraId="22534E56" w14:textId="18E323C8" w:rsidR="0014712E" w:rsidRPr="0014712E" w:rsidRDefault="0014712E" w:rsidP="0014712E">
      <w:pPr>
        <w:pStyle w:val="7"/>
        <w:ind w:left="400"/>
        <w:rPr>
          <w:rFonts w:eastAsiaTheme="majorEastAsia"/>
        </w:rPr>
      </w:pPr>
      <w:r>
        <w:rPr>
          <w:rFonts w:hint="eastAsia"/>
        </w:rPr>
        <w:t xml:space="preserve">사냥터 </w:t>
      </w:r>
      <w:r>
        <w:t xml:space="preserve">↔ </w:t>
      </w:r>
      <w:r>
        <w:rPr>
          <w:rFonts w:hint="eastAsia"/>
        </w:rPr>
        <w:t>마을(혹은 정비가 가능한 야영지 등</w:t>
      </w:r>
      <w:r>
        <w:t>)</w:t>
      </w:r>
      <w:r>
        <w:rPr>
          <w:rFonts w:hint="eastAsia"/>
        </w:rPr>
        <w:t>의 동선 및 이동 거리,</w:t>
      </w:r>
      <w:r>
        <w:t xml:space="preserve"> </w:t>
      </w:r>
      <w:r>
        <w:rPr>
          <w:rFonts w:hint="eastAsia"/>
        </w:rPr>
        <w:t>이동 빈도</w:t>
      </w:r>
    </w:p>
    <w:p w14:paraId="5CE07DA8" w14:textId="0E5CDDE4" w:rsidR="0014712E" w:rsidRPr="0014712E" w:rsidRDefault="0014712E" w:rsidP="0014712E">
      <w:pPr>
        <w:pStyle w:val="a"/>
      </w:pPr>
      <w:proofErr w:type="spellStart"/>
      <w:r>
        <w:rPr>
          <w:rFonts w:eastAsiaTheme="majorHAnsi" w:hint="eastAsia"/>
        </w:rPr>
        <w:t>맵의</w:t>
      </w:r>
      <w:proofErr w:type="spellEnd"/>
      <w:r>
        <w:rPr>
          <w:rFonts w:eastAsiaTheme="majorHAnsi" w:hint="eastAsia"/>
        </w:rPr>
        <w:t xml:space="preserve"> 전반적인 활용성</w:t>
      </w:r>
    </w:p>
    <w:p w14:paraId="1BB92A9A" w14:textId="5A4EF263" w:rsidR="0014712E" w:rsidRPr="0014712E" w:rsidRDefault="0014712E" w:rsidP="0014712E">
      <w:pPr>
        <w:pStyle w:val="7"/>
        <w:ind w:left="400"/>
        <w:rPr>
          <w:rFonts w:eastAsiaTheme="majorEastAsia"/>
        </w:rPr>
      </w:pPr>
      <w:r>
        <w:rPr>
          <w:rFonts w:hint="eastAsia"/>
        </w:rPr>
        <w:t>쓰이지 않아 버려지거나,</w:t>
      </w:r>
      <w:r>
        <w:t xml:space="preserve"> </w:t>
      </w:r>
      <w:r>
        <w:rPr>
          <w:rFonts w:hint="eastAsia"/>
        </w:rPr>
        <w:t>반대로 너무 유저가 몰리는 부분은 없는지 체크</w:t>
      </w:r>
    </w:p>
    <w:p w14:paraId="21B5A33F" w14:textId="25C5A240" w:rsidR="0014712E" w:rsidRPr="0014712E" w:rsidRDefault="0014712E" w:rsidP="0014712E">
      <w:pPr>
        <w:pStyle w:val="a"/>
      </w:pPr>
      <w:r>
        <w:rPr>
          <w:rFonts w:eastAsiaTheme="majorHAnsi" w:hint="eastAsia"/>
        </w:rPr>
        <w:t>길 찾기</w:t>
      </w:r>
    </w:p>
    <w:p w14:paraId="29EE4B2A" w14:textId="75AB4CC1" w:rsidR="000E137A" w:rsidRDefault="0014712E" w:rsidP="0014712E">
      <w:pPr>
        <w:pStyle w:val="7"/>
        <w:ind w:left="400"/>
      </w:pPr>
      <w:r>
        <w:rPr>
          <w:rFonts w:hint="eastAsia"/>
        </w:rPr>
        <w:t>유저가 특정 구획을 찾지 못해 헤매지 않는지, 유저가 현재 위치에 안전 지역을 잘 찾아갈 수 있는지 등을 체크</w:t>
      </w:r>
    </w:p>
    <w:p w14:paraId="47AC749C" w14:textId="77777777" w:rsidR="000E137A" w:rsidRDefault="000E137A">
      <w:pPr>
        <w:widowControl/>
        <w:wordWrap/>
        <w:autoSpaceDE/>
        <w:autoSpaceDN/>
        <w:rPr>
          <w:spacing w:val="-20"/>
          <w:sz w:val="18"/>
        </w:rPr>
      </w:pPr>
      <w:r>
        <w:br w:type="page"/>
      </w:r>
    </w:p>
    <w:p w14:paraId="0D28EA25" w14:textId="3F7C0A30" w:rsidR="0014712E" w:rsidRDefault="000E137A" w:rsidP="000E137A">
      <w:pPr>
        <w:pStyle w:val="4"/>
      </w:pPr>
      <w:r>
        <w:lastRenderedPageBreak/>
        <w:t>“</w:t>
      </w:r>
      <w:r>
        <w:rPr>
          <w:rFonts w:hint="eastAsia"/>
        </w:rPr>
        <w:t>던전 디자인</w:t>
      </w:r>
      <w:r>
        <w:t>”</w:t>
      </w:r>
    </w:p>
    <w:p w14:paraId="149FA304" w14:textId="77777777" w:rsidR="000E137A" w:rsidRPr="000E137A" w:rsidRDefault="000E137A" w:rsidP="000E137A">
      <w:pPr>
        <w:pStyle w:val="a"/>
        <w:numPr>
          <w:ilvl w:val="0"/>
          <w:numId w:val="0"/>
        </w:numPr>
        <w:ind w:left="403" w:hanging="403"/>
      </w:pPr>
    </w:p>
    <w:p w14:paraId="5BC8C009" w14:textId="2D475F3F" w:rsidR="000E137A" w:rsidRDefault="000E137A" w:rsidP="000E137A">
      <w:pPr>
        <w:pStyle w:val="2"/>
      </w:pPr>
      <w:r>
        <w:rPr>
          <w:rFonts w:hint="eastAsia"/>
        </w:rPr>
        <w:t>던전의 기능</w:t>
      </w:r>
    </w:p>
    <w:p w14:paraId="261DBE4B" w14:textId="031660ED" w:rsidR="000E137A" w:rsidRDefault="000E137A" w:rsidP="000E137A">
      <w:pPr>
        <w:pStyle w:val="a"/>
      </w:pPr>
      <w:r>
        <w:rPr>
          <w:rFonts w:hint="eastAsia"/>
        </w:rPr>
        <w:t>유저 체험을 전달하는 대상의 규모를 제한</w:t>
      </w:r>
    </w:p>
    <w:p w14:paraId="0C912703" w14:textId="58C5DE74" w:rsidR="000E137A" w:rsidRPr="00CC6C40" w:rsidRDefault="000E137A" w:rsidP="000E137A">
      <w:pPr>
        <w:pStyle w:val="a"/>
      </w:pPr>
      <w:r>
        <w:rPr>
          <w:rFonts w:hint="eastAsia"/>
        </w:rPr>
        <w:t>입장</w:t>
      </w:r>
      <w:r>
        <w:t xml:space="preserve">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진행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>퇴장의 구조를 통해 스토리적,</w:t>
      </w:r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게임 플레이적으로</w:t>
      </w:r>
      <w:r w:rsidR="00CC6C40"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 xml:space="preserve">더욱 </w:t>
      </w:r>
      <w:proofErr w:type="spellStart"/>
      <w:r w:rsidR="00CC6C40">
        <w:rPr>
          <w:rFonts w:eastAsiaTheme="majorHAnsi" w:hint="eastAsia"/>
        </w:rPr>
        <w:t>깊이있는</w:t>
      </w:r>
      <w:proofErr w:type="spellEnd"/>
      <w:r w:rsidR="00CC6C40">
        <w:rPr>
          <w:rFonts w:eastAsiaTheme="majorHAnsi" w:hint="eastAsia"/>
        </w:rPr>
        <w:t xml:space="preserve"> 체험 제공</w:t>
      </w:r>
    </w:p>
    <w:p w14:paraId="39F3DD7C" w14:textId="5B84B39D" w:rsidR="00CC6C40" w:rsidRDefault="00CC6C40" w:rsidP="00CC6C40">
      <w:pPr>
        <w:pStyle w:val="a"/>
        <w:numPr>
          <w:ilvl w:val="0"/>
          <w:numId w:val="0"/>
        </w:numPr>
        <w:ind w:left="403" w:hanging="403"/>
        <w:rPr>
          <w:rFonts w:eastAsiaTheme="majorHAnsi"/>
        </w:rPr>
      </w:pPr>
    </w:p>
    <w:p w14:paraId="0CEB7883" w14:textId="11071F96" w:rsidR="00CC6C40" w:rsidRDefault="002324C5" w:rsidP="00CC6C40">
      <w:pPr>
        <w:pStyle w:val="2"/>
      </w:pPr>
      <w:r>
        <w:rPr>
          <w:rFonts w:hint="eastAsia"/>
        </w:rPr>
        <w:t>던전 시나리오 설정</w:t>
      </w:r>
    </w:p>
    <w:p w14:paraId="59537E14" w14:textId="74E82241" w:rsidR="002324C5" w:rsidRDefault="002324C5" w:rsidP="002324C5">
      <w:pPr>
        <w:pStyle w:val="a"/>
      </w:pPr>
      <w:proofErr w:type="spellStart"/>
      <w:r>
        <w:rPr>
          <w:rFonts w:hint="eastAsia"/>
        </w:rPr>
        <w:t>던전명</w:t>
      </w:r>
      <w:proofErr w:type="spellEnd"/>
    </w:p>
    <w:p w14:paraId="08771B6A" w14:textId="5423E041" w:rsidR="002324C5" w:rsidRDefault="002324C5" w:rsidP="002324C5">
      <w:pPr>
        <w:pStyle w:val="a"/>
      </w:pPr>
      <w:r>
        <w:rPr>
          <w:rFonts w:hint="eastAsia"/>
        </w:rPr>
        <w:t>배경 스토리</w:t>
      </w:r>
    </w:p>
    <w:p w14:paraId="7F5F0FF3" w14:textId="3631628B" w:rsidR="002324C5" w:rsidRDefault="002324C5" w:rsidP="002324C5">
      <w:pPr>
        <w:pStyle w:val="a"/>
      </w:pPr>
      <w:r>
        <w:rPr>
          <w:rFonts w:hint="eastAsia"/>
        </w:rPr>
        <w:t>지리적 구조</w:t>
      </w:r>
    </w:p>
    <w:p w14:paraId="1F9E4B42" w14:textId="61DB723F" w:rsidR="002324C5" w:rsidRDefault="002324C5" w:rsidP="002324C5">
      <w:pPr>
        <w:pStyle w:val="a"/>
      </w:pPr>
      <w:r>
        <w:rPr>
          <w:rFonts w:hint="eastAsia"/>
        </w:rPr>
        <w:t>주요 구조물</w:t>
      </w:r>
    </w:p>
    <w:p w14:paraId="3ABAD6BE" w14:textId="403F4C46" w:rsidR="002324C5" w:rsidRDefault="002324C5" w:rsidP="002324C5">
      <w:pPr>
        <w:pStyle w:val="a"/>
      </w:pPr>
      <w:r>
        <w:rPr>
          <w:rFonts w:hint="eastAsia"/>
        </w:rPr>
        <w:t>주요 등장 몬스터</w:t>
      </w:r>
    </w:p>
    <w:p w14:paraId="575DF9DC" w14:textId="11F09FDF" w:rsidR="002324C5" w:rsidRDefault="002324C5" w:rsidP="002324C5">
      <w:pPr>
        <w:pStyle w:val="a"/>
      </w:pPr>
      <w:r>
        <w:rPr>
          <w:rFonts w:hint="eastAsia"/>
        </w:rPr>
        <w:t>주요 연관 스토리갈등 요소 베스트</w:t>
      </w:r>
    </w:p>
    <w:p w14:paraId="72C96124" w14:textId="32A09F22" w:rsidR="002324C5" w:rsidRDefault="002324C5" w:rsidP="002324C5">
      <w:pPr>
        <w:pStyle w:val="a"/>
        <w:numPr>
          <w:ilvl w:val="0"/>
          <w:numId w:val="0"/>
        </w:numPr>
        <w:ind w:left="403" w:hanging="403"/>
      </w:pPr>
    </w:p>
    <w:p w14:paraId="5705BB55" w14:textId="0A8D08D3" w:rsidR="002324C5" w:rsidRDefault="00651F4B" w:rsidP="002324C5">
      <w:pPr>
        <w:pStyle w:val="2"/>
      </w:pPr>
      <w:r>
        <w:rPr>
          <w:rFonts w:hint="eastAsia"/>
        </w:rPr>
        <w:t>던전의 비주얼 요소 설정</w:t>
      </w:r>
    </w:p>
    <w:p w14:paraId="5F982B71" w14:textId="09E94F09" w:rsidR="00651F4B" w:rsidRDefault="00651F4B" w:rsidP="00651F4B">
      <w:pPr>
        <w:pStyle w:val="a"/>
      </w:pPr>
      <w:r>
        <w:rPr>
          <w:rFonts w:hint="eastAsia"/>
        </w:rPr>
        <w:t xml:space="preserve">도시와 마찬가지로 지역 별 비주얼 요소를 </w:t>
      </w:r>
      <w:proofErr w:type="spellStart"/>
      <w:r>
        <w:rPr>
          <w:rFonts w:hint="eastAsia"/>
        </w:rPr>
        <w:t>디테일하게</w:t>
      </w:r>
      <w:proofErr w:type="spellEnd"/>
      <w:r>
        <w:rPr>
          <w:rFonts w:hint="eastAsia"/>
        </w:rPr>
        <w:t xml:space="preserve"> 정리</w:t>
      </w:r>
    </w:p>
    <w:p w14:paraId="5689B88D" w14:textId="4CEA822A" w:rsidR="00651F4B" w:rsidRDefault="00651F4B" w:rsidP="00651F4B">
      <w:pPr>
        <w:pStyle w:val="a"/>
      </w:pPr>
      <w:r>
        <w:rPr>
          <w:rFonts w:hint="eastAsia"/>
        </w:rPr>
        <w:t>대표 이미지</w:t>
      </w:r>
    </w:p>
    <w:p w14:paraId="5B907593" w14:textId="7601A481" w:rsidR="00651F4B" w:rsidRDefault="00651F4B" w:rsidP="00651F4B">
      <w:pPr>
        <w:pStyle w:val="a"/>
      </w:pPr>
      <w:r>
        <w:rPr>
          <w:rFonts w:hint="eastAsia"/>
        </w:rPr>
        <w:t>시각적 테마</w:t>
      </w:r>
    </w:p>
    <w:p w14:paraId="60E0691C" w14:textId="7770D27F" w:rsidR="00651F4B" w:rsidRDefault="00651F4B" w:rsidP="00651F4B">
      <w:pPr>
        <w:pStyle w:val="a"/>
      </w:pPr>
      <w:r>
        <w:rPr>
          <w:rFonts w:hint="eastAsia"/>
        </w:rPr>
        <w:t xml:space="preserve">주요 지형 </w:t>
      </w:r>
      <w:proofErr w:type="gramStart"/>
      <w:r>
        <w:rPr>
          <w:rFonts w:hint="eastAsia"/>
        </w:rPr>
        <w:t xml:space="preserve">구성물 </w:t>
      </w:r>
      <w:r>
        <w:t>/</w:t>
      </w:r>
      <w:proofErr w:type="gramEnd"/>
      <w:r>
        <w:t xml:space="preserve"> </w:t>
      </w:r>
      <w:r>
        <w:rPr>
          <w:rFonts w:hint="eastAsia"/>
        </w:rPr>
        <w:t>바닥 벽 등</w:t>
      </w:r>
    </w:p>
    <w:p w14:paraId="3E48406E" w14:textId="089DD107" w:rsidR="00651F4B" w:rsidRDefault="00651F4B" w:rsidP="00651F4B">
      <w:pPr>
        <w:pStyle w:val="a"/>
      </w:pPr>
      <w:r>
        <w:rPr>
          <w:rFonts w:hint="eastAsia"/>
        </w:rPr>
        <w:t>주요 오브젝트</w:t>
      </w:r>
    </w:p>
    <w:p w14:paraId="2968A47B" w14:textId="4EB3F0A1" w:rsidR="00651F4B" w:rsidRDefault="00651F4B" w:rsidP="00651F4B">
      <w:pPr>
        <w:pStyle w:val="a"/>
      </w:pPr>
      <w:r>
        <w:rPr>
          <w:rFonts w:hint="eastAsia"/>
        </w:rPr>
        <w:t>특징적 구조물</w:t>
      </w:r>
    </w:p>
    <w:p w14:paraId="04C4DB87" w14:textId="0F267A73" w:rsidR="00651F4B" w:rsidRDefault="00651F4B" w:rsidP="00651F4B">
      <w:pPr>
        <w:pStyle w:val="a"/>
        <w:numPr>
          <w:ilvl w:val="0"/>
          <w:numId w:val="0"/>
        </w:numPr>
        <w:ind w:left="403" w:hanging="403"/>
      </w:pPr>
    </w:p>
    <w:p w14:paraId="52344E4A" w14:textId="737E876B" w:rsidR="00651F4B" w:rsidRDefault="00D47620" w:rsidP="00651F4B">
      <w:pPr>
        <w:pStyle w:val="2"/>
      </w:pPr>
      <w:r>
        <w:rPr>
          <w:rFonts w:hint="eastAsia"/>
        </w:rPr>
        <w:t>던전 게임의 플레이 설정</w:t>
      </w:r>
    </w:p>
    <w:p w14:paraId="2C8BE8EA" w14:textId="26E6B4CD" w:rsidR="00D47620" w:rsidRDefault="00D47620" w:rsidP="00D47620">
      <w:pPr>
        <w:pStyle w:val="a"/>
      </w:pPr>
      <w:r>
        <w:rPr>
          <w:rFonts w:hint="eastAsia"/>
        </w:rPr>
        <w:t>규모</w:t>
      </w:r>
    </w:p>
    <w:p w14:paraId="7BB2ED04" w14:textId="383FE5C4" w:rsidR="00D47620" w:rsidRDefault="00D47620" w:rsidP="00D47620">
      <w:pPr>
        <w:pStyle w:val="a"/>
      </w:pPr>
      <w:r>
        <w:rPr>
          <w:rFonts w:hint="eastAsia"/>
        </w:rPr>
        <w:t xml:space="preserve">기본 </w:t>
      </w:r>
      <w:proofErr w:type="gramStart"/>
      <w:r>
        <w:rPr>
          <w:rFonts w:hint="eastAsia"/>
        </w:rPr>
        <w:t xml:space="preserve">용도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공용 </w:t>
      </w:r>
      <w:r>
        <w:t xml:space="preserve">or </w:t>
      </w:r>
      <w:r>
        <w:rPr>
          <w:rFonts w:hint="eastAsia"/>
        </w:rPr>
        <w:t>인스턴스,</w:t>
      </w:r>
      <w:r>
        <w:t xml:space="preserve"> 1</w:t>
      </w:r>
      <w:r>
        <w:rPr>
          <w:rFonts w:hint="eastAsia"/>
        </w:rPr>
        <w:t>인용,</w:t>
      </w:r>
      <w:r>
        <w:t xml:space="preserve"> </w:t>
      </w:r>
      <w:proofErr w:type="spellStart"/>
      <w:r>
        <w:rPr>
          <w:rFonts w:hint="eastAsia"/>
        </w:rPr>
        <w:t>파티용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레이</w:t>
      </w:r>
      <w:r w:rsidR="006D2D0E">
        <w:rPr>
          <w:rFonts w:hint="eastAsia"/>
        </w:rPr>
        <w:t>드</w:t>
      </w:r>
      <w:r>
        <w:rPr>
          <w:rFonts w:hint="eastAsia"/>
        </w:rPr>
        <w:t>용</w:t>
      </w:r>
      <w:proofErr w:type="spellEnd"/>
      <w:r>
        <w:rPr>
          <w:rFonts w:hint="eastAsia"/>
        </w:rPr>
        <w:t xml:space="preserve"> 등</w:t>
      </w:r>
    </w:p>
    <w:p w14:paraId="5BB9D64B" w14:textId="6B7FDC13" w:rsidR="00D47620" w:rsidRDefault="00D47620" w:rsidP="00D47620">
      <w:pPr>
        <w:pStyle w:val="a"/>
      </w:pPr>
      <w:r>
        <w:rPr>
          <w:rFonts w:hint="eastAsia"/>
        </w:rPr>
        <w:t>게임 플레이 시 역할</w:t>
      </w:r>
    </w:p>
    <w:p w14:paraId="232AA2CA" w14:textId="3BE8BF5B" w:rsidR="00D47620" w:rsidRDefault="00D47620" w:rsidP="00D47620">
      <w:pPr>
        <w:pStyle w:val="a"/>
      </w:pPr>
      <w:r>
        <w:rPr>
          <w:rFonts w:hint="eastAsia"/>
        </w:rPr>
        <w:t>주요 유저 체험 요소</w:t>
      </w:r>
    </w:p>
    <w:p w14:paraId="6B01CCCA" w14:textId="54C2614E" w:rsidR="00D47620" w:rsidRDefault="00D47620" w:rsidP="00D47620">
      <w:pPr>
        <w:pStyle w:val="a"/>
      </w:pPr>
      <w:r>
        <w:rPr>
          <w:rFonts w:hint="eastAsia"/>
        </w:rPr>
        <w:t>기본 진행(입장,</w:t>
      </w:r>
      <w:r>
        <w:t xml:space="preserve"> </w:t>
      </w:r>
      <w:r>
        <w:rPr>
          <w:rFonts w:hint="eastAsia"/>
        </w:rPr>
        <w:t>진행,</w:t>
      </w:r>
      <w:r>
        <w:t xml:space="preserve"> </w:t>
      </w:r>
      <w:r>
        <w:rPr>
          <w:rFonts w:hint="eastAsia"/>
        </w:rPr>
        <w:t>퇴장</w:t>
      </w:r>
      <w:r>
        <w:t xml:space="preserve">) </w:t>
      </w:r>
      <w:r>
        <w:rPr>
          <w:rFonts w:hint="eastAsia"/>
        </w:rPr>
        <w:t>및 진행에 따른 구획 구분</w:t>
      </w:r>
    </w:p>
    <w:p w14:paraId="401BCD05" w14:textId="3A0D2F2C" w:rsidR="00D47620" w:rsidRDefault="00D47620" w:rsidP="00D47620">
      <w:pPr>
        <w:pStyle w:val="a"/>
      </w:pPr>
      <w:r>
        <w:rPr>
          <w:rFonts w:hint="eastAsia"/>
        </w:rPr>
        <w:t>주요 구획 별 게</w:t>
      </w:r>
      <w:r w:rsidR="006D2D0E">
        <w:rPr>
          <w:rFonts w:hint="eastAsia"/>
        </w:rPr>
        <w:t>임</w:t>
      </w:r>
      <w:r>
        <w:rPr>
          <w:rFonts w:hint="eastAsia"/>
        </w:rPr>
        <w:t xml:space="preserve"> 플레이 컨셉</w:t>
      </w:r>
    </w:p>
    <w:p w14:paraId="6CC632FB" w14:textId="7DC83F68" w:rsidR="00D47620" w:rsidRDefault="00D47620" w:rsidP="00D47620">
      <w:pPr>
        <w:pStyle w:val="a"/>
      </w:pPr>
      <w:r>
        <w:rPr>
          <w:rFonts w:hint="eastAsia"/>
        </w:rPr>
        <w:t>주요 구획 별 유저 레벨 구간,</w:t>
      </w:r>
      <w:r>
        <w:t xml:space="preserve"> </w:t>
      </w:r>
      <w:r>
        <w:rPr>
          <w:rFonts w:hint="eastAsia"/>
        </w:rPr>
        <w:t>적정 이용 인원,</w:t>
      </w:r>
      <w:r>
        <w:t xml:space="preserve"> </w:t>
      </w:r>
      <w:r>
        <w:rPr>
          <w:rFonts w:hint="eastAsia"/>
        </w:rPr>
        <w:t>회당 이용 시간</w:t>
      </w:r>
    </w:p>
    <w:p w14:paraId="06357A09" w14:textId="6F5C442D" w:rsidR="00D47620" w:rsidRDefault="00D47620" w:rsidP="00D47620">
      <w:pPr>
        <w:pStyle w:val="a"/>
      </w:pPr>
      <w:r>
        <w:rPr>
          <w:rFonts w:hint="eastAsia"/>
        </w:rPr>
        <w:t>주요 구획 별 몬스터 리스트 및 레벨</w:t>
      </w:r>
    </w:p>
    <w:p w14:paraId="41B07519" w14:textId="5D0B94B8" w:rsidR="00D47620" w:rsidRDefault="00D47620" w:rsidP="00D47620">
      <w:pPr>
        <w:pStyle w:val="a"/>
      </w:pPr>
      <w:r>
        <w:rPr>
          <w:rFonts w:hint="eastAsia"/>
        </w:rPr>
        <w:t xml:space="preserve">주요 구획 별 </w:t>
      </w:r>
      <w:r>
        <w:t xml:space="preserve">NPC, </w:t>
      </w:r>
      <w:r>
        <w:rPr>
          <w:rFonts w:hint="eastAsia"/>
        </w:rPr>
        <w:t>퀘스트,</w:t>
      </w:r>
      <w:r>
        <w:t xml:space="preserve"> </w:t>
      </w:r>
      <w:r>
        <w:rPr>
          <w:rFonts w:hint="eastAsia"/>
        </w:rPr>
        <w:t>인터렉티브 오브젝트 배치</w:t>
      </w:r>
    </w:p>
    <w:p w14:paraId="20552ED0" w14:textId="276D141F" w:rsidR="00D47620" w:rsidRDefault="00D47620" w:rsidP="00D47620">
      <w:pPr>
        <w:pStyle w:val="a"/>
      </w:pPr>
      <w:r>
        <w:rPr>
          <w:rFonts w:hint="eastAsia"/>
        </w:rPr>
        <w:t>개략적인 구조물</w:t>
      </w:r>
    </w:p>
    <w:p w14:paraId="7BFB0214" w14:textId="36643DA7" w:rsidR="00F473CE" w:rsidRDefault="00F473CE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75F7671" w14:textId="51ADA1AF" w:rsidR="00D47620" w:rsidRDefault="00F473CE" w:rsidP="00B929F4">
      <w:pPr>
        <w:pStyle w:val="2"/>
      </w:pPr>
      <w:r>
        <w:rPr>
          <w:rFonts w:hint="eastAsia"/>
        </w:rPr>
        <w:lastRenderedPageBreak/>
        <w:t>던전 레벨 디자인의 포인트</w:t>
      </w:r>
    </w:p>
    <w:p w14:paraId="0D20A386" w14:textId="198E1CF6" w:rsidR="00F473CE" w:rsidRDefault="00F473CE" w:rsidP="00F473CE">
      <w:pPr>
        <w:pStyle w:val="a"/>
      </w:pPr>
      <w:r>
        <w:rPr>
          <w:rFonts w:hint="eastAsia"/>
        </w:rPr>
        <w:t>인스턴스 던전은 해당 던전의 컨셉이 확실하고 단순 사냥이 아닌 다양한 게임 요소가 던전 안에 들어가야 함</w:t>
      </w:r>
    </w:p>
    <w:p w14:paraId="7BF9D0D8" w14:textId="680440A1" w:rsidR="00F473CE" w:rsidRDefault="00F473CE" w:rsidP="00F473CE">
      <w:pPr>
        <w:pStyle w:val="a"/>
      </w:pPr>
      <w:r>
        <w:rPr>
          <w:rFonts w:hint="eastAsia"/>
        </w:rPr>
        <w:t>의미 없는 막다른 골목은 무조건 제거</w:t>
      </w:r>
    </w:p>
    <w:p w14:paraId="0630609F" w14:textId="500AAFF5" w:rsidR="00F473CE" w:rsidRDefault="00F473CE" w:rsidP="00F473CE">
      <w:pPr>
        <w:pStyle w:val="a"/>
      </w:pPr>
      <w:r>
        <w:rPr>
          <w:rFonts w:hint="eastAsia"/>
        </w:rPr>
        <w:t>길을 잃지 않으려 이정표 역할을 하는 적절한 지형,</w:t>
      </w:r>
      <w:r>
        <w:t xml:space="preserve"> </w:t>
      </w:r>
      <w:r>
        <w:rPr>
          <w:rFonts w:hint="eastAsia"/>
        </w:rPr>
        <w:t>구조물의 배치</w:t>
      </w:r>
    </w:p>
    <w:p w14:paraId="450D324E" w14:textId="7BA14180" w:rsidR="00F473CE" w:rsidRDefault="00F473CE" w:rsidP="00F473CE">
      <w:pPr>
        <w:pStyle w:val="7"/>
        <w:ind w:left="400"/>
      </w:pPr>
      <w:r>
        <w:rPr>
          <w:rFonts w:hint="eastAsia"/>
        </w:rPr>
        <w:t>어느 골목으로 들어가든 모양이 비슷비슷한 설계는 최악</w:t>
      </w:r>
    </w:p>
    <w:p w14:paraId="745AD61D" w14:textId="400DDDD4" w:rsidR="00F473CE" w:rsidRDefault="00F473CE" w:rsidP="00F473CE">
      <w:pPr>
        <w:pStyle w:val="a"/>
      </w:pPr>
      <w:r>
        <w:rPr>
          <w:rFonts w:hint="eastAsia"/>
        </w:rPr>
        <w:t>적절한 층의 구분</w:t>
      </w:r>
    </w:p>
    <w:p w14:paraId="6F03E647" w14:textId="21825F36" w:rsidR="00F473CE" w:rsidRDefault="00F473CE" w:rsidP="00F473CE">
      <w:pPr>
        <w:pStyle w:val="7"/>
        <w:ind w:left="400"/>
      </w:pPr>
      <w:r>
        <w:rPr>
          <w:rFonts w:hint="eastAsia"/>
        </w:rPr>
        <w:t>너무 긴 하나의 던전은 유저를 지치게 한다</w:t>
      </w:r>
    </w:p>
    <w:p w14:paraId="2091BF15" w14:textId="5D1FF357" w:rsidR="00F473CE" w:rsidRDefault="00F473CE" w:rsidP="00F473CE">
      <w:pPr>
        <w:pStyle w:val="a"/>
      </w:pPr>
      <w:r>
        <w:rPr>
          <w:rFonts w:hint="eastAsia"/>
        </w:rPr>
        <w:t>던전 안에도 안전 지대는 필요함</w:t>
      </w:r>
    </w:p>
    <w:p w14:paraId="2DC73157" w14:textId="16DDAAD5" w:rsidR="00F473CE" w:rsidRDefault="00F473CE" w:rsidP="00F473CE">
      <w:pPr>
        <w:pStyle w:val="7"/>
        <w:ind w:left="400"/>
      </w:pPr>
      <w:r>
        <w:rPr>
          <w:rFonts w:hint="eastAsia"/>
        </w:rPr>
        <w:t>각 층의 입구 등</w:t>
      </w:r>
    </w:p>
    <w:p w14:paraId="59F80BEC" w14:textId="241EE18D" w:rsidR="00426595" w:rsidRDefault="00F473CE" w:rsidP="00B67457">
      <w:pPr>
        <w:pStyle w:val="a"/>
      </w:pPr>
      <w:r>
        <w:rPr>
          <w:rFonts w:hint="eastAsia"/>
        </w:rPr>
        <w:t xml:space="preserve">보스 전투는 충분한 마음의 준비와 정비가 이루어 진 후에 </w:t>
      </w:r>
      <w:proofErr w:type="gramStart"/>
      <w:r>
        <w:rPr>
          <w:rFonts w:hint="eastAsia"/>
        </w:rPr>
        <w:t>진행</w:t>
      </w:r>
      <w:r w:rsidR="00082A5F">
        <w:rPr>
          <w:rFonts w:hint="eastAsia"/>
        </w:rPr>
        <w:t xml:space="preserve"> 될</w:t>
      </w:r>
      <w:proofErr w:type="gramEnd"/>
      <w:r w:rsidR="00082A5F">
        <w:rPr>
          <w:rFonts w:hint="eastAsia"/>
        </w:rPr>
        <w:t xml:space="preserve"> 수 있도록 설계</w:t>
      </w:r>
    </w:p>
    <w:p w14:paraId="1A034D9B" w14:textId="0BC4E6B7" w:rsidR="00426595" w:rsidRDefault="00426595">
      <w:pPr>
        <w:widowControl/>
        <w:wordWrap/>
        <w:autoSpaceDE/>
        <w:autoSpaceDN/>
      </w:pPr>
      <w:r>
        <w:br w:type="page"/>
      </w:r>
    </w:p>
    <w:p w14:paraId="1BD39ED3" w14:textId="5EF9349A" w:rsidR="00426595" w:rsidRPr="00426595" w:rsidRDefault="00426595" w:rsidP="00426595">
      <w:pPr>
        <w:widowControl/>
        <w:wordWrap/>
        <w:autoSpaceDE/>
        <w:autoSpaceDN/>
        <w:rPr>
          <w:rStyle w:val="a9"/>
        </w:rPr>
      </w:pPr>
      <w:r w:rsidRPr="00426595">
        <w:rPr>
          <w:rStyle w:val="a9"/>
          <w:rFonts w:hint="eastAsia"/>
        </w:rPr>
        <w:lastRenderedPageBreak/>
        <w:t>2</w:t>
      </w:r>
      <w:r w:rsidRPr="00426595">
        <w:rPr>
          <w:rStyle w:val="a9"/>
        </w:rPr>
        <w:t>020. 07. 08.</w:t>
      </w:r>
    </w:p>
    <w:p w14:paraId="1963D828" w14:textId="6F3CC854" w:rsidR="00426595" w:rsidRDefault="00426595" w:rsidP="00426595">
      <w:pPr>
        <w:pStyle w:val="1"/>
        <w:ind w:left="200" w:right="200"/>
      </w:pPr>
      <w:r>
        <w:t xml:space="preserve">FPS </w:t>
      </w:r>
      <w:r>
        <w:rPr>
          <w:rFonts w:hint="eastAsia"/>
        </w:rPr>
        <w:t>레벨 디자인</w:t>
      </w:r>
    </w:p>
    <w:p w14:paraId="0ABB3827" w14:textId="4EE721F7" w:rsidR="00426595" w:rsidRDefault="00426595" w:rsidP="00426595">
      <w:pPr>
        <w:pStyle w:val="4"/>
      </w:pPr>
      <w:r>
        <w:t xml:space="preserve">“FPS </w:t>
      </w:r>
      <w:r>
        <w:rPr>
          <w:rFonts w:hint="eastAsia"/>
        </w:rPr>
        <w:t>레벨 디자인 개요</w:t>
      </w:r>
      <w:r>
        <w:t>”</w:t>
      </w:r>
    </w:p>
    <w:p w14:paraId="2102E9C9" w14:textId="77777777" w:rsidR="00426595" w:rsidRDefault="00426595" w:rsidP="00426595"/>
    <w:p w14:paraId="04F83B5B" w14:textId="0BFF859F" w:rsidR="00426595" w:rsidRDefault="00426595" w:rsidP="00426595">
      <w:pPr>
        <w:pStyle w:val="2"/>
      </w:pPr>
      <w:r>
        <w:t xml:space="preserve">FPS </w:t>
      </w:r>
      <w:r>
        <w:rPr>
          <w:rFonts w:hint="eastAsia"/>
        </w:rPr>
        <w:t>레벨 디자인의 특징</w:t>
      </w:r>
    </w:p>
    <w:p w14:paraId="64B5D012" w14:textId="7D98DE4B" w:rsidR="00426595" w:rsidRDefault="00426595" w:rsidP="00426595">
      <w:pPr>
        <w:pStyle w:val="a"/>
      </w:pPr>
      <w:r>
        <w:rPr>
          <w:rFonts w:hint="eastAsia"/>
        </w:rPr>
        <w:t xml:space="preserve">레벨 구성의 </w:t>
      </w:r>
      <w:proofErr w:type="spellStart"/>
      <w:r>
        <w:rPr>
          <w:rFonts w:hint="eastAsia"/>
        </w:rPr>
        <w:t>비주얼적인</w:t>
      </w:r>
      <w:proofErr w:type="spellEnd"/>
      <w:r>
        <w:rPr>
          <w:rFonts w:hint="eastAsia"/>
        </w:rPr>
        <w:t xml:space="preserve"> 요소와 매우 미묘한 차이가 레벨 밸런스에 영향을 미친다</w:t>
      </w:r>
    </w:p>
    <w:p w14:paraId="6C94DDE7" w14:textId="28791194" w:rsidR="00426595" w:rsidRDefault="00426595" w:rsidP="00426595">
      <w:pPr>
        <w:pStyle w:val="7"/>
        <w:ind w:left="400"/>
      </w:pPr>
      <w:r>
        <w:rPr>
          <w:rFonts w:hint="eastAsia"/>
        </w:rPr>
        <w:t>장애물의 높이,</w:t>
      </w:r>
      <w:r>
        <w:t xml:space="preserve"> </w:t>
      </w:r>
      <w:r>
        <w:rPr>
          <w:rFonts w:hint="eastAsia"/>
        </w:rPr>
        <w:t>각도,</w:t>
      </w:r>
      <w:r>
        <w:t xml:space="preserve"> </w:t>
      </w:r>
      <w:r>
        <w:rPr>
          <w:rFonts w:hint="eastAsia"/>
        </w:rPr>
        <w:t>재질,</w:t>
      </w:r>
      <w:r>
        <w:t xml:space="preserve"> </w:t>
      </w:r>
      <w:r>
        <w:rPr>
          <w:rFonts w:hint="eastAsia"/>
        </w:rPr>
        <w:t>투명도,</w:t>
      </w:r>
      <w:r>
        <w:t xml:space="preserve"> </w:t>
      </w:r>
      <w:r>
        <w:rPr>
          <w:rFonts w:hint="eastAsia"/>
        </w:rPr>
        <w:t xml:space="preserve">조명의 </w:t>
      </w:r>
      <w:proofErr w:type="gramStart"/>
      <w:r>
        <w:rPr>
          <w:rFonts w:hint="eastAsia"/>
        </w:rPr>
        <w:t>위치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각도 </w:t>
      </w:r>
      <w:r>
        <w:t xml:space="preserve">/ </w:t>
      </w:r>
      <w:r>
        <w:rPr>
          <w:rFonts w:hint="eastAsia"/>
        </w:rPr>
        <w:t>밝기 등등</w:t>
      </w:r>
    </w:p>
    <w:p w14:paraId="47A42DCA" w14:textId="3B86D37A" w:rsidR="00426595" w:rsidRDefault="00426595" w:rsidP="00426595">
      <w:pPr>
        <w:pStyle w:val="a"/>
      </w:pPr>
      <w:r>
        <w:rPr>
          <w:rFonts w:hint="eastAsia"/>
        </w:rPr>
        <w:t xml:space="preserve">잘 만들어진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컨텐츠 소모 속도는 유저의 숙련도,</w:t>
      </w:r>
      <w:r>
        <w:t xml:space="preserve"> </w:t>
      </w:r>
      <w:r>
        <w:rPr>
          <w:rFonts w:hint="eastAsia"/>
        </w:rPr>
        <w:t>플레이타임 등의 영향을 상대적으로 매우 적게 받는다</w:t>
      </w:r>
    </w:p>
    <w:p w14:paraId="3E6BCCAE" w14:textId="4898157D" w:rsidR="00426595" w:rsidRDefault="00426595" w:rsidP="00426595">
      <w:pPr>
        <w:pStyle w:val="a"/>
        <w:numPr>
          <w:ilvl w:val="0"/>
          <w:numId w:val="0"/>
        </w:numPr>
        <w:ind w:left="403" w:hanging="403"/>
      </w:pPr>
    </w:p>
    <w:p w14:paraId="0D7D33EE" w14:textId="59584777" w:rsidR="00426595" w:rsidRDefault="00831EE7" w:rsidP="00426595">
      <w:pPr>
        <w:pStyle w:val="2"/>
      </w:pPr>
      <w:r>
        <w:rPr>
          <w:rFonts w:hint="eastAsia"/>
        </w:rPr>
        <w:t xml:space="preserve">좋은 </w:t>
      </w:r>
      <w:r>
        <w:t xml:space="preserve">FPS </w:t>
      </w:r>
      <w:r>
        <w:rPr>
          <w:rFonts w:hint="eastAsia"/>
        </w:rPr>
        <w:t>레벨 디자인의 선행 조건</w:t>
      </w:r>
    </w:p>
    <w:p w14:paraId="2ABA7C78" w14:textId="08B5E1D6" w:rsidR="00831EE7" w:rsidRDefault="00831EE7" w:rsidP="00831EE7">
      <w:pPr>
        <w:pStyle w:val="a"/>
      </w:pPr>
      <w:r>
        <w:rPr>
          <w:rFonts w:hint="eastAsia"/>
        </w:rPr>
        <w:t xml:space="preserve">장르에 대한 매우 </w:t>
      </w:r>
      <w:proofErr w:type="spellStart"/>
      <w:r>
        <w:rPr>
          <w:rFonts w:hint="eastAsia"/>
        </w:rPr>
        <w:t>매우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매우</w:t>
      </w:r>
      <w:proofErr w:type="spellEnd"/>
      <w:r>
        <w:rPr>
          <w:rFonts w:hint="eastAsia"/>
        </w:rPr>
        <w:t xml:space="preserve"> 깊은 이해도</w:t>
      </w:r>
    </w:p>
    <w:p w14:paraId="44A57568" w14:textId="22C02226" w:rsidR="00831EE7" w:rsidRDefault="00831EE7" w:rsidP="00831EE7">
      <w:pPr>
        <w:pStyle w:val="a"/>
      </w:pPr>
      <w:r>
        <w:rPr>
          <w:rFonts w:hint="eastAsia"/>
        </w:rPr>
        <w:t>R</w:t>
      </w:r>
      <w:r>
        <w:t xml:space="preserve">PG </w:t>
      </w:r>
      <w:r>
        <w:rPr>
          <w:rFonts w:hint="eastAsia"/>
        </w:rPr>
        <w:t>레벨 디자인보다 훨씬 높은 수준의 레벨 디자인 툴 사용 능력</w:t>
      </w:r>
    </w:p>
    <w:p w14:paraId="3FEABF48" w14:textId="2BB8FED4" w:rsidR="00831EE7" w:rsidRDefault="00831EE7" w:rsidP="00831EE7">
      <w:pPr>
        <w:pStyle w:val="a"/>
        <w:numPr>
          <w:ilvl w:val="0"/>
          <w:numId w:val="0"/>
        </w:numPr>
        <w:ind w:left="403" w:hanging="403"/>
      </w:pPr>
    </w:p>
    <w:p w14:paraId="7314E467" w14:textId="340DA072" w:rsidR="00831EE7" w:rsidRDefault="00831EE7" w:rsidP="00831EE7">
      <w:pPr>
        <w:pStyle w:val="2"/>
      </w:pPr>
      <w:r>
        <w:rPr>
          <w:rFonts w:hint="eastAsia"/>
        </w:rPr>
        <w:t>F</w:t>
      </w:r>
      <w:r>
        <w:t xml:space="preserve">PS </w:t>
      </w:r>
      <w:r>
        <w:rPr>
          <w:rFonts w:hint="eastAsia"/>
        </w:rPr>
        <w:t>맵 설계의 기본 고려 요소</w:t>
      </w:r>
    </w:p>
    <w:p w14:paraId="09D10511" w14:textId="49948C41" w:rsidR="00831EE7" w:rsidRDefault="00831EE7" w:rsidP="00831EE7">
      <w:pPr>
        <w:pStyle w:val="a"/>
      </w:pPr>
      <w:r>
        <w:rPr>
          <w:rFonts w:hint="eastAsia"/>
        </w:rPr>
        <w:t xml:space="preserve">대전의 </w:t>
      </w:r>
      <w:proofErr w:type="gramStart"/>
      <w:r>
        <w:rPr>
          <w:rFonts w:hint="eastAsia"/>
        </w:rPr>
        <w:t xml:space="preserve">규모 </w:t>
      </w:r>
      <w:r>
        <w:t>/</w:t>
      </w:r>
      <w:proofErr w:type="gramEnd"/>
      <w:r>
        <w:t xml:space="preserve"> 4:4, 8:8, 16:16 </w:t>
      </w:r>
      <w:r>
        <w:rPr>
          <w:rFonts w:hint="eastAsia"/>
        </w:rPr>
        <w:t>등</w:t>
      </w:r>
    </w:p>
    <w:p w14:paraId="62D58895" w14:textId="10B66402" w:rsidR="00831EE7" w:rsidRDefault="00831EE7" w:rsidP="00831EE7">
      <w:pPr>
        <w:pStyle w:val="a"/>
      </w:pPr>
      <w:r>
        <w:rPr>
          <w:rFonts w:hint="eastAsia"/>
        </w:rPr>
        <w:t xml:space="preserve">게임 </w:t>
      </w:r>
      <w:proofErr w:type="gramStart"/>
      <w:r>
        <w:rPr>
          <w:rFonts w:hint="eastAsia"/>
        </w:rPr>
        <w:t xml:space="preserve">모드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데스매치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팀 </w:t>
      </w:r>
      <w:proofErr w:type="spellStart"/>
      <w:r>
        <w:rPr>
          <w:rFonts w:hint="eastAsia"/>
        </w:rPr>
        <w:t>데스매치</w:t>
      </w:r>
      <w:proofErr w:type="spellEnd"/>
      <w:r>
        <w:rPr>
          <w:rFonts w:hint="eastAsia"/>
        </w:rPr>
        <w:t>,</w:t>
      </w:r>
      <w:r>
        <w:t xml:space="preserve"> CTF(</w:t>
      </w:r>
      <w:r>
        <w:rPr>
          <w:rFonts w:hint="eastAsia"/>
        </w:rPr>
        <w:t>깃발 뺏기</w:t>
      </w:r>
      <w:r>
        <w:t xml:space="preserve">), </w:t>
      </w:r>
      <w:r>
        <w:rPr>
          <w:rFonts w:hint="eastAsia"/>
        </w:rPr>
        <w:t>폭탄 설치 등</w:t>
      </w:r>
    </w:p>
    <w:p w14:paraId="5BF6E123" w14:textId="4A09F16D" w:rsidR="00831EE7" w:rsidRDefault="00831EE7" w:rsidP="00831EE7">
      <w:pPr>
        <w:pStyle w:val="a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크기</w:t>
      </w:r>
    </w:p>
    <w:p w14:paraId="7A7FB278" w14:textId="24E7C0ED" w:rsidR="00831EE7" w:rsidRDefault="00831EE7" w:rsidP="00831EE7">
      <w:pPr>
        <w:pStyle w:val="a"/>
      </w:pPr>
      <w:r>
        <w:rPr>
          <w:rFonts w:hint="eastAsia"/>
        </w:rPr>
        <w:t>플레이 타임</w:t>
      </w:r>
    </w:p>
    <w:p w14:paraId="69E10AC1" w14:textId="11769DC5" w:rsidR="00831EE7" w:rsidRDefault="00831EE7" w:rsidP="00831EE7">
      <w:pPr>
        <w:pStyle w:val="a"/>
      </w:pPr>
      <w:r>
        <w:rPr>
          <w:rFonts w:hint="eastAsia"/>
        </w:rPr>
        <w:t>게임 내 병과와 주요 무기,</w:t>
      </w:r>
      <w:r>
        <w:t xml:space="preserve"> </w:t>
      </w:r>
      <w:r>
        <w:rPr>
          <w:rFonts w:hint="eastAsia"/>
        </w:rPr>
        <w:t>탈것</w:t>
      </w:r>
    </w:p>
    <w:p w14:paraId="0E8F395B" w14:textId="137DB7BC" w:rsidR="00831EE7" w:rsidRDefault="00831EE7" w:rsidP="00831EE7">
      <w:pPr>
        <w:pStyle w:val="a"/>
      </w:pPr>
      <w:r>
        <w:rPr>
          <w:rFonts w:hint="eastAsia"/>
        </w:rPr>
        <w:t>주 사용 유저의 숙련도</w:t>
      </w:r>
    </w:p>
    <w:p w14:paraId="58FE6F14" w14:textId="33F82C8E" w:rsidR="00831EE7" w:rsidRDefault="00831EE7" w:rsidP="00831EE7">
      <w:pPr>
        <w:pStyle w:val="a"/>
        <w:numPr>
          <w:ilvl w:val="0"/>
          <w:numId w:val="0"/>
        </w:numPr>
        <w:ind w:left="403" w:hanging="403"/>
      </w:pPr>
    </w:p>
    <w:p w14:paraId="52D218B4" w14:textId="6911B5E9" w:rsidR="00831EE7" w:rsidRDefault="00AA30F4" w:rsidP="00831EE7">
      <w:pPr>
        <w:pStyle w:val="2"/>
      </w:pPr>
      <w:r>
        <w:rPr>
          <w:rFonts w:hint="eastAsia"/>
        </w:rPr>
        <w:t>F</w:t>
      </w:r>
      <w:r>
        <w:t xml:space="preserve">PS </w:t>
      </w:r>
      <w:r>
        <w:rPr>
          <w:rFonts w:hint="eastAsia"/>
        </w:rPr>
        <w:t>레벨 디자인 공부하기</w:t>
      </w:r>
    </w:p>
    <w:p w14:paraId="677CA0FB" w14:textId="78B3A9E6" w:rsidR="00AA30F4" w:rsidRDefault="00AA30F4" w:rsidP="00AA30F4">
      <w:pPr>
        <w:pStyle w:val="a"/>
      </w:pPr>
      <w:r>
        <w:rPr>
          <w:rFonts w:hint="eastAsia"/>
        </w:rPr>
        <w:t xml:space="preserve">다양한 </w:t>
      </w:r>
      <w:r>
        <w:t xml:space="preserve">FPS 게임 </w:t>
      </w:r>
      <w:r>
        <w:rPr>
          <w:rFonts w:hint="eastAsia"/>
        </w:rPr>
        <w:t>플레이</w:t>
      </w:r>
    </w:p>
    <w:p w14:paraId="1F89E5FA" w14:textId="5C8174E8" w:rsidR="00AA30F4" w:rsidRDefault="00AA30F4" w:rsidP="00AA30F4">
      <w:pPr>
        <w:pStyle w:val="a"/>
      </w:pPr>
      <w:r>
        <w:rPr>
          <w:rFonts w:hint="eastAsia"/>
        </w:rPr>
        <w:t xml:space="preserve">다양한 </w:t>
      </w:r>
      <w:r>
        <w:t xml:space="preserve">FPS </w:t>
      </w:r>
      <w:r>
        <w:rPr>
          <w:rFonts w:hint="eastAsia"/>
        </w:rPr>
        <w:t xml:space="preserve">게임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역기획서 제작</w:t>
      </w:r>
    </w:p>
    <w:p w14:paraId="6D6EC1BE" w14:textId="6F3E74CC" w:rsidR="00AA30F4" w:rsidRDefault="00AA30F4" w:rsidP="00AA30F4">
      <w:pPr>
        <w:pStyle w:val="a"/>
      </w:pPr>
      <w:r>
        <w:rPr>
          <w:rFonts w:hint="eastAsia"/>
        </w:rPr>
        <w:t>해외에서 양질의 데이터를 습득할 수 있음</w:t>
      </w:r>
    </w:p>
    <w:p w14:paraId="4A139F62" w14:textId="43D02ACA" w:rsidR="00AA30F4" w:rsidRDefault="00AA30F4" w:rsidP="00AA30F4">
      <w:pPr>
        <w:pStyle w:val="a"/>
      </w:pPr>
      <w:r>
        <w:rPr>
          <w:rFonts w:hint="eastAsia"/>
        </w:rPr>
        <w:t>많은 영문 자료를 학습할수록 유리</w:t>
      </w:r>
    </w:p>
    <w:p w14:paraId="240657DC" w14:textId="019B4316" w:rsidR="00AA30F4" w:rsidRDefault="00AA30F4" w:rsidP="00AA30F4">
      <w:pPr>
        <w:pStyle w:val="a"/>
      </w:pPr>
      <w:r>
        <w:rPr>
          <w:rFonts w:hint="eastAsia"/>
        </w:rPr>
        <w:t>다작!</w:t>
      </w:r>
      <w:r>
        <w:t xml:space="preserve"> </w:t>
      </w:r>
      <w:r>
        <w:rPr>
          <w:rFonts w:hint="eastAsia"/>
        </w:rPr>
        <w:t>제작 후 실제 플레이를 할 수 있는 툴이나 게임 에디터를 활용하는 것이 가장 좋음</w:t>
      </w:r>
    </w:p>
    <w:p w14:paraId="3C69556B" w14:textId="2FFECD14" w:rsidR="00AA30F4" w:rsidRDefault="00AA30F4" w:rsidP="00AA30F4">
      <w:pPr>
        <w:pStyle w:val="a"/>
        <w:numPr>
          <w:ilvl w:val="0"/>
          <w:numId w:val="0"/>
        </w:numPr>
        <w:ind w:left="403" w:hanging="403"/>
      </w:pPr>
    </w:p>
    <w:p w14:paraId="5D0E4A16" w14:textId="2964F27B" w:rsidR="00AA30F4" w:rsidRDefault="00AA30F4" w:rsidP="00AA30F4">
      <w:pPr>
        <w:pStyle w:val="2"/>
      </w:pPr>
      <w:r>
        <w:rPr>
          <w:rFonts w:hint="eastAsia"/>
        </w:rPr>
        <w:t>F</w:t>
      </w:r>
      <w:r>
        <w:t xml:space="preserve">PS </w:t>
      </w:r>
      <w:r>
        <w:rPr>
          <w:rFonts w:hint="eastAsia"/>
        </w:rPr>
        <w:t>맵 설계 항목</w:t>
      </w:r>
    </w:p>
    <w:p w14:paraId="20B7183A" w14:textId="20B1C05D" w:rsidR="00AA30F4" w:rsidRDefault="00AA30F4" w:rsidP="00AA30F4">
      <w:pPr>
        <w:pStyle w:val="a"/>
      </w:pPr>
      <w:r>
        <w:rPr>
          <w:rFonts w:hint="eastAsia"/>
        </w:rPr>
        <w:t>동선</w:t>
      </w:r>
    </w:p>
    <w:p w14:paraId="5E2D6A9A" w14:textId="24B4B4C6" w:rsidR="00AA30F4" w:rsidRDefault="00AA30F4" w:rsidP="00AA30F4">
      <w:pPr>
        <w:pStyle w:val="a"/>
      </w:pPr>
      <w:proofErr w:type="spellStart"/>
      <w:r>
        <w:rPr>
          <w:rFonts w:hint="eastAsia"/>
        </w:rPr>
        <w:t>접전지</w:t>
      </w:r>
      <w:proofErr w:type="spellEnd"/>
    </w:p>
    <w:p w14:paraId="4387C50E" w14:textId="7A6AE848" w:rsidR="00AA30F4" w:rsidRDefault="00AA30F4" w:rsidP="00AA30F4">
      <w:pPr>
        <w:pStyle w:val="a"/>
      </w:pPr>
      <w:r>
        <w:rPr>
          <w:rFonts w:hint="eastAsia"/>
        </w:rPr>
        <w:t>시야</w:t>
      </w:r>
    </w:p>
    <w:p w14:paraId="725E1188" w14:textId="039329C1" w:rsidR="00AA30F4" w:rsidRDefault="00AA30F4" w:rsidP="00AA30F4">
      <w:pPr>
        <w:pStyle w:val="a"/>
      </w:pPr>
      <w:r>
        <w:rPr>
          <w:rFonts w:hint="eastAsia"/>
        </w:rPr>
        <w:t>엄폐물</w:t>
      </w:r>
    </w:p>
    <w:p w14:paraId="3FB57E4C" w14:textId="77777777" w:rsidR="00AA30F4" w:rsidRDefault="00AA30F4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31682654" w14:textId="1F85E32C" w:rsidR="00AA30F4" w:rsidRDefault="006A0BF3" w:rsidP="00AA30F4">
      <w:pPr>
        <w:pStyle w:val="2"/>
      </w:pPr>
      <w:r>
        <w:rPr>
          <w:rFonts w:hint="eastAsia"/>
        </w:rPr>
        <w:lastRenderedPageBreak/>
        <w:t>동선 설계의 기본</w:t>
      </w:r>
    </w:p>
    <w:p w14:paraId="6E68D9FC" w14:textId="530EF6A2" w:rsidR="006A0BF3" w:rsidRDefault="006A0BF3" w:rsidP="006A0BF3">
      <w:pPr>
        <w:pStyle w:val="a"/>
      </w:pPr>
      <w:r>
        <w:rPr>
          <w:rFonts w:hint="eastAsia"/>
        </w:rPr>
        <w:t>레벨 디자인 컨셉 단계에서 가장 중요</w:t>
      </w:r>
    </w:p>
    <w:p w14:paraId="001877CD" w14:textId="25568B5A" w:rsidR="006A0BF3" w:rsidRDefault="006A0BF3" w:rsidP="006A0BF3">
      <w:pPr>
        <w:pStyle w:val="a"/>
      </w:pPr>
      <w:r>
        <w:rPr>
          <w:rFonts w:hint="eastAsia"/>
        </w:rPr>
        <w:t xml:space="preserve">동선 설계를 통한 해당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플레이 컨셉이 결정됨</w:t>
      </w:r>
    </w:p>
    <w:p w14:paraId="042CB013" w14:textId="5050CE35" w:rsidR="006A0BF3" w:rsidRDefault="006A0BF3" w:rsidP="006A0BF3">
      <w:pPr>
        <w:pStyle w:val="a"/>
      </w:pPr>
      <w:r>
        <w:rPr>
          <w:rFonts w:hint="eastAsia"/>
        </w:rPr>
        <w:t xml:space="preserve">대칭 형태의 </w:t>
      </w:r>
      <w:proofErr w:type="spellStart"/>
      <w:r>
        <w:rPr>
          <w:rFonts w:hint="eastAsia"/>
        </w:rPr>
        <w:t>맵이</w:t>
      </w:r>
      <w:proofErr w:type="spellEnd"/>
      <w:r>
        <w:rPr>
          <w:rFonts w:hint="eastAsia"/>
        </w:rPr>
        <w:t xml:space="preserve"> 밸런스를 맞추기 쉽다</w:t>
      </w:r>
    </w:p>
    <w:p w14:paraId="4703A1B1" w14:textId="79DEEA1F" w:rsidR="006A0BF3" w:rsidRDefault="006A0BF3" w:rsidP="006A0BF3">
      <w:pPr>
        <w:pStyle w:val="a"/>
      </w:pPr>
      <w:r>
        <w:t>FPS</w:t>
      </w:r>
      <w:r>
        <w:rPr>
          <w:rFonts w:hint="eastAsia"/>
        </w:rPr>
        <w:t>의 유저는 다음 지점을 이동 목표로 삼는다</w:t>
      </w:r>
    </w:p>
    <w:p w14:paraId="77C8AC42" w14:textId="113D2726" w:rsidR="006A0BF3" w:rsidRDefault="006A0BF3" w:rsidP="00DB17F9">
      <w:pPr>
        <w:pStyle w:val="7"/>
        <w:ind w:left="400"/>
      </w:pPr>
      <w:proofErr w:type="spellStart"/>
      <w:r>
        <w:rPr>
          <w:rFonts w:hint="eastAsia"/>
        </w:rPr>
        <w:t>접전지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 w:rsidRPr="006A0BF3">
        <w:rPr>
          <w:rStyle w:val="8Char"/>
        </w:rPr>
        <w:t>적</w:t>
      </w:r>
      <w:r>
        <w:rPr>
          <w:rFonts w:hint="eastAsia"/>
        </w:rPr>
        <w:t>을 만날 수 있는 곳</w:t>
      </w:r>
    </w:p>
    <w:p w14:paraId="72139F6A" w14:textId="5642D1A1" w:rsidR="006A0BF3" w:rsidRDefault="006A0BF3" w:rsidP="00DB17F9">
      <w:pPr>
        <w:pStyle w:val="7"/>
        <w:ind w:left="400"/>
      </w:pPr>
      <w:r>
        <w:rPr>
          <w:rFonts w:hint="eastAsia"/>
        </w:rPr>
        <w:t xml:space="preserve">중요한 미션 </w:t>
      </w:r>
      <w:r w:rsidRPr="006A0BF3">
        <w:rPr>
          <w:rStyle w:val="8Char"/>
        </w:rPr>
        <w:t>목표</w:t>
      </w:r>
      <w:r>
        <w:rPr>
          <w:rFonts w:hint="eastAsia"/>
        </w:rPr>
        <w:t>가 있는 곳</w:t>
      </w:r>
    </w:p>
    <w:p w14:paraId="5C70E8D3" w14:textId="0C569914" w:rsidR="006A0BF3" w:rsidRDefault="006A0BF3" w:rsidP="00DB17F9">
      <w:pPr>
        <w:pStyle w:val="7"/>
        <w:ind w:left="400"/>
      </w:pPr>
      <w:r w:rsidRPr="006A0BF3">
        <w:rPr>
          <w:rStyle w:val="8Char"/>
        </w:rPr>
        <w:t>안전</w:t>
      </w:r>
      <w:r>
        <w:rPr>
          <w:rFonts w:hint="eastAsia"/>
        </w:rPr>
        <w:t xml:space="preserve">한 곳 </w:t>
      </w:r>
      <w:r>
        <w:t>(</w:t>
      </w:r>
      <w:r>
        <w:rPr>
          <w:rFonts w:hint="eastAsia"/>
        </w:rPr>
        <w:t>엄폐 장소,</w:t>
      </w:r>
      <w:r>
        <w:t xml:space="preserve"> </w:t>
      </w:r>
      <w:r>
        <w:rPr>
          <w:rFonts w:hint="eastAsia"/>
        </w:rPr>
        <w:t>높은 탑,</w:t>
      </w:r>
      <w:r>
        <w:t xml:space="preserve"> </w:t>
      </w:r>
      <w:proofErr w:type="gramStart"/>
      <w:r>
        <w:t>HP /</w:t>
      </w:r>
      <w:proofErr w:type="gramEnd"/>
      <w:r>
        <w:t xml:space="preserve"> </w:t>
      </w:r>
      <w:r>
        <w:rPr>
          <w:rFonts w:hint="eastAsia"/>
        </w:rPr>
        <w:t>총알 보급소 등</w:t>
      </w:r>
      <w:r>
        <w:t>)</w:t>
      </w:r>
    </w:p>
    <w:p w14:paraId="713B48DD" w14:textId="0A6733C2" w:rsidR="000025B7" w:rsidRDefault="000025B7" w:rsidP="000025B7"/>
    <w:p w14:paraId="4F75837C" w14:textId="353EF8A5" w:rsidR="000025B7" w:rsidRDefault="000025B7" w:rsidP="000025B7">
      <w:pPr>
        <w:pStyle w:val="2"/>
      </w:pPr>
      <w:r>
        <w:rPr>
          <w:rFonts w:hint="eastAsia"/>
        </w:rPr>
        <w:t>8자형 동선</w:t>
      </w:r>
    </w:p>
    <w:p w14:paraId="5CE81655" w14:textId="1F428EC2" w:rsidR="000025B7" w:rsidRDefault="000025B7" w:rsidP="000025B7">
      <w:pPr>
        <w:pStyle w:val="a"/>
      </w:pPr>
      <w:r>
        <w:rPr>
          <w:rFonts w:hint="eastAsia"/>
        </w:rPr>
        <w:t xml:space="preserve">기본적인 레이아웃은 </w:t>
      </w:r>
      <w:r>
        <w:t>8</w:t>
      </w:r>
      <w:r>
        <w:rPr>
          <w:rFonts w:hint="eastAsia"/>
        </w:rPr>
        <w:t>자형으로 구성하는 게 가장 무난</w:t>
      </w:r>
    </w:p>
    <w:p w14:paraId="0F31D85D" w14:textId="408B057A" w:rsidR="000025B7" w:rsidRDefault="000025B7" w:rsidP="000025B7">
      <w:pPr>
        <w:pStyle w:val="a"/>
      </w:pPr>
      <w:r>
        <w:rPr>
          <w:rFonts w:hint="eastAsia"/>
        </w:rPr>
        <w:t>양 팀의 밸런스를 맞추기 쉽고</w:t>
      </w:r>
    </w:p>
    <w:p w14:paraId="633201C6" w14:textId="45D331B4" w:rsidR="000025B7" w:rsidRDefault="000025B7" w:rsidP="000025B7">
      <w:pPr>
        <w:pStyle w:val="a"/>
      </w:pPr>
      <w:r>
        <w:rPr>
          <w:rFonts w:hint="eastAsia"/>
        </w:rPr>
        <w:t>플레이어는 빠르게 적을 만나고 동료화 함께 다닐 수 있다</w:t>
      </w:r>
    </w:p>
    <w:p w14:paraId="1FA9F4A9" w14:textId="474B61DC" w:rsidR="000025B7" w:rsidRDefault="000025B7" w:rsidP="000025B7">
      <w:pPr>
        <w:pStyle w:val="a"/>
      </w:pPr>
      <w:r>
        <w:rPr>
          <w:rFonts w:hint="eastAsia"/>
        </w:rPr>
        <w:t>막다른 길이 존재하지 않는다</w:t>
      </w:r>
    </w:p>
    <w:p w14:paraId="220D7527" w14:textId="576B714E" w:rsidR="000025B7" w:rsidRDefault="005541C4" w:rsidP="000025B7">
      <w:pPr>
        <w:pStyle w:val="a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1840AA9B" wp14:editId="32F0AC96">
                <wp:simplePos x="0" y="0"/>
                <wp:positionH relativeFrom="column">
                  <wp:posOffset>5006443</wp:posOffset>
                </wp:positionH>
                <wp:positionV relativeFrom="paragraph">
                  <wp:posOffset>131888</wp:posOffset>
                </wp:positionV>
                <wp:extent cx="1257300" cy="2154500"/>
                <wp:effectExtent l="0" t="0" r="0" b="0"/>
                <wp:wrapNone/>
                <wp:docPr id="357" name="그룹 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2154500"/>
                          <a:chOff x="0" y="0"/>
                          <a:chExt cx="1962150" cy="3362325"/>
                        </a:xfrm>
                      </wpg:grpSpPr>
                      <wps:wsp>
                        <wps:cNvPr id="343" name="원형: 비어 있음 343"/>
                        <wps:cNvSpPr/>
                        <wps:spPr>
                          <a:xfrm>
                            <a:off x="0" y="0"/>
                            <a:ext cx="1914525" cy="1914525"/>
                          </a:xfrm>
                          <a:prstGeom prst="donut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원형: 비어 있음 344"/>
                        <wps:cNvSpPr/>
                        <wps:spPr>
                          <a:xfrm>
                            <a:off x="47625" y="1447800"/>
                            <a:ext cx="1914525" cy="1914525"/>
                          </a:xfrm>
                          <a:prstGeom prst="donut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타원 345"/>
                        <wps:cNvSpPr/>
                        <wps:spPr>
                          <a:xfrm>
                            <a:off x="952500" y="3057525"/>
                            <a:ext cx="161925" cy="16192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타원 346"/>
                        <wps:cNvSpPr/>
                        <wps:spPr>
                          <a:xfrm>
                            <a:off x="904875" y="171450"/>
                            <a:ext cx="161925" cy="16192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연결선: 구부러짐 353"/>
                        <wps:cNvCnPr/>
                        <wps:spPr>
                          <a:xfrm flipH="1" flipV="1">
                            <a:off x="1104900" y="1695450"/>
                            <a:ext cx="45719" cy="1428750"/>
                          </a:xfrm>
                          <a:prstGeom prst="curvedConnector3">
                            <a:avLst>
                              <a:gd name="adj1" fmla="val -1309652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연결선: 구부러짐 354"/>
                        <wps:cNvCnPr/>
                        <wps:spPr>
                          <a:xfrm flipV="1">
                            <a:off x="895350" y="1695450"/>
                            <a:ext cx="45719" cy="1428750"/>
                          </a:xfrm>
                          <a:prstGeom prst="curvedConnector3">
                            <a:avLst>
                              <a:gd name="adj1" fmla="val -1309652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5" name="연결선: 구부러짐 355"/>
                        <wps:cNvCnPr/>
                        <wps:spPr>
                          <a:xfrm>
                            <a:off x="857250" y="247650"/>
                            <a:ext cx="45719" cy="1428750"/>
                          </a:xfrm>
                          <a:prstGeom prst="curvedConnector3">
                            <a:avLst>
                              <a:gd name="adj1" fmla="val -1309652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연결선: 구부러짐 356"/>
                        <wps:cNvCnPr/>
                        <wps:spPr>
                          <a:xfrm flipH="1">
                            <a:off x="1133475" y="257175"/>
                            <a:ext cx="45719" cy="1428750"/>
                          </a:xfrm>
                          <a:prstGeom prst="curvedConnector3">
                            <a:avLst>
                              <a:gd name="adj1" fmla="val -1309652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710BAA" id="그룹 357" o:spid="_x0000_s1026" style="position:absolute;left:0;text-align:left;margin-left:394.2pt;margin-top:10.4pt;width:99pt;height:169.65pt;z-index:251831296;mso-width-relative:margin;mso-height-relative:margin" coordsize="19621,33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"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원형: 비어 있음 343" o:spid="_x0000_s1027" type="#_x0000_t23" style="position:absolute;width:19145;height:19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" fillcolor="#ffc000" stroked="f" strokeweight="1pt">
                  <v:stroke joinstyle="miter"/>
                </v:shape>
                <v:shape id="원형: 비어 있음 344" o:spid="_x0000_s1028" type="#_x0000_t23" style="position:absolute;left:476;top:14478;width:19145;height:19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" fillcolor="#ffc000" stroked="f" strokeweight="1pt">
                  <v:stroke joinstyle="miter"/>
                </v:shape>
                <v:oval id="타원 345" o:spid="_x0000_s1029" style="position:absolute;left:9525;top:30575;width:1619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" fillcolor="red" strokecolor="#1f3763 [1604]" strokeweight="1pt">
                  <v:stroke joinstyle="miter"/>
                </v:oval>
                <v:oval id="타원 346" o:spid="_x0000_s1030" style="position:absolute;left:9048;top:1714;width:1620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" fillcolor="red" strokecolor="#1f3763 [1604]" strokeweight="1pt">
                  <v:stroke joinstyle="miter"/>
                </v:oval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연결선: 구부러짐 353" o:spid="_x0000_s1031" type="#_x0000_t38" style="position:absolute;left:11049;top:16954;width:457;height:14288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" adj="-282885" strokecolor="#4472c4 [3204]" strokeweight=".5pt">
                  <v:stroke endarrow="block" joinstyle="miter"/>
                </v:shape>
                <v:shape id="연결선: 구부러짐 354" o:spid="_x0000_s1032" type="#_x0000_t38" style="position:absolute;left:8953;top:16954;width:457;height:14288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" adj="-282885" strokecolor="#4472c4 [3204]" strokeweight=".5pt">
                  <v:stroke endarrow="block" joinstyle="miter"/>
                </v:shape>
                <v:shape id="연결선: 구부러짐 355" o:spid="_x0000_s1033" type="#_x0000_t38" style="position:absolute;left:8572;top:2476;width:457;height:14288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" adj="-282885" strokecolor="#4472c4 [3204]" strokeweight=".5pt">
                  <v:stroke endarrow="block" joinstyle="miter"/>
                </v:shape>
                <v:shape id="연결선: 구부러짐 356" o:spid="_x0000_s1034" type="#_x0000_t38" style="position:absolute;left:11334;top:2571;width:457;height:14288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" adj="-282885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0025B7">
        <w:t>8</w:t>
      </w:r>
      <w:r w:rsidR="000025B7">
        <w:rPr>
          <w:rFonts w:hint="eastAsia"/>
        </w:rPr>
        <w:t>자형 베이스로 다양한 파생 형태의 맵 설계 가능</w:t>
      </w:r>
    </w:p>
    <w:p w14:paraId="4AE1D38F" w14:textId="04D99F39" w:rsidR="000025B7" w:rsidRDefault="005541C4" w:rsidP="000025B7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0949D7DB" wp14:editId="0F6AE98D">
            <wp:simplePos x="0" y="0"/>
            <wp:positionH relativeFrom="margin">
              <wp:posOffset>-10633</wp:posOffset>
            </wp:positionH>
            <wp:positionV relativeFrom="paragraph">
              <wp:posOffset>45085</wp:posOffset>
            </wp:positionV>
            <wp:extent cx="2817495" cy="1839595"/>
            <wp:effectExtent l="0" t="0" r="1905" b="8255"/>
            <wp:wrapNone/>
            <wp:docPr id="363" name="그림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7C293" w14:textId="06EF8D22" w:rsidR="000025B7" w:rsidRDefault="000025B7" w:rsidP="00300452">
      <w:pPr>
        <w:pStyle w:val="a"/>
        <w:numPr>
          <w:ilvl w:val="0"/>
          <w:numId w:val="0"/>
        </w:numPr>
      </w:pPr>
    </w:p>
    <w:p w14:paraId="41BC0FB1" w14:textId="77777777" w:rsidR="00300452" w:rsidRDefault="00300452" w:rsidP="00300452">
      <w:pPr>
        <w:pStyle w:val="a"/>
        <w:numPr>
          <w:ilvl w:val="0"/>
          <w:numId w:val="0"/>
        </w:numPr>
      </w:pPr>
    </w:p>
    <w:p w14:paraId="175C5D59" w14:textId="79FFD370" w:rsidR="000025B7" w:rsidRDefault="000025B7" w:rsidP="000025B7">
      <w:pPr>
        <w:pStyle w:val="a"/>
        <w:numPr>
          <w:ilvl w:val="0"/>
          <w:numId w:val="0"/>
        </w:numPr>
        <w:ind w:left="403" w:hanging="403"/>
      </w:pPr>
    </w:p>
    <w:p w14:paraId="665F7369" w14:textId="5548C6A3" w:rsidR="005541C4" w:rsidRDefault="005541C4" w:rsidP="000025B7">
      <w:pPr>
        <w:pStyle w:val="a"/>
        <w:numPr>
          <w:ilvl w:val="0"/>
          <w:numId w:val="0"/>
        </w:numPr>
        <w:ind w:left="403" w:hanging="403"/>
      </w:pPr>
    </w:p>
    <w:p w14:paraId="63F94AA2" w14:textId="70D66B44" w:rsidR="005541C4" w:rsidRDefault="005541C4" w:rsidP="000025B7">
      <w:pPr>
        <w:pStyle w:val="a"/>
        <w:numPr>
          <w:ilvl w:val="0"/>
          <w:numId w:val="0"/>
        </w:numPr>
        <w:ind w:left="403" w:hanging="403"/>
      </w:pPr>
    </w:p>
    <w:p w14:paraId="6CDE09E9" w14:textId="77777777" w:rsidR="005541C4" w:rsidRDefault="005541C4" w:rsidP="000025B7">
      <w:pPr>
        <w:pStyle w:val="a"/>
        <w:numPr>
          <w:ilvl w:val="0"/>
          <w:numId w:val="0"/>
        </w:numPr>
        <w:ind w:left="403" w:hanging="403"/>
      </w:pPr>
    </w:p>
    <w:p w14:paraId="5F6EC634" w14:textId="77777777" w:rsidR="005541C4" w:rsidRDefault="005541C4" w:rsidP="000025B7">
      <w:pPr>
        <w:pStyle w:val="a"/>
        <w:numPr>
          <w:ilvl w:val="0"/>
          <w:numId w:val="0"/>
        </w:numPr>
        <w:ind w:left="403" w:hanging="403"/>
      </w:pPr>
    </w:p>
    <w:p w14:paraId="2DC2AA93" w14:textId="40DBA9FB" w:rsidR="000025B7" w:rsidRDefault="000025B7" w:rsidP="000025B7">
      <w:pPr>
        <w:pStyle w:val="a"/>
        <w:numPr>
          <w:ilvl w:val="0"/>
          <w:numId w:val="0"/>
        </w:numPr>
        <w:ind w:left="403" w:hanging="403"/>
      </w:pPr>
    </w:p>
    <w:p w14:paraId="45C080B2" w14:textId="25730424" w:rsidR="000025B7" w:rsidRDefault="00AE2141" w:rsidP="000025B7">
      <w:pPr>
        <w:pStyle w:val="2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2EBADE84" wp14:editId="6A895110">
            <wp:simplePos x="0" y="0"/>
            <wp:positionH relativeFrom="margin">
              <wp:align>right</wp:align>
            </wp:positionH>
            <wp:positionV relativeFrom="paragraph">
              <wp:posOffset>333242</wp:posOffset>
            </wp:positionV>
            <wp:extent cx="1605280" cy="2753995"/>
            <wp:effectExtent l="0" t="0" r="0" b="8255"/>
            <wp:wrapNone/>
            <wp:docPr id="362" name="그림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25B7">
        <w:rPr>
          <w:rFonts w:hint="eastAsia"/>
        </w:rPr>
        <w:t>동선 스케치</w:t>
      </w:r>
    </w:p>
    <w:p w14:paraId="6178DE4E" w14:textId="1E5AD645" w:rsidR="000025B7" w:rsidRDefault="000025B7" w:rsidP="00AE2141">
      <w:pPr>
        <w:pStyle w:val="a"/>
      </w:pPr>
      <w:r>
        <w:rPr>
          <w:rFonts w:hint="eastAsia"/>
        </w:rPr>
        <w:t>동선은 아래와 같이 포인트와 선 형태로 스케치하면 짧은 시간에 아이디어를 정리하기 편리함</w:t>
      </w:r>
    </w:p>
    <w:p w14:paraId="2BBEF816" w14:textId="67E9E8A2" w:rsidR="000025B7" w:rsidRDefault="000025B7" w:rsidP="00300452">
      <w:pPr>
        <w:pStyle w:val="a"/>
        <w:numPr>
          <w:ilvl w:val="0"/>
          <w:numId w:val="0"/>
        </w:numPr>
      </w:pPr>
    </w:p>
    <w:p w14:paraId="12AB97A0" w14:textId="0A42DCC6" w:rsidR="00AE2141" w:rsidRDefault="00AE2141" w:rsidP="00300452">
      <w:pPr>
        <w:pStyle w:val="a"/>
        <w:numPr>
          <w:ilvl w:val="0"/>
          <w:numId w:val="0"/>
        </w:numPr>
      </w:pPr>
    </w:p>
    <w:p w14:paraId="29769973" w14:textId="1A6E6BE9" w:rsidR="00AE2141" w:rsidRDefault="00AE2141" w:rsidP="00300452">
      <w:pPr>
        <w:pStyle w:val="a"/>
        <w:numPr>
          <w:ilvl w:val="0"/>
          <w:numId w:val="0"/>
        </w:numPr>
      </w:pPr>
    </w:p>
    <w:p w14:paraId="70C1A655" w14:textId="50170756" w:rsidR="00AE2141" w:rsidRDefault="00AE2141" w:rsidP="00300452">
      <w:pPr>
        <w:pStyle w:val="a"/>
        <w:numPr>
          <w:ilvl w:val="0"/>
          <w:numId w:val="0"/>
        </w:numPr>
      </w:pPr>
    </w:p>
    <w:p w14:paraId="4EF69AC3" w14:textId="77777777" w:rsidR="00AE2141" w:rsidRPr="00AE2141" w:rsidRDefault="00AE2141" w:rsidP="00300452">
      <w:pPr>
        <w:pStyle w:val="a"/>
        <w:numPr>
          <w:ilvl w:val="0"/>
          <w:numId w:val="0"/>
        </w:numPr>
      </w:pPr>
    </w:p>
    <w:p w14:paraId="2C832C44" w14:textId="3F460173" w:rsidR="00AE2141" w:rsidRDefault="00AE2141" w:rsidP="00300452">
      <w:pPr>
        <w:pStyle w:val="a"/>
        <w:numPr>
          <w:ilvl w:val="0"/>
          <w:numId w:val="0"/>
        </w:numPr>
      </w:pPr>
    </w:p>
    <w:p w14:paraId="7BB25CF5" w14:textId="04A52E73" w:rsidR="00AE2141" w:rsidRDefault="00AE2141" w:rsidP="00300452">
      <w:pPr>
        <w:pStyle w:val="a"/>
        <w:numPr>
          <w:ilvl w:val="0"/>
          <w:numId w:val="0"/>
        </w:numPr>
      </w:pPr>
    </w:p>
    <w:p w14:paraId="4FF3A69A" w14:textId="77777777" w:rsidR="00AE2141" w:rsidRDefault="00AE2141" w:rsidP="00300452">
      <w:pPr>
        <w:pStyle w:val="a"/>
        <w:numPr>
          <w:ilvl w:val="0"/>
          <w:numId w:val="0"/>
        </w:numPr>
      </w:pPr>
    </w:p>
    <w:p w14:paraId="5BEBA402" w14:textId="77777777" w:rsidR="005541C4" w:rsidRDefault="005541C4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0AB476B" w14:textId="7A9FB4E5" w:rsidR="000025B7" w:rsidRDefault="000025B7" w:rsidP="000025B7">
      <w:pPr>
        <w:pStyle w:val="2"/>
      </w:pPr>
      <w:r>
        <w:rPr>
          <w:rFonts w:hint="eastAsia"/>
        </w:rPr>
        <w:lastRenderedPageBreak/>
        <w:t>동선의 타입 구분</w:t>
      </w:r>
    </w:p>
    <w:p w14:paraId="29D198E5" w14:textId="28E985A7" w:rsidR="000025B7" w:rsidRDefault="000025B7" w:rsidP="000025B7">
      <w:pPr>
        <w:pStyle w:val="a"/>
      </w:pPr>
      <w:r>
        <w:rPr>
          <w:rFonts w:hint="eastAsia"/>
        </w:rPr>
        <w:t>그냥 길</w:t>
      </w:r>
      <w:r>
        <w:t>….</w:t>
      </w:r>
    </w:p>
    <w:p w14:paraId="51903E1F" w14:textId="25867D05" w:rsidR="000025B7" w:rsidRDefault="000025B7" w:rsidP="000025B7">
      <w:pPr>
        <w:pStyle w:val="a"/>
      </w:pPr>
      <w:r>
        <w:rPr>
          <w:rFonts w:hint="eastAsia"/>
        </w:rPr>
        <w:t>경사로나 계단</w:t>
      </w:r>
    </w:p>
    <w:p w14:paraId="799F2257" w14:textId="4B523EB4" w:rsidR="000025B7" w:rsidRDefault="000025B7" w:rsidP="000025B7">
      <w:pPr>
        <w:pStyle w:val="a"/>
      </w:pPr>
      <w:r>
        <w:rPr>
          <w:rFonts w:hint="eastAsia"/>
        </w:rPr>
        <w:t>점프로 건너가야 하는 구간</w:t>
      </w:r>
    </w:p>
    <w:p w14:paraId="16D2A89B" w14:textId="2DACE268" w:rsidR="000025B7" w:rsidRDefault="000025B7" w:rsidP="000025B7">
      <w:pPr>
        <w:pStyle w:val="a"/>
      </w:pPr>
      <w:r>
        <w:rPr>
          <w:rFonts w:hint="eastAsia"/>
        </w:rPr>
        <w:t>문,</w:t>
      </w:r>
      <w:r>
        <w:t xml:space="preserve"> </w:t>
      </w:r>
      <w:r>
        <w:rPr>
          <w:rFonts w:hint="eastAsia"/>
        </w:rPr>
        <w:t>아치,</w:t>
      </w:r>
      <w:r>
        <w:t xml:space="preserve"> </w:t>
      </w:r>
      <w:r>
        <w:rPr>
          <w:rFonts w:hint="eastAsia"/>
        </w:rPr>
        <w:t>구멍</w:t>
      </w:r>
    </w:p>
    <w:p w14:paraId="5C7686D9" w14:textId="66514A8D" w:rsidR="000025B7" w:rsidRDefault="000025B7" w:rsidP="000025B7">
      <w:pPr>
        <w:pStyle w:val="a"/>
      </w:pPr>
      <w:r>
        <w:rPr>
          <w:rFonts w:hint="eastAsia"/>
        </w:rPr>
        <w:t>하수구,</w:t>
      </w:r>
      <w:r>
        <w:t xml:space="preserve"> </w:t>
      </w:r>
      <w:r>
        <w:rPr>
          <w:rFonts w:hint="eastAsia"/>
        </w:rPr>
        <w:t>환풍구 등 좁고 긴 터널</w:t>
      </w:r>
    </w:p>
    <w:p w14:paraId="33314217" w14:textId="29BD086A" w:rsidR="000025B7" w:rsidRDefault="000025B7" w:rsidP="000025B7">
      <w:pPr>
        <w:pStyle w:val="a"/>
      </w:pPr>
      <w:r>
        <w:rPr>
          <w:rFonts w:hint="eastAsia"/>
        </w:rPr>
        <w:t>사다리나 수로(이동은 가능하나 공격은 불가능한 동선</w:t>
      </w:r>
      <w:r>
        <w:t>)</w:t>
      </w:r>
    </w:p>
    <w:p w14:paraId="23A49BA8" w14:textId="50AB69F5" w:rsidR="00300452" w:rsidRDefault="00300452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</w:p>
    <w:p w14:paraId="4272B5FF" w14:textId="35E89C7D" w:rsidR="00300452" w:rsidRDefault="00300452" w:rsidP="00300452">
      <w:pPr>
        <w:pStyle w:val="2"/>
      </w:pPr>
      <w:r>
        <w:rPr>
          <w:rFonts w:hint="eastAsia"/>
        </w:rPr>
        <w:t>좋은 동선 만들기</w:t>
      </w:r>
    </w:p>
    <w:p w14:paraId="37C83E67" w14:textId="459D7217" w:rsidR="00300452" w:rsidRDefault="00300452" w:rsidP="00300452">
      <w:pPr>
        <w:pStyle w:val="a"/>
      </w:pPr>
      <w:r>
        <w:rPr>
          <w:rFonts w:hint="eastAsia"/>
        </w:rPr>
        <w:t>주 동선과 보조 동선을 구분해서 설계</w:t>
      </w:r>
    </w:p>
    <w:p w14:paraId="442EC3D5" w14:textId="67659862" w:rsidR="00300452" w:rsidRDefault="00300452" w:rsidP="00300452">
      <w:pPr>
        <w:pStyle w:val="a"/>
      </w:pPr>
      <w:proofErr w:type="spellStart"/>
      <w:r>
        <w:rPr>
          <w:rFonts w:hint="eastAsia"/>
        </w:rPr>
        <w:t>데스매치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맵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막다른 길이 없어야 한다 </w:t>
      </w:r>
      <w:r>
        <w:t>(</w:t>
      </w:r>
      <w:r>
        <w:rPr>
          <w:rFonts w:hint="eastAsia"/>
        </w:rPr>
        <w:t>무의미한 구성</w:t>
      </w:r>
      <w:r>
        <w:t>)</w:t>
      </w:r>
    </w:p>
    <w:p w14:paraId="3F93C3D7" w14:textId="63BB8810" w:rsidR="00300452" w:rsidRDefault="00300452" w:rsidP="00300452">
      <w:pPr>
        <w:pStyle w:val="a"/>
      </w:pPr>
      <w:proofErr w:type="gramStart"/>
      <w:r>
        <w:rPr>
          <w:rFonts w:hint="eastAsia"/>
        </w:rPr>
        <w:t>공격 /</w:t>
      </w:r>
      <w:proofErr w:type="gramEnd"/>
      <w:r>
        <w:t xml:space="preserve"> </w:t>
      </w:r>
      <w:r>
        <w:rPr>
          <w:rFonts w:hint="eastAsia"/>
        </w:rPr>
        <w:t xml:space="preserve">방어 형태의 맵 </w:t>
      </w:r>
      <w:r>
        <w:t xml:space="preserve">/ </w:t>
      </w:r>
      <w:r>
        <w:rPr>
          <w:rFonts w:hint="eastAsia"/>
        </w:rPr>
        <w:t>막다른 길의 적절한 배치의 중요</w:t>
      </w:r>
    </w:p>
    <w:p w14:paraId="2C5FAC9A" w14:textId="094752E2" w:rsidR="00300452" w:rsidRDefault="00300452" w:rsidP="00300452">
      <w:pPr>
        <w:pStyle w:val="7"/>
        <w:ind w:left="400"/>
      </w:pPr>
      <w:r>
        <w:rPr>
          <w:rFonts w:hint="eastAsia"/>
        </w:rPr>
        <w:t>특정 길목을 방어하거나 쫓아오는 적을 따돌리는 목적</w:t>
      </w:r>
    </w:p>
    <w:p w14:paraId="104366D2" w14:textId="3BB8C43B" w:rsidR="00300452" w:rsidRDefault="00300452" w:rsidP="00300452">
      <w:pPr>
        <w:pStyle w:val="a"/>
      </w:pPr>
      <w:proofErr w:type="gramStart"/>
      <w:r>
        <w:rPr>
          <w:rFonts w:hint="eastAsia"/>
        </w:rPr>
        <w:t xml:space="preserve">공격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방어 </w:t>
      </w:r>
      <w:proofErr w:type="spellStart"/>
      <w:r>
        <w:rPr>
          <w:rFonts w:hint="eastAsia"/>
        </w:rPr>
        <w:t>맵은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</w:t>
      </w:r>
      <w:r w:rsidR="00914346">
        <w:rPr>
          <w:rFonts w:hint="eastAsia"/>
        </w:rPr>
        <w:t>격</w:t>
      </w:r>
      <w:r>
        <w:rPr>
          <w:rFonts w:hint="eastAsia"/>
        </w:rPr>
        <w:t>측보다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방어측이</w:t>
      </w:r>
      <w:proofErr w:type="spellEnd"/>
      <w:r>
        <w:rPr>
          <w:rFonts w:hint="eastAsia"/>
        </w:rPr>
        <w:t xml:space="preserve"> 방어 포인트와의 거리가 짧아야 한다</w:t>
      </w:r>
    </w:p>
    <w:p w14:paraId="7109AAB3" w14:textId="341A0078" w:rsidR="00300452" w:rsidRDefault="00300452" w:rsidP="00300452">
      <w:pPr>
        <w:pStyle w:val="a"/>
      </w:pPr>
      <w:r>
        <w:rPr>
          <w:rFonts w:hint="eastAsia"/>
        </w:rPr>
        <w:t>높이와 층을 사용해 동선을 더욱 복잡하게 설계할 수 있음</w:t>
      </w:r>
    </w:p>
    <w:p w14:paraId="6490CD30" w14:textId="2757DDDA" w:rsidR="00300452" w:rsidRDefault="00300452" w:rsidP="00300452">
      <w:pPr>
        <w:pStyle w:val="a"/>
      </w:pPr>
      <w:r>
        <w:rPr>
          <w:rFonts w:hint="eastAsia"/>
        </w:rPr>
        <w:t>같은 길이라도 이동 방향에 따라 느낌이 달라질 수 있음</w:t>
      </w:r>
    </w:p>
    <w:p w14:paraId="70E6BBAD" w14:textId="09A76B55" w:rsidR="00300452" w:rsidRDefault="00300452" w:rsidP="00300452">
      <w:pPr>
        <w:pStyle w:val="a"/>
      </w:pPr>
      <w:r>
        <w:rPr>
          <w:rFonts w:hint="eastAsia"/>
        </w:rPr>
        <w:t>보상이 클수록 위험도 함께 키워야 한다</w:t>
      </w:r>
    </w:p>
    <w:p w14:paraId="76CD63A8" w14:textId="5FB5EE3B" w:rsidR="00300452" w:rsidRDefault="00300452" w:rsidP="00300452">
      <w:pPr>
        <w:pStyle w:val="7"/>
        <w:ind w:left="400"/>
      </w:pPr>
      <w:r>
        <w:rPr>
          <w:rFonts w:hint="eastAsia"/>
        </w:rPr>
        <w:t>사다리 등의 위험한 이동 수단 등</w:t>
      </w:r>
    </w:p>
    <w:p w14:paraId="61813775" w14:textId="35395E2B" w:rsidR="00CA288D" w:rsidRDefault="00CA288D" w:rsidP="00CA288D"/>
    <w:p w14:paraId="6508408C" w14:textId="4DF75797" w:rsidR="00CA288D" w:rsidRDefault="00CA288D" w:rsidP="00CA288D">
      <w:pPr>
        <w:pStyle w:val="2"/>
      </w:pPr>
      <w:proofErr w:type="spellStart"/>
      <w:r>
        <w:rPr>
          <w:rFonts w:hint="eastAsia"/>
        </w:rPr>
        <w:t>접전지</w:t>
      </w:r>
      <w:proofErr w:type="spellEnd"/>
      <w:r>
        <w:rPr>
          <w:rFonts w:hint="eastAsia"/>
        </w:rPr>
        <w:t xml:space="preserve"> 설계의 기본</w:t>
      </w:r>
    </w:p>
    <w:p w14:paraId="24E813E6" w14:textId="7A7676D9" w:rsidR="00CA288D" w:rsidRDefault="00CA288D" w:rsidP="00CA288D">
      <w:pPr>
        <w:pStyle w:val="a"/>
      </w:pPr>
      <w:r>
        <w:rPr>
          <w:rFonts w:hint="eastAsia"/>
        </w:rPr>
        <w:t xml:space="preserve">우선 접전의 컨셉을 정해야 함 </w:t>
      </w:r>
      <w:r>
        <w:t>(</w:t>
      </w:r>
      <w:proofErr w:type="spellStart"/>
      <w:r>
        <w:rPr>
          <w:rFonts w:hint="eastAsia"/>
        </w:rPr>
        <w:t>근접전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대치,</w:t>
      </w:r>
      <w:r>
        <w:t xml:space="preserve"> </w:t>
      </w:r>
      <w:r>
        <w:rPr>
          <w:rFonts w:hint="eastAsia"/>
        </w:rPr>
        <w:t>난전</w:t>
      </w:r>
      <w:r>
        <w:t>)</w:t>
      </w:r>
    </w:p>
    <w:p w14:paraId="2DBA68A8" w14:textId="08F4648B" w:rsidR="00CA288D" w:rsidRDefault="00CA288D" w:rsidP="00CA288D">
      <w:pPr>
        <w:pStyle w:val="a"/>
      </w:pPr>
      <w:r>
        <w:rPr>
          <w:rFonts w:hint="eastAsia"/>
        </w:rPr>
        <w:t xml:space="preserve">접전지는 대게 주 동선 당 </w:t>
      </w:r>
      <w:r>
        <w:t>1</w:t>
      </w:r>
      <w:r>
        <w:rPr>
          <w:rFonts w:hint="eastAsia"/>
        </w:rPr>
        <w:t>개씩 설정됨</w:t>
      </w:r>
    </w:p>
    <w:p w14:paraId="22C1D53B" w14:textId="16ABF942" w:rsidR="00CA288D" w:rsidRDefault="00CA288D" w:rsidP="00CA288D">
      <w:pPr>
        <w:pStyle w:val="a"/>
      </w:pPr>
      <w:r>
        <w:rPr>
          <w:rFonts w:hint="eastAsia"/>
        </w:rPr>
        <w:t xml:space="preserve">접전지는 흔히 </w:t>
      </w:r>
      <w:r w:rsidRPr="00CA288D">
        <w:rPr>
          <w:rStyle w:val="8Char"/>
        </w:rPr>
        <w:t>엄폐물</w:t>
      </w:r>
      <w:r>
        <w:rPr>
          <w:rFonts w:hint="eastAsia"/>
        </w:rPr>
        <w:t xml:space="preserve">과 </w:t>
      </w:r>
      <w:r w:rsidRPr="00CA288D">
        <w:rPr>
          <w:rStyle w:val="8Char"/>
          <w:rFonts w:hint="eastAsia"/>
        </w:rPr>
        <w:t>공</w:t>
      </w:r>
      <w:r w:rsidRPr="00CA288D">
        <w:rPr>
          <w:rStyle w:val="8Char"/>
        </w:rPr>
        <w:t>터</w:t>
      </w:r>
      <w:r>
        <w:rPr>
          <w:rFonts w:hint="eastAsia"/>
        </w:rPr>
        <w:t>로 구성</w:t>
      </w:r>
    </w:p>
    <w:p w14:paraId="5E8620D5" w14:textId="0910400A" w:rsidR="00CA288D" w:rsidRDefault="00CA288D" w:rsidP="00CA288D">
      <w:pPr>
        <w:pStyle w:val="a"/>
      </w:pPr>
      <w:r>
        <w:rPr>
          <w:rFonts w:hint="eastAsia"/>
        </w:rPr>
        <w:t>복도 형태의 접전지는 대치 상황이 길어져 재미가 반감</w:t>
      </w:r>
    </w:p>
    <w:p w14:paraId="4F757129" w14:textId="67830E34" w:rsidR="00B52704" w:rsidRDefault="00B52704" w:rsidP="00B52704">
      <w:pPr>
        <w:pStyle w:val="a"/>
        <w:numPr>
          <w:ilvl w:val="0"/>
          <w:numId w:val="0"/>
        </w:numPr>
        <w:ind w:left="403" w:hanging="403"/>
      </w:pPr>
    </w:p>
    <w:p w14:paraId="29C4D8B4" w14:textId="460808B3" w:rsidR="00B52704" w:rsidRDefault="00B52704" w:rsidP="00B52704">
      <w:pPr>
        <w:pStyle w:val="2"/>
      </w:pPr>
      <w:proofErr w:type="spellStart"/>
      <w:r>
        <w:rPr>
          <w:rFonts w:hint="eastAsia"/>
        </w:rPr>
        <w:t>접전지</w:t>
      </w:r>
      <w:proofErr w:type="spellEnd"/>
      <w:r>
        <w:rPr>
          <w:rFonts w:hint="eastAsia"/>
        </w:rPr>
        <w:t xml:space="preserve"> 설계 방식</w:t>
      </w:r>
    </w:p>
    <w:p w14:paraId="3D42928B" w14:textId="0950F928" w:rsidR="00B52704" w:rsidRDefault="00B52704" w:rsidP="00B52704">
      <w:pPr>
        <w:pStyle w:val="a"/>
      </w:pPr>
      <w:r>
        <w:rPr>
          <w:rFonts w:hint="eastAsia"/>
        </w:rPr>
        <w:t>유리한 포인트는 오래 점령하기 어렵게 설계</w:t>
      </w:r>
    </w:p>
    <w:p w14:paraId="02731DDF" w14:textId="7A8ACFB3" w:rsidR="00B52704" w:rsidRDefault="00B52704" w:rsidP="003E25A1">
      <w:pPr>
        <w:pStyle w:val="7"/>
        <w:ind w:left="400"/>
      </w:pPr>
      <w:r>
        <w:rPr>
          <w:rFonts w:hint="eastAsia"/>
        </w:rPr>
        <w:t>대게 접전지는 세 갈래 길을 방어하게 되는 경우가 많음</w:t>
      </w:r>
    </w:p>
    <w:p w14:paraId="3A4F0B53" w14:textId="316F92A8" w:rsidR="00B52704" w:rsidRDefault="00B52704" w:rsidP="003E25A1">
      <w:pPr>
        <w:pStyle w:val="7"/>
        <w:ind w:left="400"/>
      </w:pPr>
      <w:r>
        <w:rPr>
          <w:rFonts w:hint="eastAsia"/>
        </w:rPr>
        <w:t>단,</w:t>
      </w:r>
      <w:r>
        <w:t xml:space="preserve"> </w:t>
      </w:r>
      <w:proofErr w:type="gramStart"/>
      <w:r>
        <w:rPr>
          <w:rFonts w:hint="eastAsia"/>
        </w:rPr>
        <w:t xml:space="preserve">공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방 형식의 경우 접전지의 길을 </w:t>
      </w:r>
      <w:r>
        <w:t>1 ~ 2</w:t>
      </w:r>
      <w:r>
        <w:rPr>
          <w:rFonts w:hint="eastAsia"/>
        </w:rPr>
        <w:t>개로 제한</w:t>
      </w:r>
    </w:p>
    <w:p w14:paraId="205A0DE0" w14:textId="0A0FDF3E" w:rsidR="00B52704" w:rsidRDefault="00B52704" w:rsidP="00B52704">
      <w:pPr>
        <w:pStyle w:val="a"/>
      </w:pPr>
      <w:proofErr w:type="gramStart"/>
      <w:r>
        <w:rPr>
          <w:rFonts w:hint="eastAsia"/>
        </w:rPr>
        <w:t xml:space="preserve">공격 </w:t>
      </w:r>
      <w:r>
        <w:t>/</w:t>
      </w:r>
      <w:proofErr w:type="gramEnd"/>
      <w:r>
        <w:t xml:space="preserve"> </w:t>
      </w:r>
      <w:r>
        <w:rPr>
          <w:rFonts w:hint="eastAsia"/>
        </w:rPr>
        <w:t>방어 형식의 경우 접전지는 방어 포인트와 공격자의 시작 포인트 사이에 설정됨</w:t>
      </w:r>
    </w:p>
    <w:p w14:paraId="1DF404D3" w14:textId="6F0436F8" w:rsidR="00B52704" w:rsidRDefault="00B52704" w:rsidP="00B52704">
      <w:pPr>
        <w:pStyle w:val="a"/>
      </w:pPr>
      <w:r>
        <w:rPr>
          <w:rFonts w:hint="eastAsia"/>
        </w:rPr>
        <w:t xml:space="preserve">시작 포인트에서 </w:t>
      </w:r>
      <w:r w:rsidRPr="00B52704">
        <w:rPr>
          <w:rStyle w:val="8Char"/>
        </w:rPr>
        <w:t>접전지까지의</w:t>
      </w:r>
      <w:r w:rsidRPr="00B52704">
        <w:rPr>
          <w:rStyle w:val="8Char"/>
          <w:rFonts w:hint="eastAsia"/>
        </w:rPr>
        <w:t xml:space="preserve"> </w:t>
      </w:r>
      <w:r w:rsidRPr="00B52704">
        <w:rPr>
          <w:rStyle w:val="8Char"/>
        </w:rPr>
        <w:t>거리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접전지</w:t>
      </w:r>
      <w:proofErr w:type="spellEnd"/>
      <w:r>
        <w:rPr>
          <w:rFonts w:hint="eastAsia"/>
        </w:rPr>
        <w:t xml:space="preserve"> 밸런스에서 가장 중요</w:t>
      </w:r>
    </w:p>
    <w:p w14:paraId="0FBDB3C5" w14:textId="43BE4C71" w:rsidR="00B52704" w:rsidRDefault="00B52704" w:rsidP="00B52704">
      <w:pPr>
        <w:pStyle w:val="a"/>
      </w:pPr>
      <w:r>
        <w:rPr>
          <w:rFonts w:hint="eastAsia"/>
        </w:rPr>
        <w:t>다양한 타입의 플레이어가 공존할 수 있도록 설계</w:t>
      </w:r>
    </w:p>
    <w:p w14:paraId="76875B39" w14:textId="154B328D" w:rsidR="00B52704" w:rsidRDefault="00B52704" w:rsidP="00B52704">
      <w:pPr>
        <w:pStyle w:val="7"/>
        <w:ind w:left="400"/>
      </w:pPr>
      <w:r>
        <w:rPr>
          <w:rFonts w:hint="eastAsia"/>
        </w:rPr>
        <w:t>돌격 선</w:t>
      </w:r>
      <w:r w:rsidR="00ED3CDD">
        <w:rPr>
          <w:rFonts w:hint="eastAsia"/>
        </w:rPr>
        <w:t>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저격 선호,</w:t>
      </w:r>
      <w:r>
        <w:t xml:space="preserve"> </w:t>
      </w:r>
      <w:r>
        <w:rPr>
          <w:rFonts w:hint="eastAsia"/>
        </w:rPr>
        <w:t>잠입 선호 등</w:t>
      </w:r>
    </w:p>
    <w:p w14:paraId="73CC7551" w14:textId="66F9E7B5" w:rsidR="0080739B" w:rsidRDefault="0080739B">
      <w:pPr>
        <w:widowControl/>
        <w:wordWrap/>
        <w:autoSpaceDE/>
        <w:autoSpaceDN/>
      </w:pPr>
      <w:r>
        <w:br w:type="page"/>
      </w:r>
    </w:p>
    <w:p w14:paraId="58238D8B" w14:textId="6CCACC76" w:rsidR="0080739B" w:rsidRDefault="0080739B" w:rsidP="0080739B">
      <w:pPr>
        <w:pStyle w:val="2"/>
      </w:pPr>
      <w:r>
        <w:rPr>
          <w:rFonts w:hint="eastAsia"/>
        </w:rPr>
        <w:lastRenderedPageBreak/>
        <w:t>시야 설계</w:t>
      </w:r>
    </w:p>
    <w:p w14:paraId="3B12B797" w14:textId="6EC67CB4" w:rsidR="0080739B" w:rsidRDefault="0080739B" w:rsidP="0080739B">
      <w:pPr>
        <w:pStyle w:val="a"/>
      </w:pPr>
      <w:r>
        <w:rPr>
          <w:rFonts w:hint="eastAsia"/>
        </w:rPr>
        <w:t xml:space="preserve">시야는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</w:t>
      </w:r>
      <w:r w:rsidRPr="0080739B">
        <w:rPr>
          <w:rStyle w:val="8Char"/>
        </w:rPr>
        <w:t>구조</w:t>
      </w:r>
      <w:r w:rsidRPr="0080739B">
        <w:rPr>
          <w:rStyle w:val="8Char"/>
          <w:rFonts w:hint="eastAsia"/>
        </w:rPr>
        <w:t>,</w:t>
      </w:r>
      <w:r w:rsidRPr="0080739B">
        <w:rPr>
          <w:rStyle w:val="8Char"/>
        </w:rPr>
        <w:t xml:space="preserve"> 날씨</w:t>
      </w:r>
      <w:r w:rsidRPr="0080739B">
        <w:rPr>
          <w:rStyle w:val="8Char"/>
          <w:rFonts w:hint="eastAsia"/>
        </w:rPr>
        <w:t>,</w:t>
      </w:r>
      <w:r w:rsidRPr="0080739B">
        <w:rPr>
          <w:rStyle w:val="8Char"/>
        </w:rPr>
        <w:t xml:space="preserve"> 조명</w:t>
      </w:r>
      <w:r w:rsidRPr="0080739B">
        <w:rPr>
          <w:rStyle w:val="8Char"/>
          <w:rFonts w:hint="eastAsia"/>
        </w:rPr>
        <w:t xml:space="preserve"> </w:t>
      </w:r>
      <w:r w:rsidRPr="0080739B">
        <w:rPr>
          <w:rStyle w:val="8Char"/>
        </w:rPr>
        <w:t>배치</w:t>
      </w:r>
      <w:r>
        <w:rPr>
          <w:rFonts w:hint="eastAsia"/>
        </w:rPr>
        <w:t>의 영향을 받음</w:t>
      </w:r>
    </w:p>
    <w:p w14:paraId="4FAAFE66" w14:textId="5B1441F4" w:rsidR="0080739B" w:rsidRDefault="0080739B" w:rsidP="0080739B">
      <w:pPr>
        <w:pStyle w:val="a"/>
      </w:pPr>
      <w:r>
        <w:rPr>
          <w:rFonts w:hint="eastAsia"/>
        </w:rPr>
        <w:t>모든 시야 요소는 캐릭터의 사이즈와 가능한 행동을 고려해야 함</w:t>
      </w:r>
    </w:p>
    <w:p w14:paraId="33330B4D" w14:textId="4CC6061B" w:rsidR="0080739B" w:rsidRDefault="0080739B" w:rsidP="0080739B">
      <w:pPr>
        <w:pStyle w:val="a"/>
      </w:pPr>
      <w:r>
        <w:rPr>
          <w:rFonts w:hint="eastAsia"/>
        </w:rPr>
        <w:t>경사로는 시야를 매우 제한하기 때문에 너무 가파르게 설정하면 설계에 문제가 되는 경우가 많음</w:t>
      </w:r>
    </w:p>
    <w:p w14:paraId="63E529F9" w14:textId="1741500C" w:rsidR="0080739B" w:rsidRDefault="0080739B" w:rsidP="0080739B">
      <w:pPr>
        <w:pStyle w:val="a"/>
      </w:pPr>
      <w:r>
        <w:rPr>
          <w:rFonts w:hint="eastAsia"/>
        </w:rPr>
        <w:t xml:space="preserve">적의 위치를 모른 채 </w:t>
      </w:r>
      <w:proofErr w:type="gramStart"/>
      <w:r>
        <w:rPr>
          <w:rFonts w:hint="eastAsia"/>
        </w:rPr>
        <w:t>피격 당해</w:t>
      </w:r>
      <w:proofErr w:type="gramEnd"/>
      <w:r>
        <w:rPr>
          <w:rFonts w:hint="eastAsia"/>
        </w:rPr>
        <w:t xml:space="preserve"> 사망하는 경우를 방지해야 함</w:t>
      </w:r>
    </w:p>
    <w:p w14:paraId="3FA88B0A" w14:textId="2C748BFF" w:rsidR="0080739B" w:rsidRDefault="0080739B" w:rsidP="0080739B">
      <w:pPr>
        <w:pStyle w:val="a"/>
      </w:pPr>
      <w:r>
        <w:rPr>
          <w:rFonts w:hint="eastAsia"/>
        </w:rPr>
        <w:t xml:space="preserve">게임에서의 </w:t>
      </w:r>
      <w:proofErr w:type="spellStart"/>
      <w:r>
        <w:rPr>
          <w:rFonts w:hint="eastAsia"/>
        </w:rPr>
        <w:t>시야각</w:t>
      </w:r>
      <w:proofErr w:type="spellEnd"/>
      <w:r>
        <w:rPr>
          <w:rFonts w:hint="eastAsia"/>
        </w:rPr>
        <w:t xml:space="preserve"> 대비 적이 오는 루트를 전부 커버해야 하는 </w:t>
      </w:r>
      <w:proofErr w:type="spellStart"/>
      <w:r>
        <w:rPr>
          <w:rFonts w:hint="eastAsia"/>
        </w:rPr>
        <w:t>시야각</w:t>
      </w:r>
      <w:proofErr w:type="spellEnd"/>
      <w:r>
        <w:rPr>
          <w:rFonts w:hint="eastAsia"/>
        </w:rPr>
        <w:t xml:space="preserve"> 값이 클수록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난이도와 유저의 스트레스 수치가 높아진다</w:t>
      </w:r>
    </w:p>
    <w:p w14:paraId="0E2B7B66" w14:textId="510B64D4" w:rsidR="0080739B" w:rsidRDefault="0080739B" w:rsidP="00E44C92">
      <w:pPr>
        <w:pStyle w:val="a"/>
        <w:numPr>
          <w:ilvl w:val="0"/>
          <w:numId w:val="0"/>
        </w:numPr>
        <w:ind w:left="403" w:hanging="403"/>
      </w:pPr>
    </w:p>
    <w:p w14:paraId="414E71FE" w14:textId="71C6F654" w:rsidR="00E44C92" w:rsidRDefault="00E44C92" w:rsidP="00E44C92">
      <w:pPr>
        <w:pStyle w:val="2"/>
      </w:pPr>
      <w:r>
        <w:rPr>
          <w:rFonts w:hint="eastAsia"/>
        </w:rPr>
        <w:t>엄폐물 설계</w:t>
      </w:r>
    </w:p>
    <w:p w14:paraId="78E4D9BE" w14:textId="71B61A9A" w:rsidR="00E44C92" w:rsidRDefault="00E44C92" w:rsidP="00E44C92">
      <w:pPr>
        <w:pStyle w:val="a"/>
      </w:pPr>
      <w:r>
        <w:rPr>
          <w:rFonts w:hint="eastAsia"/>
        </w:rPr>
        <w:t>캐릭터의 사이즈와 가능한 행동 고려</w:t>
      </w:r>
    </w:p>
    <w:p w14:paraId="722787B8" w14:textId="0243C3A4" w:rsidR="00E44C92" w:rsidRDefault="00E44C92" w:rsidP="00E44C92">
      <w:pPr>
        <w:pStyle w:val="7"/>
        <w:ind w:left="400"/>
      </w:pPr>
      <w:r>
        <w:rPr>
          <w:rFonts w:hint="eastAsia"/>
        </w:rPr>
        <w:t>점프,</w:t>
      </w:r>
      <w:r>
        <w:t xml:space="preserve"> </w:t>
      </w:r>
      <w:r>
        <w:rPr>
          <w:rFonts w:hint="eastAsia"/>
        </w:rPr>
        <w:t>앉기</w:t>
      </w:r>
      <w:r>
        <w:t xml:space="preserve">, </w:t>
      </w:r>
      <w:r>
        <w:rPr>
          <w:rFonts w:hint="eastAsia"/>
        </w:rPr>
        <w:t>엎드리기,</w:t>
      </w:r>
      <w:r>
        <w:t xml:space="preserve"> </w:t>
      </w:r>
      <w:r>
        <w:rPr>
          <w:rFonts w:hint="eastAsia"/>
        </w:rPr>
        <w:t>매달리기,</w:t>
      </w:r>
      <w:r>
        <w:t xml:space="preserve"> </w:t>
      </w:r>
      <w:proofErr w:type="spellStart"/>
      <w:r>
        <w:rPr>
          <w:rFonts w:hint="eastAsia"/>
        </w:rPr>
        <w:t>빼꼼</w:t>
      </w:r>
      <w:proofErr w:type="spellEnd"/>
      <w:r>
        <w:rPr>
          <w:rFonts w:hint="eastAsia"/>
        </w:rPr>
        <w:t xml:space="preserve"> 내밀기 등</w:t>
      </w:r>
    </w:p>
    <w:p w14:paraId="7CB51489" w14:textId="5F49473A" w:rsidR="00E44C92" w:rsidRDefault="00E44C92" w:rsidP="00E44C92">
      <w:pPr>
        <w:pStyle w:val="a"/>
      </w:pPr>
      <w:r>
        <w:rPr>
          <w:rFonts w:hint="eastAsia"/>
        </w:rPr>
        <w:t>움직이거나 파괴되는가(혹은 폭발하는가</w:t>
      </w:r>
      <w:r>
        <w:t>)</w:t>
      </w:r>
      <w:r>
        <w:rPr>
          <w:rFonts w:hint="eastAsia"/>
        </w:rPr>
        <w:t>의 여부에 따라 엄폐물의 활용성이 달라짐</w:t>
      </w:r>
    </w:p>
    <w:p w14:paraId="193E6340" w14:textId="4E3AECE3" w:rsidR="00E44C92" w:rsidRDefault="00E44C92" w:rsidP="00E44C92">
      <w:pPr>
        <w:pStyle w:val="a"/>
      </w:pPr>
      <w:r>
        <w:rPr>
          <w:rFonts w:hint="eastAsia"/>
        </w:rPr>
        <w:t>상대적으로 높은 공간일수록 엄폐의 난이도를 높여야 함</w:t>
      </w:r>
    </w:p>
    <w:p w14:paraId="459EA624" w14:textId="04C3624D" w:rsidR="00973052" w:rsidRDefault="00E44C92" w:rsidP="00E44C92">
      <w:pPr>
        <w:pStyle w:val="7"/>
        <w:ind w:left="400"/>
      </w:pPr>
      <w:r>
        <w:rPr>
          <w:rFonts w:hint="eastAsia"/>
        </w:rPr>
        <w:t>높은 위치 자체가 가장 강력한 엄폐물</w:t>
      </w:r>
    </w:p>
    <w:p w14:paraId="3B6BC6FF" w14:textId="77777777" w:rsidR="00973052" w:rsidRDefault="00973052">
      <w:pPr>
        <w:widowControl/>
        <w:wordWrap/>
        <w:autoSpaceDE/>
        <w:autoSpaceDN/>
        <w:rPr>
          <w:rStyle w:val="a9"/>
        </w:rPr>
      </w:pPr>
      <w:r>
        <w:rPr>
          <w:rStyle w:val="a9"/>
        </w:rPr>
        <w:br w:type="page"/>
      </w:r>
    </w:p>
    <w:p w14:paraId="621CC521" w14:textId="3669FE4F" w:rsidR="00E44C92" w:rsidRPr="00973052" w:rsidRDefault="00973052" w:rsidP="00973052">
      <w:pPr>
        <w:pStyle w:val="7"/>
        <w:numPr>
          <w:ilvl w:val="0"/>
          <w:numId w:val="0"/>
        </w:numPr>
        <w:rPr>
          <w:rStyle w:val="a9"/>
        </w:rPr>
      </w:pPr>
      <w:r w:rsidRPr="00973052">
        <w:rPr>
          <w:rStyle w:val="a9"/>
          <w:rFonts w:hint="eastAsia"/>
        </w:rPr>
        <w:lastRenderedPageBreak/>
        <w:t>2</w:t>
      </w:r>
      <w:r w:rsidRPr="00973052">
        <w:rPr>
          <w:rStyle w:val="a9"/>
        </w:rPr>
        <w:t>020. 07. 09.</w:t>
      </w:r>
    </w:p>
    <w:p w14:paraId="1B4DF9EA" w14:textId="74498D16" w:rsidR="00973052" w:rsidRDefault="00973052" w:rsidP="00973052">
      <w:pPr>
        <w:pStyle w:val="1"/>
        <w:ind w:left="200" w:right="200"/>
      </w:pP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>플랫폼의 이해</w:t>
      </w:r>
    </w:p>
    <w:p w14:paraId="44B682B9" w14:textId="66CFF412" w:rsidR="00973052" w:rsidRDefault="00973052" w:rsidP="00973052"/>
    <w:p w14:paraId="52D33672" w14:textId="0A3CF367" w:rsidR="00973052" w:rsidRDefault="00973052" w:rsidP="00973052">
      <w:pPr>
        <w:pStyle w:val="4"/>
      </w:pPr>
      <w:r>
        <w:t xml:space="preserve">“3D </w:t>
      </w:r>
      <w:r>
        <w:rPr>
          <w:rFonts w:hint="eastAsia"/>
        </w:rPr>
        <w:t>그래픽 제작</w:t>
      </w:r>
      <w:r>
        <w:t>”</w:t>
      </w:r>
    </w:p>
    <w:p w14:paraId="2A03A72E" w14:textId="4EB17339" w:rsidR="00973052" w:rsidRDefault="002F6B58" w:rsidP="0097305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55F3AE9" wp14:editId="0B907602">
                <wp:simplePos x="0" y="0"/>
                <wp:positionH relativeFrom="column">
                  <wp:posOffset>4189228</wp:posOffset>
                </wp:positionH>
                <wp:positionV relativeFrom="paragraph">
                  <wp:posOffset>432317</wp:posOffset>
                </wp:positionV>
                <wp:extent cx="0" cy="329447"/>
                <wp:effectExtent l="0" t="0" r="38100" b="33020"/>
                <wp:wrapNone/>
                <wp:docPr id="359" name="직선 연결선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4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9463D7" id="직선 연결선 359" o:spid="_x0000_s1026" style="position:absolute;left:0;text-align:lef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9.85pt,34.05pt" to="329.85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E354995" wp14:editId="17D7EC1E">
            <wp:extent cx="6636385" cy="1786270"/>
            <wp:effectExtent l="0" t="38100" r="12065" b="0"/>
            <wp:docPr id="358" name="다이어그램 3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6" r:lo="rId127" r:qs="rId128" r:cs="rId129"/>
              </a:graphicData>
            </a:graphic>
          </wp:inline>
        </w:drawing>
      </w:r>
    </w:p>
    <w:p w14:paraId="3F3AB245" w14:textId="260FF9EE" w:rsidR="002F6B58" w:rsidRDefault="0071162C" w:rsidP="0071162C">
      <w:pPr>
        <w:pStyle w:val="4"/>
      </w:pPr>
      <w:r>
        <w:t>“</w:t>
      </w:r>
      <w:r w:rsidR="002F6B58">
        <w:rPr>
          <w:rFonts w:hint="eastAsia"/>
        </w:rPr>
        <w:t>그래픽의 출력</w:t>
      </w:r>
      <w:r>
        <w:t>”</w:t>
      </w:r>
    </w:p>
    <w:p w14:paraId="4E5CDC16" w14:textId="5B741607" w:rsidR="001D6C6E" w:rsidRDefault="002F6B58" w:rsidP="00973052">
      <w:r>
        <w:rPr>
          <w:rFonts w:hint="eastAsia"/>
          <w:noProof/>
        </w:rPr>
        <w:drawing>
          <wp:inline distT="0" distB="0" distL="0" distR="0" wp14:anchorId="400C48A0" wp14:editId="6E092D4E">
            <wp:extent cx="6636385" cy="1786270"/>
            <wp:effectExtent l="38100" t="0" r="69215" b="0"/>
            <wp:docPr id="360" name="다이어그램 3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1" r:lo="rId132" r:qs="rId133" r:cs="rId134"/>
              </a:graphicData>
            </a:graphic>
          </wp:inline>
        </w:drawing>
      </w:r>
    </w:p>
    <w:p w14:paraId="2CB9247C" w14:textId="0DAF4E93" w:rsidR="00973052" w:rsidRDefault="0071162C" w:rsidP="00973052">
      <w:pPr>
        <w:pStyle w:val="2"/>
      </w:pPr>
      <w:r>
        <w:rPr>
          <w:rFonts w:hint="eastAsia"/>
        </w:rPr>
        <w:t>3D</w:t>
      </w:r>
      <w:r>
        <w:t xml:space="preserve"> </w:t>
      </w:r>
      <w:r>
        <w:rPr>
          <w:rFonts w:hint="eastAsia"/>
        </w:rPr>
        <w:t>세계의 구성</w:t>
      </w:r>
    </w:p>
    <w:p w14:paraId="19661F58" w14:textId="2CEA991B" w:rsidR="0071162C" w:rsidRDefault="0071162C" w:rsidP="0071162C">
      <w:pPr>
        <w:pStyle w:val="a"/>
      </w:pPr>
      <w:r>
        <w:rPr>
          <w:rFonts w:hint="eastAsia"/>
        </w:rPr>
        <w:t>2D</w:t>
      </w:r>
      <w:r>
        <w:t xml:space="preserve"> </w:t>
      </w:r>
      <w:r>
        <w:rPr>
          <w:rFonts w:hint="eastAsia"/>
        </w:rPr>
        <w:t xml:space="preserve">세계의 경우와 달리 </w:t>
      </w:r>
      <w:r>
        <w:t xml:space="preserve">3D </w:t>
      </w:r>
      <w:r>
        <w:rPr>
          <w:rFonts w:hint="eastAsia"/>
        </w:rPr>
        <w:t>세계는 기술적 이슈 및 실작업자의 역량 등의 영향을 매우 많이 받기 때문에 그래픽,</w:t>
      </w:r>
      <w:r>
        <w:t xml:space="preserve"> </w:t>
      </w:r>
      <w:r>
        <w:rPr>
          <w:rFonts w:hint="eastAsia"/>
        </w:rPr>
        <w:t xml:space="preserve">프로그램 </w:t>
      </w:r>
      <w:proofErr w:type="spellStart"/>
      <w:r>
        <w:rPr>
          <w:rFonts w:hint="eastAsia"/>
        </w:rPr>
        <w:t>직군이</w:t>
      </w:r>
      <w:proofErr w:type="spellEnd"/>
      <w:r>
        <w:rPr>
          <w:rFonts w:hint="eastAsia"/>
        </w:rPr>
        <w:t xml:space="preserve"> 주도해 설계</w:t>
      </w:r>
    </w:p>
    <w:p w14:paraId="3F00679E" w14:textId="3D644E82" w:rsidR="0071162C" w:rsidRPr="0071162C" w:rsidRDefault="0071162C" w:rsidP="0071162C">
      <w:pPr>
        <w:pStyle w:val="a"/>
      </w:pPr>
      <w:r w:rsidRPr="0071162C">
        <w:rPr>
          <w:rFonts w:hint="eastAsia"/>
          <w:spacing w:val="0"/>
        </w:rPr>
        <w:t>T</w:t>
      </w:r>
      <w:r w:rsidRPr="0071162C">
        <w:rPr>
          <w:spacing w:val="0"/>
        </w:rPr>
        <w:t>echnical Director, Engine Programmer, Shader Prog</w:t>
      </w:r>
      <w:r>
        <w:rPr>
          <w:rFonts w:hint="eastAsia"/>
          <w:spacing w:val="0"/>
        </w:rPr>
        <w:t>r</w:t>
      </w:r>
      <w:r w:rsidRPr="0071162C">
        <w:rPr>
          <w:spacing w:val="0"/>
        </w:rPr>
        <w:t xml:space="preserve">ammer, Art Director, Technical Artist </w:t>
      </w:r>
      <w:r>
        <w:t xml:space="preserve">등이 </w:t>
      </w:r>
      <w:proofErr w:type="spellStart"/>
      <w:r>
        <w:rPr>
          <w:rFonts w:hint="eastAsia"/>
        </w:rPr>
        <w:t>직군을</w:t>
      </w:r>
      <w:proofErr w:type="spellEnd"/>
      <w:r>
        <w:rPr>
          <w:rFonts w:hint="eastAsia"/>
        </w:rPr>
        <w:t xml:space="preserve"> 담당</w:t>
      </w:r>
    </w:p>
    <w:p w14:paraId="7733EDAE" w14:textId="1E322599" w:rsidR="00973052" w:rsidRDefault="00973052" w:rsidP="00973052">
      <w:pPr>
        <w:pStyle w:val="a"/>
        <w:numPr>
          <w:ilvl w:val="0"/>
          <w:numId w:val="0"/>
        </w:numPr>
        <w:ind w:left="403" w:hanging="403"/>
      </w:pPr>
    </w:p>
    <w:p w14:paraId="04D91BF4" w14:textId="76BF37A7" w:rsidR="00973052" w:rsidRDefault="0071162C" w:rsidP="0071162C">
      <w:pPr>
        <w:pStyle w:val="2"/>
      </w:pPr>
      <w:r>
        <w:t xml:space="preserve">3D </w:t>
      </w:r>
      <w:r>
        <w:rPr>
          <w:rFonts w:hint="eastAsia"/>
        </w:rPr>
        <w:t>세계 구성의 포인트</w:t>
      </w:r>
    </w:p>
    <w:p w14:paraId="20C6EC98" w14:textId="541C37BB" w:rsidR="0071162C" w:rsidRDefault="0071162C" w:rsidP="0071162C">
      <w:pPr>
        <w:pStyle w:val="a"/>
      </w:pPr>
      <w:r>
        <w:rPr>
          <w:rFonts w:hint="eastAsia"/>
        </w:rPr>
        <w:t>영화,</w:t>
      </w:r>
      <w:r>
        <w:t xml:space="preserve"> </w:t>
      </w:r>
      <w:r>
        <w:rPr>
          <w:rFonts w:hint="eastAsia"/>
        </w:rPr>
        <w:t xml:space="preserve">애니메이션 등 </w:t>
      </w:r>
      <w:r>
        <w:t xml:space="preserve">3D </w:t>
      </w:r>
      <w:r>
        <w:rPr>
          <w:rFonts w:hint="eastAsia"/>
        </w:rPr>
        <w:t xml:space="preserve">영상 작업과 달리 프레임 </w:t>
      </w:r>
      <w:proofErr w:type="spellStart"/>
      <w:r>
        <w:rPr>
          <w:rFonts w:hint="eastAsia"/>
        </w:rPr>
        <w:t>레이트를</w:t>
      </w:r>
      <w:proofErr w:type="spellEnd"/>
      <w:r>
        <w:rPr>
          <w:rFonts w:hint="eastAsia"/>
        </w:rPr>
        <w:t xml:space="preserve"> 유지해 주면서 실시간으로 렌더링을 해야 하기 때문에 아래의 </w:t>
      </w:r>
      <w:r>
        <w:t>2</w:t>
      </w:r>
      <w:r>
        <w:rPr>
          <w:rFonts w:hint="eastAsia"/>
        </w:rPr>
        <w:t>가지 요소가 매우 중요함</w:t>
      </w:r>
    </w:p>
    <w:p w14:paraId="1F639AB6" w14:textId="7191FC40" w:rsidR="0071162C" w:rsidRDefault="0071162C" w:rsidP="0071162C">
      <w:pPr>
        <w:pStyle w:val="7"/>
        <w:ind w:left="400"/>
      </w:pPr>
      <w:r>
        <w:rPr>
          <w:rFonts w:hint="eastAsia"/>
        </w:rPr>
        <w:t>리소스 최적화 (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등</w:t>
      </w:r>
      <w:r>
        <w:t>)</w:t>
      </w:r>
    </w:p>
    <w:p w14:paraId="088725DB" w14:textId="7FB8EB5D" w:rsidR="0071162C" w:rsidRDefault="0071162C" w:rsidP="0071162C">
      <w:pPr>
        <w:pStyle w:val="7"/>
        <w:ind w:left="400"/>
      </w:pPr>
      <w:proofErr w:type="spellStart"/>
      <w:r>
        <w:rPr>
          <w:rFonts w:hint="eastAsia"/>
        </w:rPr>
        <w:t>계산량</w:t>
      </w:r>
      <w:proofErr w:type="spellEnd"/>
      <w:r>
        <w:rPr>
          <w:rFonts w:hint="eastAsia"/>
        </w:rPr>
        <w:t xml:space="preserve"> 최적화 (시점,</w:t>
      </w:r>
      <w:r>
        <w:t xml:space="preserve"> </w:t>
      </w:r>
      <w:r>
        <w:rPr>
          <w:rFonts w:hint="eastAsia"/>
        </w:rPr>
        <w:t>광원 등</w:t>
      </w:r>
      <w:r>
        <w:t>)</w:t>
      </w:r>
    </w:p>
    <w:p w14:paraId="742A5428" w14:textId="6E5B39F9" w:rsidR="0071162C" w:rsidRDefault="0071162C">
      <w:pPr>
        <w:widowControl/>
        <w:wordWrap/>
        <w:autoSpaceDE/>
        <w:autoSpaceDN/>
      </w:pPr>
      <w:r>
        <w:br w:type="page"/>
      </w:r>
    </w:p>
    <w:p w14:paraId="4A670C9A" w14:textId="4BE159B0" w:rsidR="0071162C" w:rsidRDefault="008708D0" w:rsidP="0071162C">
      <w:pPr>
        <w:pStyle w:val="2"/>
      </w:pPr>
      <w:r>
        <w:rPr>
          <w:rFonts w:hint="eastAsia"/>
        </w:rPr>
        <w:lastRenderedPageBreak/>
        <w:t xml:space="preserve">기본적인 </w:t>
      </w:r>
      <w:r>
        <w:t xml:space="preserve">3D </w:t>
      </w:r>
      <w:r>
        <w:rPr>
          <w:rFonts w:hint="eastAsia"/>
        </w:rPr>
        <w:t>그래픽 제작 순서</w:t>
      </w:r>
    </w:p>
    <w:p w14:paraId="1F3A844A" w14:textId="7B186544" w:rsidR="008708D0" w:rsidRDefault="008708D0" w:rsidP="008708D0">
      <w:pPr>
        <w:pStyle w:val="a"/>
      </w:pP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>오브젝트 제작</w:t>
      </w:r>
    </w:p>
    <w:p w14:paraId="71F1E08E" w14:textId="4616BA0D" w:rsidR="008708D0" w:rsidRDefault="008708D0" w:rsidP="008708D0">
      <w:pPr>
        <w:pStyle w:val="a"/>
      </w:pP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빛,</w:t>
      </w:r>
      <w:r>
        <w:t xml:space="preserve"> </w:t>
      </w:r>
      <w:r>
        <w:rPr>
          <w:rFonts w:hint="eastAsia"/>
        </w:rPr>
        <w:t>그림자를 입힘</w:t>
      </w:r>
    </w:p>
    <w:p w14:paraId="70EC4C80" w14:textId="0DAC93BB" w:rsidR="008708D0" w:rsidRDefault="008708D0" w:rsidP="008708D0">
      <w:pPr>
        <w:pStyle w:val="a"/>
      </w:pPr>
      <w:r>
        <w:rPr>
          <w:rFonts w:hint="eastAsia"/>
        </w:rPr>
        <w:t>애니메이션 데이터를 제작</w:t>
      </w:r>
    </w:p>
    <w:p w14:paraId="30AC2A27" w14:textId="1CDE4B17" w:rsidR="008708D0" w:rsidRDefault="008708D0" w:rsidP="008708D0">
      <w:pPr>
        <w:pStyle w:val="a"/>
      </w:pPr>
      <w:r>
        <w:rPr>
          <w:rFonts w:hint="eastAsia"/>
        </w:rPr>
        <w:t>카메라 설정</w:t>
      </w:r>
    </w:p>
    <w:p w14:paraId="16F37492" w14:textId="0F7DE2D0" w:rsidR="008708D0" w:rsidRDefault="008708D0" w:rsidP="008708D0">
      <w:pPr>
        <w:pStyle w:val="a"/>
      </w:pPr>
      <w:r>
        <w:rPr>
          <w:rFonts w:hint="eastAsia"/>
        </w:rPr>
        <w:t>게임 데이터로 변환</w:t>
      </w:r>
    </w:p>
    <w:p w14:paraId="6B72F7FD" w14:textId="34A0881E" w:rsidR="001D6C6E" w:rsidRDefault="001D6C6E" w:rsidP="001D6C6E">
      <w:pPr>
        <w:pStyle w:val="a"/>
        <w:numPr>
          <w:ilvl w:val="0"/>
          <w:numId w:val="0"/>
        </w:numPr>
        <w:ind w:left="403" w:hanging="403"/>
      </w:pPr>
    </w:p>
    <w:p w14:paraId="0D92AD42" w14:textId="2FF9CD85" w:rsidR="001D6C6E" w:rsidRDefault="001D6C6E" w:rsidP="001D6C6E">
      <w:pPr>
        <w:pStyle w:val="2"/>
      </w:pP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>세계의 좌표</w:t>
      </w:r>
    </w:p>
    <w:p w14:paraId="1D4E3505" w14:textId="3502D888" w:rsidR="001D6C6E" w:rsidRDefault="001D6C6E" w:rsidP="001D6C6E">
      <w:pPr>
        <w:pStyle w:val="a"/>
      </w:pPr>
      <w:r>
        <w:rPr>
          <w:rFonts w:hint="eastAsia"/>
        </w:rPr>
        <w:t xml:space="preserve">왼손 </w:t>
      </w:r>
      <w:proofErr w:type="gramStart"/>
      <w:r>
        <w:rPr>
          <w:rFonts w:hint="eastAsia"/>
        </w:rPr>
        <w:t xml:space="preserve">좌표계 </w:t>
      </w:r>
      <w:r>
        <w:t>/</w:t>
      </w:r>
      <w:proofErr w:type="gramEnd"/>
      <w:r>
        <w:t xml:space="preserve"> Direct </w:t>
      </w:r>
      <w:r>
        <w:rPr>
          <w:rFonts w:hint="eastAsia"/>
        </w:rPr>
        <w:t>X</w:t>
      </w:r>
      <w:r>
        <w:t xml:space="preserve">, </w:t>
      </w:r>
      <w:r>
        <w:rPr>
          <w:rFonts w:hint="eastAsia"/>
        </w:rPr>
        <w:t>U</w:t>
      </w:r>
      <w:r>
        <w:t xml:space="preserve">nity, Unreal </w:t>
      </w:r>
      <w:r>
        <w:rPr>
          <w:rFonts w:hint="eastAsia"/>
        </w:rPr>
        <w:t>에서 사용</w:t>
      </w:r>
    </w:p>
    <w:p w14:paraId="4939B917" w14:textId="5ED15279" w:rsidR="001D6C6E" w:rsidRDefault="001D6C6E" w:rsidP="001D6C6E">
      <w:pPr>
        <w:pStyle w:val="a"/>
      </w:pPr>
      <w:r>
        <w:rPr>
          <w:rFonts w:hint="eastAsia"/>
        </w:rPr>
        <w:t xml:space="preserve">오른손 </w:t>
      </w:r>
      <w:proofErr w:type="gramStart"/>
      <w:r>
        <w:rPr>
          <w:rFonts w:hint="eastAsia"/>
        </w:rPr>
        <w:t xml:space="preserve">좌표계 </w:t>
      </w:r>
      <w:r>
        <w:t>/</w:t>
      </w:r>
      <w:proofErr w:type="gramEnd"/>
      <w:r>
        <w:t xml:space="preserve"> 3DS Max, OpenGL </w:t>
      </w:r>
      <w:r>
        <w:rPr>
          <w:rFonts w:hint="eastAsia"/>
        </w:rPr>
        <w:t>에서 사용</w:t>
      </w:r>
    </w:p>
    <w:p w14:paraId="1F55DE60" w14:textId="3C40CA5D" w:rsidR="001D6C6E" w:rsidRDefault="001D6C6E" w:rsidP="001D6C6E">
      <w:pPr>
        <w:pStyle w:val="a"/>
        <w:numPr>
          <w:ilvl w:val="0"/>
          <w:numId w:val="0"/>
        </w:numPr>
        <w:ind w:left="403" w:hanging="403"/>
      </w:pPr>
    </w:p>
    <w:p w14:paraId="1CA02230" w14:textId="227ADB1F" w:rsidR="001D6C6E" w:rsidRDefault="00935E40" w:rsidP="001D6C6E">
      <w:pPr>
        <w:pStyle w:val="2"/>
      </w:pP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>월드 구성 요소</w:t>
      </w:r>
    </w:p>
    <w:p w14:paraId="5E34F932" w14:textId="36E79F50" w:rsidR="00935E40" w:rsidRDefault="00935E40" w:rsidP="00935E40">
      <w:pPr>
        <w:pStyle w:val="a"/>
      </w:pPr>
      <w:r>
        <w:rPr>
          <w:rFonts w:hint="eastAsia"/>
        </w:rPr>
        <w:t>모델링</w:t>
      </w:r>
    </w:p>
    <w:p w14:paraId="6ED7934E" w14:textId="578EF73E" w:rsidR="00935E40" w:rsidRDefault="00935E40" w:rsidP="00935E40">
      <w:pPr>
        <w:pStyle w:val="a"/>
      </w:pPr>
      <w:r>
        <w:rPr>
          <w:rFonts w:hint="eastAsia"/>
        </w:rPr>
        <w:t>조명(빛</w:t>
      </w:r>
      <w:r>
        <w:t>)</w:t>
      </w:r>
    </w:p>
    <w:p w14:paraId="22AFEE20" w14:textId="3780559C" w:rsidR="00935E40" w:rsidRDefault="00935E40" w:rsidP="00935E40">
      <w:pPr>
        <w:pStyle w:val="a"/>
      </w:pPr>
      <w:proofErr w:type="spellStart"/>
      <w:r>
        <w:rPr>
          <w:rFonts w:hint="eastAsia"/>
        </w:rPr>
        <w:t>텍스쳐</w:t>
      </w:r>
      <w:proofErr w:type="spellEnd"/>
    </w:p>
    <w:p w14:paraId="51612613" w14:textId="1E0A0AD8" w:rsidR="00935E40" w:rsidRDefault="00935E40" w:rsidP="00935E40">
      <w:pPr>
        <w:pStyle w:val="a"/>
      </w:pPr>
      <w:r>
        <w:rPr>
          <w:rFonts w:hint="eastAsia"/>
        </w:rPr>
        <w:t xml:space="preserve">빛의 처리 </w:t>
      </w:r>
      <w:proofErr w:type="gramStart"/>
      <w:r>
        <w:rPr>
          <w:rFonts w:hint="eastAsia"/>
        </w:rPr>
        <w:t xml:space="preserve">방법 </w:t>
      </w:r>
      <w:r>
        <w:t>/</w:t>
      </w:r>
      <w:proofErr w:type="gramEnd"/>
      <w:r>
        <w:t xml:space="preserve"> </w:t>
      </w:r>
      <w:r>
        <w:rPr>
          <w:rFonts w:hint="eastAsia"/>
        </w:rPr>
        <w:t>정반사광과 난반사광</w:t>
      </w:r>
    </w:p>
    <w:p w14:paraId="024ECB07" w14:textId="23CF74C1" w:rsidR="00935E40" w:rsidRDefault="00935E40" w:rsidP="00935E40">
      <w:pPr>
        <w:pStyle w:val="a"/>
        <w:numPr>
          <w:ilvl w:val="0"/>
          <w:numId w:val="0"/>
        </w:numPr>
        <w:ind w:left="403" w:hanging="403"/>
      </w:pPr>
    </w:p>
    <w:p w14:paraId="68BEE635" w14:textId="23345A73" w:rsidR="00935E40" w:rsidRDefault="00935E40" w:rsidP="00935E40">
      <w:pPr>
        <w:pStyle w:val="2"/>
      </w:pPr>
      <w:r>
        <w:t xml:space="preserve">3D </w:t>
      </w:r>
      <w:r>
        <w:rPr>
          <w:rFonts w:hint="eastAsia"/>
        </w:rPr>
        <w:t>그래픽의 변천사</w:t>
      </w:r>
    </w:p>
    <w:p w14:paraId="4584BCEC" w14:textId="394C807E" w:rsidR="00935E40" w:rsidRDefault="00935E40" w:rsidP="00935E40">
      <w:pPr>
        <w:pStyle w:val="a"/>
        <w:numPr>
          <w:ilvl w:val="0"/>
          <w:numId w:val="0"/>
        </w:numPr>
        <w:ind w:left="403" w:hanging="403"/>
        <w:jc w:val="left"/>
      </w:pPr>
      <w:r>
        <w:rPr>
          <w:noProof/>
        </w:rPr>
        <w:drawing>
          <wp:inline distT="0" distB="0" distL="0" distR="0" wp14:anchorId="2BFBE828" wp14:editId="3DB0BD95">
            <wp:extent cx="5018567" cy="2284118"/>
            <wp:effectExtent l="0" t="0" r="0" b="1905"/>
            <wp:docPr id="361" name="그림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934" cy="232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E2920" wp14:editId="595F2C36">
            <wp:extent cx="4837814" cy="2538869"/>
            <wp:effectExtent l="0" t="0" r="1270" b="0"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208" cy="255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42D5323" w14:textId="3ACFC05C" w:rsidR="00935E40" w:rsidRDefault="00935E40" w:rsidP="00935E40">
      <w:pPr>
        <w:pStyle w:val="4"/>
      </w:pPr>
      <w:r>
        <w:lastRenderedPageBreak/>
        <w:t>“</w:t>
      </w:r>
      <w:r>
        <w:rPr>
          <w:rFonts w:hint="eastAsia"/>
        </w:rPr>
        <w:t>카메라</w:t>
      </w:r>
      <w:r>
        <w:t>”</w:t>
      </w:r>
    </w:p>
    <w:p w14:paraId="4F136FC6" w14:textId="37B3DD6A" w:rsidR="00935E40" w:rsidRDefault="00935E40" w:rsidP="00935E40">
      <w:pPr>
        <w:pStyle w:val="a"/>
        <w:numPr>
          <w:ilvl w:val="0"/>
          <w:numId w:val="0"/>
        </w:numPr>
        <w:ind w:left="403" w:hanging="403"/>
      </w:pPr>
    </w:p>
    <w:p w14:paraId="0A420739" w14:textId="4E53E27B" w:rsidR="00935E40" w:rsidRDefault="008B71FA" w:rsidP="00935E40">
      <w:pPr>
        <w:pStyle w:val="2"/>
      </w:pPr>
      <w:r>
        <w:rPr>
          <w:rFonts w:hint="eastAsia"/>
        </w:rPr>
        <w:t>카메라</w:t>
      </w:r>
    </w:p>
    <w:p w14:paraId="0324569D" w14:textId="6460E073" w:rsidR="008B71FA" w:rsidRDefault="008B71FA" w:rsidP="008B71FA">
      <w:pPr>
        <w:pStyle w:val="a"/>
      </w:pPr>
      <w:r>
        <w:rPr>
          <w:rFonts w:hint="eastAsia"/>
        </w:rPr>
        <w:t>유저의 눈(시점</w:t>
      </w:r>
      <w:r>
        <w:t>)</w:t>
      </w:r>
      <w:r>
        <w:rPr>
          <w:rFonts w:hint="eastAsia"/>
        </w:rPr>
        <w:t xml:space="preserve">이 </w:t>
      </w:r>
      <w:proofErr w:type="gramStart"/>
      <w:r>
        <w:rPr>
          <w:rFonts w:hint="eastAsia"/>
        </w:rPr>
        <w:t xml:space="preserve">되는 </w:t>
      </w:r>
      <w:r>
        <w:t xml:space="preserve"> </w:t>
      </w:r>
      <w:r>
        <w:rPr>
          <w:rFonts w:hint="eastAsia"/>
        </w:rPr>
        <w:t>매개체</w:t>
      </w:r>
      <w:proofErr w:type="gramEnd"/>
    </w:p>
    <w:p w14:paraId="738F7C95" w14:textId="70AFF04E" w:rsidR="008B71FA" w:rsidRDefault="008B71FA" w:rsidP="008B71FA">
      <w:pPr>
        <w:pStyle w:val="a"/>
      </w:pPr>
      <w:r>
        <w:rPr>
          <w:rFonts w:hint="eastAsia"/>
        </w:rPr>
        <w:t>카메라의 위치,</w:t>
      </w:r>
      <w:r>
        <w:t xml:space="preserve"> </w:t>
      </w:r>
      <w:r>
        <w:rPr>
          <w:rFonts w:hint="eastAsia"/>
        </w:rPr>
        <w:t>회전 각도</w:t>
      </w:r>
    </w:p>
    <w:p w14:paraId="28A2DB25" w14:textId="6999E7DB" w:rsidR="008B71FA" w:rsidRDefault="008B71FA" w:rsidP="008B71FA">
      <w:pPr>
        <w:pStyle w:val="a"/>
        <w:numPr>
          <w:ilvl w:val="0"/>
          <w:numId w:val="0"/>
        </w:numPr>
        <w:ind w:left="403" w:hanging="403"/>
      </w:pPr>
    </w:p>
    <w:p w14:paraId="5060A72E" w14:textId="1D77EE4D" w:rsidR="000655E6" w:rsidRDefault="000655E6" w:rsidP="000655E6">
      <w:pPr>
        <w:pStyle w:val="a"/>
      </w:pPr>
      <w:proofErr w:type="spellStart"/>
      <w:r>
        <w:rPr>
          <w:rFonts w:hint="eastAsia"/>
        </w:rPr>
        <w:t>회전값</w:t>
      </w:r>
      <w:proofErr w:type="spellEnd"/>
      <w:r>
        <w:rPr>
          <w:rFonts w:hint="eastAsia"/>
        </w:rPr>
        <w:t xml:space="preserve"> 정보</w:t>
      </w:r>
    </w:p>
    <w:p w14:paraId="5A56DB65" w14:textId="5101F0A6" w:rsidR="000655E6" w:rsidRDefault="000655E6" w:rsidP="000655E6">
      <w:pPr>
        <w:pStyle w:val="7"/>
        <w:ind w:left="400"/>
      </w:pPr>
      <w:r>
        <w:rPr>
          <w:rFonts w:hint="eastAsia"/>
        </w:rPr>
        <w:t>P</w:t>
      </w:r>
      <w:r>
        <w:t>osition (</w:t>
      </w:r>
      <w:r>
        <w:rPr>
          <w:rFonts w:hint="eastAsia"/>
        </w:rPr>
        <w:t>x</w:t>
      </w:r>
      <w:r>
        <w:t xml:space="preserve">, </w:t>
      </w:r>
      <w:proofErr w:type="gramStart"/>
      <w:r>
        <w:t>y ,z</w:t>
      </w:r>
      <w:proofErr w:type="gramEnd"/>
      <w:r>
        <w:t>)</w:t>
      </w:r>
    </w:p>
    <w:p w14:paraId="4D2A44B0" w14:textId="6396230C" w:rsidR="000655E6" w:rsidRDefault="000655E6" w:rsidP="000655E6">
      <w:pPr>
        <w:pStyle w:val="7"/>
        <w:ind w:left="400"/>
      </w:pPr>
      <w:r>
        <w:t>Rotate (x, y, z)</w:t>
      </w:r>
    </w:p>
    <w:p w14:paraId="10C818BC" w14:textId="77777777" w:rsidR="000655E6" w:rsidRDefault="000655E6" w:rsidP="008B71FA">
      <w:pPr>
        <w:pStyle w:val="a"/>
        <w:numPr>
          <w:ilvl w:val="0"/>
          <w:numId w:val="0"/>
        </w:numPr>
        <w:ind w:left="403" w:hanging="403"/>
      </w:pPr>
    </w:p>
    <w:p w14:paraId="32A7D2F8" w14:textId="4B5AF051" w:rsidR="008B71FA" w:rsidRDefault="000655E6" w:rsidP="000655E6">
      <w:pPr>
        <w:pStyle w:val="2"/>
      </w:pPr>
      <w:proofErr w:type="spellStart"/>
      <w:proofErr w:type="gramStart"/>
      <w:r>
        <w:rPr>
          <w:rFonts w:hint="eastAsia"/>
        </w:rPr>
        <w:t>화각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FOV (Field of View)</w:t>
      </w:r>
    </w:p>
    <w:p w14:paraId="7AC23594" w14:textId="273661AC" w:rsidR="000655E6" w:rsidRDefault="000655E6" w:rsidP="000655E6">
      <w:pPr>
        <w:pStyle w:val="a"/>
      </w:pPr>
      <w:r>
        <w:rPr>
          <w:rFonts w:hint="eastAsia"/>
        </w:rPr>
        <w:t>카메라를 통해서 배경을 표현하는 각도</w:t>
      </w:r>
    </w:p>
    <w:p w14:paraId="6C4DD1B5" w14:textId="045D5040" w:rsidR="000655E6" w:rsidRDefault="000655E6" w:rsidP="000655E6">
      <w:pPr>
        <w:pStyle w:val="a"/>
      </w:pPr>
      <w:r>
        <w:rPr>
          <w:rFonts w:hint="eastAsia"/>
        </w:rPr>
        <w:t xml:space="preserve">인간의 </w:t>
      </w:r>
      <w:proofErr w:type="spellStart"/>
      <w:r>
        <w:rPr>
          <w:rFonts w:hint="eastAsia"/>
        </w:rPr>
        <w:t>화각은</w:t>
      </w:r>
      <w:proofErr w:type="spellEnd"/>
      <w:r>
        <w:rPr>
          <w:rFonts w:hint="eastAsia"/>
        </w:rPr>
        <w:t xml:space="preserve"> 약 </w:t>
      </w:r>
      <w:r>
        <w:t>50</w:t>
      </w:r>
      <w:r>
        <w:rPr>
          <w:rFonts w:hint="eastAsia"/>
        </w:rPr>
        <w:t>도</w:t>
      </w:r>
    </w:p>
    <w:p w14:paraId="0ADC6A9D" w14:textId="62752171" w:rsidR="000655E6" w:rsidRDefault="000655E6" w:rsidP="000655E6">
      <w:pPr>
        <w:pStyle w:val="a"/>
      </w:pPr>
      <w:r>
        <w:rPr>
          <w:rFonts w:hint="eastAsia"/>
        </w:rPr>
        <w:t>인간의 화각보다 좁으면 협소하고 불안한 느낌</w:t>
      </w:r>
    </w:p>
    <w:p w14:paraId="4290DAF2" w14:textId="25F941DA" w:rsidR="000655E6" w:rsidRDefault="000655E6" w:rsidP="000655E6">
      <w:pPr>
        <w:pStyle w:val="a"/>
      </w:pPr>
      <w:r>
        <w:rPr>
          <w:rFonts w:hint="eastAsia"/>
        </w:rPr>
        <w:t>넓으면 주변 정보</w:t>
      </w:r>
      <w:r w:rsidR="001A2095">
        <w:rPr>
          <w:rFonts w:hint="eastAsia"/>
        </w:rPr>
        <w:t>가</w:t>
      </w:r>
      <w:r>
        <w:rPr>
          <w:rFonts w:hint="eastAsia"/>
        </w:rPr>
        <w:t xml:space="preserve"> 많아 산만한 느낌</w:t>
      </w:r>
    </w:p>
    <w:p w14:paraId="6BE2D650" w14:textId="18C36C8B" w:rsidR="000655E6" w:rsidRDefault="000655E6" w:rsidP="000655E6">
      <w:pPr>
        <w:pStyle w:val="a"/>
      </w:pPr>
      <w:r>
        <w:rPr>
          <w:rFonts w:hint="eastAsia"/>
        </w:rPr>
        <w:t xml:space="preserve">실제 개인의 </w:t>
      </w:r>
      <w:proofErr w:type="spellStart"/>
      <w:r>
        <w:rPr>
          <w:rFonts w:hint="eastAsia"/>
        </w:rPr>
        <w:t>화각과</w:t>
      </w:r>
      <w:proofErr w:type="spellEnd"/>
      <w:r>
        <w:rPr>
          <w:rFonts w:hint="eastAsia"/>
        </w:rPr>
        <w:t xml:space="preserve"> 게임상의 </w:t>
      </w:r>
      <w:proofErr w:type="spellStart"/>
      <w:r>
        <w:rPr>
          <w:rFonts w:hint="eastAsia"/>
        </w:rPr>
        <w:t>화각</w:t>
      </w:r>
      <w:proofErr w:type="spellEnd"/>
      <w:r>
        <w:rPr>
          <w:rFonts w:hint="eastAsia"/>
        </w:rPr>
        <w:t xml:space="preserve"> 차이 </w:t>
      </w:r>
      <m:oMath>
        <m:r>
          <w:rPr>
            <w:rFonts w:ascii="Cambria Math" w:eastAsia="맑은 고딕" w:hAnsi="Cambria Math" w:hint="eastAsia"/>
          </w:rPr>
          <m:t>→</m:t>
        </m:r>
      </m:oMath>
      <w:r>
        <w:rPr>
          <w:rFonts w:hint="eastAsia"/>
        </w:rPr>
        <w:t xml:space="preserve"> </w:t>
      </w:r>
      <w:r>
        <w:t>FPS</w:t>
      </w:r>
      <w:r>
        <w:rPr>
          <w:rFonts w:hint="eastAsia"/>
        </w:rPr>
        <w:t xml:space="preserve"> 플레이 울렁증 원인</w:t>
      </w:r>
    </w:p>
    <w:p w14:paraId="1C27C7A5" w14:textId="3D22D2CB" w:rsidR="00B01894" w:rsidRDefault="00B01894" w:rsidP="00B01894">
      <w:pPr>
        <w:pStyle w:val="a"/>
        <w:numPr>
          <w:ilvl w:val="0"/>
          <w:numId w:val="0"/>
        </w:numPr>
        <w:ind w:left="403" w:hanging="403"/>
      </w:pPr>
    </w:p>
    <w:p w14:paraId="7BFD8504" w14:textId="0CBA9E96" w:rsidR="00B01894" w:rsidRDefault="00B01894" w:rsidP="00B01894">
      <w:pPr>
        <w:pStyle w:val="2"/>
      </w:pPr>
      <w:r>
        <w:rPr>
          <w:rFonts w:hint="eastAsia"/>
        </w:rPr>
        <w:t>투영</w:t>
      </w:r>
    </w:p>
    <w:p w14:paraId="6E62A5A6" w14:textId="0721E8E5" w:rsidR="00B01894" w:rsidRDefault="00B01894" w:rsidP="00B01894">
      <w:pPr>
        <w:pStyle w:val="a"/>
      </w:pPr>
      <w:r>
        <w:rPr>
          <w:rFonts w:hint="eastAsia"/>
        </w:rPr>
        <w:t xml:space="preserve">직교 </w:t>
      </w:r>
      <w:proofErr w:type="gramStart"/>
      <w:r>
        <w:rPr>
          <w:rFonts w:hint="eastAsia"/>
        </w:rPr>
        <w:t xml:space="preserve">투영 </w:t>
      </w:r>
      <w:r>
        <w:t>/</w:t>
      </w:r>
      <w:proofErr w:type="gramEnd"/>
      <w:r>
        <w:t xml:space="preserve"> </w:t>
      </w:r>
      <w:r>
        <w:rPr>
          <w:rFonts w:hint="eastAsia"/>
        </w:rPr>
        <w:t>O</w:t>
      </w:r>
      <w:r>
        <w:t>rthographic Pro</w:t>
      </w:r>
      <w:r>
        <w:rPr>
          <w:rFonts w:hint="eastAsia"/>
        </w:rPr>
        <w:t>j</w:t>
      </w:r>
      <w:r>
        <w:t>ection</w:t>
      </w:r>
    </w:p>
    <w:p w14:paraId="0091EF14" w14:textId="3B29A17B" w:rsidR="00B01894" w:rsidRDefault="00B01894" w:rsidP="00B01894">
      <w:pPr>
        <w:pStyle w:val="a"/>
      </w:pPr>
      <w:r>
        <w:rPr>
          <w:rFonts w:hint="eastAsia"/>
        </w:rPr>
        <w:t>물체가 뒤에 있어도 크기가 변하지 않음</w:t>
      </w:r>
    </w:p>
    <w:p w14:paraId="4724BDBB" w14:textId="36ABCC5E" w:rsidR="00B01894" w:rsidRDefault="00B01894" w:rsidP="00B01894">
      <w:pPr>
        <w:pStyle w:val="a"/>
      </w:pPr>
      <w:r>
        <w:rPr>
          <w:rFonts w:hint="eastAsia"/>
        </w:rPr>
        <w:t xml:space="preserve">원근 </w:t>
      </w:r>
      <w:proofErr w:type="gramStart"/>
      <w:r>
        <w:rPr>
          <w:rFonts w:hint="eastAsia"/>
        </w:rPr>
        <w:t xml:space="preserve">투영 </w:t>
      </w:r>
      <w:r>
        <w:t>/</w:t>
      </w:r>
      <w:proofErr w:type="gramEnd"/>
      <w:r>
        <w:t xml:space="preserve"> Perspective Projection</w:t>
      </w:r>
    </w:p>
    <w:p w14:paraId="77CC1101" w14:textId="0646FEA2" w:rsidR="00B01894" w:rsidRDefault="00B01894" w:rsidP="00B01894">
      <w:pPr>
        <w:pStyle w:val="a"/>
      </w:pPr>
      <w:r>
        <w:rPr>
          <w:rFonts w:hint="eastAsia"/>
        </w:rPr>
        <w:t>앞에</w:t>
      </w:r>
      <w:r>
        <w:t xml:space="preserve"> </w:t>
      </w:r>
      <w:r>
        <w:rPr>
          <w:rFonts w:hint="eastAsia"/>
        </w:rPr>
        <w:t>있는 물체는 크게, 뒤에 있는 물체는 작게 표현</w:t>
      </w:r>
    </w:p>
    <w:p w14:paraId="6CA34173" w14:textId="4E12C63F" w:rsidR="00AB2C41" w:rsidRDefault="00AB2C41" w:rsidP="00AB2C41">
      <w:pPr>
        <w:pStyle w:val="a"/>
        <w:numPr>
          <w:ilvl w:val="0"/>
          <w:numId w:val="0"/>
        </w:numPr>
        <w:ind w:left="403" w:hanging="403"/>
      </w:pPr>
    </w:p>
    <w:p w14:paraId="414C4743" w14:textId="63DA13F4" w:rsidR="00AB2C41" w:rsidRDefault="00AB2C41" w:rsidP="00AB2C41">
      <w:pPr>
        <w:pStyle w:val="a"/>
      </w:pPr>
      <w:r>
        <w:rPr>
          <w:rFonts w:hint="eastAsia"/>
        </w:rPr>
        <w:t>직교 투영과 원근 투영 비교</w:t>
      </w:r>
    </w:p>
    <w:p w14:paraId="20A388E4" w14:textId="5309DA92" w:rsidR="00F07A5F" w:rsidRDefault="00F07A5F" w:rsidP="00F07A5F">
      <w:pPr>
        <w:pStyle w:val="a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 wp14:anchorId="2C6DA9CF" wp14:editId="5CA08768">
            <wp:extent cx="5996940" cy="3455670"/>
            <wp:effectExtent l="0" t="0" r="3810" b="0"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8BBD615" w14:textId="48B1164F" w:rsidR="00F07A5F" w:rsidRDefault="00F07A5F" w:rsidP="00F07A5F">
      <w:pPr>
        <w:pStyle w:val="4"/>
      </w:pPr>
      <w:r>
        <w:lastRenderedPageBreak/>
        <w:t>“3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모델의 표시</w:t>
      </w:r>
      <w:r>
        <w:t>”</w:t>
      </w:r>
    </w:p>
    <w:p w14:paraId="4CB1AF70" w14:textId="57A43440" w:rsidR="00F07A5F" w:rsidRDefault="00F07A5F" w:rsidP="00F07A5F">
      <w:pPr>
        <w:pStyle w:val="a"/>
        <w:numPr>
          <w:ilvl w:val="0"/>
          <w:numId w:val="0"/>
        </w:numPr>
        <w:ind w:left="403" w:hanging="403"/>
      </w:pPr>
    </w:p>
    <w:p w14:paraId="51756FEA" w14:textId="4841B3DE" w:rsidR="00F07A5F" w:rsidRDefault="00F07A5F" w:rsidP="00F07A5F">
      <w:pPr>
        <w:pStyle w:val="2"/>
      </w:pP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>모델의 구성</w:t>
      </w:r>
    </w:p>
    <w:p w14:paraId="1B9E3A18" w14:textId="587E67A9" w:rsidR="00F07A5F" w:rsidRDefault="00F07A5F" w:rsidP="00F07A5F">
      <w:pPr>
        <w:pStyle w:val="a"/>
      </w:pPr>
      <w:proofErr w:type="spellStart"/>
      <w:r>
        <w:rPr>
          <w:rFonts w:hint="eastAsia"/>
        </w:rPr>
        <w:t>버텍스</w:t>
      </w:r>
      <w:proofErr w:type="spellEnd"/>
      <w:r>
        <w:rPr>
          <w:rFonts w:hint="eastAsia"/>
        </w:rPr>
        <w:t xml:space="preserve"> </w:t>
      </w:r>
      <w:r>
        <w:t>(Vertex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공간상에서 위치를 나타내는 것</w:t>
      </w:r>
    </w:p>
    <w:p w14:paraId="045B93BE" w14:textId="1CF69D4C" w:rsidR="00F07A5F" w:rsidRDefault="00F07A5F" w:rsidP="00F07A5F">
      <w:pPr>
        <w:pStyle w:val="a"/>
      </w:pPr>
      <w:r>
        <w:rPr>
          <w:rFonts w:hint="eastAsia"/>
        </w:rPr>
        <w:t xml:space="preserve">에지 </w:t>
      </w:r>
      <w:r>
        <w:t>(Edge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정점과 정점을 연결하는 직선</w:t>
      </w:r>
    </w:p>
    <w:p w14:paraId="3BFD324B" w14:textId="5F4B3089" w:rsidR="00F07A5F" w:rsidRDefault="00F07A5F" w:rsidP="00F07A5F">
      <w:pPr>
        <w:pStyle w:val="a"/>
      </w:pP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w:r>
        <w:t>(Polygon</w:t>
      </w:r>
      <w:proofErr w:type="gramStart"/>
      <w:r>
        <w:t>) /</w:t>
      </w:r>
      <w:proofErr w:type="gramEnd"/>
      <w:r>
        <w:t xml:space="preserve"> 3</w:t>
      </w:r>
      <w:r>
        <w:rPr>
          <w:rFonts w:hint="eastAsia"/>
        </w:rPr>
        <w:t>개의 정점으로 만들어진 삼각형</w:t>
      </w:r>
    </w:p>
    <w:p w14:paraId="6291D7FA" w14:textId="104D7CD8" w:rsidR="00F07A5F" w:rsidRDefault="00F07A5F" w:rsidP="00F07A5F">
      <w:pPr>
        <w:pStyle w:val="a"/>
      </w:pPr>
      <w:r>
        <w:rPr>
          <w:rFonts w:hint="eastAsia"/>
        </w:rPr>
        <w:t xml:space="preserve">페이스 </w:t>
      </w:r>
      <w:r>
        <w:t>(Face</w:t>
      </w:r>
      <w:proofErr w:type="gramStart"/>
      <w:r>
        <w:t>) /</w:t>
      </w:r>
      <w:proofErr w:type="gramEnd"/>
      <w:r>
        <w:t xml:space="preserve"> 2</w:t>
      </w:r>
      <w:r>
        <w:rPr>
          <w:rFonts w:hint="eastAsia"/>
        </w:rPr>
        <w:t>개 이상의 연결 된 면</w:t>
      </w:r>
    </w:p>
    <w:p w14:paraId="07BB3254" w14:textId="54197802" w:rsidR="00F07A5F" w:rsidRDefault="00F07A5F" w:rsidP="00F07A5F">
      <w:pPr>
        <w:pStyle w:val="a"/>
      </w:pPr>
      <w:r>
        <w:rPr>
          <w:rFonts w:hint="eastAsia"/>
        </w:rPr>
        <w:t>메시 (</w:t>
      </w:r>
      <w:r>
        <w:t>Mesh</w:t>
      </w:r>
      <w:proofErr w:type="gramStart"/>
      <w:r>
        <w:t>) /</w:t>
      </w:r>
      <w:proofErr w:type="gramEnd"/>
      <w: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모여 만든 하나의 </w:t>
      </w:r>
      <w:r>
        <w:t>3</w:t>
      </w:r>
      <w:r>
        <w:rPr>
          <w:rFonts w:hint="eastAsia"/>
        </w:rPr>
        <w:t>차원 물체</w:t>
      </w:r>
    </w:p>
    <w:p w14:paraId="701DD604" w14:textId="7AE41020" w:rsidR="00F07A5F" w:rsidRDefault="00F07A5F" w:rsidP="00F07A5F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1A4B9995" wp14:editId="5675EA8C">
            <wp:extent cx="6645275" cy="2147776"/>
            <wp:effectExtent l="0" t="0" r="0" b="0"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45"/>
                    <a:stretch/>
                  </pic:blipFill>
                  <pic:spPr bwMode="auto">
                    <a:xfrm>
                      <a:off x="0" y="0"/>
                      <a:ext cx="6645275" cy="214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6F676" w14:textId="7A42D6BC" w:rsidR="00F07A5F" w:rsidRDefault="00F07A5F" w:rsidP="00F07A5F">
      <w:pPr>
        <w:pStyle w:val="a"/>
        <w:numPr>
          <w:ilvl w:val="0"/>
          <w:numId w:val="0"/>
        </w:numPr>
        <w:ind w:left="403" w:hanging="403"/>
      </w:pPr>
    </w:p>
    <w:p w14:paraId="2A26B193" w14:textId="4644AE77" w:rsidR="00F07A5F" w:rsidRDefault="00F07A5F" w:rsidP="00F07A5F">
      <w:pPr>
        <w:pStyle w:val="2"/>
      </w:pPr>
      <w:r>
        <w:rPr>
          <w:rFonts w:hint="eastAsia"/>
        </w:rPr>
        <w:t>재질의 요소</w:t>
      </w:r>
    </w:p>
    <w:p w14:paraId="53E5E538" w14:textId="0D21C418" w:rsidR="00F07A5F" w:rsidRDefault="00F07A5F" w:rsidP="00F07A5F">
      <w:pPr>
        <w:pStyle w:val="a"/>
      </w:pPr>
      <w:proofErr w:type="gramStart"/>
      <w:r>
        <w:rPr>
          <w:rFonts w:hint="eastAsia"/>
        </w:rPr>
        <w:t xml:space="preserve">재질 </w:t>
      </w:r>
      <w:r>
        <w:t>/</w:t>
      </w:r>
      <w:proofErr w:type="gramEnd"/>
      <w:r>
        <w:t xml:space="preserve"> </w:t>
      </w:r>
      <w:r>
        <w:rPr>
          <w:rFonts w:hint="eastAsia"/>
        </w:rPr>
        <w:t>메시의 표면 상태를 빛으로 표현하는 것</w:t>
      </w:r>
    </w:p>
    <w:p w14:paraId="636C7D7F" w14:textId="2E1DF65A" w:rsidR="00F07A5F" w:rsidRDefault="00F07A5F" w:rsidP="00F07A5F">
      <w:pPr>
        <w:pStyle w:val="a"/>
      </w:pPr>
      <w:proofErr w:type="spellStart"/>
      <w:r>
        <w:rPr>
          <w:rFonts w:hint="eastAsia"/>
        </w:rPr>
        <w:t>앰비언트</w:t>
      </w:r>
      <w:proofErr w:type="spellEnd"/>
      <w:r>
        <w:rPr>
          <w:rFonts w:hint="eastAsia"/>
        </w:rPr>
        <w:t xml:space="preserve"> </w:t>
      </w:r>
      <w:r>
        <w:t xml:space="preserve">(Ambient), </w:t>
      </w:r>
      <w:proofErr w:type="gramStart"/>
      <w:r>
        <w:rPr>
          <w:rFonts w:hint="eastAsia"/>
        </w:rPr>
        <w:t xml:space="preserve">자연광 </w:t>
      </w:r>
      <w:r>
        <w:t>/</w:t>
      </w:r>
      <w:proofErr w:type="gramEnd"/>
      <w:r>
        <w:t xml:space="preserve"> </w:t>
      </w:r>
      <w:r>
        <w:rPr>
          <w:rFonts w:hint="eastAsia"/>
        </w:rPr>
        <w:t>똑 같은 양으로 모든 면에서 나오는 빛</w:t>
      </w:r>
    </w:p>
    <w:p w14:paraId="4E80A001" w14:textId="49D42D7A" w:rsidR="00F07A5F" w:rsidRDefault="00F07A5F" w:rsidP="00F07A5F">
      <w:pPr>
        <w:pStyle w:val="a"/>
      </w:pPr>
      <w:proofErr w:type="spellStart"/>
      <w:r>
        <w:rPr>
          <w:rFonts w:hint="eastAsia"/>
        </w:rPr>
        <w:t>디퓨즈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D</w:t>
      </w:r>
      <w:r>
        <w:t xml:space="preserve">iffuse), </w:t>
      </w:r>
      <w:r>
        <w:rPr>
          <w:rFonts w:hint="eastAsia"/>
        </w:rPr>
        <w:t>난반사광,</w:t>
      </w:r>
      <w:r>
        <w:t xml:space="preserve"> </w:t>
      </w:r>
      <w:proofErr w:type="spellStart"/>
      <w:proofErr w:type="gramStart"/>
      <w:r>
        <w:rPr>
          <w:rFonts w:hint="eastAsia"/>
        </w:rPr>
        <w:t>확산광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모든 표면(점</w:t>
      </w:r>
      <w:r>
        <w:t>)</w:t>
      </w:r>
      <w:r>
        <w:rPr>
          <w:rFonts w:hint="eastAsia"/>
        </w:rPr>
        <w:t>에 균일하게 비춰지는 빛</w:t>
      </w:r>
    </w:p>
    <w:p w14:paraId="6BE16CFF" w14:textId="45A9A95C" w:rsidR="00F07A5F" w:rsidRDefault="00F07A5F" w:rsidP="00F07A5F">
      <w:pPr>
        <w:pStyle w:val="a"/>
      </w:pPr>
      <w:proofErr w:type="spellStart"/>
      <w:r>
        <w:rPr>
          <w:rFonts w:hint="eastAsia"/>
        </w:rPr>
        <w:t>스펙큘러</w:t>
      </w:r>
      <w:proofErr w:type="spellEnd"/>
      <w:r>
        <w:rPr>
          <w:rFonts w:hint="eastAsia"/>
        </w:rPr>
        <w:t>(</w:t>
      </w:r>
      <w:r>
        <w:t xml:space="preserve">Specular), </w:t>
      </w:r>
      <w:proofErr w:type="gramStart"/>
      <w:r>
        <w:rPr>
          <w:rFonts w:hint="eastAsia"/>
        </w:rPr>
        <w:t xml:space="preserve">정반사광 </w:t>
      </w:r>
      <w:r>
        <w:t>/</w:t>
      </w:r>
      <w:proofErr w:type="gramEnd"/>
      <w:r>
        <w:t xml:space="preserve"> </w:t>
      </w:r>
      <w:r>
        <w:rPr>
          <w:rFonts w:hint="eastAsia"/>
        </w:rPr>
        <w:t>특정한 방향으로만 반사하는 빛</w:t>
      </w:r>
    </w:p>
    <w:p w14:paraId="18D2F994" w14:textId="2D41E706" w:rsidR="00F07A5F" w:rsidRDefault="00F07A5F" w:rsidP="00F07A5F">
      <w:pPr>
        <w:pStyle w:val="a"/>
      </w:pPr>
      <w:proofErr w:type="spellStart"/>
      <w:r>
        <w:rPr>
          <w:rFonts w:hint="eastAsia"/>
        </w:rPr>
        <w:t>노멀</w:t>
      </w:r>
      <w:proofErr w:type="spellEnd"/>
      <w:r>
        <w:rPr>
          <w:rFonts w:hint="eastAsia"/>
        </w:rPr>
        <w:t xml:space="preserve"> 벡터 </w:t>
      </w:r>
      <w:r>
        <w:t>(Normal Vector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물체 표현의 수직 방향 벡터</w:t>
      </w:r>
    </w:p>
    <w:p w14:paraId="5448A89F" w14:textId="3A367E1C" w:rsidR="00177CE8" w:rsidRDefault="00177CE8" w:rsidP="00177CE8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337C1BFA" wp14:editId="68B149A1">
            <wp:extent cx="6697911" cy="1850065"/>
            <wp:effectExtent l="0" t="0" r="8255" b="0"/>
            <wp:docPr id="368" name="그림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"/>
                    <a:stretch/>
                  </pic:blipFill>
                  <pic:spPr bwMode="auto">
                    <a:xfrm>
                      <a:off x="0" y="0"/>
                      <a:ext cx="6748492" cy="18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0CF50" w14:textId="39F96124" w:rsidR="00F164C6" w:rsidRDefault="00F164C6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6354D2F" w14:textId="60DC5D15" w:rsidR="00177CE8" w:rsidRDefault="00075FFD" w:rsidP="00075FFD">
      <w:pPr>
        <w:pStyle w:val="4"/>
      </w:pPr>
      <w:r>
        <w:lastRenderedPageBreak/>
        <w:t>“</w:t>
      </w:r>
      <w:r w:rsidR="00F164C6">
        <w:rPr>
          <w:rFonts w:hint="eastAsia"/>
        </w:rPr>
        <w:t>광원의 형태</w:t>
      </w:r>
      <w:r>
        <w:t>”</w:t>
      </w:r>
    </w:p>
    <w:p w14:paraId="594C15D9" w14:textId="2B8F0FB2" w:rsidR="00075FFD" w:rsidRPr="00075FFD" w:rsidRDefault="00075FFD" w:rsidP="00075FFD">
      <w:pPr>
        <w:pStyle w:val="a"/>
        <w:numPr>
          <w:ilvl w:val="0"/>
          <w:numId w:val="0"/>
        </w:numPr>
        <w:ind w:left="403" w:hanging="403"/>
      </w:pPr>
    </w:p>
    <w:p w14:paraId="280A980C" w14:textId="581C2E67" w:rsidR="00F164C6" w:rsidRDefault="00075FFD" w:rsidP="00075FFD">
      <w:pPr>
        <w:pStyle w:val="2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510152A4" wp14:editId="1ECA7AF1">
            <wp:simplePos x="0" y="0"/>
            <wp:positionH relativeFrom="margin">
              <wp:posOffset>5288753</wp:posOffset>
            </wp:positionH>
            <wp:positionV relativeFrom="paragraph">
              <wp:posOffset>337185</wp:posOffset>
            </wp:positionV>
            <wp:extent cx="1573530" cy="1881505"/>
            <wp:effectExtent l="0" t="0" r="7620" b="4445"/>
            <wp:wrapNone/>
            <wp:docPr id="370" name="그림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90" b="45540"/>
                    <a:stretch/>
                  </pic:blipFill>
                  <pic:spPr bwMode="auto">
                    <a:xfrm>
                      <a:off x="0" y="0"/>
                      <a:ext cx="157353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4C6">
        <w:rPr>
          <w:rFonts w:hint="eastAsia"/>
        </w:rPr>
        <w:t>A</w:t>
      </w:r>
      <w:r w:rsidR="00F164C6">
        <w:t xml:space="preserve">mbient </w:t>
      </w:r>
      <w:proofErr w:type="gramStart"/>
      <w:r w:rsidR="00F164C6">
        <w:t>Light /</w:t>
      </w:r>
      <w:proofErr w:type="gramEnd"/>
      <w:r w:rsidR="00F164C6">
        <w:t xml:space="preserve"> </w:t>
      </w:r>
      <w:r w:rsidR="00F164C6">
        <w:rPr>
          <w:rFonts w:hint="eastAsia"/>
        </w:rPr>
        <w:t>주변 광원</w:t>
      </w:r>
    </w:p>
    <w:p w14:paraId="76C1C978" w14:textId="1CDFFDE6" w:rsidR="00F164C6" w:rsidRDefault="00F164C6" w:rsidP="00075FFD">
      <w:pPr>
        <w:pStyle w:val="a"/>
      </w:pPr>
      <w:r>
        <w:rPr>
          <w:rFonts w:hint="eastAsia"/>
        </w:rPr>
        <w:t>3차원 공간에서 메시의 배치나 위치와는 상관없이 똑 같은 양으로 모든 곳을 비추는 빛의 강도</w:t>
      </w:r>
    </w:p>
    <w:p w14:paraId="7802AB11" w14:textId="1B259B55" w:rsidR="00F164C6" w:rsidRDefault="00F164C6" w:rsidP="00075FFD">
      <w:pPr>
        <w:pStyle w:val="a"/>
      </w:pPr>
      <w:r>
        <w:rPr>
          <w:rFonts w:hint="eastAsia"/>
        </w:rPr>
        <w:t>모든 물체의 모든 방향에서 일률적으로 적용</w:t>
      </w:r>
    </w:p>
    <w:p w14:paraId="1E230A81" w14:textId="0817F031" w:rsidR="00F164C6" w:rsidRDefault="00F164C6" w:rsidP="00075FFD">
      <w:pPr>
        <w:pStyle w:val="a"/>
      </w:pPr>
      <w:r>
        <w:rPr>
          <w:rFonts w:hint="eastAsia"/>
        </w:rPr>
        <w:t>게임 전체의 색감과 명도를 조절</w:t>
      </w:r>
    </w:p>
    <w:p w14:paraId="74FC5FE0" w14:textId="73C9471D" w:rsidR="00F164C6" w:rsidRDefault="00F164C6" w:rsidP="00075FFD">
      <w:pPr>
        <w:pStyle w:val="a"/>
      </w:pPr>
      <w:proofErr w:type="spellStart"/>
      <w:r>
        <w:rPr>
          <w:rFonts w:hint="eastAsia"/>
        </w:rPr>
        <w:t>주광원에</w:t>
      </w:r>
      <w:proofErr w:type="spellEnd"/>
      <w:r>
        <w:rPr>
          <w:rFonts w:hint="eastAsia"/>
        </w:rPr>
        <w:t xml:space="preserve"> 의한 너무 강한 화면 대비를 적절 비율로 보정</w:t>
      </w:r>
    </w:p>
    <w:p w14:paraId="47B7DA79" w14:textId="38D6F9BB" w:rsidR="008F2955" w:rsidRDefault="008F2955" w:rsidP="008F2955"/>
    <w:p w14:paraId="2A374DCE" w14:textId="7DEDF107" w:rsidR="008F2955" w:rsidRDefault="008F2955" w:rsidP="008F2955"/>
    <w:p w14:paraId="2C448A03" w14:textId="4275131F" w:rsidR="008F2955" w:rsidRPr="008F2955" w:rsidRDefault="008F2955" w:rsidP="008F2955"/>
    <w:p w14:paraId="79B366C1" w14:textId="206B5B03" w:rsidR="008F2955" w:rsidRDefault="00075FFD" w:rsidP="00075FFD">
      <w:pPr>
        <w:pStyle w:val="2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46D6F7E5" wp14:editId="3F617DEC">
            <wp:simplePos x="0" y="0"/>
            <wp:positionH relativeFrom="column">
              <wp:posOffset>4293235</wp:posOffset>
            </wp:positionH>
            <wp:positionV relativeFrom="paragraph">
              <wp:posOffset>353250</wp:posOffset>
            </wp:positionV>
            <wp:extent cx="3412490" cy="1520190"/>
            <wp:effectExtent l="0" t="0" r="0" b="3810"/>
            <wp:wrapNone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6" b="55997"/>
                    <a:stretch/>
                  </pic:blipFill>
                  <pic:spPr bwMode="auto">
                    <a:xfrm>
                      <a:off x="0" y="0"/>
                      <a:ext cx="341249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955">
        <w:rPr>
          <w:rFonts w:hint="eastAsia"/>
        </w:rPr>
        <w:t>D</w:t>
      </w:r>
      <w:r w:rsidR="008F2955">
        <w:t xml:space="preserve">irectional </w:t>
      </w:r>
      <w:proofErr w:type="gramStart"/>
      <w:r w:rsidR="008F2955">
        <w:t>Light /</w:t>
      </w:r>
      <w:proofErr w:type="gramEnd"/>
      <w:r w:rsidR="008F2955">
        <w:t xml:space="preserve"> </w:t>
      </w:r>
      <w:r w:rsidR="008F2955">
        <w:rPr>
          <w:rFonts w:hint="eastAsia"/>
        </w:rPr>
        <w:t>방향성 광원</w:t>
      </w:r>
    </w:p>
    <w:p w14:paraId="0B898EF1" w14:textId="06DD6011" w:rsidR="008F2955" w:rsidRDefault="008F2955" w:rsidP="00075FFD">
      <w:pPr>
        <w:pStyle w:val="a"/>
      </w:pPr>
      <w:r>
        <w:rPr>
          <w:rFonts w:hint="eastAsia"/>
        </w:rPr>
        <w:t>태양과 같이 하나의 방향으로 비춰지는 빛,</w:t>
      </w:r>
      <w:r>
        <w:t xml:space="preserve"> </w:t>
      </w:r>
      <w:r>
        <w:rPr>
          <w:rFonts w:hint="eastAsia"/>
        </w:rPr>
        <w:t>방향성을 가진 빛</w:t>
      </w:r>
    </w:p>
    <w:p w14:paraId="0B4255DF" w14:textId="4770B8A0" w:rsidR="008F2955" w:rsidRDefault="008F2955" w:rsidP="00075FFD">
      <w:pPr>
        <w:pStyle w:val="a"/>
      </w:pPr>
      <w:proofErr w:type="spellStart"/>
      <w:r>
        <w:rPr>
          <w:rFonts w:hint="eastAsia"/>
        </w:rPr>
        <w:t>주광원으로</w:t>
      </w:r>
      <w:proofErr w:type="spellEnd"/>
      <w:r>
        <w:rPr>
          <w:rFonts w:hint="eastAsia"/>
        </w:rPr>
        <w:t xml:space="preserve"> 사용되는 경우가 많음</w:t>
      </w:r>
    </w:p>
    <w:p w14:paraId="4A67A2E6" w14:textId="2509EE1F" w:rsidR="008F2955" w:rsidRDefault="008F2955" w:rsidP="00075FFD">
      <w:pPr>
        <w:pStyle w:val="a"/>
      </w:pPr>
      <w:r>
        <w:rPr>
          <w:rFonts w:hint="eastAsia"/>
        </w:rPr>
        <w:t>오브젝트의 그림자를 결정</w:t>
      </w:r>
    </w:p>
    <w:p w14:paraId="37F449AC" w14:textId="77777777" w:rsidR="008F2955" w:rsidRDefault="008F2955" w:rsidP="00075FFD">
      <w:pPr>
        <w:pStyle w:val="a"/>
      </w:pPr>
      <w:r>
        <w:rPr>
          <w:rFonts w:hint="eastAsia"/>
        </w:rPr>
        <w:t>실내보다는 실외 환경에 적극적으로 활용</w:t>
      </w:r>
    </w:p>
    <w:p w14:paraId="1CBFEE24" w14:textId="3982FB16" w:rsidR="008F2955" w:rsidRDefault="008F2955" w:rsidP="00075FFD">
      <w:pPr>
        <w:pStyle w:val="a"/>
      </w:pPr>
      <w:r>
        <w:t>(</w:t>
      </w:r>
      <w:r>
        <w:rPr>
          <w:rFonts w:hint="eastAsia"/>
        </w:rPr>
        <w:t>실내 사용시 명암 대비가 너무 커져 공간의 구분이 어려울 수 있기 때문</w:t>
      </w:r>
      <w:r>
        <w:t>)</w:t>
      </w:r>
    </w:p>
    <w:p w14:paraId="410610C1" w14:textId="729D845B" w:rsidR="008F2955" w:rsidRDefault="008F2955" w:rsidP="008F2955"/>
    <w:p w14:paraId="1FEB7D0A" w14:textId="21E31421" w:rsidR="008F2955" w:rsidRDefault="00075FFD" w:rsidP="00075FFD">
      <w:pPr>
        <w:pStyle w:val="2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3C9632EA" wp14:editId="6D4EE190">
            <wp:simplePos x="0" y="0"/>
            <wp:positionH relativeFrom="margin">
              <wp:posOffset>4561205</wp:posOffset>
            </wp:positionH>
            <wp:positionV relativeFrom="paragraph">
              <wp:posOffset>331632</wp:posOffset>
            </wp:positionV>
            <wp:extent cx="2082717" cy="1529730"/>
            <wp:effectExtent l="0" t="0" r="0" b="0"/>
            <wp:wrapNone/>
            <wp:docPr id="372" name="그림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06" r="63567"/>
                    <a:stretch/>
                  </pic:blipFill>
                  <pic:spPr bwMode="auto">
                    <a:xfrm>
                      <a:off x="0" y="0"/>
                      <a:ext cx="2082717" cy="152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955">
        <w:rPr>
          <w:rFonts w:hint="eastAsia"/>
        </w:rPr>
        <w:t xml:space="preserve">Point </w:t>
      </w:r>
      <w:proofErr w:type="gramStart"/>
      <w:r w:rsidR="008F2955">
        <w:t>Light /</w:t>
      </w:r>
      <w:proofErr w:type="gramEnd"/>
      <w:r w:rsidR="008F2955">
        <w:t xml:space="preserve"> </w:t>
      </w:r>
      <w:r w:rsidR="008F2955">
        <w:rPr>
          <w:rFonts w:hint="eastAsia"/>
        </w:rPr>
        <w:t>점 광원</w:t>
      </w:r>
    </w:p>
    <w:p w14:paraId="24ED02B5" w14:textId="74B07327" w:rsidR="008F2955" w:rsidRDefault="008F2955" w:rsidP="008F2955">
      <w:pPr>
        <w:pStyle w:val="a"/>
      </w:pPr>
      <w:r>
        <w:rPr>
          <w:rFonts w:hint="eastAsia"/>
        </w:rPr>
        <w:t>전구와 같이 한 점에서 주위로 퍼져 나가는 빛</w:t>
      </w:r>
    </w:p>
    <w:p w14:paraId="303E99D4" w14:textId="5A46067B" w:rsidR="008F2955" w:rsidRDefault="008F2955" w:rsidP="008F2955">
      <w:pPr>
        <w:pStyle w:val="a"/>
      </w:pPr>
      <w:r>
        <w:rPr>
          <w:rFonts w:hint="eastAsia"/>
        </w:rPr>
        <w:t xml:space="preserve">전체적인 공간의 구분을 </w:t>
      </w:r>
      <w:proofErr w:type="spellStart"/>
      <w:r>
        <w:rPr>
          <w:rFonts w:hint="eastAsia"/>
        </w:rPr>
        <w:t>도와주기</w:t>
      </w:r>
      <w:proofErr w:type="spellEnd"/>
      <w:r>
        <w:rPr>
          <w:rFonts w:hint="eastAsia"/>
        </w:rPr>
        <w:t xml:space="preserve"> 때문에 주로 실내에서 사용</w:t>
      </w:r>
    </w:p>
    <w:p w14:paraId="4AE79025" w14:textId="3E8CAF73" w:rsidR="008F2955" w:rsidRDefault="008F2955" w:rsidP="008F2955"/>
    <w:p w14:paraId="3633B641" w14:textId="127486B9" w:rsidR="00075FFD" w:rsidRDefault="00075FFD" w:rsidP="008F2955"/>
    <w:p w14:paraId="1A885F86" w14:textId="7CC56261" w:rsidR="00075FFD" w:rsidRDefault="00075FFD" w:rsidP="008F2955"/>
    <w:p w14:paraId="3B5C271D" w14:textId="682987D4" w:rsidR="00075FFD" w:rsidRDefault="00075FFD" w:rsidP="00075FFD">
      <w:pPr>
        <w:pStyle w:val="2"/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563D772B" wp14:editId="63841454">
            <wp:simplePos x="0" y="0"/>
            <wp:positionH relativeFrom="margin">
              <wp:posOffset>3286760</wp:posOffset>
            </wp:positionH>
            <wp:positionV relativeFrom="paragraph">
              <wp:posOffset>356680</wp:posOffset>
            </wp:positionV>
            <wp:extent cx="3359150" cy="1849638"/>
            <wp:effectExtent l="0" t="0" r="0" b="0"/>
            <wp:wrapNone/>
            <wp:docPr id="371" name="그림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66" t="46467"/>
                    <a:stretch/>
                  </pic:blipFill>
                  <pic:spPr bwMode="auto">
                    <a:xfrm>
                      <a:off x="0" y="0"/>
                      <a:ext cx="3359150" cy="184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S</w:t>
      </w:r>
      <w:r>
        <w:t xml:space="preserve">pot </w:t>
      </w:r>
      <w:proofErr w:type="gramStart"/>
      <w:r>
        <w:t>Light /</w:t>
      </w:r>
      <w:proofErr w:type="gramEnd"/>
      <w:r>
        <w:t xml:space="preserve"> </w:t>
      </w:r>
      <w:proofErr w:type="spellStart"/>
      <w:r>
        <w:rPr>
          <w:rFonts w:hint="eastAsia"/>
        </w:rPr>
        <w:t>점적</w:t>
      </w:r>
      <w:proofErr w:type="spellEnd"/>
      <w:r>
        <w:rPr>
          <w:rFonts w:hint="eastAsia"/>
        </w:rPr>
        <w:t xml:space="preserve"> 광원</w:t>
      </w:r>
    </w:p>
    <w:p w14:paraId="18D229C5" w14:textId="60A6E933" w:rsidR="00075FFD" w:rsidRDefault="00075FFD" w:rsidP="00075FFD">
      <w:pPr>
        <w:pStyle w:val="a"/>
      </w:pPr>
      <w:r>
        <w:rPr>
          <w:rFonts w:hint="eastAsia"/>
        </w:rPr>
        <w:t xml:space="preserve">한정된 위치만을 비춤 </w:t>
      </w:r>
      <w:r>
        <w:t>(</w:t>
      </w:r>
      <w:proofErr w:type="gramStart"/>
      <w:r>
        <w:rPr>
          <w:rFonts w:hint="eastAsia"/>
        </w:rPr>
        <w:t xml:space="preserve">예시 </w:t>
      </w:r>
      <w:r>
        <w:t>:</w:t>
      </w:r>
      <w:proofErr w:type="gramEnd"/>
      <w:r>
        <w:t xml:space="preserve"> </w:t>
      </w:r>
      <w:r>
        <w:rPr>
          <w:rFonts w:hint="eastAsia"/>
        </w:rPr>
        <w:t>손전등,</w:t>
      </w:r>
      <w:r>
        <w:t xml:space="preserve"> </w:t>
      </w:r>
      <w:r>
        <w:rPr>
          <w:rFonts w:hint="eastAsia"/>
        </w:rPr>
        <w:t>무대 조명 등</w:t>
      </w:r>
      <w:r>
        <w:t>)</w:t>
      </w:r>
    </w:p>
    <w:p w14:paraId="78E2DC26" w14:textId="38F69E74" w:rsidR="00075FFD" w:rsidRDefault="00075FFD" w:rsidP="00075FFD">
      <w:pPr>
        <w:pStyle w:val="a"/>
        <w:numPr>
          <w:ilvl w:val="0"/>
          <w:numId w:val="0"/>
        </w:numPr>
        <w:ind w:left="403" w:hanging="403"/>
      </w:pPr>
    </w:p>
    <w:p w14:paraId="3F676026" w14:textId="7BE071B6" w:rsidR="00075FFD" w:rsidRDefault="00075FFD" w:rsidP="00075FFD">
      <w:pPr>
        <w:pStyle w:val="a"/>
        <w:numPr>
          <w:ilvl w:val="0"/>
          <w:numId w:val="0"/>
        </w:numPr>
        <w:ind w:left="403" w:hanging="403"/>
      </w:pPr>
    </w:p>
    <w:p w14:paraId="6C774023" w14:textId="01CE963C" w:rsidR="00075FFD" w:rsidRDefault="00075FFD" w:rsidP="00075FFD">
      <w:pPr>
        <w:pStyle w:val="a"/>
        <w:numPr>
          <w:ilvl w:val="0"/>
          <w:numId w:val="0"/>
        </w:numPr>
        <w:ind w:left="403" w:hanging="403"/>
      </w:pPr>
    </w:p>
    <w:p w14:paraId="15CF7E32" w14:textId="5429020E" w:rsidR="00075FFD" w:rsidRDefault="00075FFD" w:rsidP="00075FFD">
      <w:pPr>
        <w:pStyle w:val="a"/>
        <w:numPr>
          <w:ilvl w:val="0"/>
          <w:numId w:val="0"/>
        </w:numPr>
        <w:ind w:left="403" w:hanging="403"/>
      </w:pPr>
    </w:p>
    <w:p w14:paraId="4440AE46" w14:textId="006A8F72" w:rsidR="00075FFD" w:rsidRDefault="00075FFD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130DBDFE" w14:textId="68000C2C" w:rsidR="00075FFD" w:rsidRPr="00075FFD" w:rsidRDefault="00075FFD" w:rsidP="00075FFD">
      <w:pPr>
        <w:pStyle w:val="2"/>
      </w:pPr>
      <w:proofErr w:type="spellStart"/>
      <w:r>
        <w:rPr>
          <w:rFonts w:hint="eastAsia"/>
        </w:rPr>
        <w:lastRenderedPageBreak/>
        <w:t>텍스쳐</w:t>
      </w:r>
      <w:proofErr w:type="spellEnd"/>
      <w:r>
        <w:rPr>
          <w:rFonts w:hint="eastAsia"/>
        </w:rPr>
        <w:t xml:space="preserve"> (</w:t>
      </w:r>
      <w:r>
        <w:t>Texture)</w:t>
      </w:r>
    </w:p>
    <w:p w14:paraId="3920123D" w14:textId="4BC4A3A1" w:rsidR="00075FFD" w:rsidRDefault="00075FFD" w:rsidP="00075FFD">
      <w:pPr>
        <w:pStyle w:val="a"/>
      </w:pPr>
      <w:r>
        <w:t>3</w:t>
      </w:r>
      <w:r>
        <w:rPr>
          <w:rFonts w:hint="eastAsia"/>
        </w:rPr>
        <w:t>D</w:t>
      </w:r>
      <w:r>
        <w:t xml:space="preserve"> </w:t>
      </w:r>
      <w:proofErr w:type="gramStart"/>
      <w:r>
        <w:t xml:space="preserve">Mesh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</w:t>
      </w:r>
      <w:r>
        <w:t xml:space="preserve">2D </w:t>
      </w:r>
      <w:r>
        <w:rPr>
          <w:rFonts w:hint="eastAsia"/>
        </w:rPr>
        <w:t>이미지를 입힘</w:t>
      </w:r>
    </w:p>
    <w:p w14:paraId="51C6355F" w14:textId="340974FD" w:rsidR="00075FFD" w:rsidRDefault="00075FFD" w:rsidP="00075FFD">
      <w:pPr>
        <w:pStyle w:val="7"/>
        <w:ind w:left="400"/>
      </w:pP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 xml:space="preserve">모델에 다양한 방식으로 텍스처를 입힘으로써(매핑 </w:t>
      </w:r>
      <w:r>
        <w:t xml:space="preserve">Mapping) </w:t>
      </w:r>
      <w:r>
        <w:rPr>
          <w:rFonts w:hint="eastAsia"/>
        </w:rPr>
        <w:t>게임의 퀄리티를 높이고 실시간 렌더링의 부하를 감소</w:t>
      </w:r>
    </w:p>
    <w:p w14:paraId="242E8351" w14:textId="69D9D145" w:rsidR="008F2955" w:rsidRDefault="008F2955" w:rsidP="008F2955"/>
    <w:p w14:paraId="643E2938" w14:textId="06E3592C" w:rsidR="003D1A8B" w:rsidRDefault="00D570F4" w:rsidP="003D1A8B">
      <w:pPr>
        <w:pStyle w:val="2"/>
      </w:pPr>
      <w:proofErr w:type="gramStart"/>
      <w:r>
        <w:rPr>
          <w:rFonts w:hint="eastAsia"/>
        </w:rPr>
        <w:t xml:space="preserve">텍스처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머테리얼</w:t>
      </w:r>
      <w:proofErr w:type="spellEnd"/>
      <w:r>
        <w:rPr>
          <w:rFonts w:hint="eastAsia"/>
        </w:rPr>
        <w:t>(</w:t>
      </w:r>
      <w:r>
        <w:t>Material)</w:t>
      </w:r>
    </w:p>
    <w:p w14:paraId="5AE0B105" w14:textId="3048B335" w:rsidR="00D570F4" w:rsidRDefault="00D570F4" w:rsidP="00D570F4">
      <w:pPr>
        <w:pStyle w:val="a"/>
      </w:pPr>
      <w:proofErr w:type="spellStart"/>
      <w:proofErr w:type="gramStart"/>
      <w:r>
        <w:rPr>
          <w:rFonts w:hint="eastAsia"/>
        </w:rPr>
        <w:t>머테리얼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오브젝트가 어떤 재질로 이루어 졌는가 정의하는 것 </w:t>
      </w:r>
      <w:r>
        <w:t>(</w:t>
      </w:r>
      <w:r>
        <w:rPr>
          <w:rFonts w:hint="eastAsia"/>
        </w:rPr>
        <w:t>빛,</w:t>
      </w:r>
      <w:r>
        <w:t xml:space="preserve"> </w:t>
      </w:r>
      <w:r>
        <w:rPr>
          <w:rFonts w:hint="eastAsia"/>
        </w:rPr>
        <w:t>색상</w:t>
      </w:r>
      <w:r>
        <w:t>)</w:t>
      </w:r>
    </w:p>
    <w:p w14:paraId="493B4548" w14:textId="49D4171C" w:rsidR="00D570F4" w:rsidRDefault="00D570F4" w:rsidP="00D570F4">
      <w:pPr>
        <w:pStyle w:val="a"/>
      </w:pPr>
      <w:proofErr w:type="spellStart"/>
      <w:r>
        <w:rPr>
          <w:rFonts w:hint="eastAsia"/>
        </w:rPr>
        <w:t>디퓨즈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맵 </w:t>
      </w:r>
      <w:r>
        <w:t>/</w:t>
      </w:r>
      <w:proofErr w:type="gramEnd"/>
      <w:r>
        <w:t xml:space="preserve"> </w:t>
      </w:r>
      <w:r>
        <w:rPr>
          <w:rFonts w:hint="eastAsia"/>
        </w:rPr>
        <w:t>기본 음영,</w:t>
      </w:r>
      <w:r>
        <w:t xml:space="preserve"> </w:t>
      </w:r>
      <w:r>
        <w:rPr>
          <w:rFonts w:hint="eastAsia"/>
        </w:rPr>
        <w:t>색상 등을 표현하는 텍스처</w:t>
      </w:r>
    </w:p>
    <w:p w14:paraId="502FC206" w14:textId="309D0F2F" w:rsidR="00D570F4" w:rsidRDefault="00D570F4" w:rsidP="00D570F4">
      <w:pPr>
        <w:pStyle w:val="a"/>
      </w:pPr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맵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메시의 </w:t>
      </w:r>
      <w:proofErr w:type="spellStart"/>
      <w:r>
        <w:rPr>
          <w:rFonts w:hint="eastAsia"/>
        </w:rPr>
        <w:t>노멀</w:t>
      </w:r>
      <w:proofErr w:type="spellEnd"/>
      <w:r>
        <w:rPr>
          <w:rFonts w:hint="eastAsia"/>
        </w:rPr>
        <w:t xml:space="preserve"> 벡터가 어떤 방향을 나타내는지 저장하는 맵</w:t>
      </w:r>
    </w:p>
    <w:p w14:paraId="344061CB" w14:textId="25B07198" w:rsidR="00A806A0" w:rsidRPr="00A806A0" w:rsidRDefault="00D570F4" w:rsidP="00A806A0">
      <w:pPr>
        <w:pStyle w:val="7"/>
        <w:ind w:left="400"/>
      </w:pPr>
      <w:r>
        <w:rPr>
          <w:rFonts w:hint="eastAsia"/>
        </w:rPr>
        <w:t xml:space="preserve">모델의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방향을 속이는 방식으로 적은 </w:t>
      </w:r>
      <w:proofErr w:type="spellStart"/>
      <w:r>
        <w:rPr>
          <w:rFonts w:hint="eastAsia"/>
        </w:rPr>
        <w:t>폴리곤으로</w:t>
      </w:r>
      <w:proofErr w:type="spellEnd"/>
      <w:r>
        <w:rPr>
          <w:rFonts w:hint="eastAsia"/>
        </w:rPr>
        <w:t xml:space="preserve"> 하이 </w:t>
      </w:r>
      <w:proofErr w:type="spellStart"/>
      <w:r>
        <w:rPr>
          <w:rFonts w:hint="eastAsia"/>
        </w:rPr>
        <w:t>폴리곤과</w:t>
      </w:r>
      <w:proofErr w:type="spellEnd"/>
      <w:r>
        <w:rPr>
          <w:rFonts w:hint="eastAsia"/>
        </w:rPr>
        <w:t xml:space="preserve"> 같은 비주얼을 제공</w:t>
      </w:r>
    </w:p>
    <w:p w14:paraId="0893CFFD" w14:textId="4D873CBF" w:rsidR="00423CBE" w:rsidRDefault="00423CBE" w:rsidP="00423CBE">
      <w:pPr>
        <w:pStyle w:val="a"/>
      </w:pPr>
      <w:proofErr w:type="spellStart"/>
      <w:r>
        <w:rPr>
          <w:rFonts w:hint="eastAsia"/>
        </w:rPr>
        <w:t>패럴랙스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맵 </w:t>
      </w:r>
      <w:r>
        <w:t>/</w:t>
      </w:r>
      <w:proofErr w:type="gramEnd"/>
      <w:r>
        <w:t xml:space="preserve"> </w:t>
      </w:r>
      <w:r>
        <w:rPr>
          <w:rFonts w:hint="eastAsia"/>
        </w:rPr>
        <w:t>카메라가 바라보는 방향에 따라 깊이감을 추가하는 방법</w:t>
      </w:r>
    </w:p>
    <w:p w14:paraId="583242C1" w14:textId="406BABAA" w:rsidR="00423CBE" w:rsidRDefault="00423CBE" w:rsidP="00423CBE">
      <w:pPr>
        <w:pStyle w:val="a"/>
      </w:pPr>
      <w:proofErr w:type="spellStart"/>
      <w:r>
        <w:rPr>
          <w:rFonts w:hint="eastAsia"/>
        </w:rPr>
        <w:t>스펙큘러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맵 </w:t>
      </w:r>
      <w:r>
        <w:t>/</w:t>
      </w:r>
      <w:proofErr w:type="gramEnd"/>
      <w:r>
        <w:t xml:space="preserve"> </w:t>
      </w:r>
      <w:r>
        <w:rPr>
          <w:rFonts w:hint="eastAsia"/>
        </w:rPr>
        <w:t>반사광을 조절하는 텍스처,</w:t>
      </w:r>
      <w:r>
        <w:t xml:space="preserve"> </w:t>
      </w:r>
      <w:r>
        <w:rPr>
          <w:rFonts w:hint="eastAsia"/>
        </w:rPr>
        <w:t>빛의 양을 조절하는 텍스처</w:t>
      </w:r>
    </w:p>
    <w:p w14:paraId="34BD65E0" w14:textId="03FB32BB" w:rsidR="00423CBE" w:rsidRDefault="00423CBE" w:rsidP="00423CBE">
      <w:pPr>
        <w:pStyle w:val="a"/>
      </w:pPr>
      <w:proofErr w:type="spellStart"/>
      <w:r>
        <w:rPr>
          <w:rFonts w:hint="eastAsia"/>
        </w:rPr>
        <w:t>데칼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맵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미끄러진 자국이나 총알 자국과 같이 오브젝트 표면에 씌워진 </w:t>
      </w:r>
      <w:proofErr w:type="spellStart"/>
      <w:r>
        <w:rPr>
          <w:rFonts w:hint="eastAsia"/>
        </w:rPr>
        <w:t>데칼</w:t>
      </w:r>
      <w:proofErr w:type="spellEnd"/>
    </w:p>
    <w:p w14:paraId="4E1ED548" w14:textId="70859D14" w:rsidR="00423CBE" w:rsidRDefault="00423CBE" w:rsidP="00423CBE">
      <w:pPr>
        <w:pStyle w:val="a"/>
        <w:numPr>
          <w:ilvl w:val="0"/>
          <w:numId w:val="0"/>
        </w:numPr>
        <w:ind w:left="403" w:hanging="403"/>
      </w:pPr>
    </w:p>
    <w:p w14:paraId="439B1305" w14:textId="5E2743EA" w:rsidR="00423CBE" w:rsidRDefault="00A806A0" w:rsidP="00423CBE">
      <w:pPr>
        <w:pStyle w:val="2"/>
      </w:pPr>
      <w:proofErr w:type="spellStart"/>
      <w:r>
        <w:rPr>
          <w:rFonts w:hint="eastAsia"/>
        </w:rPr>
        <w:t>머테리얼</w:t>
      </w:r>
      <w:proofErr w:type="spellEnd"/>
      <w:r>
        <w:rPr>
          <w:rFonts w:hint="eastAsia"/>
        </w:rPr>
        <w:t xml:space="preserve"> 분류</w:t>
      </w:r>
    </w:p>
    <w:p w14:paraId="23654778" w14:textId="5AE1583F" w:rsidR="00A806A0" w:rsidRDefault="00A806A0" w:rsidP="00A806A0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592532D8" wp14:editId="46B14C88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2831444" cy="2041382"/>
            <wp:effectExtent l="0" t="0" r="7620" b="0"/>
            <wp:wrapNone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44" cy="204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1B234B5" wp14:editId="5091E323">
            <wp:extent cx="3348841" cy="2056408"/>
            <wp:effectExtent l="0" t="0" r="4445" b="1270"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698" cy="206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7889" w14:textId="3F64F4DD" w:rsidR="00A806A0" w:rsidRDefault="00A806A0" w:rsidP="00A806A0">
      <w:pPr>
        <w:pStyle w:val="4"/>
        <w:ind w:firstLineChars="900" w:firstLine="2160"/>
      </w:pPr>
      <w:r>
        <w:rPr>
          <w:rFonts w:hint="eastAsia"/>
        </w:rPr>
        <w:t>[</w:t>
      </w:r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맵</w:t>
      </w:r>
      <w:r>
        <w:t>]                                    [</w:t>
      </w:r>
      <w:proofErr w:type="spellStart"/>
      <w:r>
        <w:rPr>
          <w:rFonts w:hint="eastAsia"/>
        </w:rPr>
        <w:t>스펙큘러</w:t>
      </w:r>
      <w:proofErr w:type="spellEnd"/>
      <w:r>
        <w:rPr>
          <w:rFonts w:hint="eastAsia"/>
        </w:rPr>
        <w:t xml:space="preserve"> 맵</w:t>
      </w:r>
      <w:r>
        <w:t>]</w:t>
      </w:r>
    </w:p>
    <w:p w14:paraId="17081206" w14:textId="2BA83471" w:rsidR="00A806A0" w:rsidRDefault="00A806A0" w:rsidP="00A806A0">
      <w:pPr>
        <w:pStyle w:val="a"/>
        <w:numPr>
          <w:ilvl w:val="0"/>
          <w:numId w:val="0"/>
        </w:numPr>
        <w:ind w:left="403" w:hanging="403"/>
      </w:pPr>
    </w:p>
    <w:p w14:paraId="6EF098BB" w14:textId="77777777" w:rsidR="00A806A0" w:rsidRPr="00A806A0" w:rsidRDefault="00A806A0" w:rsidP="00A806A0">
      <w:pPr>
        <w:pStyle w:val="a"/>
        <w:numPr>
          <w:ilvl w:val="0"/>
          <w:numId w:val="0"/>
        </w:numPr>
        <w:ind w:left="403" w:hanging="403"/>
      </w:pPr>
    </w:p>
    <w:p w14:paraId="72CB024C" w14:textId="7D029DDF" w:rsidR="00A806A0" w:rsidRDefault="00A806A0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686F630E" w14:textId="3ED02942" w:rsidR="00A806A0" w:rsidRDefault="00A806A0" w:rsidP="00A806A0">
      <w:pPr>
        <w:pStyle w:val="2"/>
      </w:pPr>
      <w:proofErr w:type="gramStart"/>
      <w:r>
        <w:rPr>
          <w:rFonts w:hint="eastAsia"/>
        </w:rPr>
        <w:lastRenderedPageBreak/>
        <w:t xml:space="preserve">텍스처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머테리얼</w:t>
      </w:r>
      <w:proofErr w:type="spellEnd"/>
      <w:r>
        <w:rPr>
          <w:rFonts w:hint="eastAsia"/>
        </w:rPr>
        <w:t>(</w:t>
      </w:r>
      <w:r>
        <w:t>Material)</w:t>
      </w:r>
      <w:r>
        <w:rPr>
          <w:rFonts w:hint="eastAsia"/>
        </w:rPr>
        <w:t>의 정의</w:t>
      </w:r>
    </w:p>
    <w:p w14:paraId="1E2C4982" w14:textId="4E143480" w:rsidR="00A806A0" w:rsidRPr="00A806A0" w:rsidRDefault="00A806A0" w:rsidP="00A806A0">
      <w:pPr>
        <w:pStyle w:val="a"/>
      </w:pPr>
      <w:proofErr w:type="spellStart"/>
      <w:r>
        <w:rPr>
          <w:rFonts w:hint="eastAsia"/>
        </w:rPr>
        <w:t>디퓨즈</w:t>
      </w:r>
      <w:proofErr w:type="spellEnd"/>
      <w:r>
        <w:rPr>
          <w:rFonts w:hint="eastAsia"/>
        </w:rPr>
        <w:t xml:space="preserve"> 맵 </w:t>
      </w:r>
      <w:r>
        <w:t xml:space="preserve">+ </w:t>
      </w:r>
      <w:proofErr w:type="spellStart"/>
      <w:r>
        <w:rPr>
          <w:rFonts w:hint="eastAsia"/>
        </w:rPr>
        <w:t>노멀</w:t>
      </w:r>
      <w:proofErr w:type="spellEnd"/>
      <w:r>
        <w:rPr>
          <w:rFonts w:hint="eastAsia"/>
        </w:rPr>
        <w:t xml:space="preserve"> 맵 </w:t>
      </w:r>
      <w:r>
        <w:t xml:space="preserve">+ </w:t>
      </w:r>
      <w:proofErr w:type="spellStart"/>
      <w:r>
        <w:rPr>
          <w:rFonts w:hint="eastAsia"/>
        </w:rPr>
        <w:t>스펙큘러</w:t>
      </w:r>
      <w:proofErr w:type="spellEnd"/>
      <w:r>
        <w:rPr>
          <w:rFonts w:hint="eastAsia"/>
        </w:rPr>
        <w:t xml:space="preserve"> </w:t>
      </w:r>
      <w:r>
        <w:rPr>
          <w:rFonts w:eastAsiaTheme="majorHAnsi"/>
        </w:rPr>
        <w:t xml:space="preserve">→ </w:t>
      </w:r>
      <w:r>
        <w:rPr>
          <w:rFonts w:eastAsiaTheme="majorHAnsi" w:hint="eastAsia"/>
        </w:rPr>
        <w:t xml:space="preserve">맵 물체의 각종 재질 </w:t>
      </w:r>
      <w:r>
        <w:rPr>
          <w:rFonts w:eastAsiaTheme="majorHAnsi"/>
        </w:rPr>
        <w:t>(</w:t>
      </w:r>
      <w:proofErr w:type="spellStart"/>
      <w:r>
        <w:rPr>
          <w:rFonts w:eastAsiaTheme="majorHAnsi"/>
        </w:rPr>
        <w:t>Meterial</w:t>
      </w:r>
      <w:proofErr w:type="spellEnd"/>
      <w:r>
        <w:rPr>
          <w:rFonts w:eastAsiaTheme="majorHAnsi"/>
        </w:rPr>
        <w:t>)</w:t>
      </w:r>
    </w:p>
    <w:p w14:paraId="782EDF4C" w14:textId="6FC9F2C0" w:rsidR="00A806A0" w:rsidRDefault="00A806A0" w:rsidP="00A806A0">
      <w:pPr>
        <w:pStyle w:val="7"/>
        <w:ind w:left="40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한 개의 텍스처 </w:t>
      </w:r>
      <w:r>
        <w:t xml:space="preserve">→ </w:t>
      </w:r>
      <w:r>
        <w:rPr>
          <w:rFonts w:hint="eastAsia"/>
        </w:rPr>
        <w:t xml:space="preserve">한 개의 </w:t>
      </w:r>
      <w:r>
        <w:t xml:space="preserve">3D </w:t>
      </w:r>
      <w:r>
        <w:rPr>
          <w:rFonts w:hint="eastAsia"/>
        </w:rPr>
        <w:t>모델이 아닌 멀티 텍스처를</w:t>
      </w:r>
      <w:r>
        <w:t xml:space="preserve"> </w:t>
      </w:r>
      <w:r>
        <w:rPr>
          <w:rFonts w:hint="eastAsia"/>
        </w:rPr>
        <w:t>이용해 다양한 기능 구현 가능</w:t>
      </w:r>
    </w:p>
    <w:p w14:paraId="3172A4DD" w14:textId="162B8888" w:rsidR="00B3796C" w:rsidRDefault="00B3796C" w:rsidP="00B3796C"/>
    <w:p w14:paraId="2A90EE7E" w14:textId="79973671" w:rsidR="00B3796C" w:rsidRDefault="00B3796C" w:rsidP="00B3796C">
      <w:pPr>
        <w:pStyle w:val="2"/>
      </w:pPr>
      <w:proofErr w:type="gramStart"/>
      <w:r>
        <w:rPr>
          <w:rFonts w:hint="eastAsia"/>
        </w:rPr>
        <w:t xml:space="preserve">텍스처 </w:t>
      </w:r>
      <w:r>
        <w:t>/</w:t>
      </w:r>
      <w:proofErr w:type="gramEnd"/>
      <w:r>
        <w:t xml:space="preserve"> </w:t>
      </w:r>
      <w:r>
        <w:rPr>
          <w:rFonts w:hint="eastAsia"/>
        </w:rPr>
        <w:t>기타</w:t>
      </w:r>
    </w:p>
    <w:p w14:paraId="391084DD" w14:textId="46B3BE5A" w:rsidR="00B3796C" w:rsidRDefault="00B3796C" w:rsidP="00B3796C">
      <w:pPr>
        <w:pStyle w:val="a"/>
      </w:pPr>
      <w:r>
        <w:rPr>
          <w:rFonts w:hint="eastAsia"/>
        </w:rPr>
        <w:t xml:space="preserve">알파 </w:t>
      </w:r>
      <w:proofErr w:type="gramStart"/>
      <w:r>
        <w:rPr>
          <w:rFonts w:hint="eastAsia"/>
        </w:rPr>
        <w:t xml:space="preserve">매핑 </w:t>
      </w:r>
      <w:r>
        <w:t>/</w:t>
      </w:r>
      <w:proofErr w:type="gramEnd"/>
      <w:r>
        <w:t xml:space="preserve"> </w:t>
      </w:r>
      <w:r>
        <w:rPr>
          <w:rFonts w:hint="eastAsia"/>
        </w:rPr>
        <w:t>알파 레이어를 이용해 멀티 텍스처를 적용하는 기법</w:t>
      </w:r>
    </w:p>
    <w:p w14:paraId="789A581C" w14:textId="64C21BB2" w:rsidR="00B3796C" w:rsidRDefault="00B3796C" w:rsidP="00B3796C">
      <w:pPr>
        <w:pStyle w:val="7"/>
        <w:ind w:left="400"/>
      </w:pPr>
      <w:r>
        <w:rPr>
          <w:rFonts w:hint="eastAsia"/>
        </w:rPr>
        <w:t>창문 등 투명한 재질의 모델이나 철조망,</w:t>
      </w:r>
      <w:r>
        <w:t xml:space="preserve"> </w:t>
      </w:r>
      <w:r>
        <w:rPr>
          <w:rFonts w:hint="eastAsia"/>
        </w:rPr>
        <w:t>풀 등 반대편이 보이는 형태의 모델,</w:t>
      </w:r>
      <w:r>
        <w:t xml:space="preserve"> </w:t>
      </w:r>
      <w:r>
        <w:rPr>
          <w:rFonts w:hint="eastAsia"/>
        </w:rPr>
        <w:t>지형의 자연스러운 전환 등에 사용</w:t>
      </w:r>
    </w:p>
    <w:p w14:paraId="027FA516" w14:textId="091E093D" w:rsidR="00B3796C" w:rsidRDefault="00B3796C" w:rsidP="00B3796C">
      <w:pPr>
        <w:pStyle w:val="a"/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840512" behindDoc="0" locked="0" layoutInCell="1" allowOverlap="1" wp14:anchorId="2C33F8DE" wp14:editId="3185E96F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3324225" cy="1870408"/>
            <wp:effectExtent l="0" t="0" r="0" b="0"/>
            <wp:wrapNone/>
            <wp:docPr id="375" name="그림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2" t="10662" r="6780" b="8455"/>
                    <a:stretch/>
                  </pic:blipFill>
                  <pic:spPr bwMode="auto">
                    <a:xfrm>
                      <a:off x="0" y="0"/>
                      <a:ext cx="3343373" cy="188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AEDC0" w14:textId="77777777" w:rsidR="00B3796C" w:rsidRDefault="00B3796C" w:rsidP="00B3796C">
      <w:pPr>
        <w:pStyle w:val="a"/>
        <w:numPr>
          <w:ilvl w:val="0"/>
          <w:numId w:val="0"/>
        </w:numPr>
      </w:pPr>
    </w:p>
    <w:p w14:paraId="21CE9E72" w14:textId="1D0A7310" w:rsidR="00B3796C" w:rsidRDefault="00B3796C" w:rsidP="00B3796C">
      <w:pPr>
        <w:pStyle w:val="a"/>
        <w:numPr>
          <w:ilvl w:val="0"/>
          <w:numId w:val="0"/>
        </w:numPr>
      </w:pPr>
    </w:p>
    <w:p w14:paraId="5B9E8F52" w14:textId="77777777" w:rsidR="00B3796C" w:rsidRDefault="00B3796C" w:rsidP="00B3796C">
      <w:pPr>
        <w:pStyle w:val="a"/>
        <w:numPr>
          <w:ilvl w:val="0"/>
          <w:numId w:val="0"/>
        </w:numPr>
      </w:pPr>
    </w:p>
    <w:p w14:paraId="62F67D34" w14:textId="77777777" w:rsidR="00B3796C" w:rsidRDefault="00B3796C" w:rsidP="00B3796C">
      <w:pPr>
        <w:pStyle w:val="a"/>
        <w:numPr>
          <w:ilvl w:val="0"/>
          <w:numId w:val="0"/>
        </w:numPr>
      </w:pPr>
    </w:p>
    <w:p w14:paraId="76A2E4A2" w14:textId="3056D431" w:rsidR="00B3796C" w:rsidRDefault="00B3796C" w:rsidP="00B3796C">
      <w:pPr>
        <w:pStyle w:val="a"/>
        <w:numPr>
          <w:ilvl w:val="0"/>
          <w:numId w:val="0"/>
        </w:numPr>
      </w:pPr>
    </w:p>
    <w:p w14:paraId="0AE4B9A8" w14:textId="195F1115" w:rsidR="00B3796C" w:rsidRDefault="00B3796C" w:rsidP="00B3796C">
      <w:pPr>
        <w:pStyle w:val="a"/>
        <w:numPr>
          <w:ilvl w:val="0"/>
          <w:numId w:val="0"/>
        </w:numPr>
      </w:pPr>
    </w:p>
    <w:p w14:paraId="3B80732A" w14:textId="4D6871E5" w:rsidR="00B3796C" w:rsidRDefault="00B3796C" w:rsidP="00B3796C">
      <w:pPr>
        <w:pStyle w:val="a"/>
        <w:numPr>
          <w:ilvl w:val="0"/>
          <w:numId w:val="0"/>
        </w:numPr>
      </w:pPr>
    </w:p>
    <w:p w14:paraId="3AE63A47" w14:textId="795917A5" w:rsidR="00B3796C" w:rsidRDefault="00B3796C" w:rsidP="00B3796C">
      <w:pPr>
        <w:pStyle w:val="a"/>
        <w:numPr>
          <w:ilvl w:val="0"/>
          <w:numId w:val="0"/>
        </w:numPr>
      </w:pPr>
    </w:p>
    <w:p w14:paraId="172DCC9D" w14:textId="3A74518C" w:rsidR="00B3796C" w:rsidRDefault="00B3796C" w:rsidP="00B3796C">
      <w:pPr>
        <w:pStyle w:val="a"/>
      </w:pPr>
      <w:r>
        <w:rPr>
          <w:rFonts w:hint="eastAsia"/>
        </w:rPr>
        <w:t xml:space="preserve">라이트 </w:t>
      </w:r>
      <w:proofErr w:type="gramStart"/>
      <w:r>
        <w:rPr>
          <w:rFonts w:hint="eastAsia"/>
        </w:rPr>
        <w:t xml:space="preserve">매핑 </w:t>
      </w:r>
      <w:r>
        <w:t>/</w:t>
      </w:r>
      <w:proofErr w:type="gramEnd"/>
      <w:r>
        <w:t xml:space="preserve"> </w:t>
      </w:r>
      <w:r>
        <w:rPr>
          <w:rFonts w:hint="eastAsia"/>
        </w:rPr>
        <w:t>미리 조명,</w:t>
      </w:r>
      <w:r>
        <w:t xml:space="preserve"> </w:t>
      </w:r>
      <w:r>
        <w:rPr>
          <w:rFonts w:hint="eastAsia"/>
        </w:rPr>
        <w:t>그림자를 적용하여 계산을 줄이는 방식</w:t>
      </w:r>
    </w:p>
    <w:p w14:paraId="1B693DCE" w14:textId="3D8DC60B" w:rsidR="00B3796C" w:rsidRDefault="00B3796C" w:rsidP="00B3796C">
      <w:pPr>
        <w:pStyle w:val="7"/>
        <w:ind w:left="400"/>
      </w:pPr>
      <w:r>
        <w:rPr>
          <w:rFonts w:hint="eastAsia"/>
        </w:rPr>
        <w:t>실내의 빛 배치,</w:t>
      </w:r>
      <w:r>
        <w:t xml:space="preserve"> </w:t>
      </w:r>
      <w:r>
        <w:rPr>
          <w:rFonts w:hint="eastAsia"/>
        </w:rPr>
        <w:t>외부 지형의 그림자 등에 사용</w:t>
      </w:r>
    </w:p>
    <w:p w14:paraId="02F35809" w14:textId="0E771ACE" w:rsidR="00B3796C" w:rsidRDefault="009B6F86" w:rsidP="00B3796C"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A4BF973" wp14:editId="1BAD0FFD">
                <wp:simplePos x="0" y="0"/>
                <wp:positionH relativeFrom="column">
                  <wp:posOffset>2924175</wp:posOffset>
                </wp:positionH>
                <wp:positionV relativeFrom="paragraph">
                  <wp:posOffset>554990</wp:posOffset>
                </wp:positionV>
                <wp:extent cx="876300" cy="323850"/>
                <wp:effectExtent l="0" t="0" r="0" b="0"/>
                <wp:wrapNone/>
                <wp:docPr id="365" name="화살표: 오른쪽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323850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4F7E4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365" o:spid="_x0000_s1026" type="#_x0000_t13" style="position:absolute;left:0;text-align:left;margin-left:230.25pt;margin-top:43.7pt;width:69pt;height:25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" adj="17609" fillcolor="black [3213]" stroked="f" strokeweight="1pt"/>
            </w:pict>
          </mc:Fallback>
        </mc:AlternateContent>
      </w:r>
      <w:r w:rsidR="00B3796C">
        <w:rPr>
          <w:noProof/>
        </w:rPr>
        <w:drawing>
          <wp:anchor distT="0" distB="0" distL="114300" distR="114300" simplePos="0" relativeHeight="251841536" behindDoc="0" locked="0" layoutInCell="1" allowOverlap="1" wp14:anchorId="3AE179E6" wp14:editId="235523A8">
            <wp:simplePos x="0" y="0"/>
            <wp:positionH relativeFrom="margin">
              <wp:posOffset>3398520</wp:posOffset>
            </wp:positionH>
            <wp:positionV relativeFrom="paragraph">
              <wp:posOffset>12065</wp:posOffset>
            </wp:positionV>
            <wp:extent cx="3323590" cy="1473200"/>
            <wp:effectExtent l="0" t="0" r="0" b="0"/>
            <wp:wrapNone/>
            <wp:docPr id="376" name="그림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14"/>
                    <a:stretch/>
                  </pic:blipFill>
                  <pic:spPr bwMode="auto">
                    <a:xfrm>
                      <a:off x="0" y="0"/>
                      <a:ext cx="332359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796C">
        <w:rPr>
          <w:noProof/>
        </w:rPr>
        <w:drawing>
          <wp:inline distT="0" distB="0" distL="0" distR="0" wp14:anchorId="11D08425" wp14:editId="7B416FFC">
            <wp:extent cx="3323779" cy="1495425"/>
            <wp:effectExtent l="0" t="0" r="0" b="0"/>
            <wp:docPr id="377" name="그림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93"/>
                    <a:stretch/>
                  </pic:blipFill>
                  <pic:spPr bwMode="auto">
                    <a:xfrm>
                      <a:off x="0" y="0"/>
                      <a:ext cx="3333423" cy="149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C69B8" w14:textId="62607CC7" w:rsidR="00B3796C" w:rsidRDefault="00B3796C" w:rsidP="00B3796C"/>
    <w:p w14:paraId="2A9FBC54" w14:textId="008F5612" w:rsidR="00B3796C" w:rsidRDefault="009B6F86" w:rsidP="009B6F86">
      <w:pPr>
        <w:pStyle w:val="a"/>
      </w:pPr>
      <w:proofErr w:type="spellStart"/>
      <w:r>
        <w:rPr>
          <w:rFonts w:hint="eastAsia"/>
        </w:rPr>
        <w:t>리플렉션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매핑 </w:t>
      </w:r>
      <w:r>
        <w:t>/</w:t>
      </w:r>
      <w:proofErr w:type="gramEnd"/>
      <w:r>
        <w:t xml:space="preserve"> </w:t>
      </w:r>
      <w:r>
        <w:rPr>
          <w:rFonts w:hint="eastAsia"/>
        </w:rPr>
        <w:t>특정 부분이 반사된 형태의 텍스처를 적용하여 계산의 부하를 줄이는 매핑 기법</w:t>
      </w:r>
    </w:p>
    <w:p w14:paraId="33F94703" w14:textId="3F602F5E" w:rsidR="009B6F86" w:rsidRDefault="009B6F86" w:rsidP="009B6F86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  <w:noProof/>
        </w:rPr>
        <w:drawing>
          <wp:inline distT="0" distB="0" distL="0" distR="0" wp14:anchorId="494AD01A" wp14:editId="49789FAB">
            <wp:extent cx="5381625" cy="2617459"/>
            <wp:effectExtent l="0" t="0" r="0" b="0"/>
            <wp:docPr id="379" name="그림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88" cy="26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F499" w14:textId="77777777" w:rsidR="009B6F86" w:rsidRDefault="009B6F86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4A0E0F5D" w14:textId="71081A01" w:rsidR="009B6F86" w:rsidRDefault="009B6F86" w:rsidP="009B6F86">
      <w:pPr>
        <w:pStyle w:val="a"/>
      </w:pPr>
      <w:proofErr w:type="gramStart"/>
      <w:r>
        <w:rPr>
          <w:rFonts w:hint="eastAsia"/>
        </w:rPr>
        <w:lastRenderedPageBreak/>
        <w:t xml:space="preserve">빌보드 </w:t>
      </w:r>
      <w:r>
        <w:t>/</w:t>
      </w:r>
      <w:proofErr w:type="gramEnd"/>
      <w:r>
        <w:t xml:space="preserve"> </w:t>
      </w:r>
      <w:r>
        <w:rPr>
          <w:rFonts w:hint="eastAsia"/>
        </w:rPr>
        <w:t>보이는 카메라 위치에 관계없이 정해진 방향을 보여주는 오브젝트</w:t>
      </w:r>
    </w:p>
    <w:p w14:paraId="5EDA799E" w14:textId="4E695B9B" w:rsidR="009B6F86" w:rsidRDefault="009B6F86" w:rsidP="009B6F86">
      <w:pPr>
        <w:pStyle w:val="7"/>
        <w:ind w:left="400"/>
      </w:pPr>
      <w:r>
        <w:rPr>
          <w:rFonts w:hint="eastAsia"/>
        </w:rPr>
        <w:t>시각적 대비 리소스 소모가 큰 오브젝트의 표현(풀,</w:t>
      </w:r>
      <w:r>
        <w:t xml:space="preserve"> </w:t>
      </w:r>
      <w:r>
        <w:rPr>
          <w:rFonts w:hint="eastAsia"/>
        </w:rPr>
        <w:t>나무 등</w:t>
      </w:r>
      <w:proofErr w:type="gramStart"/>
      <w:r>
        <w:t xml:space="preserve">) </w:t>
      </w:r>
      <w:r>
        <w:rPr>
          <w:rFonts w:hint="eastAsia"/>
        </w:rPr>
        <w:t>이나</w:t>
      </w:r>
      <w:proofErr w:type="gramEnd"/>
      <w:r>
        <w:rPr>
          <w:rFonts w:hint="eastAsia"/>
        </w:rPr>
        <w:t xml:space="preserve"> 이펙트 연출 등에서 사용</w:t>
      </w:r>
    </w:p>
    <w:p w14:paraId="1CEB8CBD" w14:textId="77777777" w:rsidR="009B6F86" w:rsidRDefault="009B6F8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343A28A" wp14:editId="68350F91">
            <wp:extent cx="6638925" cy="3733800"/>
            <wp:effectExtent l="0" t="0" r="9525" b="0"/>
            <wp:docPr id="380" name="그림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7B658" w14:textId="77777777" w:rsidR="009B6F86" w:rsidRDefault="009B6F86">
      <w:pPr>
        <w:widowControl/>
        <w:wordWrap/>
        <w:autoSpaceDE/>
        <w:autoSpaceDN/>
      </w:pPr>
    </w:p>
    <w:p w14:paraId="165D10B9" w14:textId="77777777" w:rsidR="003E3842" w:rsidRDefault="003E3842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22B2CD5B" w14:textId="322EAD23" w:rsidR="009B6F86" w:rsidRDefault="00B77517" w:rsidP="00B77517">
      <w:pPr>
        <w:pStyle w:val="2"/>
      </w:pPr>
      <w:proofErr w:type="spellStart"/>
      <w:r>
        <w:rPr>
          <w:rFonts w:hint="eastAsia"/>
        </w:rPr>
        <w:lastRenderedPageBreak/>
        <w:t>셰이딩</w:t>
      </w:r>
      <w:proofErr w:type="spellEnd"/>
      <w:r>
        <w:rPr>
          <w:rFonts w:hint="eastAsia"/>
        </w:rPr>
        <w:t xml:space="preserve"> </w:t>
      </w:r>
      <w:r>
        <w:t>(Shading)</w:t>
      </w:r>
    </w:p>
    <w:p w14:paraId="7A66346E" w14:textId="69A79943" w:rsidR="00B77517" w:rsidRDefault="00B77517" w:rsidP="00B77517">
      <w:pPr>
        <w:pStyle w:val="a"/>
      </w:pPr>
      <w:r>
        <w:rPr>
          <w:rFonts w:hint="eastAsia"/>
        </w:rPr>
        <w:t>빛의 각도나 광원의 거리를 고려하여 색을 변화시켜 음영을 주는 것</w:t>
      </w:r>
    </w:p>
    <w:p w14:paraId="4AB30487" w14:textId="4BD2FAEE" w:rsidR="00B77517" w:rsidRDefault="00B77517" w:rsidP="00B77517">
      <w:pPr>
        <w:pStyle w:val="a"/>
      </w:pPr>
      <w:r>
        <w:rPr>
          <w:rFonts w:hint="eastAsia"/>
        </w:rPr>
        <w:t>플랫</w:t>
      </w:r>
      <w:r>
        <w:t xml:space="preserve"> </w:t>
      </w:r>
      <w:proofErr w:type="spellStart"/>
      <w:proofErr w:type="gramStart"/>
      <w:r>
        <w:rPr>
          <w:rFonts w:hint="eastAsia"/>
        </w:rPr>
        <w:t>셰이딩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하나의 면 </w:t>
      </w:r>
      <w:r>
        <w:t xml:space="preserve">= </w:t>
      </w:r>
      <w:r>
        <w:rPr>
          <w:rFonts w:hint="eastAsia"/>
        </w:rPr>
        <w:t>하나의 음영 단계</w:t>
      </w:r>
    </w:p>
    <w:p w14:paraId="394513E0" w14:textId="3011181C" w:rsidR="00B77517" w:rsidRDefault="00B77517" w:rsidP="00B77517">
      <w:pPr>
        <w:pStyle w:val="a"/>
      </w:pPr>
      <w:proofErr w:type="spellStart"/>
      <w:r>
        <w:rPr>
          <w:rFonts w:hint="eastAsia"/>
        </w:rPr>
        <w:t>고라우드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셰이딩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모서리 별로 다른 음영을 중간 보정</w:t>
      </w:r>
    </w:p>
    <w:p w14:paraId="1AD6A418" w14:textId="2C6D1DAE" w:rsidR="00B77517" w:rsidRDefault="00B77517" w:rsidP="00B77517">
      <w:pPr>
        <w:pStyle w:val="a"/>
      </w:pPr>
      <w:r>
        <w:rPr>
          <w:rFonts w:hint="eastAsia"/>
        </w:rPr>
        <w:t xml:space="preserve">퐁 </w:t>
      </w:r>
      <w:proofErr w:type="spellStart"/>
      <w:proofErr w:type="gramStart"/>
      <w:r>
        <w:rPr>
          <w:rFonts w:hint="eastAsia"/>
        </w:rPr>
        <w:t>셰이딩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각 점 별로</w:t>
      </w:r>
      <w:r>
        <w:t>(</w:t>
      </w:r>
      <w:proofErr w:type="spellStart"/>
      <w:r>
        <w:t>Poxel</w:t>
      </w:r>
      <w:proofErr w:type="spellEnd"/>
      <w:r>
        <w:t xml:space="preserve"> Shade) </w:t>
      </w:r>
      <w:r>
        <w:rPr>
          <w:rFonts w:hint="eastAsia"/>
        </w:rPr>
        <w:t>음영 계산</w:t>
      </w:r>
    </w:p>
    <w:p w14:paraId="71186244" w14:textId="66125067" w:rsidR="00B77517" w:rsidRDefault="00B77517" w:rsidP="00B77517">
      <w:pPr>
        <w:pStyle w:val="a"/>
      </w:pPr>
      <w:r>
        <w:rPr>
          <w:rFonts w:hint="eastAsia"/>
        </w:rPr>
        <w:t xml:space="preserve">툰 </w:t>
      </w:r>
      <w:proofErr w:type="spellStart"/>
      <w:proofErr w:type="gramStart"/>
      <w:r>
        <w:rPr>
          <w:rFonts w:hint="eastAsia"/>
        </w:rPr>
        <w:t>셰이딩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음영을 단순화하여 표현하고 실루엣의 아웃라인을 생성</w:t>
      </w:r>
    </w:p>
    <w:p w14:paraId="67A36578" w14:textId="02789593" w:rsidR="00B77517" w:rsidRDefault="00B77517" w:rsidP="00B77517">
      <w:pPr>
        <w:pStyle w:val="a"/>
        <w:numPr>
          <w:ilvl w:val="0"/>
          <w:numId w:val="0"/>
        </w:numPr>
        <w:ind w:left="403" w:hanging="403"/>
      </w:pPr>
    </w:p>
    <w:p w14:paraId="0B160647" w14:textId="05DC477F" w:rsidR="00B77517" w:rsidRDefault="00B77517" w:rsidP="00B77517">
      <w:pPr>
        <w:pStyle w:val="a"/>
        <w:numPr>
          <w:ilvl w:val="0"/>
          <w:numId w:val="0"/>
        </w:numPr>
        <w:ind w:left="403" w:hanging="403"/>
      </w:pPr>
      <w:r>
        <w:rPr>
          <w:rFonts w:hint="eastAsia"/>
          <w:noProof/>
        </w:rPr>
        <w:drawing>
          <wp:inline distT="0" distB="0" distL="0" distR="0" wp14:anchorId="2A52A662" wp14:editId="2CA605BF">
            <wp:extent cx="3810000" cy="1457325"/>
            <wp:effectExtent l="0" t="0" r="0" b="9525"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7CD7" w14:textId="5D6CC68F" w:rsidR="00B77517" w:rsidRDefault="00B77517" w:rsidP="00B77517">
      <w:pPr>
        <w:pStyle w:val="a"/>
        <w:numPr>
          <w:ilvl w:val="0"/>
          <w:numId w:val="0"/>
        </w:numPr>
        <w:ind w:left="403" w:hanging="403"/>
      </w:pPr>
    </w:p>
    <w:p w14:paraId="369493C6" w14:textId="310A51AA" w:rsidR="003E3842" w:rsidRDefault="00A17B9A" w:rsidP="003E3842">
      <w:pPr>
        <w:pStyle w:val="2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843584" behindDoc="0" locked="0" layoutInCell="1" allowOverlap="1" wp14:anchorId="56919604" wp14:editId="2D5995CE">
            <wp:simplePos x="0" y="0"/>
            <wp:positionH relativeFrom="margin">
              <wp:posOffset>4168140</wp:posOffset>
            </wp:positionH>
            <wp:positionV relativeFrom="paragraph">
              <wp:posOffset>330200</wp:posOffset>
            </wp:positionV>
            <wp:extent cx="2754745" cy="3776518"/>
            <wp:effectExtent l="0" t="0" r="7620" b="0"/>
            <wp:wrapNone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" t="6872" r="3906" b="1306"/>
                    <a:stretch/>
                  </pic:blipFill>
                  <pic:spPr bwMode="auto">
                    <a:xfrm>
                      <a:off x="0" y="0"/>
                      <a:ext cx="2754745" cy="377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E3842">
        <w:rPr>
          <w:rFonts w:hint="eastAsia"/>
        </w:rPr>
        <w:t>셰이더</w:t>
      </w:r>
      <w:proofErr w:type="spellEnd"/>
      <w:r w:rsidR="003E3842">
        <w:rPr>
          <w:rFonts w:hint="eastAsia"/>
        </w:rPr>
        <w:t xml:space="preserve"> (S</w:t>
      </w:r>
      <w:r w:rsidR="003E3842">
        <w:t>hader)</w:t>
      </w:r>
    </w:p>
    <w:p w14:paraId="1DEC3915" w14:textId="02861A36" w:rsidR="00B77517" w:rsidRDefault="003E3842" w:rsidP="003E3842">
      <w:pPr>
        <w:pStyle w:val="a"/>
      </w:pPr>
      <w:proofErr w:type="spellStart"/>
      <w:proofErr w:type="gram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3D</w:t>
      </w:r>
      <w:r>
        <w:rPr>
          <w:rFonts w:hint="eastAsia"/>
        </w:rPr>
        <w:t>를 화면에 출력할 픽셀의 위치와 색상으로 변환하는 과정</w:t>
      </w:r>
    </w:p>
    <w:p w14:paraId="0D24B99C" w14:textId="1244F9E5" w:rsidR="003E3842" w:rsidRDefault="003E3842" w:rsidP="003E3842">
      <w:pPr>
        <w:pStyle w:val="a"/>
      </w:pPr>
      <w:proofErr w:type="spellStart"/>
      <w:r>
        <w:rPr>
          <w:rFonts w:hint="eastAsia"/>
        </w:rPr>
        <w:t>버텍스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t>(Vertex Shader)</w:t>
      </w:r>
    </w:p>
    <w:p w14:paraId="7B338C2C" w14:textId="7F1C07C6" w:rsidR="003E3842" w:rsidRDefault="003E3842" w:rsidP="003E3842">
      <w:pPr>
        <w:pStyle w:val="7"/>
        <w:ind w:left="400"/>
      </w:pPr>
      <w:r>
        <w:rPr>
          <w:rFonts w:hint="eastAsia"/>
        </w:rPr>
        <w:t>정점(</w:t>
      </w:r>
      <w:r>
        <w:t>Vertex)</w:t>
      </w:r>
      <w:r>
        <w:rPr>
          <w:rFonts w:hint="eastAsia"/>
        </w:rPr>
        <w:t>의 위치를 화면 좌표로 변화하는 것</w:t>
      </w:r>
    </w:p>
    <w:p w14:paraId="454E9BCD" w14:textId="55255BA6" w:rsidR="003E3842" w:rsidRDefault="003E3842" w:rsidP="003E3842">
      <w:pPr>
        <w:pStyle w:val="7"/>
        <w:ind w:left="400"/>
      </w:pPr>
      <w:proofErr w:type="spellStart"/>
      <w:r>
        <w:rPr>
          <w:rFonts w:hint="eastAsia"/>
        </w:rPr>
        <w:t>래스터라이저</w:t>
      </w:r>
      <w:proofErr w:type="spellEnd"/>
      <w:r>
        <w:rPr>
          <w:rFonts w:hint="eastAsia"/>
        </w:rPr>
        <w:t>(</w:t>
      </w:r>
      <w:r>
        <w:t xml:space="preserve">Rasterizer)를 </w:t>
      </w:r>
      <w:r>
        <w:rPr>
          <w:rFonts w:hint="eastAsia"/>
        </w:rPr>
        <w:t>통해 도형에 화면의 픽셀 위치를 표시</w:t>
      </w:r>
    </w:p>
    <w:p w14:paraId="1539DF53" w14:textId="0B2C94C7" w:rsidR="003E3842" w:rsidRDefault="003E3842" w:rsidP="003E3842">
      <w:pPr>
        <w:pStyle w:val="a"/>
      </w:pPr>
      <w:r>
        <w:rPr>
          <w:rFonts w:hint="eastAsia"/>
        </w:rPr>
        <w:t xml:space="preserve">픽셀 </w:t>
      </w: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>(</w:t>
      </w:r>
      <w:r>
        <w:t>Pixel Shader)</w:t>
      </w:r>
    </w:p>
    <w:p w14:paraId="48545B60" w14:textId="63096CCE" w:rsidR="003E3842" w:rsidRDefault="003E3842" w:rsidP="003E3842">
      <w:pPr>
        <w:pStyle w:val="7"/>
        <w:ind w:left="400"/>
      </w:pPr>
      <w:r>
        <w:rPr>
          <w:rFonts w:hint="eastAsia"/>
        </w:rPr>
        <w:t>픽셀의 최종 색상을 계산하는 것</w:t>
      </w:r>
    </w:p>
    <w:p w14:paraId="3A64BC21" w14:textId="360C6B2B" w:rsidR="00B77517" w:rsidRDefault="00B77517" w:rsidP="00B77517">
      <w:pPr>
        <w:pStyle w:val="a"/>
        <w:numPr>
          <w:ilvl w:val="0"/>
          <w:numId w:val="0"/>
        </w:numPr>
        <w:ind w:left="403" w:hanging="403"/>
      </w:pPr>
    </w:p>
    <w:p w14:paraId="10BA30EA" w14:textId="6C769FED" w:rsidR="00B77517" w:rsidRDefault="00D8663E" w:rsidP="00D8663E">
      <w:pPr>
        <w:pStyle w:val="2"/>
      </w:pP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예시</w:t>
      </w:r>
    </w:p>
    <w:p w14:paraId="0D76644D" w14:textId="2CCF5033" w:rsidR="00103B72" w:rsidRPr="00B77517" w:rsidRDefault="00D8663E" w:rsidP="00B77517">
      <w:pPr>
        <w:pStyle w:val="a"/>
        <w:numPr>
          <w:ilvl w:val="0"/>
          <w:numId w:val="0"/>
        </w:numPr>
        <w:ind w:left="403" w:hanging="403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F1BAB2D" wp14:editId="39AEAE0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552700" cy="1912473"/>
            <wp:effectExtent l="0" t="0" r="0" b="0"/>
            <wp:wrapNone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151" cy="193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25E41C" w14:textId="00A68CE1" w:rsidR="00B77517" w:rsidRDefault="00B77517" w:rsidP="00B77517">
      <w:pPr>
        <w:pStyle w:val="a"/>
        <w:numPr>
          <w:ilvl w:val="0"/>
          <w:numId w:val="0"/>
        </w:numPr>
        <w:ind w:left="403" w:hanging="403"/>
      </w:pPr>
    </w:p>
    <w:p w14:paraId="23DB1097" w14:textId="7A7A7220" w:rsidR="00B77517" w:rsidRDefault="00B77517" w:rsidP="00B77517">
      <w:pPr>
        <w:pStyle w:val="a"/>
        <w:numPr>
          <w:ilvl w:val="0"/>
          <w:numId w:val="0"/>
        </w:numPr>
        <w:ind w:left="403" w:hanging="403"/>
      </w:pPr>
    </w:p>
    <w:p w14:paraId="49B11390" w14:textId="1D66EF02" w:rsidR="00A17B9A" w:rsidRDefault="00A17B9A" w:rsidP="00B77517">
      <w:pPr>
        <w:pStyle w:val="a"/>
        <w:numPr>
          <w:ilvl w:val="0"/>
          <w:numId w:val="0"/>
        </w:numPr>
        <w:ind w:left="403" w:hanging="403"/>
      </w:pPr>
    </w:p>
    <w:p w14:paraId="2C4E3DC0" w14:textId="2418DFFF" w:rsidR="00A17B9A" w:rsidRDefault="00A17B9A" w:rsidP="00B77517">
      <w:pPr>
        <w:pStyle w:val="a"/>
        <w:numPr>
          <w:ilvl w:val="0"/>
          <w:numId w:val="0"/>
        </w:numPr>
        <w:ind w:left="403" w:hanging="403"/>
      </w:pPr>
    </w:p>
    <w:p w14:paraId="349B4E51" w14:textId="65D628B0" w:rsidR="00A17B9A" w:rsidRDefault="00A17B9A" w:rsidP="00B77517">
      <w:pPr>
        <w:pStyle w:val="a"/>
        <w:numPr>
          <w:ilvl w:val="0"/>
          <w:numId w:val="0"/>
        </w:numPr>
        <w:ind w:left="403" w:hanging="403"/>
      </w:pPr>
    </w:p>
    <w:p w14:paraId="4DEF2F87" w14:textId="40D1F814" w:rsidR="00A17B9A" w:rsidRDefault="00A17B9A" w:rsidP="00B77517">
      <w:pPr>
        <w:pStyle w:val="a"/>
        <w:numPr>
          <w:ilvl w:val="0"/>
          <w:numId w:val="0"/>
        </w:numPr>
        <w:ind w:left="403" w:hanging="403"/>
      </w:pPr>
    </w:p>
    <w:p w14:paraId="34CF901D" w14:textId="7788ADA1" w:rsidR="00A17B9A" w:rsidRDefault="00A17B9A" w:rsidP="00B77517">
      <w:pPr>
        <w:pStyle w:val="a"/>
        <w:numPr>
          <w:ilvl w:val="0"/>
          <w:numId w:val="0"/>
        </w:numPr>
        <w:ind w:left="403" w:hanging="403"/>
      </w:pPr>
    </w:p>
    <w:p w14:paraId="01C289CF" w14:textId="517A01B5" w:rsidR="00D8663E" w:rsidRDefault="00D8663E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2CA7717B" wp14:editId="798A6C0D">
            <wp:simplePos x="0" y="0"/>
            <wp:positionH relativeFrom="margin">
              <wp:align>left</wp:align>
            </wp:positionH>
            <wp:positionV relativeFrom="paragraph">
              <wp:posOffset>17319</wp:posOffset>
            </wp:positionV>
            <wp:extent cx="2552700" cy="1920702"/>
            <wp:effectExtent l="0" t="0" r="0" b="3810"/>
            <wp:wrapNone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92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78F69F7" w14:textId="22AF9A36" w:rsidR="00A17B9A" w:rsidRDefault="00D8663E" w:rsidP="00D8663E">
      <w:pPr>
        <w:pStyle w:val="4"/>
      </w:pPr>
      <w:r>
        <w:lastRenderedPageBreak/>
        <w:t>“</w:t>
      </w:r>
      <w:r>
        <w:rPr>
          <w:rFonts w:hint="eastAsia"/>
        </w:rPr>
        <w:t>애니메이션과 이펙트</w:t>
      </w:r>
      <w:r>
        <w:t>”</w:t>
      </w:r>
    </w:p>
    <w:p w14:paraId="45BBD9DE" w14:textId="52A1E1BB" w:rsidR="00D8663E" w:rsidRDefault="00D8663E" w:rsidP="00D8663E">
      <w:pPr>
        <w:pStyle w:val="a"/>
        <w:numPr>
          <w:ilvl w:val="0"/>
          <w:numId w:val="0"/>
        </w:numPr>
        <w:ind w:left="403" w:hanging="403"/>
      </w:pPr>
    </w:p>
    <w:p w14:paraId="275D92BC" w14:textId="6982F230" w:rsidR="00D8663E" w:rsidRDefault="00D8663E" w:rsidP="00D8663E">
      <w:pPr>
        <w:pStyle w:val="2"/>
      </w:pP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>애니메이션의 특징</w:t>
      </w:r>
    </w:p>
    <w:p w14:paraId="5F921771" w14:textId="28C1C08B" w:rsidR="00D8663E" w:rsidRDefault="00D8663E" w:rsidP="00D8663E">
      <w:pPr>
        <w:pStyle w:val="a"/>
      </w:pP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>애니메이션 구현 방법</w:t>
      </w:r>
    </w:p>
    <w:p w14:paraId="2C045755" w14:textId="55E1DDC0" w:rsidR="00D8663E" w:rsidRDefault="00D8663E" w:rsidP="00D8663E">
      <w:pPr>
        <w:pStyle w:val="7"/>
        <w:ind w:left="400"/>
      </w:pPr>
      <w:r>
        <w:rPr>
          <w:rFonts w:hint="eastAsia"/>
        </w:rPr>
        <w:t>코드에 의한 구현</w:t>
      </w:r>
    </w:p>
    <w:p w14:paraId="5504E55E" w14:textId="26B76D8B" w:rsidR="00D8663E" w:rsidRDefault="00D8663E" w:rsidP="00D8663E">
      <w:pPr>
        <w:pStyle w:val="7"/>
        <w:ind w:left="400"/>
      </w:pPr>
      <w:proofErr w:type="spellStart"/>
      <w:r>
        <w:rPr>
          <w:rFonts w:hint="eastAsia"/>
        </w:rPr>
        <w:t>애니메이터의</w:t>
      </w:r>
      <w:proofErr w:type="spellEnd"/>
      <w:r>
        <w:rPr>
          <w:rFonts w:hint="eastAsia"/>
        </w:rPr>
        <w:t xml:space="preserve"> 수작업</w:t>
      </w:r>
    </w:p>
    <w:p w14:paraId="65F23F65" w14:textId="21C3AE70" w:rsidR="00D8663E" w:rsidRDefault="00D8663E" w:rsidP="00D8663E">
      <w:pPr>
        <w:pStyle w:val="7"/>
        <w:ind w:left="400"/>
      </w:pPr>
      <w:r>
        <w:rPr>
          <w:rFonts w:hint="eastAsia"/>
        </w:rPr>
        <w:t>모션 캡처를 통한 데이터 구현</w:t>
      </w:r>
    </w:p>
    <w:p w14:paraId="6B07D53A" w14:textId="0D512D29" w:rsidR="00D8663E" w:rsidRDefault="00D8663E" w:rsidP="00D8663E">
      <w:pPr>
        <w:pStyle w:val="a"/>
      </w:pPr>
      <w:r>
        <w:rPr>
          <w:rFonts w:hint="eastAsia"/>
        </w:rPr>
        <w:t xml:space="preserve">동작과 동작 간의 </w:t>
      </w:r>
      <w:proofErr w:type="spellStart"/>
      <w:r>
        <w:rPr>
          <w:rFonts w:hint="eastAsia"/>
        </w:rPr>
        <w:t>보간에</w:t>
      </w:r>
      <w:proofErr w:type="spellEnd"/>
      <w:r>
        <w:rPr>
          <w:rFonts w:hint="eastAsia"/>
        </w:rPr>
        <w:t xml:space="preserve"> 대한 명확한 정의가 필요</w:t>
      </w:r>
    </w:p>
    <w:p w14:paraId="7E3E4838" w14:textId="6549EA7F" w:rsidR="00D8663E" w:rsidRDefault="00D8663E" w:rsidP="00D8663E">
      <w:pPr>
        <w:pStyle w:val="a"/>
      </w:pP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>모델의 파트를 나누어 파트별로 애니메이션을 따로 만들 경우 파트 별 애니메이션의 자연스러운 조화에 대한 고려가 필요</w:t>
      </w:r>
    </w:p>
    <w:p w14:paraId="5FB5E745" w14:textId="607639CD" w:rsidR="00D8663E" w:rsidRDefault="00D8663E" w:rsidP="00D8663E">
      <w:pPr>
        <w:pStyle w:val="a"/>
        <w:numPr>
          <w:ilvl w:val="0"/>
          <w:numId w:val="0"/>
        </w:numPr>
        <w:ind w:left="403" w:hanging="403"/>
      </w:pPr>
    </w:p>
    <w:p w14:paraId="3294515A" w14:textId="0F505463" w:rsidR="00D8663E" w:rsidRDefault="00B867D3" w:rsidP="00D8663E">
      <w:pPr>
        <w:pStyle w:val="2"/>
      </w:pP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>애니메이션 기초</w:t>
      </w:r>
    </w:p>
    <w:p w14:paraId="38173B6D" w14:textId="17C20F9E" w:rsidR="00B867D3" w:rsidRDefault="00C04609" w:rsidP="00B867D3">
      <w:pPr>
        <w:pStyle w:val="a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1216C73C" wp14:editId="3EDC6FFF">
            <wp:simplePos x="0" y="0"/>
            <wp:positionH relativeFrom="margin">
              <wp:posOffset>3510915</wp:posOffset>
            </wp:positionH>
            <wp:positionV relativeFrom="paragraph">
              <wp:posOffset>8890</wp:posOffset>
            </wp:positionV>
            <wp:extent cx="3131185" cy="2506980"/>
            <wp:effectExtent l="0" t="0" r="0" b="7620"/>
            <wp:wrapNone/>
            <wp:docPr id="386" name="그림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867D3">
        <w:rPr>
          <w:rFonts w:hint="eastAsia"/>
        </w:rPr>
        <w:t>버텍스</w:t>
      </w:r>
      <w:proofErr w:type="spellEnd"/>
      <w:r w:rsidR="00B867D3">
        <w:rPr>
          <w:rFonts w:hint="eastAsia"/>
        </w:rPr>
        <w:t xml:space="preserve"> 애니메이션(</w:t>
      </w:r>
      <w:r w:rsidR="00B867D3">
        <w:t>Vertex Animation)</w:t>
      </w:r>
    </w:p>
    <w:p w14:paraId="2D282131" w14:textId="2361622D" w:rsidR="00B867D3" w:rsidRDefault="00B867D3" w:rsidP="00B867D3">
      <w:pPr>
        <w:pStyle w:val="7"/>
        <w:ind w:left="400"/>
      </w:pPr>
      <w:r>
        <w:rPr>
          <w:rFonts w:hint="eastAsia"/>
        </w:rPr>
        <w:t>각 정점 간의 위치를 프레임 별로 저장 (얼굴 표정,</w:t>
      </w:r>
      <w:r>
        <w:t xml:space="preserve"> </w:t>
      </w:r>
      <w:proofErr w:type="spellStart"/>
      <w:r>
        <w:rPr>
          <w:rFonts w:hint="eastAsia"/>
        </w:rPr>
        <w:t>모핑</w:t>
      </w:r>
      <w:proofErr w:type="spellEnd"/>
      <w:r>
        <w:rPr>
          <w:rFonts w:hint="eastAsia"/>
        </w:rPr>
        <w:t xml:space="preserve"> 등 사용</w:t>
      </w:r>
      <w:r>
        <w:t>)</w:t>
      </w:r>
    </w:p>
    <w:p w14:paraId="7E95C3D7" w14:textId="058C1865" w:rsidR="00B867D3" w:rsidRDefault="00B867D3" w:rsidP="00B867D3">
      <w:pPr>
        <w:pStyle w:val="a"/>
        <w:numPr>
          <w:ilvl w:val="0"/>
          <w:numId w:val="0"/>
        </w:numPr>
        <w:ind w:left="403" w:hanging="403"/>
      </w:pPr>
    </w:p>
    <w:p w14:paraId="6A909EB9" w14:textId="65459959" w:rsidR="00C04609" w:rsidRDefault="00C04609" w:rsidP="00B867D3">
      <w:pPr>
        <w:pStyle w:val="a"/>
        <w:numPr>
          <w:ilvl w:val="0"/>
          <w:numId w:val="0"/>
        </w:numPr>
        <w:ind w:left="403" w:hanging="403"/>
      </w:pPr>
    </w:p>
    <w:p w14:paraId="3A18E923" w14:textId="68B4BC94" w:rsidR="00C04609" w:rsidRDefault="00C04609" w:rsidP="00B867D3">
      <w:pPr>
        <w:pStyle w:val="a"/>
        <w:numPr>
          <w:ilvl w:val="0"/>
          <w:numId w:val="0"/>
        </w:numPr>
        <w:ind w:left="403" w:hanging="403"/>
      </w:pPr>
    </w:p>
    <w:p w14:paraId="78B363F0" w14:textId="150DD6CA" w:rsidR="00C04609" w:rsidRDefault="00C04609" w:rsidP="00B867D3">
      <w:pPr>
        <w:pStyle w:val="a"/>
        <w:numPr>
          <w:ilvl w:val="0"/>
          <w:numId w:val="0"/>
        </w:numPr>
        <w:ind w:left="403" w:hanging="403"/>
      </w:pPr>
    </w:p>
    <w:p w14:paraId="4EF5CCBD" w14:textId="46BC41D5" w:rsidR="00C04609" w:rsidRDefault="00C04609" w:rsidP="00B867D3">
      <w:pPr>
        <w:pStyle w:val="a"/>
        <w:numPr>
          <w:ilvl w:val="0"/>
          <w:numId w:val="0"/>
        </w:numPr>
        <w:ind w:left="403" w:hanging="403"/>
      </w:pPr>
    </w:p>
    <w:p w14:paraId="3F3653AF" w14:textId="2235291B" w:rsidR="00C04609" w:rsidRDefault="00C04609" w:rsidP="00B867D3">
      <w:pPr>
        <w:pStyle w:val="a"/>
        <w:numPr>
          <w:ilvl w:val="0"/>
          <w:numId w:val="0"/>
        </w:numPr>
        <w:ind w:left="403" w:hanging="403"/>
      </w:pPr>
    </w:p>
    <w:p w14:paraId="6C76C40D" w14:textId="5068CE3B" w:rsidR="00C04609" w:rsidRDefault="00C04609" w:rsidP="00B867D3">
      <w:pPr>
        <w:pStyle w:val="a"/>
        <w:numPr>
          <w:ilvl w:val="0"/>
          <w:numId w:val="0"/>
        </w:numPr>
        <w:ind w:left="403" w:hanging="403"/>
      </w:pPr>
    </w:p>
    <w:p w14:paraId="5FBC9D60" w14:textId="77777777" w:rsidR="00C04609" w:rsidRDefault="00C04609" w:rsidP="00B867D3">
      <w:pPr>
        <w:pStyle w:val="a"/>
        <w:numPr>
          <w:ilvl w:val="0"/>
          <w:numId w:val="0"/>
        </w:numPr>
        <w:ind w:left="403" w:hanging="403"/>
        <w:rPr>
          <w:rFonts w:hint="eastAsia"/>
        </w:rPr>
      </w:pPr>
    </w:p>
    <w:p w14:paraId="05F67D63" w14:textId="29C1698C" w:rsidR="00720BD5" w:rsidRDefault="00720BD5" w:rsidP="00B867D3">
      <w:pPr>
        <w:pStyle w:val="a"/>
        <w:numPr>
          <w:ilvl w:val="0"/>
          <w:numId w:val="0"/>
        </w:numPr>
        <w:ind w:left="403" w:hanging="403"/>
      </w:pPr>
    </w:p>
    <w:p w14:paraId="7BFAE683" w14:textId="77777777" w:rsidR="00C04609" w:rsidRDefault="00C04609" w:rsidP="00B867D3">
      <w:pPr>
        <w:pStyle w:val="a"/>
        <w:numPr>
          <w:ilvl w:val="0"/>
          <w:numId w:val="0"/>
        </w:numPr>
        <w:ind w:left="403" w:hanging="403"/>
        <w:rPr>
          <w:rFonts w:hint="eastAsia"/>
        </w:rPr>
      </w:pPr>
    </w:p>
    <w:p w14:paraId="77AFDA6D" w14:textId="5B8F71D9" w:rsidR="00720BD5" w:rsidRDefault="00C04609" w:rsidP="00720BD5">
      <w:pPr>
        <w:pStyle w:val="a"/>
      </w:pPr>
      <w:r>
        <w:rPr>
          <w:rFonts w:hint="eastAsia"/>
          <w:noProof/>
        </w:rPr>
        <w:drawing>
          <wp:anchor distT="0" distB="0" distL="114300" distR="114300" simplePos="0" relativeHeight="251848704" behindDoc="0" locked="0" layoutInCell="1" allowOverlap="1" wp14:anchorId="7F40F641" wp14:editId="6F3779B5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294598" cy="1812529"/>
            <wp:effectExtent l="0" t="0" r="1270" b="0"/>
            <wp:wrapNone/>
            <wp:docPr id="387" name="그림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598" cy="181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BD5">
        <w:rPr>
          <w:rFonts w:hint="eastAsia"/>
        </w:rPr>
        <w:t>트리 계층 애니메이션(</w:t>
      </w:r>
      <w:r w:rsidR="00720BD5">
        <w:t>Hierarchy Animation)</w:t>
      </w:r>
    </w:p>
    <w:p w14:paraId="68B3405C" w14:textId="36062439" w:rsidR="00720BD5" w:rsidRDefault="00720BD5" w:rsidP="00720BD5">
      <w:pPr>
        <w:pStyle w:val="7"/>
        <w:ind w:left="400"/>
      </w:pPr>
      <w:r>
        <w:rPr>
          <w:rFonts w:hint="eastAsia"/>
        </w:rPr>
        <w:t>계층 구조를 만들어 부모의 이동이 자식 노드에게 영향을 준다</w:t>
      </w:r>
    </w:p>
    <w:p w14:paraId="10E05A51" w14:textId="2A3287EB" w:rsidR="00720BD5" w:rsidRDefault="00720BD5" w:rsidP="00720BD5">
      <w:pPr>
        <w:pStyle w:val="7"/>
        <w:ind w:left="400"/>
      </w:pPr>
      <w:r>
        <w:rPr>
          <w:rFonts w:hint="eastAsia"/>
        </w:rPr>
        <w:t>모든 애니메이션 구조의 기본</w:t>
      </w:r>
    </w:p>
    <w:p w14:paraId="6DEE7DF4" w14:textId="636A3ACE" w:rsidR="00720BD5" w:rsidRDefault="00720BD5" w:rsidP="00720BD5">
      <w:pPr>
        <w:pStyle w:val="a"/>
        <w:numPr>
          <w:ilvl w:val="0"/>
          <w:numId w:val="0"/>
        </w:numPr>
      </w:pPr>
    </w:p>
    <w:p w14:paraId="7D5EDD8E" w14:textId="3B667FEE" w:rsidR="00C04609" w:rsidRDefault="00C04609" w:rsidP="00720BD5">
      <w:pPr>
        <w:pStyle w:val="a"/>
        <w:numPr>
          <w:ilvl w:val="0"/>
          <w:numId w:val="0"/>
        </w:numPr>
      </w:pPr>
    </w:p>
    <w:p w14:paraId="6646A44D" w14:textId="3F1A0BD1" w:rsidR="00C04609" w:rsidRDefault="00C04609" w:rsidP="00720BD5">
      <w:pPr>
        <w:pStyle w:val="a"/>
        <w:numPr>
          <w:ilvl w:val="0"/>
          <w:numId w:val="0"/>
        </w:numPr>
      </w:pPr>
    </w:p>
    <w:p w14:paraId="654435B4" w14:textId="04CD1FFF" w:rsidR="00C04609" w:rsidRDefault="00C04609" w:rsidP="00720BD5">
      <w:pPr>
        <w:pStyle w:val="a"/>
        <w:numPr>
          <w:ilvl w:val="0"/>
          <w:numId w:val="0"/>
        </w:numPr>
      </w:pPr>
    </w:p>
    <w:p w14:paraId="4C5138CD" w14:textId="62FCEF08" w:rsidR="00C04609" w:rsidRDefault="00C04609" w:rsidP="00720BD5">
      <w:pPr>
        <w:pStyle w:val="a"/>
        <w:numPr>
          <w:ilvl w:val="0"/>
          <w:numId w:val="0"/>
        </w:numPr>
      </w:pPr>
    </w:p>
    <w:p w14:paraId="1C6AE897" w14:textId="4C69A4CC" w:rsidR="00C04609" w:rsidRDefault="00C04609" w:rsidP="00720BD5">
      <w:pPr>
        <w:pStyle w:val="a"/>
        <w:numPr>
          <w:ilvl w:val="0"/>
          <w:numId w:val="0"/>
        </w:numPr>
      </w:pPr>
    </w:p>
    <w:p w14:paraId="7DF1FCC6" w14:textId="77777777" w:rsidR="00C04609" w:rsidRDefault="00C04609" w:rsidP="00C04609">
      <w:pPr>
        <w:pStyle w:val="a"/>
      </w:pPr>
      <w:r>
        <w:rPr>
          <w:rFonts w:hint="eastAsia"/>
        </w:rPr>
        <w:t xml:space="preserve">본 </w:t>
      </w:r>
      <w:proofErr w:type="gramStart"/>
      <w:r>
        <w:rPr>
          <w:rFonts w:hint="eastAsia"/>
        </w:rPr>
        <w:t xml:space="preserve">애니메이션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스켈레탈</w:t>
      </w:r>
      <w:proofErr w:type="spellEnd"/>
      <w:r>
        <w:rPr>
          <w:rFonts w:hint="eastAsia"/>
        </w:rPr>
        <w:t xml:space="preserve"> 애니메이션(skeleta</w:t>
      </w:r>
      <w:r>
        <w:t>l Animation)</w:t>
      </w:r>
    </w:p>
    <w:p w14:paraId="477B37AF" w14:textId="77777777" w:rsidR="00C04609" w:rsidRDefault="00C04609" w:rsidP="00C04609">
      <w:pPr>
        <w:pStyle w:val="7"/>
        <w:ind w:left="400"/>
      </w:pPr>
      <w:r>
        <w:t xml:space="preserve">피부 </w:t>
      </w:r>
      <w:r>
        <w:rPr>
          <w:rFonts w:hint="eastAsia"/>
        </w:rPr>
        <w:t>메시 안에 뼈대를 심어 뼈대의 움직임에 따라 메시가 움직이는 방식</w:t>
      </w:r>
    </w:p>
    <w:p w14:paraId="5D1402DF" w14:textId="77777777" w:rsidR="00C04609" w:rsidRDefault="00C04609" w:rsidP="00C04609">
      <w:pPr>
        <w:pStyle w:val="7"/>
        <w:ind w:left="400"/>
      </w:pPr>
      <w:r>
        <w:rPr>
          <w:rFonts w:hint="eastAsia"/>
        </w:rPr>
        <w:t>본의 계층 구조가 같으면 다른 모델에도 동일한 애니메이션을 적용 가능</w:t>
      </w:r>
    </w:p>
    <w:p w14:paraId="63BF1E18" w14:textId="77777777" w:rsidR="00C04609" w:rsidRDefault="00C04609" w:rsidP="00C04609">
      <w:pPr>
        <w:pStyle w:val="a"/>
      </w:pPr>
      <w:proofErr w:type="spellStart"/>
      <w:r>
        <w:rPr>
          <w:rFonts w:hint="eastAsia"/>
        </w:rPr>
        <w:t>리깅</w:t>
      </w:r>
      <w:proofErr w:type="spellEnd"/>
      <w:r>
        <w:rPr>
          <w:rFonts w:hint="eastAsia"/>
        </w:rPr>
        <w:t xml:space="preserve"> </w:t>
      </w:r>
      <w:r>
        <w:t>(Rigging)</w:t>
      </w:r>
      <w:r>
        <w:rPr>
          <w:rFonts w:hint="eastAsia"/>
        </w:rPr>
        <w:t>,</w:t>
      </w:r>
      <w:r>
        <w:t xml:space="preserve"> </w:t>
      </w:r>
      <w:proofErr w:type="spellStart"/>
      <w:r>
        <w:t>스키닝</w:t>
      </w:r>
      <w:proofErr w:type="spellEnd"/>
      <w:r>
        <w:t>(</w:t>
      </w:r>
      <w:proofErr w:type="spellStart"/>
      <w:r>
        <w:t>Skining</w:t>
      </w:r>
      <w:proofErr w:type="spellEnd"/>
      <w:proofErr w:type="gramStart"/>
      <w:r>
        <w:t>) /</w:t>
      </w:r>
      <w:proofErr w:type="gramEnd"/>
      <w:r>
        <w:t xml:space="preserve"> 캐릭터 </w:t>
      </w:r>
      <w:r>
        <w:rPr>
          <w:rFonts w:hint="eastAsia"/>
        </w:rPr>
        <w:t>메시와 뼈대를 연결해 주는 작업</w:t>
      </w:r>
    </w:p>
    <w:p w14:paraId="35F26CF0" w14:textId="77777777" w:rsidR="00C04609" w:rsidRDefault="00C04609" w:rsidP="00C04609">
      <w:pPr>
        <w:pStyle w:val="a"/>
      </w:pPr>
      <w:proofErr w:type="spellStart"/>
      <w:r>
        <w:rPr>
          <w:rFonts w:hint="eastAsia"/>
        </w:rPr>
        <w:t>바이패드</w:t>
      </w:r>
      <w:proofErr w:type="spellEnd"/>
      <w:r>
        <w:rPr>
          <w:rFonts w:hint="eastAsia"/>
        </w:rPr>
        <w:t xml:space="preserve"> </w:t>
      </w:r>
      <w:r>
        <w:t>(Biped</w:t>
      </w:r>
      <w:proofErr w:type="gramStart"/>
      <w:r>
        <w:t>) /</w:t>
      </w:r>
      <w:proofErr w:type="gramEnd"/>
      <w:r>
        <w:t xml:space="preserve"> 인간형 </w:t>
      </w:r>
      <w:r>
        <w:rPr>
          <w:rFonts w:hint="eastAsia"/>
        </w:rPr>
        <w:t>기본 뼈대를 제공하는 모델</w:t>
      </w:r>
    </w:p>
    <w:p w14:paraId="0BE40BF1" w14:textId="77777777" w:rsidR="00C04609" w:rsidRPr="00C04609" w:rsidRDefault="00C04609" w:rsidP="00720BD5">
      <w:pPr>
        <w:pStyle w:val="a"/>
        <w:numPr>
          <w:ilvl w:val="0"/>
          <w:numId w:val="0"/>
        </w:numPr>
        <w:rPr>
          <w:rFonts w:hint="eastAsia"/>
        </w:rPr>
      </w:pPr>
    </w:p>
    <w:p w14:paraId="664F99FB" w14:textId="77777777" w:rsidR="00720BD5" w:rsidRDefault="00720BD5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77546558" w14:textId="043DC41F" w:rsidR="00B74D5E" w:rsidRDefault="00B74D5E" w:rsidP="00B74D5E">
      <w:pPr>
        <w:pStyle w:val="2"/>
      </w:pPr>
      <w:proofErr w:type="spellStart"/>
      <w:r>
        <w:rPr>
          <w:rFonts w:hint="eastAsia"/>
        </w:rPr>
        <w:lastRenderedPageBreak/>
        <w:t>메카님</w:t>
      </w:r>
      <w:proofErr w:type="spellEnd"/>
      <w:r>
        <w:rPr>
          <w:rFonts w:hint="eastAsia"/>
        </w:rPr>
        <w:t>(</w:t>
      </w:r>
      <w:proofErr w:type="spellStart"/>
      <w:r>
        <w:t>Mecanim</w:t>
      </w:r>
      <w:proofErr w:type="spellEnd"/>
      <w:r>
        <w:t xml:space="preserve">), </w:t>
      </w:r>
      <w:r>
        <w:rPr>
          <w:rFonts w:hint="eastAsia"/>
        </w:rPr>
        <w:t>페르소나</w:t>
      </w:r>
      <w:r>
        <w:t>(Persona)</w:t>
      </w:r>
    </w:p>
    <w:p w14:paraId="7C1D3C0C" w14:textId="3666C39C" w:rsidR="00B74D5E" w:rsidRDefault="00B74D5E" w:rsidP="00B74D5E">
      <w:pPr>
        <w:pStyle w:val="a"/>
      </w:pPr>
      <w:proofErr w:type="spellStart"/>
      <w:proofErr w:type="gramStart"/>
      <w:r>
        <w:rPr>
          <w:rFonts w:hint="eastAsia"/>
        </w:rPr>
        <w:t>메카님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유니티에서 제공하는 캐릭터 애니메이션 솔루션</w:t>
      </w:r>
    </w:p>
    <w:p w14:paraId="5B646583" w14:textId="22FE6638" w:rsidR="00B74D5E" w:rsidRDefault="00B74D5E" w:rsidP="00B74D5E">
      <w:pPr>
        <w:pStyle w:val="a"/>
      </w:pPr>
      <w:proofErr w:type="gramStart"/>
      <w:r>
        <w:rPr>
          <w:rFonts w:hint="eastAsia"/>
        </w:rPr>
        <w:t xml:space="preserve">페르소나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언리얼</w:t>
      </w:r>
      <w:proofErr w:type="spellEnd"/>
      <w:r>
        <w:rPr>
          <w:rFonts w:hint="eastAsia"/>
        </w:rPr>
        <w:t xml:space="preserve"> 엔진 </w:t>
      </w:r>
      <w:r>
        <w:t>4</w:t>
      </w:r>
      <w:r>
        <w:rPr>
          <w:rFonts w:hint="eastAsia"/>
        </w:rPr>
        <w:t>에서 제공하는 캐릭터 애니메이션 솔루션</w:t>
      </w:r>
    </w:p>
    <w:p w14:paraId="76E6F4E0" w14:textId="629131B3" w:rsidR="00B74D5E" w:rsidRDefault="00B74D5E" w:rsidP="00B74D5E">
      <w:pPr>
        <w:pStyle w:val="a"/>
      </w:pPr>
      <w:proofErr w:type="spellStart"/>
      <w:r>
        <w:rPr>
          <w:rFonts w:hint="eastAsia"/>
        </w:rPr>
        <w:t>스켈레탈</w:t>
      </w:r>
      <w:proofErr w:type="spellEnd"/>
      <w:r>
        <w:rPr>
          <w:rFonts w:hint="eastAsia"/>
        </w:rPr>
        <w:t xml:space="preserve"> 애니메이션과 편리한 </w:t>
      </w:r>
      <w:proofErr w:type="spellStart"/>
      <w:r>
        <w:rPr>
          <w:rFonts w:hint="eastAsia"/>
        </w:rPr>
        <w:t>리깅을</w:t>
      </w:r>
      <w:proofErr w:type="spellEnd"/>
      <w:r>
        <w:rPr>
          <w:rFonts w:hint="eastAsia"/>
        </w:rPr>
        <w:t xml:space="preserve"> 제공</w:t>
      </w:r>
    </w:p>
    <w:p w14:paraId="5B7090ED" w14:textId="40C1B047" w:rsidR="00300D3C" w:rsidRDefault="00C04609" w:rsidP="00300D3C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5380F9A7" wp14:editId="57699719">
            <wp:simplePos x="0" y="0"/>
            <wp:positionH relativeFrom="column">
              <wp:posOffset>2686050</wp:posOffset>
            </wp:positionH>
            <wp:positionV relativeFrom="paragraph">
              <wp:posOffset>10795</wp:posOffset>
            </wp:positionV>
            <wp:extent cx="2745762" cy="1903730"/>
            <wp:effectExtent l="0" t="0" r="0" b="1270"/>
            <wp:wrapNone/>
            <wp:docPr id="389" name="그림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62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D3C">
        <w:rPr>
          <w:noProof/>
        </w:rPr>
        <w:drawing>
          <wp:inline distT="0" distB="0" distL="0" distR="0" wp14:anchorId="5ADE4EDB" wp14:editId="024C48F3">
            <wp:extent cx="2657475" cy="1913382"/>
            <wp:effectExtent l="0" t="0" r="0" b="0"/>
            <wp:docPr id="388" name="그림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91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510D" w14:textId="2C320E48" w:rsidR="00300D3C" w:rsidRDefault="00300D3C" w:rsidP="00300D3C">
      <w:pPr>
        <w:pStyle w:val="a"/>
        <w:numPr>
          <w:ilvl w:val="0"/>
          <w:numId w:val="0"/>
        </w:numPr>
        <w:ind w:left="403" w:hanging="403"/>
      </w:pPr>
    </w:p>
    <w:p w14:paraId="3CE0D283" w14:textId="748CB2DA" w:rsidR="00C04609" w:rsidRDefault="00C04609" w:rsidP="00C04609">
      <w:pPr>
        <w:pStyle w:val="a"/>
      </w:pPr>
      <w:proofErr w:type="spellStart"/>
      <w:proofErr w:type="gramStart"/>
      <w:r>
        <w:rPr>
          <w:rFonts w:hint="eastAsia"/>
        </w:rPr>
        <w:t>리타겟팅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만들어진 애니메이션을 다른 캐릭터가 공유하여 사용하는 기술</w:t>
      </w:r>
    </w:p>
    <w:p w14:paraId="1656524F" w14:textId="3EECC216" w:rsidR="00C04609" w:rsidRDefault="00C04609" w:rsidP="00C04609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4A02C2B" wp14:editId="67BB1E59">
            <wp:extent cx="3163957" cy="1819275"/>
            <wp:effectExtent l="0" t="0" r="0" b="0"/>
            <wp:docPr id="390" name="그림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82" cy="183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ABA1" w14:textId="77777777" w:rsidR="00C04609" w:rsidRDefault="00C04609" w:rsidP="00C04609">
      <w:pPr>
        <w:pStyle w:val="a"/>
        <w:numPr>
          <w:ilvl w:val="0"/>
          <w:numId w:val="0"/>
        </w:numPr>
        <w:rPr>
          <w:rFonts w:hint="eastAsia"/>
        </w:rPr>
      </w:pPr>
    </w:p>
    <w:p w14:paraId="05B04C69" w14:textId="665E9240" w:rsidR="00C04609" w:rsidRDefault="00C04609" w:rsidP="00C04609">
      <w:pPr>
        <w:pStyle w:val="a"/>
      </w:pPr>
      <w:r>
        <w:rPr>
          <w:rFonts w:hint="eastAsia"/>
          <w:noProof/>
        </w:rPr>
        <w:drawing>
          <wp:anchor distT="0" distB="0" distL="114300" distR="114300" simplePos="0" relativeHeight="251849728" behindDoc="0" locked="0" layoutInCell="1" allowOverlap="1" wp14:anchorId="349A0C05" wp14:editId="24F0A1A5">
            <wp:simplePos x="0" y="0"/>
            <wp:positionH relativeFrom="margin">
              <wp:align>left</wp:align>
            </wp:positionH>
            <wp:positionV relativeFrom="paragraph">
              <wp:posOffset>207009</wp:posOffset>
            </wp:positionV>
            <wp:extent cx="3009900" cy="1565149"/>
            <wp:effectExtent l="0" t="0" r="0" b="0"/>
            <wp:wrapNone/>
            <wp:docPr id="391" name="그림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283" cy="158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애니메이션 </w:t>
      </w:r>
      <w:proofErr w:type="spellStart"/>
      <w:proofErr w:type="gramStart"/>
      <w:r>
        <w:rPr>
          <w:rFonts w:hint="eastAsia"/>
        </w:rPr>
        <w:t>블랜드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여러가지 애니메이션을 자연스럽게 연결시켜주는 기술</w:t>
      </w:r>
    </w:p>
    <w:p w14:paraId="13FD872B" w14:textId="77777777" w:rsidR="00C54EAB" w:rsidRDefault="00C54EAB">
      <w:pPr>
        <w:widowControl/>
        <w:wordWrap/>
        <w:autoSpaceDE/>
        <w:autoSpaceDN/>
      </w:pPr>
    </w:p>
    <w:p w14:paraId="6042C07E" w14:textId="77777777" w:rsidR="00C54EAB" w:rsidRDefault="00C54EAB">
      <w:pPr>
        <w:widowControl/>
        <w:wordWrap/>
        <w:autoSpaceDE/>
        <w:autoSpaceDN/>
      </w:pPr>
    </w:p>
    <w:p w14:paraId="4C0862E1" w14:textId="5CAA0F6C" w:rsidR="00C54EAB" w:rsidRDefault="00C54EAB">
      <w:pPr>
        <w:widowControl/>
        <w:wordWrap/>
        <w:autoSpaceDE/>
        <w:autoSpaceDN/>
      </w:pPr>
    </w:p>
    <w:p w14:paraId="031E799B" w14:textId="432BDAD8" w:rsidR="00C54EAB" w:rsidRDefault="00C54EAB">
      <w:pPr>
        <w:widowControl/>
        <w:wordWrap/>
        <w:autoSpaceDE/>
        <w:autoSpaceDN/>
      </w:pPr>
    </w:p>
    <w:p w14:paraId="04775868" w14:textId="4CCE3A2C" w:rsidR="00C54EAB" w:rsidRDefault="00C54EAB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551D4529" wp14:editId="44A13FC3">
            <wp:simplePos x="0" y="0"/>
            <wp:positionH relativeFrom="margin">
              <wp:posOffset>0</wp:posOffset>
            </wp:positionH>
            <wp:positionV relativeFrom="paragraph">
              <wp:posOffset>219075</wp:posOffset>
            </wp:positionV>
            <wp:extent cx="5715000" cy="1638300"/>
            <wp:effectExtent l="0" t="0" r="0" b="0"/>
            <wp:wrapNone/>
            <wp:docPr id="392" name="그림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9F454" w14:textId="537EC659" w:rsidR="00C54EAB" w:rsidRDefault="00C54EAB">
      <w:pPr>
        <w:widowControl/>
        <w:wordWrap/>
        <w:autoSpaceDE/>
        <w:autoSpaceDN/>
      </w:pPr>
    </w:p>
    <w:p w14:paraId="6F55DF32" w14:textId="1410112D" w:rsidR="00C54EAB" w:rsidRDefault="00C54EAB">
      <w:pPr>
        <w:widowControl/>
        <w:wordWrap/>
        <w:autoSpaceDE/>
        <w:autoSpaceDN/>
        <w:rPr>
          <w:rFonts w:hint="eastAsia"/>
        </w:rPr>
      </w:pPr>
    </w:p>
    <w:p w14:paraId="676588B5" w14:textId="62AC29BA" w:rsidR="00C54EAB" w:rsidRDefault="00C54EAB">
      <w:pPr>
        <w:widowControl/>
        <w:wordWrap/>
        <w:autoSpaceDE/>
        <w:autoSpaceDN/>
      </w:pPr>
    </w:p>
    <w:p w14:paraId="50121B81" w14:textId="0361EE9F" w:rsidR="00C54EAB" w:rsidRDefault="00C54EAB">
      <w:pPr>
        <w:widowControl/>
        <w:wordWrap/>
        <w:autoSpaceDE/>
        <w:autoSpaceDN/>
      </w:pPr>
    </w:p>
    <w:p w14:paraId="5F0BEE66" w14:textId="77777777" w:rsidR="00C54EAB" w:rsidRDefault="00C54EAB">
      <w:pPr>
        <w:widowControl/>
        <w:wordWrap/>
        <w:autoSpaceDE/>
        <w:autoSpaceDN/>
        <w:rPr>
          <w:rFonts w:hint="eastAsia"/>
        </w:rPr>
      </w:pPr>
    </w:p>
    <w:p w14:paraId="04F9215D" w14:textId="77777777" w:rsidR="00C54EAB" w:rsidRDefault="00C54EAB" w:rsidP="00C54EAB">
      <w:pPr>
        <w:pStyle w:val="a"/>
      </w:pPr>
      <w:r>
        <w:rPr>
          <w:rFonts w:hint="eastAsia"/>
        </w:rPr>
        <w:t xml:space="preserve">애니메이션 </w:t>
      </w:r>
      <w:proofErr w:type="gramStart"/>
      <w:r>
        <w:rPr>
          <w:rFonts w:hint="eastAsia"/>
        </w:rPr>
        <w:t xml:space="preserve">컨트롤 </w:t>
      </w:r>
      <w:r>
        <w:t>/</w:t>
      </w:r>
      <w:proofErr w:type="gramEnd"/>
      <w:r>
        <w:t xml:space="preserve"> FSM(</w:t>
      </w:r>
      <w:r>
        <w:rPr>
          <w:rFonts w:hint="eastAsia"/>
        </w:rPr>
        <w:t>유한 상태 머신</w:t>
      </w:r>
      <w:r>
        <w:t xml:space="preserve">) </w:t>
      </w:r>
      <w:r>
        <w:rPr>
          <w:rFonts w:hint="eastAsia"/>
        </w:rPr>
        <w:t>기반의 애니메이션 컨트롤 제공</w:t>
      </w:r>
    </w:p>
    <w:p w14:paraId="6FDDE16A" w14:textId="5DB40D54" w:rsidR="00C54EAB" w:rsidRDefault="00C54EAB" w:rsidP="001B08DF">
      <w:pPr>
        <w:pStyle w:val="7"/>
        <w:widowControl/>
        <w:wordWrap/>
        <w:autoSpaceDE/>
        <w:autoSpaceDN/>
        <w:ind w:left="400"/>
      </w:pPr>
      <w:r>
        <w:rPr>
          <w:rFonts w:hint="eastAsia"/>
        </w:rPr>
        <w:t>캐릭터의 움직임을 상태(</w:t>
      </w:r>
      <w:r>
        <w:t>State)</w:t>
      </w:r>
      <w:r>
        <w:rPr>
          <w:rFonts w:hint="eastAsia"/>
        </w:rPr>
        <w:t>로 정의하고 외부 조건에 따른 상태의 전이(</w:t>
      </w:r>
      <w:r>
        <w:t>Transition)</w:t>
      </w:r>
      <w:r>
        <w:rPr>
          <w:rFonts w:hint="eastAsia"/>
        </w:rPr>
        <w:t>를 통해 캐릭터의 전체적인 움직임을 구성</w:t>
      </w:r>
      <w:r>
        <w:br w:type="page"/>
      </w:r>
    </w:p>
    <w:p w14:paraId="40AA64B1" w14:textId="5170255B" w:rsidR="00C54EAB" w:rsidRDefault="00C54EAB" w:rsidP="00C54EAB">
      <w:pPr>
        <w:pStyle w:val="2"/>
      </w:pPr>
      <w:r>
        <w:rPr>
          <w:rFonts w:hint="eastAsia"/>
        </w:rPr>
        <w:lastRenderedPageBreak/>
        <w:t>3D</w:t>
      </w:r>
      <w:r>
        <w:t xml:space="preserve"> </w:t>
      </w:r>
      <w:r>
        <w:rPr>
          <w:rFonts w:hint="eastAsia"/>
        </w:rPr>
        <w:t>이펙트의 특징</w:t>
      </w:r>
    </w:p>
    <w:p w14:paraId="56560041" w14:textId="0101CDDA" w:rsidR="00C54EAB" w:rsidRDefault="00C54EAB" w:rsidP="00C54EAB">
      <w:pPr>
        <w:pStyle w:val="a"/>
      </w:pP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>이펙트의 구현</w:t>
      </w:r>
    </w:p>
    <w:p w14:paraId="3D42E6CF" w14:textId="351E3B3B" w:rsidR="00C54EAB" w:rsidRDefault="00C54EAB" w:rsidP="00C54EAB">
      <w:pPr>
        <w:pStyle w:val="7"/>
        <w:ind w:left="400"/>
      </w:pPr>
      <w:r>
        <w:rPr>
          <w:rFonts w:hint="eastAsia"/>
        </w:rPr>
        <w:t>메시를 사용하는 방식</w:t>
      </w:r>
    </w:p>
    <w:p w14:paraId="63D30F69" w14:textId="7F334255" w:rsidR="00C54EAB" w:rsidRDefault="00C54EAB" w:rsidP="00C54EAB">
      <w:pPr>
        <w:pStyle w:val="7"/>
        <w:ind w:left="400"/>
      </w:pPr>
      <w:r>
        <w:rPr>
          <w:rFonts w:hint="eastAsia"/>
        </w:rPr>
        <w:t>빌보드 방식</w:t>
      </w:r>
    </w:p>
    <w:p w14:paraId="6C84ABB1" w14:textId="1AE07096" w:rsidR="00C54EAB" w:rsidRDefault="00C54EAB" w:rsidP="00C54EAB">
      <w:pPr>
        <w:pStyle w:val="7"/>
        <w:ind w:left="400"/>
      </w:pP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방식</w:t>
      </w:r>
    </w:p>
    <w:p w14:paraId="2F4BE550" w14:textId="14B8D161" w:rsidR="00C54EAB" w:rsidRDefault="00C54EAB" w:rsidP="00C54EAB">
      <w:pPr>
        <w:pStyle w:val="a"/>
      </w:pPr>
      <w:r>
        <w:rPr>
          <w:rFonts w:hint="eastAsia"/>
        </w:rPr>
        <w:t>게임 이펙트는 생성,</w:t>
      </w:r>
      <w:r>
        <w:t xml:space="preserve"> </w:t>
      </w:r>
      <w:r>
        <w:rPr>
          <w:rFonts w:hint="eastAsia"/>
        </w:rPr>
        <w:t>유지,</w:t>
      </w:r>
      <w:r>
        <w:t xml:space="preserve"> </w:t>
      </w:r>
      <w:r>
        <w:rPr>
          <w:rFonts w:hint="eastAsia"/>
        </w:rPr>
        <w:t xml:space="preserve">소멸의 </w:t>
      </w:r>
      <w:r>
        <w:t>3</w:t>
      </w:r>
      <w:r>
        <w:rPr>
          <w:rFonts w:hint="eastAsia"/>
        </w:rPr>
        <w:t>단계로 구성</w:t>
      </w:r>
    </w:p>
    <w:p w14:paraId="11452A9E" w14:textId="2580A19A" w:rsidR="00FB7F80" w:rsidRDefault="00FB7F80" w:rsidP="00FB7F80">
      <w:pPr>
        <w:pStyle w:val="a"/>
        <w:numPr>
          <w:ilvl w:val="0"/>
          <w:numId w:val="0"/>
        </w:numPr>
        <w:ind w:left="403" w:hanging="403"/>
      </w:pPr>
    </w:p>
    <w:p w14:paraId="52C45F3F" w14:textId="1D78A920" w:rsidR="00FB7F80" w:rsidRDefault="00FB7F80" w:rsidP="00FB7F80">
      <w:pPr>
        <w:pStyle w:val="2"/>
      </w:pP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시스템</w:t>
      </w:r>
    </w:p>
    <w:p w14:paraId="38FCF21D" w14:textId="4D70490E" w:rsidR="00FB7F80" w:rsidRDefault="00FB7F80" w:rsidP="00FB7F80">
      <w:pPr>
        <w:pStyle w:val="a"/>
      </w:pP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</w:t>
      </w:r>
      <w:r>
        <w:t>(Particle)</w:t>
      </w:r>
    </w:p>
    <w:p w14:paraId="67AF820A" w14:textId="399EAAD8" w:rsidR="00FB7F80" w:rsidRDefault="00FB7F80" w:rsidP="00FB7F80">
      <w:pPr>
        <w:pStyle w:val="7"/>
        <w:ind w:left="4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비,</w:t>
      </w:r>
      <w:r>
        <w:t xml:space="preserve"> </w:t>
      </w:r>
      <w:r>
        <w:rPr>
          <w:rFonts w:hint="eastAsia"/>
        </w:rPr>
        <w:t>폭파 등을 표현하기 위한 수단으로 사용되는 작은 크기의 입자 오브젝트로 구성된 것</w:t>
      </w:r>
    </w:p>
    <w:p w14:paraId="170D0600" w14:textId="444DADE3" w:rsidR="00FB7F80" w:rsidRDefault="00FB7F80" w:rsidP="00FB7F80">
      <w:pPr>
        <w:pStyle w:val="a"/>
      </w:pP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시스템</w:t>
      </w:r>
    </w:p>
    <w:p w14:paraId="7314A611" w14:textId="6AB93EEE" w:rsidR="00FB7F80" w:rsidRDefault="00FB7F80" w:rsidP="00FB7F80">
      <w:pPr>
        <w:pStyle w:val="7"/>
        <w:ind w:left="400"/>
      </w:pPr>
      <w:r>
        <w:rPr>
          <w:rFonts w:hint="eastAsia"/>
        </w:rPr>
        <w:t xml:space="preserve">동적으로 </w:t>
      </w:r>
      <w:proofErr w:type="spellStart"/>
      <w:r>
        <w:rPr>
          <w:rFonts w:hint="eastAsia"/>
        </w:rPr>
        <w:t>파티클을</w:t>
      </w:r>
      <w:proofErr w:type="spellEnd"/>
      <w:r>
        <w:rPr>
          <w:rFonts w:hint="eastAsia"/>
        </w:rPr>
        <w:t xml:space="preserve"> 생성해주고,</w:t>
      </w:r>
      <w:r>
        <w:t xml:space="preserve"> </w:t>
      </w:r>
      <w:r>
        <w:rPr>
          <w:rFonts w:hint="eastAsia"/>
        </w:rPr>
        <w:t>움직여주고,</w:t>
      </w:r>
      <w:r>
        <w:t xml:space="preserve"> </w:t>
      </w:r>
      <w:r>
        <w:rPr>
          <w:rFonts w:hint="eastAsia"/>
        </w:rPr>
        <w:t>형태를 정의하는 역할을 하는 시스템</w:t>
      </w:r>
    </w:p>
    <w:p w14:paraId="6B4F55AF" w14:textId="75AD442C" w:rsidR="00FB7F80" w:rsidRDefault="00FB7F80" w:rsidP="00FB7F80">
      <w:pPr>
        <w:pStyle w:val="7"/>
        <w:ind w:left="400"/>
      </w:pPr>
      <w:r>
        <w:rPr>
          <w:rFonts w:hint="eastAsia"/>
        </w:rPr>
        <w:t xml:space="preserve">일반적으로 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시스템은 </w:t>
      </w:r>
      <w:proofErr w:type="spellStart"/>
      <w:r>
        <w:rPr>
          <w:rFonts w:hint="eastAsia"/>
        </w:rPr>
        <w:t>생성기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애니메이터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렌더러로</w:t>
      </w:r>
      <w:proofErr w:type="spellEnd"/>
      <w:r>
        <w:rPr>
          <w:rFonts w:hint="eastAsia"/>
        </w:rPr>
        <w:t xml:space="preserve"> 구성</w:t>
      </w:r>
    </w:p>
    <w:p w14:paraId="7287C2B7" w14:textId="762BA819" w:rsidR="00FB7F80" w:rsidRDefault="00FB7F80" w:rsidP="00FB7F80">
      <w:r>
        <w:rPr>
          <w:rFonts w:hint="eastAsia"/>
          <w:noProof/>
        </w:rPr>
        <w:drawing>
          <wp:inline distT="0" distB="0" distL="0" distR="0" wp14:anchorId="07BDD486" wp14:editId="2B444C30">
            <wp:extent cx="4514850" cy="2267141"/>
            <wp:effectExtent l="0" t="0" r="0" b="0"/>
            <wp:docPr id="393" name="그림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82" cy="227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CBF0C" w14:textId="2B9125E9" w:rsidR="00FB7F80" w:rsidRDefault="00FB7F80" w:rsidP="00FB7F80"/>
    <w:p w14:paraId="7A68273E" w14:textId="41070B0F" w:rsidR="00FB7F80" w:rsidRDefault="009F354F" w:rsidP="00FB7F80">
      <w:pPr>
        <w:pStyle w:val="2"/>
      </w:pP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시스템 구성 요소</w:t>
      </w:r>
    </w:p>
    <w:p w14:paraId="46401A76" w14:textId="5BED06A0" w:rsidR="009F354F" w:rsidRDefault="009F354F" w:rsidP="009F354F">
      <w:pPr>
        <w:pStyle w:val="a"/>
      </w:pP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이미터</w:t>
      </w:r>
      <w:proofErr w:type="spellEnd"/>
      <w:r>
        <w:rPr>
          <w:rFonts w:hint="eastAsia"/>
        </w:rPr>
        <w:t>(</w:t>
      </w:r>
      <w:r>
        <w:t>Particle Emitter)</w:t>
      </w:r>
    </w:p>
    <w:p w14:paraId="2F242149" w14:textId="7F1B2AE3" w:rsidR="009F354F" w:rsidRDefault="009F354F" w:rsidP="009F354F">
      <w:pPr>
        <w:pStyle w:val="7"/>
        <w:ind w:left="400"/>
      </w:pPr>
      <w:proofErr w:type="spellStart"/>
      <w:r>
        <w:rPr>
          <w:rFonts w:hint="eastAsia"/>
        </w:rPr>
        <w:t>파티클의</w:t>
      </w:r>
      <w:proofErr w:type="spellEnd"/>
      <w:r>
        <w:rPr>
          <w:rFonts w:hint="eastAsia"/>
        </w:rPr>
        <w:t xml:space="preserve"> 생성을 담당</w:t>
      </w:r>
    </w:p>
    <w:p w14:paraId="50494325" w14:textId="03601454" w:rsidR="009F354F" w:rsidRDefault="009F354F" w:rsidP="009F354F">
      <w:pPr>
        <w:pStyle w:val="7"/>
        <w:ind w:left="400"/>
      </w:pPr>
      <w:r>
        <w:rPr>
          <w:rFonts w:hint="eastAsia"/>
        </w:rPr>
        <w:t xml:space="preserve">생성된 </w:t>
      </w:r>
      <w:proofErr w:type="spellStart"/>
      <w:r>
        <w:rPr>
          <w:rFonts w:hint="eastAsia"/>
        </w:rPr>
        <w:t>파티클은</w:t>
      </w:r>
      <w:proofErr w:type="spellEnd"/>
      <w:r>
        <w:rPr>
          <w:rFonts w:hint="eastAsia"/>
        </w:rPr>
        <w:t xml:space="preserve"> 수명을 가지며 시간이 다 되면 스스로 소멸</w:t>
      </w:r>
    </w:p>
    <w:p w14:paraId="17F88E38" w14:textId="16E53311" w:rsidR="009F354F" w:rsidRDefault="009F354F" w:rsidP="009F354F">
      <w:pPr>
        <w:pStyle w:val="7"/>
        <w:ind w:left="400"/>
      </w:pPr>
      <w:r>
        <w:rPr>
          <w:rFonts w:hint="eastAsia"/>
        </w:rPr>
        <w:t>생성 속도와 수,</w:t>
      </w:r>
      <w:r>
        <w:t xml:space="preserve"> </w:t>
      </w:r>
      <w:r>
        <w:rPr>
          <w:rFonts w:hint="eastAsia"/>
        </w:rPr>
        <w:t>수명 시간,</w:t>
      </w:r>
      <w:r>
        <w:t xml:space="preserve"> </w:t>
      </w:r>
      <w:r>
        <w:rPr>
          <w:rFonts w:hint="eastAsia"/>
        </w:rPr>
        <w:t>범위와 방향 등을 설정</w:t>
      </w:r>
    </w:p>
    <w:p w14:paraId="71E4CB72" w14:textId="2B9F9D1C" w:rsidR="009F354F" w:rsidRDefault="009F354F" w:rsidP="009F354F">
      <w:pPr>
        <w:pStyle w:val="a"/>
      </w:pP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애니메이터</w:t>
      </w:r>
      <w:proofErr w:type="spellEnd"/>
      <w:r>
        <w:rPr>
          <w:rFonts w:hint="eastAsia"/>
        </w:rPr>
        <w:t>(</w:t>
      </w:r>
      <w:r>
        <w:t>Particle Animator)</w:t>
      </w:r>
    </w:p>
    <w:p w14:paraId="255B0594" w14:textId="3735FCBF" w:rsidR="009F354F" w:rsidRDefault="009F354F" w:rsidP="009F354F">
      <w:pPr>
        <w:pStyle w:val="7"/>
        <w:ind w:left="400"/>
      </w:pPr>
      <w:proofErr w:type="spellStart"/>
      <w:r>
        <w:rPr>
          <w:rFonts w:hint="eastAsia"/>
        </w:rPr>
        <w:t>파티클의</w:t>
      </w:r>
      <w:proofErr w:type="spellEnd"/>
      <w:r>
        <w:rPr>
          <w:rFonts w:hint="eastAsia"/>
        </w:rPr>
        <w:t xml:space="preserve"> 움직임을 관장하는 역할</w:t>
      </w:r>
    </w:p>
    <w:p w14:paraId="2D2E0441" w14:textId="24635B45" w:rsidR="009F354F" w:rsidRDefault="009F354F" w:rsidP="009F354F">
      <w:pPr>
        <w:pStyle w:val="7"/>
        <w:ind w:left="400"/>
      </w:pPr>
      <w:r>
        <w:rPr>
          <w:rFonts w:hint="eastAsia"/>
        </w:rPr>
        <w:t>크기,</w:t>
      </w:r>
      <w:r>
        <w:t xml:space="preserve"> </w:t>
      </w:r>
      <w:r>
        <w:rPr>
          <w:rFonts w:hint="eastAsia"/>
        </w:rPr>
        <w:t>회전,</w:t>
      </w:r>
      <w:r>
        <w:t xml:space="preserve"> </w:t>
      </w:r>
      <w:r>
        <w:rPr>
          <w:rFonts w:hint="eastAsia"/>
        </w:rPr>
        <w:t>가속도</w:t>
      </w:r>
      <w:r>
        <w:t xml:space="preserve">, </w:t>
      </w:r>
      <w:r>
        <w:rPr>
          <w:rFonts w:hint="eastAsia"/>
        </w:rPr>
        <w:t>색상</w:t>
      </w:r>
      <w:r>
        <w:t xml:space="preserve">, </w:t>
      </w:r>
      <w:r>
        <w:rPr>
          <w:rFonts w:hint="eastAsia"/>
        </w:rPr>
        <w:t>투명도 등을 설정</w:t>
      </w:r>
    </w:p>
    <w:p w14:paraId="12B1266F" w14:textId="2D8B5DBB" w:rsidR="009F354F" w:rsidRDefault="009F354F" w:rsidP="009F354F">
      <w:pPr>
        <w:pStyle w:val="a"/>
      </w:pP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렌더러</w:t>
      </w:r>
      <w:proofErr w:type="spellEnd"/>
      <w:r>
        <w:rPr>
          <w:rFonts w:hint="eastAsia"/>
        </w:rPr>
        <w:t>(</w:t>
      </w:r>
      <w:r>
        <w:t>Particle Renderer)</w:t>
      </w:r>
    </w:p>
    <w:p w14:paraId="5697A639" w14:textId="3D0DF2DC" w:rsidR="009F354F" w:rsidRDefault="009F354F" w:rsidP="009F354F">
      <w:pPr>
        <w:pStyle w:val="7"/>
        <w:ind w:left="400"/>
      </w:pPr>
      <w:proofErr w:type="spellStart"/>
      <w:r>
        <w:t>파티클이</w:t>
      </w:r>
      <w:proofErr w:type="spellEnd"/>
      <w:r>
        <w:t xml:space="preserve"> </w:t>
      </w:r>
      <w:r>
        <w:rPr>
          <w:rFonts w:hint="eastAsia"/>
        </w:rPr>
        <w:t>보여지는 방식을 담당</w:t>
      </w:r>
    </w:p>
    <w:p w14:paraId="5B2AADE6" w14:textId="067569A8" w:rsidR="009F354F" w:rsidRDefault="009F354F" w:rsidP="009F354F">
      <w:pPr>
        <w:pStyle w:val="7"/>
        <w:ind w:left="400"/>
      </w:pPr>
      <w:proofErr w:type="spellStart"/>
      <w:r>
        <w:rPr>
          <w:rFonts w:hint="eastAsia"/>
        </w:rPr>
        <w:t>파티클이</w:t>
      </w:r>
      <w:proofErr w:type="spellEnd"/>
      <w:r>
        <w:rPr>
          <w:rFonts w:hint="eastAsia"/>
        </w:rPr>
        <w:t xml:space="preserve"> 보여지는 방향,</w:t>
      </w:r>
      <w:r>
        <w:t xml:space="preserve"> </w:t>
      </w:r>
      <w:r>
        <w:rPr>
          <w:rFonts w:hint="eastAsia"/>
        </w:rPr>
        <w:t>재질(</w:t>
      </w:r>
      <w:r>
        <w:t xml:space="preserve">Material)을 </w:t>
      </w:r>
      <w:r>
        <w:rPr>
          <w:rFonts w:hint="eastAsia"/>
        </w:rPr>
        <w:t>정의</w:t>
      </w:r>
    </w:p>
    <w:p w14:paraId="6162F3BF" w14:textId="2C2DDC8D" w:rsidR="009F354F" w:rsidRDefault="009F354F" w:rsidP="009F354F"/>
    <w:p w14:paraId="7672D1DB" w14:textId="1CD253C7" w:rsidR="00C65592" w:rsidRDefault="00C65592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4BE4AF3E" w14:textId="1C90B022" w:rsidR="009F354F" w:rsidRDefault="00C65592" w:rsidP="00C65592">
      <w:pPr>
        <w:pStyle w:val="4"/>
      </w:pPr>
      <w:r>
        <w:lastRenderedPageBreak/>
        <w:t>“</w:t>
      </w:r>
      <w:r>
        <w:rPr>
          <w:rFonts w:hint="eastAsia"/>
        </w:rPr>
        <w:t>배경 관련 기술</w:t>
      </w:r>
      <w:r>
        <w:t>”</w:t>
      </w:r>
    </w:p>
    <w:p w14:paraId="75C1BB86" w14:textId="77777777" w:rsidR="00C65592" w:rsidRPr="00C65592" w:rsidRDefault="00C65592" w:rsidP="00C65592">
      <w:pPr>
        <w:pStyle w:val="a"/>
        <w:numPr>
          <w:ilvl w:val="0"/>
          <w:numId w:val="0"/>
        </w:numPr>
        <w:ind w:left="403" w:hanging="403"/>
        <w:rPr>
          <w:rFonts w:hint="eastAsia"/>
        </w:rPr>
      </w:pPr>
    </w:p>
    <w:p w14:paraId="0467C8D8" w14:textId="6AE1CC18" w:rsidR="00C65592" w:rsidRDefault="00C65592" w:rsidP="00C65592">
      <w:pPr>
        <w:pStyle w:val="2"/>
      </w:pPr>
      <w:r>
        <w:rPr>
          <w:rFonts w:hint="eastAsia"/>
        </w:rPr>
        <w:t xml:space="preserve">지형 </w:t>
      </w:r>
      <w:r>
        <w:t>(Terrain)</w:t>
      </w:r>
    </w:p>
    <w:p w14:paraId="735F9752" w14:textId="07FF8C4F" w:rsidR="00C65592" w:rsidRDefault="00C65592" w:rsidP="00C65592">
      <w:pPr>
        <w:pStyle w:val="a"/>
      </w:pPr>
      <w:proofErr w:type="spellStart"/>
      <w:r>
        <w:rPr>
          <w:rFonts w:hint="eastAsia"/>
        </w:rPr>
        <w:t>터레인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시스템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커다란 야외 </w:t>
      </w:r>
      <w:proofErr w:type="spellStart"/>
      <w:r>
        <w:rPr>
          <w:rFonts w:hint="eastAsia"/>
        </w:rPr>
        <w:t>환경용</w:t>
      </w:r>
      <w:proofErr w:type="spellEnd"/>
      <w:r>
        <w:rPr>
          <w:rFonts w:hint="eastAsia"/>
        </w:rPr>
        <w:t xml:space="preserve"> 메시 제작 수단을 제공하는 것</w:t>
      </w:r>
    </w:p>
    <w:p w14:paraId="71B67263" w14:textId="070A525C" w:rsidR="00C65592" w:rsidRDefault="00C65592" w:rsidP="00B47AC2">
      <w:pPr>
        <w:pStyle w:val="7"/>
        <w:ind w:left="400"/>
      </w:pPr>
      <w:proofErr w:type="spellStart"/>
      <w:r>
        <w:rPr>
          <w:rFonts w:hint="eastAsia"/>
        </w:rPr>
        <w:t>하이트맵</w:t>
      </w:r>
      <w:proofErr w:type="spellEnd"/>
      <w:r>
        <w:rPr>
          <w:rFonts w:hint="eastAsia"/>
        </w:rPr>
        <w:t>(</w:t>
      </w:r>
      <w:r>
        <w:t>Heightmap</w:t>
      </w:r>
      <w:proofErr w:type="gramStart"/>
      <w:r>
        <w:t>) :</w:t>
      </w:r>
      <w:proofErr w:type="gramEnd"/>
      <w:r>
        <w:t xml:space="preserve"> 언덕, </w:t>
      </w:r>
      <w:r>
        <w:rPr>
          <w:rFonts w:hint="eastAsia"/>
        </w:rPr>
        <w:t>계곡,</w:t>
      </w:r>
      <w:r>
        <w:t xml:space="preserve"> </w:t>
      </w:r>
      <w:r>
        <w:rPr>
          <w:rFonts w:hint="eastAsia"/>
        </w:rPr>
        <w:t>강</w:t>
      </w:r>
      <w:r>
        <w:t xml:space="preserve"> </w:t>
      </w:r>
      <w:r>
        <w:rPr>
          <w:rFonts w:hint="eastAsia"/>
        </w:rPr>
        <w:t xml:space="preserve">등 높낮이를 구현하는 </w:t>
      </w:r>
      <w:proofErr w:type="spellStart"/>
      <w:r>
        <w:rPr>
          <w:rFonts w:hint="eastAsia"/>
        </w:rPr>
        <w:t>텍스쳐</w:t>
      </w:r>
      <w:proofErr w:type="spellEnd"/>
    </w:p>
    <w:p w14:paraId="32064BFE" w14:textId="3D873995" w:rsidR="00C65592" w:rsidRDefault="00C65592" w:rsidP="00B47AC2">
      <w:pPr>
        <w:pStyle w:val="7"/>
        <w:ind w:left="400"/>
      </w:pPr>
      <w:r>
        <w:rPr>
          <w:rFonts w:hint="eastAsia"/>
        </w:rPr>
        <w:t xml:space="preserve">다중 </w:t>
      </w:r>
      <w:proofErr w:type="gramStart"/>
      <w:r>
        <w:t>맵 :</w:t>
      </w:r>
      <w:proofErr w:type="gramEnd"/>
      <w:r>
        <w:t xml:space="preserve"> </w:t>
      </w:r>
      <w:r>
        <w:rPr>
          <w:rFonts w:hint="eastAsia"/>
        </w:rPr>
        <w:t xml:space="preserve">지형의 재질을 표현하기 위해 여러 레이어의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사용</w:t>
      </w:r>
    </w:p>
    <w:p w14:paraId="07B8D4BC" w14:textId="76BAAF16" w:rsidR="00C65592" w:rsidRDefault="00C65592" w:rsidP="00B47AC2">
      <w:pPr>
        <w:pStyle w:val="7"/>
        <w:ind w:left="400"/>
      </w:pPr>
      <w:r>
        <w:rPr>
          <w:rFonts w:hint="eastAsia"/>
        </w:rPr>
        <w:t xml:space="preserve">트리 </w:t>
      </w:r>
      <w:proofErr w:type="gramStart"/>
      <w:r>
        <w:rPr>
          <w:rFonts w:hint="eastAsia"/>
        </w:rPr>
        <w:t xml:space="preserve">맵 </w:t>
      </w:r>
      <w:r>
        <w:t>:</w:t>
      </w:r>
      <w:proofErr w:type="gramEnd"/>
      <w:r>
        <w:t xml:space="preserve"> </w:t>
      </w:r>
      <w:r>
        <w:rPr>
          <w:rFonts w:hint="eastAsia"/>
        </w:rPr>
        <w:t>말 그대로 나무나 풀들을 배치하기 위해 사용</w:t>
      </w:r>
    </w:p>
    <w:p w14:paraId="7BB56A5D" w14:textId="6AC16FB7" w:rsidR="00C65592" w:rsidRDefault="00B47AC2" w:rsidP="00C65592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19E7AAEE" wp14:editId="016602C6">
            <wp:extent cx="3810000" cy="1432166"/>
            <wp:effectExtent l="0" t="0" r="0" b="0"/>
            <wp:docPr id="394" name="그림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62" cy="14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65EC3" w14:textId="7C7BDB0C" w:rsidR="00B47AC2" w:rsidRDefault="00B47AC2" w:rsidP="00C65592">
      <w:pPr>
        <w:pStyle w:val="a"/>
        <w:numPr>
          <w:ilvl w:val="0"/>
          <w:numId w:val="0"/>
        </w:numPr>
        <w:ind w:left="403" w:hanging="403"/>
        <w:rPr>
          <w:rFonts w:hint="eastAsia"/>
        </w:rPr>
      </w:pPr>
    </w:p>
    <w:p w14:paraId="1BFF3373" w14:textId="4B5FC21C" w:rsidR="00C65592" w:rsidRDefault="00C6105B" w:rsidP="00C65592">
      <w:pPr>
        <w:pStyle w:val="2"/>
      </w:pPr>
      <w:r>
        <w:rPr>
          <w:rFonts w:hint="eastAsia"/>
        </w:rPr>
        <w:t>L</w:t>
      </w:r>
      <w:r>
        <w:t>OD (</w:t>
      </w:r>
      <w:r>
        <w:rPr>
          <w:rFonts w:hint="eastAsia"/>
        </w:rPr>
        <w:t>L</w:t>
      </w:r>
      <w:r>
        <w:t>evel of Detail)</w:t>
      </w:r>
    </w:p>
    <w:p w14:paraId="33A681D1" w14:textId="78D5DEF2" w:rsidR="00C6105B" w:rsidRDefault="00C6105B" w:rsidP="00C6105B">
      <w:pPr>
        <w:pStyle w:val="a"/>
      </w:pPr>
      <w:r>
        <w:rPr>
          <w:rFonts w:hint="eastAsia"/>
        </w:rPr>
        <w:t>카메라의 거리에 따라 메시의 정밀도를 변화시킴</w:t>
      </w:r>
    </w:p>
    <w:p w14:paraId="3FD6E911" w14:textId="19F98396" w:rsidR="00C6105B" w:rsidRDefault="00C6105B" w:rsidP="00C6105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3C0C3B" wp14:editId="0B3C0E33">
            <wp:extent cx="3790950" cy="1912613"/>
            <wp:effectExtent l="0" t="0" r="0" b="0"/>
            <wp:docPr id="395" name="그림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080" cy="191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C8CB" w14:textId="0EC8CCFD" w:rsidR="00C6105B" w:rsidRDefault="00C6105B" w:rsidP="00C6105B">
      <w:pPr>
        <w:pStyle w:val="a"/>
        <w:numPr>
          <w:ilvl w:val="0"/>
          <w:numId w:val="0"/>
        </w:numPr>
      </w:pPr>
    </w:p>
    <w:p w14:paraId="486CC2FA" w14:textId="508F94C4" w:rsidR="00C6105B" w:rsidRDefault="00C6105B" w:rsidP="00C6105B">
      <w:pPr>
        <w:pStyle w:val="2"/>
      </w:pPr>
      <w:proofErr w:type="spellStart"/>
      <w:r>
        <w:rPr>
          <w:rFonts w:hint="eastAsia"/>
        </w:rPr>
        <w:t>밉맵</w:t>
      </w:r>
      <w:proofErr w:type="spellEnd"/>
      <w:r>
        <w:rPr>
          <w:rFonts w:hint="eastAsia"/>
        </w:rPr>
        <w:t xml:space="preserve"> </w:t>
      </w:r>
      <w:r>
        <w:t>(Mipmap)</w:t>
      </w:r>
    </w:p>
    <w:p w14:paraId="32419D97" w14:textId="0D93B272" w:rsidR="00C6105B" w:rsidRDefault="00C6105B" w:rsidP="00C6105B">
      <w:pPr>
        <w:pStyle w:val="a"/>
      </w:pPr>
      <w:r>
        <w:rPr>
          <w:rFonts w:hint="eastAsia"/>
        </w:rPr>
        <w:t xml:space="preserve"> 하나의 </w:t>
      </w:r>
      <w:proofErr w:type="spellStart"/>
      <w:r>
        <w:rPr>
          <w:rFonts w:hint="eastAsia"/>
        </w:rPr>
        <w:t>텍스쳐가</w:t>
      </w:r>
      <w:proofErr w:type="spellEnd"/>
      <w:r>
        <w:rPr>
          <w:rFonts w:hint="eastAsia"/>
        </w:rPr>
        <w:t xml:space="preserve"> 여러 개의 사이즈 이미지를 가지고 있어 </w:t>
      </w:r>
      <w:r>
        <w:t>LOD</w:t>
      </w:r>
      <w:r>
        <w:rPr>
          <w:rFonts w:hint="eastAsia"/>
        </w:rPr>
        <w:t>에 맞게 해당 이미지를 표시</w:t>
      </w:r>
    </w:p>
    <w:p w14:paraId="12254D97" w14:textId="1D74CE60" w:rsidR="00C6105B" w:rsidRDefault="00C6105B" w:rsidP="00C6105B">
      <w:pPr>
        <w:pStyle w:val="7"/>
        <w:ind w:left="400"/>
      </w:pPr>
      <w:proofErr w:type="spellStart"/>
      <w:r>
        <w:rPr>
          <w:rFonts w:hint="eastAsia"/>
        </w:rPr>
        <w:t>밉맵을</w:t>
      </w:r>
      <w:proofErr w:type="spellEnd"/>
      <w:r>
        <w:rPr>
          <w:rFonts w:hint="eastAsia"/>
        </w:rPr>
        <w:t xml:space="preserve"> 사용하지 않을 경우 </w:t>
      </w:r>
      <w:r>
        <w:t>‘</w:t>
      </w:r>
      <w:proofErr w:type="spellStart"/>
      <w:r>
        <w:rPr>
          <w:rFonts w:hint="eastAsia"/>
        </w:rPr>
        <w:t>모아레</w:t>
      </w:r>
      <w:proofErr w:type="spellEnd"/>
      <w:r>
        <w:t xml:space="preserve">’ </w:t>
      </w:r>
      <w:r>
        <w:rPr>
          <w:rFonts w:hint="eastAsia"/>
        </w:rPr>
        <w:t>현상이 발생</w:t>
      </w:r>
    </w:p>
    <w:p w14:paraId="23A1F20F" w14:textId="2AFF757E" w:rsidR="00C6105B" w:rsidRDefault="00C6105B" w:rsidP="00C6105B">
      <w:r>
        <w:rPr>
          <w:noProof/>
        </w:rPr>
        <w:drawing>
          <wp:anchor distT="0" distB="0" distL="114300" distR="114300" simplePos="0" relativeHeight="251851776" behindDoc="0" locked="0" layoutInCell="1" allowOverlap="1" wp14:anchorId="1419D486" wp14:editId="56B5F521">
            <wp:simplePos x="0" y="0"/>
            <wp:positionH relativeFrom="column">
              <wp:posOffset>2360930</wp:posOffset>
            </wp:positionH>
            <wp:positionV relativeFrom="paragraph">
              <wp:posOffset>130810</wp:posOffset>
            </wp:positionV>
            <wp:extent cx="3083819" cy="1571625"/>
            <wp:effectExtent l="0" t="0" r="2540" b="0"/>
            <wp:wrapNone/>
            <wp:docPr id="397" name="그림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819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BBEDC" w14:textId="4F77337F" w:rsidR="00C6105B" w:rsidRDefault="00C6105B" w:rsidP="00C6105B"/>
    <w:p w14:paraId="41AF7A6C" w14:textId="16CFEBC3" w:rsidR="00C6105B" w:rsidRDefault="00C6105B" w:rsidP="00C6105B">
      <w:r>
        <w:rPr>
          <w:noProof/>
        </w:rPr>
        <w:drawing>
          <wp:inline distT="0" distB="0" distL="0" distR="0" wp14:anchorId="1EB49FDD" wp14:editId="7D466D07">
            <wp:extent cx="3209925" cy="1925955"/>
            <wp:effectExtent l="0" t="0" r="9525" b="0"/>
            <wp:docPr id="396" name="그림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E4BA0A6" w14:textId="41C999DB" w:rsidR="00C6105B" w:rsidRDefault="00C6105B" w:rsidP="00C6105B">
      <w:pPr>
        <w:pStyle w:val="2"/>
      </w:pPr>
      <w:r>
        <w:rPr>
          <w:rFonts w:hint="eastAsia"/>
        </w:rPr>
        <w:lastRenderedPageBreak/>
        <w:t xml:space="preserve">스카이 박스 </w:t>
      </w:r>
      <w:r>
        <w:t>(Skybox)</w:t>
      </w:r>
    </w:p>
    <w:p w14:paraId="6E203FA5" w14:textId="486910D1" w:rsidR="00C6105B" w:rsidRDefault="00C6105B" w:rsidP="00C6105B">
      <w:pPr>
        <w:pStyle w:val="a"/>
      </w:pPr>
      <w:r>
        <w:rPr>
          <w:rFonts w:hint="eastAsia"/>
        </w:rPr>
        <w:t>원경(보통 하늘</w:t>
      </w:r>
      <w:r>
        <w:t>)</w:t>
      </w:r>
      <w:r>
        <w:rPr>
          <w:rFonts w:hint="eastAsia"/>
        </w:rPr>
        <w:t>을 표시하기 위해 반구 혹은 육면체 형태의 페이스 위에 텍스처를 덮어 사용</w:t>
      </w:r>
    </w:p>
    <w:p w14:paraId="1F99CA87" w14:textId="0B95170C" w:rsidR="00C6105B" w:rsidRDefault="00C6105B" w:rsidP="00C6105B">
      <w:pPr>
        <w:pStyle w:val="a"/>
      </w:pPr>
      <w:r>
        <w:rPr>
          <w:rFonts w:hint="eastAsia"/>
        </w:rPr>
        <w:t>스카이 박스 외에도 여러가지 형태가 있음(</w:t>
      </w:r>
      <w:proofErr w:type="spellStart"/>
      <w:r>
        <w:rPr>
          <w:rFonts w:hint="eastAsia"/>
        </w:rPr>
        <w:t>스카이돔</w:t>
      </w:r>
      <w:proofErr w:type="spellEnd"/>
      <w:r>
        <w:t>)</w:t>
      </w:r>
    </w:p>
    <w:p w14:paraId="71A1ED7D" w14:textId="77777777" w:rsidR="00D92293" w:rsidRDefault="00D92293" w:rsidP="00D92293">
      <w:pPr>
        <w:pStyle w:val="a"/>
        <w:numPr>
          <w:ilvl w:val="0"/>
          <w:numId w:val="0"/>
        </w:numPr>
        <w:rPr>
          <w:rFonts w:hint="eastAsia"/>
        </w:rPr>
      </w:pPr>
    </w:p>
    <w:p w14:paraId="6DCA9C41" w14:textId="3FE74882" w:rsidR="00C6105B" w:rsidRDefault="00D92293" w:rsidP="00C6105B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31A2436C" wp14:editId="3DF0C44F">
            <wp:simplePos x="0" y="0"/>
            <wp:positionH relativeFrom="margin">
              <wp:posOffset>66675</wp:posOffset>
            </wp:positionH>
            <wp:positionV relativeFrom="paragraph">
              <wp:posOffset>10795</wp:posOffset>
            </wp:positionV>
            <wp:extent cx="1552575" cy="1654602"/>
            <wp:effectExtent l="0" t="0" r="0" b="3175"/>
            <wp:wrapNone/>
            <wp:docPr id="400" name="그림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65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05B">
        <w:rPr>
          <w:noProof/>
        </w:rPr>
        <w:drawing>
          <wp:inline distT="0" distB="0" distL="0" distR="0" wp14:anchorId="179C209A" wp14:editId="303A75F9">
            <wp:extent cx="4905375" cy="1667061"/>
            <wp:effectExtent l="0" t="0" r="0" b="9525"/>
            <wp:docPr id="398" name="그림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327" cy="167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65B19" w14:textId="54612796" w:rsidR="00C6105B" w:rsidRDefault="00C6105B" w:rsidP="00C6105B">
      <w:pPr>
        <w:pStyle w:val="a"/>
        <w:numPr>
          <w:ilvl w:val="0"/>
          <w:numId w:val="0"/>
        </w:numPr>
        <w:ind w:left="403" w:hanging="403"/>
      </w:pPr>
    </w:p>
    <w:p w14:paraId="1558AE2C" w14:textId="68629FB8" w:rsidR="00C6105B" w:rsidRDefault="00D92293" w:rsidP="00D92293">
      <w:pPr>
        <w:pStyle w:val="2"/>
      </w:pPr>
      <w:proofErr w:type="spellStart"/>
      <w:r>
        <w:rPr>
          <w:rFonts w:hint="eastAsia"/>
        </w:rPr>
        <w:t>컬링</w:t>
      </w:r>
      <w:proofErr w:type="spellEnd"/>
      <w:r>
        <w:rPr>
          <w:rFonts w:hint="eastAsia"/>
        </w:rPr>
        <w:t xml:space="preserve"> </w:t>
      </w:r>
      <w:r>
        <w:t>(Culling)</w:t>
      </w:r>
    </w:p>
    <w:p w14:paraId="2A96462A" w14:textId="5318F78C" w:rsidR="00D92293" w:rsidRDefault="00D92293" w:rsidP="00D92293">
      <w:pPr>
        <w:pStyle w:val="a"/>
      </w:pPr>
      <w:r>
        <w:rPr>
          <w:rFonts w:hint="eastAsia"/>
        </w:rPr>
        <w:t>보이지 않는 곳을 그리지 않고 생략</w:t>
      </w:r>
    </w:p>
    <w:p w14:paraId="309ADD1F" w14:textId="2850317E" w:rsidR="00D92293" w:rsidRDefault="00D92293" w:rsidP="00D92293">
      <w:pPr>
        <w:pStyle w:val="a"/>
        <w:numPr>
          <w:ilvl w:val="0"/>
          <w:numId w:val="0"/>
        </w:numPr>
        <w:ind w:left="403" w:hanging="403"/>
      </w:pPr>
    </w:p>
    <w:p w14:paraId="278785D8" w14:textId="01C00E0A" w:rsidR="00D92293" w:rsidRDefault="00D92293" w:rsidP="00D92293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12D2E14C" wp14:editId="1292B0AD">
            <wp:extent cx="4886325" cy="3042428"/>
            <wp:effectExtent l="0" t="0" r="0" b="5715"/>
            <wp:docPr id="399" name="그림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620" cy="305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FC95" w14:textId="39930F5A" w:rsidR="00D92293" w:rsidRDefault="00D92293">
      <w:pPr>
        <w:widowControl/>
        <w:wordWrap/>
        <w:autoSpaceDE/>
        <w:autoSpaceDN/>
        <w:rPr>
          <w:rFonts w:asciiTheme="majorHAnsi" w:eastAsiaTheme="majorEastAsia" w:hAnsiTheme="majorHAnsi" w:cstheme="majorBidi"/>
          <w:spacing w:val="-20"/>
          <w:szCs w:val="24"/>
        </w:rPr>
      </w:pPr>
      <w:r>
        <w:br w:type="page"/>
      </w:r>
    </w:p>
    <w:p w14:paraId="59C0C483" w14:textId="4761BB1F" w:rsidR="00D92293" w:rsidRDefault="00D92293" w:rsidP="00D92293">
      <w:pPr>
        <w:pStyle w:val="4"/>
      </w:pPr>
      <w:r>
        <w:lastRenderedPageBreak/>
        <w:t>“</w:t>
      </w:r>
      <w:r>
        <w:rPr>
          <w:rFonts w:hint="eastAsia"/>
        </w:rPr>
        <w:t>물리적인 세계의 구현</w:t>
      </w:r>
      <w:r>
        <w:t>”</w:t>
      </w:r>
    </w:p>
    <w:p w14:paraId="46403F0C" w14:textId="1A6A5A45" w:rsidR="00D92293" w:rsidRDefault="00D92293" w:rsidP="00D92293">
      <w:pPr>
        <w:pStyle w:val="a"/>
        <w:numPr>
          <w:ilvl w:val="0"/>
          <w:numId w:val="0"/>
        </w:numPr>
        <w:ind w:left="403" w:hanging="403"/>
      </w:pPr>
    </w:p>
    <w:p w14:paraId="7D15BCC3" w14:textId="667A35C3" w:rsidR="00D92293" w:rsidRDefault="00D92293" w:rsidP="00D92293">
      <w:pPr>
        <w:pStyle w:val="2"/>
      </w:pPr>
      <w:r>
        <w:rPr>
          <w:rFonts w:hint="eastAsia"/>
        </w:rPr>
        <w:t>충돌 체크</w:t>
      </w:r>
    </w:p>
    <w:p w14:paraId="796D5D31" w14:textId="6902A8C4" w:rsidR="00D92293" w:rsidRDefault="00D92293" w:rsidP="00D92293">
      <w:pPr>
        <w:pStyle w:val="a"/>
      </w:pPr>
      <w:r>
        <w:rPr>
          <w:rFonts w:hint="eastAsia"/>
        </w:rPr>
        <w:t>충돌 메시(</w:t>
      </w:r>
      <w:r>
        <w:t>Collider</w:t>
      </w:r>
      <w:proofErr w:type="gramStart"/>
      <w:r>
        <w:t>) /</w:t>
      </w:r>
      <w:proofErr w:type="gramEnd"/>
      <w:r>
        <w:t xml:space="preserve"> </w:t>
      </w:r>
      <w:r>
        <w:rPr>
          <w:rFonts w:hint="eastAsia"/>
        </w:rPr>
        <w:t>충돌 체크를 위해 설정한 메시</w:t>
      </w:r>
    </w:p>
    <w:p w14:paraId="26116310" w14:textId="0A0B5BEF" w:rsidR="00D92293" w:rsidRDefault="00D92293" w:rsidP="00D92293">
      <w:pPr>
        <w:pStyle w:val="a"/>
        <w:numPr>
          <w:ilvl w:val="0"/>
          <w:numId w:val="0"/>
        </w:numPr>
        <w:ind w:left="403" w:hanging="403"/>
      </w:pPr>
      <w:r>
        <w:rPr>
          <w:noProof/>
        </w:rPr>
        <w:drawing>
          <wp:inline distT="0" distB="0" distL="0" distR="0" wp14:anchorId="70D29240" wp14:editId="54AADF88">
            <wp:extent cx="3590925" cy="1942747"/>
            <wp:effectExtent l="0" t="0" r="0" b="635"/>
            <wp:docPr id="401" name="그림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507" cy="195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87DF" w14:textId="3A4E46CA" w:rsidR="00D92293" w:rsidRDefault="00D92293" w:rsidP="00D92293">
      <w:pPr>
        <w:pStyle w:val="a"/>
        <w:numPr>
          <w:ilvl w:val="0"/>
          <w:numId w:val="0"/>
        </w:numPr>
        <w:ind w:left="403" w:hanging="403"/>
      </w:pPr>
    </w:p>
    <w:p w14:paraId="67FE79D0" w14:textId="3E9E0BFE" w:rsidR="00D92293" w:rsidRDefault="00D92293" w:rsidP="00D92293">
      <w:pPr>
        <w:pStyle w:val="2"/>
      </w:pPr>
      <w:r>
        <w:rPr>
          <w:rFonts w:hint="eastAsia"/>
        </w:rPr>
        <w:t>물리 엔진</w:t>
      </w:r>
    </w:p>
    <w:p w14:paraId="503EDC26" w14:textId="23BE96C8" w:rsidR="00D92293" w:rsidRDefault="00D92293" w:rsidP="00D92293">
      <w:pPr>
        <w:pStyle w:val="a"/>
      </w:pPr>
      <w:r>
        <w:rPr>
          <w:rFonts w:hint="eastAsia"/>
        </w:rPr>
        <w:t xml:space="preserve">현실세계의 물리현상 </w:t>
      </w:r>
      <w:r>
        <w:t>(</w:t>
      </w:r>
      <w:proofErr w:type="gramStart"/>
      <w:r>
        <w:rPr>
          <w:rFonts w:hint="eastAsia"/>
        </w:rPr>
        <w:t>힘,관성</w:t>
      </w:r>
      <w:proofErr w:type="gramEnd"/>
      <w:r>
        <w:rPr>
          <w:rFonts w:hint="eastAsia"/>
        </w:rPr>
        <w:t>,속도,가속도,중력,마찰력</w:t>
      </w:r>
      <w:r>
        <w:t>)</w:t>
      </w:r>
      <w:r>
        <w:rPr>
          <w:rFonts w:hint="eastAsia"/>
        </w:rPr>
        <w:t>을 실시간으로 시뮬레이션해서 현실감 있는 상황을 나타내는 데 사용</w:t>
      </w:r>
    </w:p>
    <w:p w14:paraId="21703A52" w14:textId="697A170F" w:rsidR="00D92293" w:rsidRDefault="00D92293" w:rsidP="001B08DF">
      <w:pPr>
        <w:pStyle w:val="a"/>
        <w:numPr>
          <w:ilvl w:val="0"/>
          <w:numId w:val="0"/>
        </w:numPr>
        <w:rPr>
          <w:rFonts w:hint="eastAsia"/>
        </w:rPr>
      </w:pPr>
    </w:p>
    <w:p w14:paraId="0BD37EEE" w14:textId="3086F0EF" w:rsidR="00D92293" w:rsidRDefault="001B08DF" w:rsidP="00D92293">
      <w:pPr>
        <w:pStyle w:val="2"/>
      </w:pPr>
      <w:r>
        <w:rPr>
          <w:rFonts w:hint="eastAsia"/>
        </w:rPr>
        <w:t>물리 엔진의 주요 기능</w:t>
      </w:r>
    </w:p>
    <w:p w14:paraId="4131C86E" w14:textId="7D32B7FF" w:rsidR="001B08DF" w:rsidRDefault="001B08DF" w:rsidP="001B08DF">
      <w:pPr>
        <w:pStyle w:val="a"/>
      </w:pPr>
      <w:r>
        <w:rPr>
          <w:rFonts w:hint="eastAsia"/>
        </w:rPr>
        <w:t xml:space="preserve">강체 </w:t>
      </w:r>
      <w:r>
        <w:t>(Rigid Body) 동역학(</w:t>
      </w:r>
      <w:r>
        <w:rPr>
          <w:rFonts w:hint="eastAsia"/>
        </w:rPr>
        <w:t>D</w:t>
      </w:r>
      <w:r>
        <w:t xml:space="preserve">ynamics) </w:t>
      </w:r>
      <w:r>
        <w:rPr>
          <w:rFonts w:hint="eastAsia"/>
        </w:rPr>
        <w:t>계산</w:t>
      </w:r>
    </w:p>
    <w:p w14:paraId="1DC999B7" w14:textId="677B7DEF" w:rsidR="001B08DF" w:rsidRDefault="001B08DF" w:rsidP="001B08DF">
      <w:pPr>
        <w:pStyle w:val="a"/>
      </w:pPr>
      <w:r>
        <w:rPr>
          <w:rFonts w:hint="eastAsia"/>
        </w:rPr>
        <w:t xml:space="preserve">충돌 검출 </w:t>
      </w:r>
      <w:r>
        <w:t>(Collision Detection)</w:t>
      </w:r>
    </w:p>
    <w:p w14:paraId="079B31F0" w14:textId="5E5CED53" w:rsidR="001B08DF" w:rsidRDefault="001B08DF" w:rsidP="001B08DF">
      <w:pPr>
        <w:pStyle w:val="a"/>
      </w:pPr>
      <w:r>
        <w:rPr>
          <w:rFonts w:hint="eastAsia"/>
        </w:rPr>
        <w:t>입자 (P</w:t>
      </w:r>
      <w:r>
        <w:t>article)</w:t>
      </w:r>
    </w:p>
    <w:p w14:paraId="2E097DE4" w14:textId="37956CEB" w:rsidR="001B08DF" w:rsidRDefault="001B08DF" w:rsidP="001B08DF">
      <w:pPr>
        <w:pStyle w:val="a"/>
      </w:pPr>
      <w:r>
        <w:rPr>
          <w:rFonts w:hint="eastAsia"/>
        </w:rPr>
        <w:t xml:space="preserve">유체 역학 </w:t>
      </w:r>
      <w:r>
        <w:t>(Fluid Physics)</w:t>
      </w:r>
    </w:p>
    <w:p w14:paraId="7A8054ED" w14:textId="2D1DACA5" w:rsidR="001B08DF" w:rsidRDefault="001B08DF" w:rsidP="001B08DF">
      <w:pPr>
        <w:pStyle w:val="a"/>
      </w:pPr>
      <w:r>
        <w:rPr>
          <w:rFonts w:hint="eastAsia"/>
        </w:rPr>
        <w:t>옷감 (</w:t>
      </w:r>
      <w:r>
        <w:t>Cloth)</w:t>
      </w:r>
    </w:p>
    <w:p w14:paraId="6674F7BA" w14:textId="3D814B27" w:rsidR="001B08DF" w:rsidRDefault="001B08DF" w:rsidP="001B08DF">
      <w:pPr>
        <w:pStyle w:val="a"/>
      </w:pPr>
      <w:proofErr w:type="spellStart"/>
      <w:r>
        <w:rPr>
          <w:rFonts w:hint="eastAsia"/>
        </w:rPr>
        <w:t>래그돌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R</w:t>
      </w:r>
      <w:r>
        <w:t>agdoll)</w:t>
      </w:r>
    </w:p>
    <w:p w14:paraId="242CF19C" w14:textId="6B3DAA5D" w:rsidR="001B08DF" w:rsidRDefault="001B08DF" w:rsidP="001B08DF">
      <w:pPr>
        <w:pStyle w:val="a"/>
        <w:numPr>
          <w:ilvl w:val="0"/>
          <w:numId w:val="0"/>
        </w:numPr>
        <w:ind w:left="403" w:hanging="403"/>
      </w:pPr>
    </w:p>
    <w:p w14:paraId="37BD9092" w14:textId="7E69D921" w:rsidR="001B08DF" w:rsidRDefault="001B08DF" w:rsidP="001B08DF">
      <w:pPr>
        <w:pStyle w:val="2"/>
      </w:pPr>
      <w:r>
        <w:t xml:space="preserve">강체 </w:t>
      </w:r>
      <w:r>
        <w:rPr>
          <w:rFonts w:hint="eastAsia"/>
        </w:rPr>
        <w:t>동역학</w:t>
      </w:r>
    </w:p>
    <w:p w14:paraId="3DBBD102" w14:textId="6E179643" w:rsidR="001B08DF" w:rsidRDefault="001B08DF" w:rsidP="001B08DF">
      <w:pPr>
        <w:pStyle w:val="a"/>
      </w:pPr>
      <w:proofErr w:type="gramStart"/>
      <w:r>
        <w:rPr>
          <w:rFonts w:hint="eastAsia"/>
        </w:rPr>
        <w:t xml:space="preserve">강체 </w:t>
      </w:r>
      <w:r>
        <w:t>/</w:t>
      </w:r>
      <w:proofErr w:type="gramEnd"/>
      <w:r>
        <w:t xml:space="preserve"> </w:t>
      </w:r>
      <w:r>
        <w:rPr>
          <w:rFonts w:hint="eastAsia"/>
        </w:rPr>
        <w:t>어떤 외부 자극에도 모양과 크기가 유지되는 물체</w:t>
      </w:r>
    </w:p>
    <w:p w14:paraId="19EC724B" w14:textId="25EC5EE2" w:rsidR="001B08DF" w:rsidRPr="001B08DF" w:rsidRDefault="001B08DF" w:rsidP="001B08DF">
      <w:pPr>
        <w:pStyle w:val="a"/>
      </w:pPr>
      <w:proofErr w:type="gramStart"/>
      <w:r>
        <w:rPr>
          <w:rFonts w:hint="eastAsia"/>
        </w:rPr>
        <w:t xml:space="preserve">동역학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힘 </w:t>
      </w:r>
      <w:r>
        <w:rPr>
          <w:rFonts w:asciiTheme="majorEastAsia" w:hAnsiTheme="majorEastAsia" w:hint="eastAsia"/>
        </w:rPr>
        <w:t>→</w:t>
      </w:r>
      <w:r>
        <w:t xml:space="preserve"> </w:t>
      </w:r>
      <w:r>
        <w:rPr>
          <w:rFonts w:hint="eastAsia"/>
        </w:rPr>
        <w:t xml:space="preserve">운동 </w:t>
      </w:r>
      <w:r>
        <w:rPr>
          <w:rFonts w:asciiTheme="majorEastAsia" w:hAnsiTheme="majorEastAsia" w:hint="eastAsia"/>
        </w:rPr>
        <w:t>→ 상태 변화에 대한 계산</w:t>
      </w:r>
    </w:p>
    <w:p w14:paraId="7800DB2A" w14:textId="53E4DD02" w:rsidR="001B08DF" w:rsidRDefault="001B08DF" w:rsidP="001B08DF">
      <w:pPr>
        <w:pStyle w:val="a"/>
        <w:numPr>
          <w:ilvl w:val="0"/>
          <w:numId w:val="0"/>
        </w:numPr>
        <w:ind w:left="403" w:hanging="403"/>
        <w:rPr>
          <w:rFonts w:asciiTheme="majorEastAsia" w:hAnsiTheme="majorEastAsia"/>
        </w:rPr>
      </w:pPr>
    </w:p>
    <w:p w14:paraId="0DFF6E38" w14:textId="77E79DA4" w:rsidR="001B08DF" w:rsidRDefault="00782F12" w:rsidP="001B08DF">
      <w:pPr>
        <w:pStyle w:val="2"/>
      </w:pPr>
      <w:r>
        <w:rPr>
          <w:rFonts w:hint="eastAsia"/>
        </w:rPr>
        <w:t>충돌 검출</w:t>
      </w:r>
    </w:p>
    <w:p w14:paraId="0B978E53" w14:textId="0F856CD6" w:rsidR="00782F12" w:rsidRDefault="00782F12" w:rsidP="00782F12">
      <w:pPr>
        <w:pStyle w:val="a"/>
      </w:pPr>
      <w:r>
        <w:rPr>
          <w:rFonts w:hint="eastAsia"/>
        </w:rPr>
        <w:t xml:space="preserve">충돌 자체의 체크 </w:t>
      </w:r>
      <w:r>
        <w:t xml:space="preserve">+ </w:t>
      </w:r>
      <w:r>
        <w:rPr>
          <w:rFonts w:hint="eastAsia"/>
        </w:rPr>
        <w:t>충돌 방향,</w:t>
      </w:r>
      <w:r>
        <w:t xml:space="preserve"> </w:t>
      </w:r>
      <w:r>
        <w:rPr>
          <w:rFonts w:hint="eastAsia"/>
        </w:rPr>
        <w:t>힘,</w:t>
      </w:r>
      <w:r>
        <w:t xml:space="preserve"> </w:t>
      </w:r>
      <w:r>
        <w:rPr>
          <w:rFonts w:hint="eastAsia"/>
        </w:rPr>
        <w:t>반작용 등의 계산</w:t>
      </w:r>
    </w:p>
    <w:p w14:paraId="0CACFF33" w14:textId="63C6F681" w:rsidR="00782F12" w:rsidRDefault="00782F12" w:rsidP="00782F12">
      <w:pPr>
        <w:pStyle w:val="a"/>
        <w:numPr>
          <w:ilvl w:val="0"/>
          <w:numId w:val="0"/>
        </w:numPr>
        <w:ind w:left="403" w:hanging="403"/>
      </w:pPr>
    </w:p>
    <w:p w14:paraId="62EBAECB" w14:textId="7D3908E9" w:rsidR="00782F12" w:rsidRDefault="00782F12" w:rsidP="00782F12">
      <w:pPr>
        <w:pStyle w:val="2"/>
      </w:pPr>
      <w:r>
        <w:rPr>
          <w:rFonts w:hint="eastAsia"/>
        </w:rPr>
        <w:t>입자</w:t>
      </w:r>
    </w:p>
    <w:p w14:paraId="0B3D6C73" w14:textId="53D1750E" w:rsidR="00782F12" w:rsidRDefault="00782F12" w:rsidP="00782F12">
      <w:pPr>
        <w:pStyle w:val="a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비,</w:t>
      </w:r>
      <w:r>
        <w:t xml:space="preserve"> </w:t>
      </w:r>
      <w:r>
        <w:rPr>
          <w:rFonts w:hint="eastAsia"/>
        </w:rPr>
        <w:t>연기,</w:t>
      </w:r>
      <w:r>
        <w:t xml:space="preserve"> </w:t>
      </w:r>
      <w:r>
        <w:rPr>
          <w:rFonts w:hint="eastAsia"/>
        </w:rPr>
        <w:t>불꽃,</w:t>
      </w:r>
      <w:r>
        <w:t xml:space="preserve"> </w:t>
      </w:r>
      <w:r>
        <w:rPr>
          <w:rFonts w:hint="eastAsia"/>
        </w:rPr>
        <w:t>각종 스킬 이펙트 등의 구현에 필요</w:t>
      </w:r>
    </w:p>
    <w:p w14:paraId="258483A9" w14:textId="67BBC19C" w:rsidR="00782F12" w:rsidRDefault="00782F12" w:rsidP="00782F12">
      <w:pPr>
        <w:pStyle w:val="a"/>
        <w:numPr>
          <w:ilvl w:val="0"/>
          <w:numId w:val="0"/>
        </w:numPr>
        <w:ind w:left="403" w:hanging="403"/>
      </w:pPr>
    </w:p>
    <w:p w14:paraId="34262869" w14:textId="77777777" w:rsidR="00782F12" w:rsidRDefault="00782F12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28FF67FF" w14:textId="6CAC96E8" w:rsidR="00782F12" w:rsidRDefault="00782F12" w:rsidP="00782F12">
      <w:pPr>
        <w:pStyle w:val="2"/>
      </w:pPr>
      <w:r>
        <w:rPr>
          <w:rFonts w:hint="eastAsia"/>
        </w:rPr>
        <w:lastRenderedPageBreak/>
        <w:t>유체 역학</w:t>
      </w:r>
    </w:p>
    <w:p w14:paraId="3C059161" w14:textId="4105E17B" w:rsidR="00782F12" w:rsidRDefault="00782F12" w:rsidP="00782F12">
      <w:pPr>
        <w:pStyle w:val="a"/>
      </w:pPr>
      <w:r>
        <w:rPr>
          <w:rFonts w:hint="eastAsia"/>
        </w:rPr>
        <w:t>물결,</w:t>
      </w:r>
      <w:r>
        <w:t xml:space="preserve"> </w:t>
      </w:r>
      <w:r>
        <w:rPr>
          <w:rFonts w:hint="eastAsia"/>
        </w:rPr>
        <w:t>파도 등 액체의 움직임 구현</w:t>
      </w:r>
    </w:p>
    <w:p w14:paraId="19A8024E" w14:textId="5D6D1CE9" w:rsidR="00782F12" w:rsidRDefault="00782F12" w:rsidP="00782F12">
      <w:pPr>
        <w:pStyle w:val="a"/>
        <w:numPr>
          <w:ilvl w:val="0"/>
          <w:numId w:val="0"/>
        </w:numPr>
        <w:ind w:left="403" w:hanging="403"/>
      </w:pPr>
    </w:p>
    <w:p w14:paraId="3DFB07C9" w14:textId="54F492F1" w:rsidR="00782F12" w:rsidRDefault="00782F12" w:rsidP="00782F12">
      <w:pPr>
        <w:pStyle w:val="2"/>
      </w:pPr>
      <w:r>
        <w:rPr>
          <w:rFonts w:hint="eastAsia"/>
        </w:rPr>
        <w:t>옷감</w:t>
      </w:r>
    </w:p>
    <w:p w14:paraId="45B61133" w14:textId="493C5EF2" w:rsidR="00782F12" w:rsidRDefault="00782F12" w:rsidP="00782F12">
      <w:pPr>
        <w:pStyle w:val="a"/>
      </w:pPr>
      <w:r>
        <w:rPr>
          <w:rFonts w:hint="eastAsia"/>
        </w:rPr>
        <w:t>망토,</w:t>
      </w:r>
      <w:r>
        <w:t xml:space="preserve"> </w:t>
      </w:r>
      <w:r>
        <w:rPr>
          <w:rFonts w:hint="eastAsia"/>
        </w:rPr>
        <w:t>머리카락,</w:t>
      </w:r>
      <w:r>
        <w:t xml:space="preserve"> </w:t>
      </w:r>
      <w:r>
        <w:rPr>
          <w:rFonts w:hint="eastAsia"/>
        </w:rPr>
        <w:t>깃발 등의 움직임 구현</w:t>
      </w:r>
    </w:p>
    <w:p w14:paraId="2C1344CE" w14:textId="7A4352F9" w:rsidR="00782F12" w:rsidRDefault="00782F12" w:rsidP="00782F12">
      <w:pPr>
        <w:pStyle w:val="a"/>
        <w:numPr>
          <w:ilvl w:val="0"/>
          <w:numId w:val="0"/>
        </w:numPr>
        <w:ind w:left="403" w:hanging="403"/>
      </w:pPr>
    </w:p>
    <w:p w14:paraId="03D306E2" w14:textId="4951990E" w:rsidR="00782F12" w:rsidRDefault="00DA213B" w:rsidP="00782F12">
      <w:pPr>
        <w:pStyle w:val="2"/>
      </w:pPr>
      <w:proofErr w:type="spellStart"/>
      <w:r>
        <w:rPr>
          <w:rFonts w:hint="eastAsia"/>
        </w:rPr>
        <w:t>래그돌</w:t>
      </w:r>
      <w:proofErr w:type="spellEnd"/>
    </w:p>
    <w:p w14:paraId="5A699111" w14:textId="6857B762" w:rsidR="00DA213B" w:rsidRDefault="00DA213B" w:rsidP="00DA213B">
      <w:pPr>
        <w:pStyle w:val="a"/>
      </w:pPr>
      <w:r>
        <w:rPr>
          <w:rFonts w:hint="eastAsia"/>
        </w:rPr>
        <w:t>인체의 물리적인 반응 구현</w:t>
      </w:r>
    </w:p>
    <w:p w14:paraId="08232364" w14:textId="15BA4FE5" w:rsidR="00DA213B" w:rsidRDefault="00DA213B" w:rsidP="00DA213B">
      <w:pPr>
        <w:pStyle w:val="a"/>
      </w:pPr>
      <w:r>
        <w:rPr>
          <w:rFonts w:hint="eastAsia"/>
        </w:rPr>
        <w:t xml:space="preserve">스포츠 게임에서의 상황에 따른 자연스러운 움직임이나 </w:t>
      </w:r>
      <w:r>
        <w:t>FPS</w:t>
      </w:r>
      <w:r>
        <w:rPr>
          <w:rFonts w:hint="eastAsia"/>
        </w:rPr>
        <w:t>에서의 추락,</w:t>
      </w:r>
      <w:r>
        <w:t xml:space="preserve"> </w:t>
      </w:r>
      <w:r>
        <w:rPr>
          <w:rFonts w:hint="eastAsia"/>
        </w:rPr>
        <w:t>사망 처리 등에 사용</w:t>
      </w:r>
    </w:p>
    <w:p w14:paraId="2797BA4B" w14:textId="02D28845" w:rsidR="00DA213B" w:rsidRDefault="00DA213B" w:rsidP="00DA213B">
      <w:pPr>
        <w:pStyle w:val="a"/>
        <w:numPr>
          <w:ilvl w:val="0"/>
          <w:numId w:val="0"/>
        </w:numPr>
        <w:ind w:left="403" w:hanging="403"/>
      </w:pPr>
    </w:p>
    <w:p w14:paraId="61C27B4F" w14:textId="77777777" w:rsidR="00DA213B" w:rsidRPr="00DA213B" w:rsidRDefault="00DA213B" w:rsidP="00DA213B">
      <w:pPr>
        <w:pStyle w:val="2"/>
        <w:rPr>
          <w:rFonts w:hint="eastAsia"/>
        </w:rPr>
      </w:pPr>
    </w:p>
    <w:sectPr w:rsidR="00DA213B" w:rsidRPr="00DA213B" w:rsidSect="008932C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C9884E" w14:textId="77777777" w:rsidR="007E31C2" w:rsidRDefault="007E31C2" w:rsidP="00A23A92">
      <w:pPr>
        <w:spacing w:after="0" w:line="240" w:lineRule="auto"/>
      </w:pPr>
      <w:r>
        <w:separator/>
      </w:r>
    </w:p>
  </w:endnote>
  <w:endnote w:type="continuationSeparator" w:id="0">
    <w:p w14:paraId="36950405" w14:textId="77777777" w:rsidR="007E31C2" w:rsidRDefault="007E31C2" w:rsidP="00A23A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299376" w14:textId="77777777" w:rsidR="007E31C2" w:rsidRDefault="007E31C2" w:rsidP="00A23A92">
      <w:pPr>
        <w:spacing w:after="0" w:line="240" w:lineRule="auto"/>
      </w:pPr>
      <w:r>
        <w:separator/>
      </w:r>
    </w:p>
  </w:footnote>
  <w:footnote w:type="continuationSeparator" w:id="0">
    <w:p w14:paraId="07A15DB9" w14:textId="77777777" w:rsidR="007E31C2" w:rsidRDefault="007E31C2" w:rsidP="00A23A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145EE"/>
    <w:multiLevelType w:val="hybridMultilevel"/>
    <w:tmpl w:val="11E85B94"/>
    <w:lvl w:ilvl="0" w:tplc="8350232E">
      <w:start w:val="2020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cs="Wingdings" w:hint="default"/>
      </w:rPr>
    </w:lvl>
  </w:abstractNum>
  <w:abstractNum w:abstractNumId="1" w15:restartNumberingAfterBreak="0">
    <w:nsid w:val="16DB177B"/>
    <w:multiLevelType w:val="hybridMultilevel"/>
    <w:tmpl w:val="E1320076"/>
    <w:lvl w:ilvl="0" w:tplc="8C5C0638">
      <w:start w:val="1"/>
      <w:numFmt w:val="bullet"/>
      <w:pStyle w:val="a"/>
      <w:lvlText w:val=""/>
      <w:lvlJc w:val="center"/>
      <w:pPr>
        <w:ind w:left="3802" w:hanging="400"/>
      </w:pPr>
      <w:rPr>
        <w:rFonts w:ascii="Wingdings" w:hAnsi="Wingdings" w:hint="default"/>
        <w:strike w:val="0"/>
        <w:dstrike w:val="0"/>
        <w:spacing w:val="-8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F180E73"/>
    <w:multiLevelType w:val="hybridMultilevel"/>
    <w:tmpl w:val="91525EE2"/>
    <w:lvl w:ilvl="0" w:tplc="87622A92">
      <w:start w:val="1"/>
      <w:numFmt w:val="decimal"/>
      <w:pStyle w:val="5"/>
      <w:lvlText w:val="%1."/>
      <w:lvlJc w:val="left"/>
      <w:pPr>
        <w:ind w:left="800" w:hanging="400"/>
      </w:pPr>
      <w:rPr>
        <w:rFonts w:hint="eastAsia"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AAC1048"/>
    <w:multiLevelType w:val="hybridMultilevel"/>
    <w:tmpl w:val="9DBCD0F0"/>
    <w:lvl w:ilvl="0" w:tplc="FAEE0470">
      <w:start w:val="1"/>
      <w:numFmt w:val="bullet"/>
      <w:pStyle w:val="a0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C9831EB"/>
    <w:multiLevelType w:val="hybridMultilevel"/>
    <w:tmpl w:val="3668A134"/>
    <w:lvl w:ilvl="0" w:tplc="CEB6C2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E1A0F1E"/>
    <w:multiLevelType w:val="hybridMultilevel"/>
    <w:tmpl w:val="5868EC80"/>
    <w:lvl w:ilvl="0" w:tplc="E19A6FB2">
      <w:start w:val="1"/>
      <w:numFmt w:val="bullet"/>
      <w:pStyle w:val="7"/>
      <w:lvlText w:val=""/>
      <w:lvlJc w:val="left"/>
      <w:pPr>
        <w:ind w:left="150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9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3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7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1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5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3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700" w:hanging="400"/>
      </w:pPr>
      <w:rPr>
        <w:rFonts w:ascii="Wingdings" w:hAnsi="Wingdings" w:cs="Wingdings" w:hint="default"/>
      </w:rPr>
    </w:lvl>
  </w:abstractNum>
  <w:abstractNum w:abstractNumId="6" w15:restartNumberingAfterBreak="0">
    <w:nsid w:val="520F56EF"/>
    <w:multiLevelType w:val="hybridMultilevel"/>
    <w:tmpl w:val="C81C716C"/>
    <w:lvl w:ilvl="0" w:tplc="81B0E2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CB2690F"/>
    <w:multiLevelType w:val="hybridMultilevel"/>
    <w:tmpl w:val="58BCA20A"/>
    <w:lvl w:ilvl="0" w:tplc="79E488FA">
      <w:numFmt w:val="bullet"/>
      <w:lvlText w:val="-"/>
      <w:lvlJc w:val="left"/>
      <w:pPr>
        <w:ind w:left="420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8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60" w:hanging="400"/>
      </w:pPr>
      <w:rPr>
        <w:rFonts w:ascii="Wingdings" w:hAnsi="Wingdings" w:hint="default"/>
      </w:rPr>
    </w:lvl>
  </w:abstractNum>
  <w:abstractNum w:abstractNumId="8" w15:restartNumberingAfterBreak="0">
    <w:nsid w:val="6E4A66FC"/>
    <w:multiLevelType w:val="hybridMultilevel"/>
    <w:tmpl w:val="DC30A586"/>
    <w:lvl w:ilvl="0" w:tplc="1B864F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1"/>
  </w:num>
  <w:num w:numId="5">
    <w:abstractNumId w:val="2"/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5"/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2"/>
    <w:lvlOverride w:ilvl="0">
      <w:startOverride w:val="1"/>
    </w:lvlOverride>
  </w:num>
  <w:num w:numId="17">
    <w:abstractNumId w:val="2"/>
    <w:lvlOverride w:ilvl="0">
      <w:startOverride w:val="1"/>
    </w:lvlOverride>
  </w:num>
  <w:num w:numId="18">
    <w:abstractNumId w:val="2"/>
    <w:lvlOverride w:ilvl="0">
      <w:startOverride w:val="1"/>
    </w:lvlOverride>
  </w:num>
  <w:num w:numId="19">
    <w:abstractNumId w:val="8"/>
  </w:num>
  <w:num w:numId="20">
    <w:abstractNumId w:val="4"/>
  </w:num>
  <w:num w:numId="21">
    <w:abstractNumId w:val="2"/>
    <w:lvlOverride w:ilvl="0">
      <w:startOverride w:val="1"/>
    </w:lvlOverride>
  </w:num>
  <w:num w:numId="22">
    <w:abstractNumId w:val="2"/>
    <w:lvlOverride w:ilvl="0">
      <w:startOverride w:val="1"/>
    </w:lvlOverride>
  </w:num>
  <w:num w:numId="23">
    <w:abstractNumId w:val="2"/>
    <w:lvlOverride w:ilvl="0">
      <w:startOverride w:val="1"/>
    </w:lvlOverride>
  </w:num>
  <w:num w:numId="24">
    <w:abstractNumId w:val="2"/>
    <w:lvlOverride w:ilvl="0">
      <w:startOverride w:val="1"/>
    </w:lvlOverride>
  </w:num>
  <w:num w:numId="25">
    <w:abstractNumId w:val="2"/>
    <w:lvlOverride w:ilvl="0">
      <w:startOverride w:val="1"/>
    </w:lvlOverride>
  </w:num>
  <w:num w:numId="26">
    <w:abstractNumId w:val="2"/>
    <w:lvlOverride w:ilvl="0">
      <w:startOverride w:val="1"/>
    </w:lvlOverride>
  </w:num>
  <w:num w:numId="27">
    <w:abstractNumId w:val="2"/>
    <w:lvlOverride w:ilvl="0">
      <w:startOverride w:val="1"/>
    </w:lvlOverride>
  </w:num>
  <w:num w:numId="28">
    <w:abstractNumId w:val="2"/>
    <w:lvlOverride w:ilvl="0">
      <w:startOverride w:val="1"/>
    </w:lvlOverride>
  </w:num>
  <w:num w:numId="29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KGA_24">
    <w15:presenceInfo w15:providerId="None" w15:userId="KGA_2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AFF"/>
    <w:rsid w:val="000001F2"/>
    <w:rsid w:val="0000092A"/>
    <w:rsid w:val="00000F74"/>
    <w:rsid w:val="00001D85"/>
    <w:rsid w:val="00001E93"/>
    <w:rsid w:val="000025B7"/>
    <w:rsid w:val="00002803"/>
    <w:rsid w:val="00004764"/>
    <w:rsid w:val="0001006A"/>
    <w:rsid w:val="00010AD5"/>
    <w:rsid w:val="00011072"/>
    <w:rsid w:val="00011B2C"/>
    <w:rsid w:val="0001350D"/>
    <w:rsid w:val="00014067"/>
    <w:rsid w:val="00014875"/>
    <w:rsid w:val="00014C1F"/>
    <w:rsid w:val="00015F55"/>
    <w:rsid w:val="00020CFA"/>
    <w:rsid w:val="00020D81"/>
    <w:rsid w:val="00021ADE"/>
    <w:rsid w:val="00022D90"/>
    <w:rsid w:val="00023E3B"/>
    <w:rsid w:val="00023E64"/>
    <w:rsid w:val="0002503C"/>
    <w:rsid w:val="0002686C"/>
    <w:rsid w:val="00030863"/>
    <w:rsid w:val="00032100"/>
    <w:rsid w:val="00033409"/>
    <w:rsid w:val="000352F8"/>
    <w:rsid w:val="0003656A"/>
    <w:rsid w:val="00036A6D"/>
    <w:rsid w:val="00040E83"/>
    <w:rsid w:val="00042D5B"/>
    <w:rsid w:val="000433AC"/>
    <w:rsid w:val="00043AE6"/>
    <w:rsid w:val="000447DC"/>
    <w:rsid w:val="000450BD"/>
    <w:rsid w:val="000455CB"/>
    <w:rsid w:val="00046A13"/>
    <w:rsid w:val="00047936"/>
    <w:rsid w:val="00052515"/>
    <w:rsid w:val="00052EE5"/>
    <w:rsid w:val="0005357A"/>
    <w:rsid w:val="00054ABB"/>
    <w:rsid w:val="00055032"/>
    <w:rsid w:val="00060CA9"/>
    <w:rsid w:val="00063317"/>
    <w:rsid w:val="000634D5"/>
    <w:rsid w:val="000646D0"/>
    <w:rsid w:val="000655E6"/>
    <w:rsid w:val="00071164"/>
    <w:rsid w:val="00071855"/>
    <w:rsid w:val="00072324"/>
    <w:rsid w:val="00075185"/>
    <w:rsid w:val="00075FFD"/>
    <w:rsid w:val="000771B1"/>
    <w:rsid w:val="00080263"/>
    <w:rsid w:val="00082A5F"/>
    <w:rsid w:val="000834C4"/>
    <w:rsid w:val="000852CE"/>
    <w:rsid w:val="00085FD0"/>
    <w:rsid w:val="0008608F"/>
    <w:rsid w:val="00086ABE"/>
    <w:rsid w:val="00086B85"/>
    <w:rsid w:val="00087C7F"/>
    <w:rsid w:val="000900AB"/>
    <w:rsid w:val="00091AEC"/>
    <w:rsid w:val="0009273E"/>
    <w:rsid w:val="0009391C"/>
    <w:rsid w:val="00094DEF"/>
    <w:rsid w:val="00094EF0"/>
    <w:rsid w:val="00094F99"/>
    <w:rsid w:val="000951A0"/>
    <w:rsid w:val="00095E15"/>
    <w:rsid w:val="00095E72"/>
    <w:rsid w:val="00097529"/>
    <w:rsid w:val="00097E00"/>
    <w:rsid w:val="000A06A6"/>
    <w:rsid w:val="000A0B21"/>
    <w:rsid w:val="000A11F7"/>
    <w:rsid w:val="000A12B4"/>
    <w:rsid w:val="000A3D85"/>
    <w:rsid w:val="000A4279"/>
    <w:rsid w:val="000A5CDA"/>
    <w:rsid w:val="000A6ABB"/>
    <w:rsid w:val="000A6CE2"/>
    <w:rsid w:val="000A70E3"/>
    <w:rsid w:val="000B14B8"/>
    <w:rsid w:val="000B2C89"/>
    <w:rsid w:val="000B3344"/>
    <w:rsid w:val="000B5A9F"/>
    <w:rsid w:val="000B611E"/>
    <w:rsid w:val="000B6AC5"/>
    <w:rsid w:val="000B75FA"/>
    <w:rsid w:val="000B7F47"/>
    <w:rsid w:val="000C018D"/>
    <w:rsid w:val="000C1690"/>
    <w:rsid w:val="000C33E8"/>
    <w:rsid w:val="000C3F1C"/>
    <w:rsid w:val="000C5C35"/>
    <w:rsid w:val="000C5CFE"/>
    <w:rsid w:val="000C75BF"/>
    <w:rsid w:val="000C7DC9"/>
    <w:rsid w:val="000D0C7B"/>
    <w:rsid w:val="000D23D1"/>
    <w:rsid w:val="000D5AA6"/>
    <w:rsid w:val="000D5CA0"/>
    <w:rsid w:val="000E137A"/>
    <w:rsid w:val="000E22A3"/>
    <w:rsid w:val="000E3943"/>
    <w:rsid w:val="000E3EBF"/>
    <w:rsid w:val="000E4212"/>
    <w:rsid w:val="000E444F"/>
    <w:rsid w:val="000E4979"/>
    <w:rsid w:val="000E4FD0"/>
    <w:rsid w:val="000E56CB"/>
    <w:rsid w:val="000E5BEF"/>
    <w:rsid w:val="000E6A19"/>
    <w:rsid w:val="000E792E"/>
    <w:rsid w:val="000F04CE"/>
    <w:rsid w:val="000F0A56"/>
    <w:rsid w:val="000F3176"/>
    <w:rsid w:val="000F3494"/>
    <w:rsid w:val="000F359C"/>
    <w:rsid w:val="000F3A3A"/>
    <w:rsid w:val="000F445C"/>
    <w:rsid w:val="000F464F"/>
    <w:rsid w:val="000F6772"/>
    <w:rsid w:val="000F7044"/>
    <w:rsid w:val="00100429"/>
    <w:rsid w:val="00103902"/>
    <w:rsid w:val="00103958"/>
    <w:rsid w:val="00103B72"/>
    <w:rsid w:val="00104E75"/>
    <w:rsid w:val="00105365"/>
    <w:rsid w:val="00105A6B"/>
    <w:rsid w:val="0011035F"/>
    <w:rsid w:val="00110915"/>
    <w:rsid w:val="00110BA9"/>
    <w:rsid w:val="0011199C"/>
    <w:rsid w:val="00114400"/>
    <w:rsid w:val="001148DD"/>
    <w:rsid w:val="001168E0"/>
    <w:rsid w:val="00120EEA"/>
    <w:rsid w:val="00121473"/>
    <w:rsid w:val="0012293D"/>
    <w:rsid w:val="00123ECB"/>
    <w:rsid w:val="00125B4D"/>
    <w:rsid w:val="00127537"/>
    <w:rsid w:val="00127A2A"/>
    <w:rsid w:val="001332FA"/>
    <w:rsid w:val="001334C8"/>
    <w:rsid w:val="00133CF8"/>
    <w:rsid w:val="00133EF5"/>
    <w:rsid w:val="00135C4D"/>
    <w:rsid w:val="0013639E"/>
    <w:rsid w:val="00137576"/>
    <w:rsid w:val="00142D32"/>
    <w:rsid w:val="00144085"/>
    <w:rsid w:val="0014712E"/>
    <w:rsid w:val="00151741"/>
    <w:rsid w:val="00151EA9"/>
    <w:rsid w:val="001528BF"/>
    <w:rsid w:val="00153DF8"/>
    <w:rsid w:val="00160078"/>
    <w:rsid w:val="00160B22"/>
    <w:rsid w:val="00160FEF"/>
    <w:rsid w:val="00161419"/>
    <w:rsid w:val="00164EF5"/>
    <w:rsid w:val="0016625F"/>
    <w:rsid w:val="0016632A"/>
    <w:rsid w:val="001670F1"/>
    <w:rsid w:val="00167E9E"/>
    <w:rsid w:val="0017046A"/>
    <w:rsid w:val="00171F3E"/>
    <w:rsid w:val="001729BD"/>
    <w:rsid w:val="00172A16"/>
    <w:rsid w:val="00173839"/>
    <w:rsid w:val="00173EEE"/>
    <w:rsid w:val="00174161"/>
    <w:rsid w:val="00175611"/>
    <w:rsid w:val="001770C9"/>
    <w:rsid w:val="00177CE8"/>
    <w:rsid w:val="00181422"/>
    <w:rsid w:val="00181EBA"/>
    <w:rsid w:val="0018252A"/>
    <w:rsid w:val="00183829"/>
    <w:rsid w:val="00183F1F"/>
    <w:rsid w:val="0018411D"/>
    <w:rsid w:val="001841CD"/>
    <w:rsid w:val="0018444A"/>
    <w:rsid w:val="001851A3"/>
    <w:rsid w:val="00185509"/>
    <w:rsid w:val="00185CEC"/>
    <w:rsid w:val="00186375"/>
    <w:rsid w:val="0018783A"/>
    <w:rsid w:val="001918A9"/>
    <w:rsid w:val="0019595E"/>
    <w:rsid w:val="001A0DDF"/>
    <w:rsid w:val="001A1214"/>
    <w:rsid w:val="001A1CCD"/>
    <w:rsid w:val="001A2095"/>
    <w:rsid w:val="001A60F3"/>
    <w:rsid w:val="001A7899"/>
    <w:rsid w:val="001A7EA1"/>
    <w:rsid w:val="001B08DF"/>
    <w:rsid w:val="001B0962"/>
    <w:rsid w:val="001B0D96"/>
    <w:rsid w:val="001B2194"/>
    <w:rsid w:val="001B21F3"/>
    <w:rsid w:val="001B2D5E"/>
    <w:rsid w:val="001B304A"/>
    <w:rsid w:val="001B4E6E"/>
    <w:rsid w:val="001B52C0"/>
    <w:rsid w:val="001B648D"/>
    <w:rsid w:val="001C06E0"/>
    <w:rsid w:val="001C12C2"/>
    <w:rsid w:val="001C1847"/>
    <w:rsid w:val="001C19F8"/>
    <w:rsid w:val="001C1F0E"/>
    <w:rsid w:val="001C28FF"/>
    <w:rsid w:val="001C3CDA"/>
    <w:rsid w:val="001C494C"/>
    <w:rsid w:val="001C4F01"/>
    <w:rsid w:val="001C5357"/>
    <w:rsid w:val="001C6FDC"/>
    <w:rsid w:val="001C7E18"/>
    <w:rsid w:val="001D1071"/>
    <w:rsid w:val="001D1244"/>
    <w:rsid w:val="001D26F6"/>
    <w:rsid w:val="001D3424"/>
    <w:rsid w:val="001D6C6E"/>
    <w:rsid w:val="001D718C"/>
    <w:rsid w:val="001D7400"/>
    <w:rsid w:val="001E28DC"/>
    <w:rsid w:val="001E3986"/>
    <w:rsid w:val="001E3A1A"/>
    <w:rsid w:val="001E4CEC"/>
    <w:rsid w:val="001E5BC3"/>
    <w:rsid w:val="001E64CA"/>
    <w:rsid w:val="001E6777"/>
    <w:rsid w:val="001E6AC7"/>
    <w:rsid w:val="001E7D0D"/>
    <w:rsid w:val="001F0237"/>
    <w:rsid w:val="001F16B4"/>
    <w:rsid w:val="001F196A"/>
    <w:rsid w:val="001F1B4F"/>
    <w:rsid w:val="001F1DB7"/>
    <w:rsid w:val="001F1F11"/>
    <w:rsid w:val="001F26CE"/>
    <w:rsid w:val="001F2872"/>
    <w:rsid w:val="001F6085"/>
    <w:rsid w:val="001F798C"/>
    <w:rsid w:val="00200890"/>
    <w:rsid w:val="002019C0"/>
    <w:rsid w:val="00201CD4"/>
    <w:rsid w:val="00202366"/>
    <w:rsid w:val="00203333"/>
    <w:rsid w:val="00203C13"/>
    <w:rsid w:val="00205312"/>
    <w:rsid w:val="0020588B"/>
    <w:rsid w:val="00207145"/>
    <w:rsid w:val="002072DA"/>
    <w:rsid w:val="00207453"/>
    <w:rsid w:val="00207811"/>
    <w:rsid w:val="002113B9"/>
    <w:rsid w:val="00211759"/>
    <w:rsid w:val="002129CE"/>
    <w:rsid w:val="002136BC"/>
    <w:rsid w:val="00216A4B"/>
    <w:rsid w:val="0021712E"/>
    <w:rsid w:val="00221172"/>
    <w:rsid w:val="0022259C"/>
    <w:rsid w:val="00222867"/>
    <w:rsid w:val="00223321"/>
    <w:rsid w:val="00225515"/>
    <w:rsid w:val="00225709"/>
    <w:rsid w:val="00230011"/>
    <w:rsid w:val="00230E78"/>
    <w:rsid w:val="00230F74"/>
    <w:rsid w:val="00231706"/>
    <w:rsid w:val="00231FAF"/>
    <w:rsid w:val="002324C5"/>
    <w:rsid w:val="00233757"/>
    <w:rsid w:val="00233A49"/>
    <w:rsid w:val="002355E3"/>
    <w:rsid w:val="00235F5D"/>
    <w:rsid w:val="0024271D"/>
    <w:rsid w:val="00245174"/>
    <w:rsid w:val="00246819"/>
    <w:rsid w:val="002470D0"/>
    <w:rsid w:val="00247B2C"/>
    <w:rsid w:val="00247CC4"/>
    <w:rsid w:val="002502E3"/>
    <w:rsid w:val="00250FB2"/>
    <w:rsid w:val="00252D4F"/>
    <w:rsid w:val="00253B77"/>
    <w:rsid w:val="00253CE7"/>
    <w:rsid w:val="0025550A"/>
    <w:rsid w:val="00255EDD"/>
    <w:rsid w:val="00257AE8"/>
    <w:rsid w:val="00257ECB"/>
    <w:rsid w:val="0026073F"/>
    <w:rsid w:val="00263963"/>
    <w:rsid w:val="00264415"/>
    <w:rsid w:val="002709FA"/>
    <w:rsid w:val="002718A7"/>
    <w:rsid w:val="00272AA2"/>
    <w:rsid w:val="00274297"/>
    <w:rsid w:val="002743CC"/>
    <w:rsid w:val="00274652"/>
    <w:rsid w:val="00276C84"/>
    <w:rsid w:val="00277EB7"/>
    <w:rsid w:val="00280918"/>
    <w:rsid w:val="00280AAF"/>
    <w:rsid w:val="00280AD0"/>
    <w:rsid w:val="0028210A"/>
    <w:rsid w:val="00283E55"/>
    <w:rsid w:val="00285784"/>
    <w:rsid w:val="002868EA"/>
    <w:rsid w:val="002869A6"/>
    <w:rsid w:val="00286C7A"/>
    <w:rsid w:val="00287FAE"/>
    <w:rsid w:val="00291FB4"/>
    <w:rsid w:val="0029248A"/>
    <w:rsid w:val="00294166"/>
    <w:rsid w:val="00297C03"/>
    <w:rsid w:val="002A0197"/>
    <w:rsid w:val="002A1930"/>
    <w:rsid w:val="002A3B27"/>
    <w:rsid w:val="002A3FF5"/>
    <w:rsid w:val="002A5061"/>
    <w:rsid w:val="002A714F"/>
    <w:rsid w:val="002B0A6A"/>
    <w:rsid w:val="002B2B25"/>
    <w:rsid w:val="002B360B"/>
    <w:rsid w:val="002B472F"/>
    <w:rsid w:val="002B49F4"/>
    <w:rsid w:val="002B7243"/>
    <w:rsid w:val="002C2F08"/>
    <w:rsid w:val="002C43EF"/>
    <w:rsid w:val="002C4D2B"/>
    <w:rsid w:val="002C561F"/>
    <w:rsid w:val="002C5677"/>
    <w:rsid w:val="002C7731"/>
    <w:rsid w:val="002D2015"/>
    <w:rsid w:val="002D3E64"/>
    <w:rsid w:val="002D5F02"/>
    <w:rsid w:val="002D778A"/>
    <w:rsid w:val="002E0A88"/>
    <w:rsid w:val="002E22FD"/>
    <w:rsid w:val="002E52A7"/>
    <w:rsid w:val="002E55AE"/>
    <w:rsid w:val="002E585F"/>
    <w:rsid w:val="002E7E7C"/>
    <w:rsid w:val="002F0343"/>
    <w:rsid w:val="002F0799"/>
    <w:rsid w:val="002F12AC"/>
    <w:rsid w:val="002F203D"/>
    <w:rsid w:val="002F2D5B"/>
    <w:rsid w:val="002F544A"/>
    <w:rsid w:val="002F6B58"/>
    <w:rsid w:val="002F6E06"/>
    <w:rsid w:val="002F732A"/>
    <w:rsid w:val="002F7B2B"/>
    <w:rsid w:val="00300452"/>
    <w:rsid w:val="00300D3C"/>
    <w:rsid w:val="00301151"/>
    <w:rsid w:val="003011D3"/>
    <w:rsid w:val="0030188C"/>
    <w:rsid w:val="00304E19"/>
    <w:rsid w:val="003052A0"/>
    <w:rsid w:val="00305410"/>
    <w:rsid w:val="00307FDA"/>
    <w:rsid w:val="00310576"/>
    <w:rsid w:val="00314388"/>
    <w:rsid w:val="00315C06"/>
    <w:rsid w:val="003167F8"/>
    <w:rsid w:val="00316927"/>
    <w:rsid w:val="00316BC2"/>
    <w:rsid w:val="00317AAC"/>
    <w:rsid w:val="00322A83"/>
    <w:rsid w:val="0032405E"/>
    <w:rsid w:val="00324CEC"/>
    <w:rsid w:val="0032655D"/>
    <w:rsid w:val="00326CAF"/>
    <w:rsid w:val="00326D06"/>
    <w:rsid w:val="00326D9B"/>
    <w:rsid w:val="00332796"/>
    <w:rsid w:val="00334F90"/>
    <w:rsid w:val="00336218"/>
    <w:rsid w:val="00336B50"/>
    <w:rsid w:val="003409C3"/>
    <w:rsid w:val="00340CD7"/>
    <w:rsid w:val="00341471"/>
    <w:rsid w:val="0034335A"/>
    <w:rsid w:val="0034341E"/>
    <w:rsid w:val="00343818"/>
    <w:rsid w:val="00343BA6"/>
    <w:rsid w:val="0034451C"/>
    <w:rsid w:val="00344FC0"/>
    <w:rsid w:val="00346E99"/>
    <w:rsid w:val="00352945"/>
    <w:rsid w:val="00355C2D"/>
    <w:rsid w:val="00356F9E"/>
    <w:rsid w:val="00363149"/>
    <w:rsid w:val="00365068"/>
    <w:rsid w:val="003736E2"/>
    <w:rsid w:val="00373863"/>
    <w:rsid w:val="00373D64"/>
    <w:rsid w:val="003740C3"/>
    <w:rsid w:val="0037520E"/>
    <w:rsid w:val="00376187"/>
    <w:rsid w:val="00376300"/>
    <w:rsid w:val="00376E26"/>
    <w:rsid w:val="00377B1F"/>
    <w:rsid w:val="00381163"/>
    <w:rsid w:val="00381365"/>
    <w:rsid w:val="00381594"/>
    <w:rsid w:val="00382BA5"/>
    <w:rsid w:val="00386DDF"/>
    <w:rsid w:val="00390244"/>
    <w:rsid w:val="0039169A"/>
    <w:rsid w:val="00392491"/>
    <w:rsid w:val="00395008"/>
    <w:rsid w:val="003A064A"/>
    <w:rsid w:val="003A07F0"/>
    <w:rsid w:val="003A0DE2"/>
    <w:rsid w:val="003A1720"/>
    <w:rsid w:val="003A3043"/>
    <w:rsid w:val="003A37CE"/>
    <w:rsid w:val="003B0064"/>
    <w:rsid w:val="003B0224"/>
    <w:rsid w:val="003B0781"/>
    <w:rsid w:val="003B1112"/>
    <w:rsid w:val="003B44A6"/>
    <w:rsid w:val="003B4E0C"/>
    <w:rsid w:val="003B4F5D"/>
    <w:rsid w:val="003B70F9"/>
    <w:rsid w:val="003B7EB3"/>
    <w:rsid w:val="003C0EA0"/>
    <w:rsid w:val="003C12E4"/>
    <w:rsid w:val="003C2AFC"/>
    <w:rsid w:val="003C33F1"/>
    <w:rsid w:val="003C44B5"/>
    <w:rsid w:val="003D0339"/>
    <w:rsid w:val="003D11BB"/>
    <w:rsid w:val="003D1A8B"/>
    <w:rsid w:val="003D2685"/>
    <w:rsid w:val="003D4254"/>
    <w:rsid w:val="003D46F5"/>
    <w:rsid w:val="003D5DFF"/>
    <w:rsid w:val="003D6243"/>
    <w:rsid w:val="003D6302"/>
    <w:rsid w:val="003D68E3"/>
    <w:rsid w:val="003D6E00"/>
    <w:rsid w:val="003D74E5"/>
    <w:rsid w:val="003D7A62"/>
    <w:rsid w:val="003D7CB0"/>
    <w:rsid w:val="003E084D"/>
    <w:rsid w:val="003E1DE2"/>
    <w:rsid w:val="003E25A1"/>
    <w:rsid w:val="003E3842"/>
    <w:rsid w:val="003E4143"/>
    <w:rsid w:val="003E417F"/>
    <w:rsid w:val="003E5F22"/>
    <w:rsid w:val="003E70E4"/>
    <w:rsid w:val="003F3139"/>
    <w:rsid w:val="003F35D3"/>
    <w:rsid w:val="003F510A"/>
    <w:rsid w:val="003F56A8"/>
    <w:rsid w:val="003F618F"/>
    <w:rsid w:val="003F7E6B"/>
    <w:rsid w:val="00405ABF"/>
    <w:rsid w:val="00407915"/>
    <w:rsid w:val="004100B2"/>
    <w:rsid w:val="00410221"/>
    <w:rsid w:val="00410731"/>
    <w:rsid w:val="004118C1"/>
    <w:rsid w:val="00412474"/>
    <w:rsid w:val="00414775"/>
    <w:rsid w:val="00415143"/>
    <w:rsid w:val="004159C4"/>
    <w:rsid w:val="0041715F"/>
    <w:rsid w:val="00417B58"/>
    <w:rsid w:val="00420C56"/>
    <w:rsid w:val="00423A4E"/>
    <w:rsid w:val="00423CBE"/>
    <w:rsid w:val="00423E61"/>
    <w:rsid w:val="00424C80"/>
    <w:rsid w:val="00426006"/>
    <w:rsid w:val="00426595"/>
    <w:rsid w:val="004278D1"/>
    <w:rsid w:val="00432A5D"/>
    <w:rsid w:val="00432ADB"/>
    <w:rsid w:val="004331B9"/>
    <w:rsid w:val="004339FD"/>
    <w:rsid w:val="00433ABC"/>
    <w:rsid w:val="004364DC"/>
    <w:rsid w:val="00436D2F"/>
    <w:rsid w:val="00440029"/>
    <w:rsid w:val="00440CE0"/>
    <w:rsid w:val="00441B85"/>
    <w:rsid w:val="0044256B"/>
    <w:rsid w:val="004425CD"/>
    <w:rsid w:val="00443F02"/>
    <w:rsid w:val="004448A7"/>
    <w:rsid w:val="00444C16"/>
    <w:rsid w:val="0044645A"/>
    <w:rsid w:val="004466FB"/>
    <w:rsid w:val="00450183"/>
    <w:rsid w:val="00450256"/>
    <w:rsid w:val="004503D3"/>
    <w:rsid w:val="00451D25"/>
    <w:rsid w:val="0045249F"/>
    <w:rsid w:val="004553CC"/>
    <w:rsid w:val="0045543E"/>
    <w:rsid w:val="00457040"/>
    <w:rsid w:val="00462870"/>
    <w:rsid w:val="00462C1E"/>
    <w:rsid w:val="00463483"/>
    <w:rsid w:val="004638A6"/>
    <w:rsid w:val="00464145"/>
    <w:rsid w:val="004644B1"/>
    <w:rsid w:val="00464502"/>
    <w:rsid w:val="00464D16"/>
    <w:rsid w:val="00465777"/>
    <w:rsid w:val="00465C70"/>
    <w:rsid w:val="00467587"/>
    <w:rsid w:val="00470A64"/>
    <w:rsid w:val="00471C9B"/>
    <w:rsid w:val="00475EA4"/>
    <w:rsid w:val="0047666C"/>
    <w:rsid w:val="004774EF"/>
    <w:rsid w:val="004814F8"/>
    <w:rsid w:val="0048332E"/>
    <w:rsid w:val="004847E6"/>
    <w:rsid w:val="00484C9F"/>
    <w:rsid w:val="004870D3"/>
    <w:rsid w:val="004902C5"/>
    <w:rsid w:val="0049035F"/>
    <w:rsid w:val="00491A5B"/>
    <w:rsid w:val="00494B7C"/>
    <w:rsid w:val="00494D37"/>
    <w:rsid w:val="00494F24"/>
    <w:rsid w:val="00495462"/>
    <w:rsid w:val="00495C45"/>
    <w:rsid w:val="00496E15"/>
    <w:rsid w:val="0049714C"/>
    <w:rsid w:val="00497390"/>
    <w:rsid w:val="00497951"/>
    <w:rsid w:val="00497FE6"/>
    <w:rsid w:val="004A0D43"/>
    <w:rsid w:val="004A0E7A"/>
    <w:rsid w:val="004A170E"/>
    <w:rsid w:val="004A1AC0"/>
    <w:rsid w:val="004A3590"/>
    <w:rsid w:val="004A4984"/>
    <w:rsid w:val="004A4A4B"/>
    <w:rsid w:val="004A5634"/>
    <w:rsid w:val="004A6138"/>
    <w:rsid w:val="004A6EE9"/>
    <w:rsid w:val="004A775C"/>
    <w:rsid w:val="004B05B4"/>
    <w:rsid w:val="004B0FA2"/>
    <w:rsid w:val="004B218A"/>
    <w:rsid w:val="004B40ED"/>
    <w:rsid w:val="004B685E"/>
    <w:rsid w:val="004B762A"/>
    <w:rsid w:val="004C1067"/>
    <w:rsid w:val="004C2DA5"/>
    <w:rsid w:val="004C3D24"/>
    <w:rsid w:val="004C4454"/>
    <w:rsid w:val="004C58E4"/>
    <w:rsid w:val="004C6B63"/>
    <w:rsid w:val="004D0AE2"/>
    <w:rsid w:val="004D2BED"/>
    <w:rsid w:val="004D2FA9"/>
    <w:rsid w:val="004D376D"/>
    <w:rsid w:val="004D3A47"/>
    <w:rsid w:val="004D3D02"/>
    <w:rsid w:val="004D5644"/>
    <w:rsid w:val="004D59EF"/>
    <w:rsid w:val="004D6FE8"/>
    <w:rsid w:val="004D707E"/>
    <w:rsid w:val="004D7A88"/>
    <w:rsid w:val="004F24F8"/>
    <w:rsid w:val="004F295C"/>
    <w:rsid w:val="004F4FA7"/>
    <w:rsid w:val="004F7D33"/>
    <w:rsid w:val="005001B1"/>
    <w:rsid w:val="005007AE"/>
    <w:rsid w:val="00501D7A"/>
    <w:rsid w:val="00505043"/>
    <w:rsid w:val="00505926"/>
    <w:rsid w:val="005059BF"/>
    <w:rsid w:val="00505ACC"/>
    <w:rsid w:val="00506338"/>
    <w:rsid w:val="00507AEE"/>
    <w:rsid w:val="00510460"/>
    <w:rsid w:val="00512304"/>
    <w:rsid w:val="00512569"/>
    <w:rsid w:val="005136D6"/>
    <w:rsid w:val="00513964"/>
    <w:rsid w:val="00514C62"/>
    <w:rsid w:val="0051501D"/>
    <w:rsid w:val="00515C40"/>
    <w:rsid w:val="00516912"/>
    <w:rsid w:val="005201D8"/>
    <w:rsid w:val="005204F3"/>
    <w:rsid w:val="005214D0"/>
    <w:rsid w:val="00521AD4"/>
    <w:rsid w:val="00521FF2"/>
    <w:rsid w:val="00522129"/>
    <w:rsid w:val="00522320"/>
    <w:rsid w:val="005228C8"/>
    <w:rsid w:val="00524A63"/>
    <w:rsid w:val="00524CFA"/>
    <w:rsid w:val="00524DF3"/>
    <w:rsid w:val="00527EFD"/>
    <w:rsid w:val="005314F3"/>
    <w:rsid w:val="0053209F"/>
    <w:rsid w:val="00535187"/>
    <w:rsid w:val="005356D4"/>
    <w:rsid w:val="0053699B"/>
    <w:rsid w:val="0053752B"/>
    <w:rsid w:val="005426CE"/>
    <w:rsid w:val="005429D2"/>
    <w:rsid w:val="00542E6C"/>
    <w:rsid w:val="00543044"/>
    <w:rsid w:val="00543F8A"/>
    <w:rsid w:val="0054486E"/>
    <w:rsid w:val="00544A32"/>
    <w:rsid w:val="00547161"/>
    <w:rsid w:val="0055223C"/>
    <w:rsid w:val="00552555"/>
    <w:rsid w:val="005541C4"/>
    <w:rsid w:val="00554221"/>
    <w:rsid w:val="00554BC5"/>
    <w:rsid w:val="00555609"/>
    <w:rsid w:val="00556108"/>
    <w:rsid w:val="00560420"/>
    <w:rsid w:val="00560938"/>
    <w:rsid w:val="00561635"/>
    <w:rsid w:val="005619F2"/>
    <w:rsid w:val="00564CE6"/>
    <w:rsid w:val="00570EA6"/>
    <w:rsid w:val="0057108C"/>
    <w:rsid w:val="005710D2"/>
    <w:rsid w:val="005729E4"/>
    <w:rsid w:val="005733CD"/>
    <w:rsid w:val="0057604F"/>
    <w:rsid w:val="00580CDB"/>
    <w:rsid w:val="00584617"/>
    <w:rsid w:val="00585DA8"/>
    <w:rsid w:val="0059081D"/>
    <w:rsid w:val="005913FE"/>
    <w:rsid w:val="00592055"/>
    <w:rsid w:val="00592D49"/>
    <w:rsid w:val="00592EC8"/>
    <w:rsid w:val="0059421E"/>
    <w:rsid w:val="00594AC6"/>
    <w:rsid w:val="00595948"/>
    <w:rsid w:val="00595949"/>
    <w:rsid w:val="00596530"/>
    <w:rsid w:val="00597B96"/>
    <w:rsid w:val="005A2682"/>
    <w:rsid w:val="005A2D31"/>
    <w:rsid w:val="005A30F1"/>
    <w:rsid w:val="005A4EF5"/>
    <w:rsid w:val="005A56A1"/>
    <w:rsid w:val="005A6438"/>
    <w:rsid w:val="005A6D1F"/>
    <w:rsid w:val="005A7941"/>
    <w:rsid w:val="005A7E6A"/>
    <w:rsid w:val="005B2643"/>
    <w:rsid w:val="005B3E27"/>
    <w:rsid w:val="005B661B"/>
    <w:rsid w:val="005B686C"/>
    <w:rsid w:val="005B691B"/>
    <w:rsid w:val="005C013B"/>
    <w:rsid w:val="005C0455"/>
    <w:rsid w:val="005C14C1"/>
    <w:rsid w:val="005C1CEA"/>
    <w:rsid w:val="005C1D58"/>
    <w:rsid w:val="005C244E"/>
    <w:rsid w:val="005C31EF"/>
    <w:rsid w:val="005C744E"/>
    <w:rsid w:val="005C752C"/>
    <w:rsid w:val="005C763F"/>
    <w:rsid w:val="005C7FA1"/>
    <w:rsid w:val="005D0531"/>
    <w:rsid w:val="005D07F4"/>
    <w:rsid w:val="005D09E1"/>
    <w:rsid w:val="005D0D36"/>
    <w:rsid w:val="005D2821"/>
    <w:rsid w:val="005D4E1D"/>
    <w:rsid w:val="005D54D1"/>
    <w:rsid w:val="005D76EA"/>
    <w:rsid w:val="005E0787"/>
    <w:rsid w:val="005E2DBD"/>
    <w:rsid w:val="005E466C"/>
    <w:rsid w:val="005E7603"/>
    <w:rsid w:val="005F2786"/>
    <w:rsid w:val="005F33F5"/>
    <w:rsid w:val="005F3500"/>
    <w:rsid w:val="005F3BB2"/>
    <w:rsid w:val="005F3BD6"/>
    <w:rsid w:val="005F568D"/>
    <w:rsid w:val="005F6450"/>
    <w:rsid w:val="005F6AD0"/>
    <w:rsid w:val="005F79E2"/>
    <w:rsid w:val="00600457"/>
    <w:rsid w:val="006006D6"/>
    <w:rsid w:val="00602B1A"/>
    <w:rsid w:val="00604F2D"/>
    <w:rsid w:val="0060525B"/>
    <w:rsid w:val="00605B13"/>
    <w:rsid w:val="00605DC8"/>
    <w:rsid w:val="00606CB6"/>
    <w:rsid w:val="00607A80"/>
    <w:rsid w:val="00614137"/>
    <w:rsid w:val="006150A4"/>
    <w:rsid w:val="00615950"/>
    <w:rsid w:val="00615FA3"/>
    <w:rsid w:val="00616C52"/>
    <w:rsid w:val="00617670"/>
    <w:rsid w:val="00617B12"/>
    <w:rsid w:val="00622423"/>
    <w:rsid w:val="006227D1"/>
    <w:rsid w:val="00622927"/>
    <w:rsid w:val="006230A5"/>
    <w:rsid w:val="006242AD"/>
    <w:rsid w:val="00626BC5"/>
    <w:rsid w:val="00627330"/>
    <w:rsid w:val="00632012"/>
    <w:rsid w:val="006325A0"/>
    <w:rsid w:val="00632D91"/>
    <w:rsid w:val="00633992"/>
    <w:rsid w:val="00633B0D"/>
    <w:rsid w:val="0063609B"/>
    <w:rsid w:val="006361C3"/>
    <w:rsid w:val="006412B1"/>
    <w:rsid w:val="00641768"/>
    <w:rsid w:val="0064449C"/>
    <w:rsid w:val="00644660"/>
    <w:rsid w:val="0064539C"/>
    <w:rsid w:val="006459DB"/>
    <w:rsid w:val="0064723D"/>
    <w:rsid w:val="00650183"/>
    <w:rsid w:val="0065069A"/>
    <w:rsid w:val="00651395"/>
    <w:rsid w:val="00651F4B"/>
    <w:rsid w:val="0065222F"/>
    <w:rsid w:val="00653917"/>
    <w:rsid w:val="0065580F"/>
    <w:rsid w:val="00655CF6"/>
    <w:rsid w:val="0065625F"/>
    <w:rsid w:val="006564EF"/>
    <w:rsid w:val="006655D0"/>
    <w:rsid w:val="0066585D"/>
    <w:rsid w:val="00665F02"/>
    <w:rsid w:val="00666061"/>
    <w:rsid w:val="0067024C"/>
    <w:rsid w:val="006712E4"/>
    <w:rsid w:val="00672272"/>
    <w:rsid w:val="006724AE"/>
    <w:rsid w:val="0067375E"/>
    <w:rsid w:val="00673F3A"/>
    <w:rsid w:val="00674F0A"/>
    <w:rsid w:val="00675245"/>
    <w:rsid w:val="00677E88"/>
    <w:rsid w:val="00682D5B"/>
    <w:rsid w:val="00684F88"/>
    <w:rsid w:val="00686C5D"/>
    <w:rsid w:val="0069004F"/>
    <w:rsid w:val="00690A90"/>
    <w:rsid w:val="006920A3"/>
    <w:rsid w:val="0069277F"/>
    <w:rsid w:val="00693475"/>
    <w:rsid w:val="00693651"/>
    <w:rsid w:val="00695791"/>
    <w:rsid w:val="0069695F"/>
    <w:rsid w:val="006A0BF3"/>
    <w:rsid w:val="006A2C71"/>
    <w:rsid w:val="006A2CCE"/>
    <w:rsid w:val="006A2D9B"/>
    <w:rsid w:val="006B09D0"/>
    <w:rsid w:val="006B30CB"/>
    <w:rsid w:val="006B334F"/>
    <w:rsid w:val="006B4B41"/>
    <w:rsid w:val="006B5EA5"/>
    <w:rsid w:val="006B5F98"/>
    <w:rsid w:val="006B6C94"/>
    <w:rsid w:val="006B759C"/>
    <w:rsid w:val="006C14C7"/>
    <w:rsid w:val="006C17D5"/>
    <w:rsid w:val="006C2130"/>
    <w:rsid w:val="006C45D3"/>
    <w:rsid w:val="006C5DEC"/>
    <w:rsid w:val="006C644D"/>
    <w:rsid w:val="006C7213"/>
    <w:rsid w:val="006C7337"/>
    <w:rsid w:val="006C78BC"/>
    <w:rsid w:val="006C7A01"/>
    <w:rsid w:val="006D1725"/>
    <w:rsid w:val="006D2D0E"/>
    <w:rsid w:val="006D5AEE"/>
    <w:rsid w:val="006D77A1"/>
    <w:rsid w:val="006D7A3A"/>
    <w:rsid w:val="006D7E66"/>
    <w:rsid w:val="006E3655"/>
    <w:rsid w:val="006E558A"/>
    <w:rsid w:val="006E6D6E"/>
    <w:rsid w:val="006F00D4"/>
    <w:rsid w:val="006F1810"/>
    <w:rsid w:val="006F18FC"/>
    <w:rsid w:val="006F1B3F"/>
    <w:rsid w:val="006F26B0"/>
    <w:rsid w:val="006F43DD"/>
    <w:rsid w:val="006F6E50"/>
    <w:rsid w:val="0070192F"/>
    <w:rsid w:val="00702E86"/>
    <w:rsid w:val="007032CF"/>
    <w:rsid w:val="007042FA"/>
    <w:rsid w:val="00710E5D"/>
    <w:rsid w:val="0071162C"/>
    <w:rsid w:val="00712CA6"/>
    <w:rsid w:val="00712FEA"/>
    <w:rsid w:val="00713554"/>
    <w:rsid w:val="007160B6"/>
    <w:rsid w:val="00716546"/>
    <w:rsid w:val="00720947"/>
    <w:rsid w:val="00720BD5"/>
    <w:rsid w:val="00722A07"/>
    <w:rsid w:val="00722B07"/>
    <w:rsid w:val="00723038"/>
    <w:rsid w:val="00724405"/>
    <w:rsid w:val="00725B5F"/>
    <w:rsid w:val="00726632"/>
    <w:rsid w:val="007305EB"/>
    <w:rsid w:val="00732852"/>
    <w:rsid w:val="00733008"/>
    <w:rsid w:val="00733110"/>
    <w:rsid w:val="00733521"/>
    <w:rsid w:val="00735127"/>
    <w:rsid w:val="00737D77"/>
    <w:rsid w:val="00740489"/>
    <w:rsid w:val="0074076A"/>
    <w:rsid w:val="00741E2F"/>
    <w:rsid w:val="007425E5"/>
    <w:rsid w:val="00743AF1"/>
    <w:rsid w:val="007463DF"/>
    <w:rsid w:val="0074647B"/>
    <w:rsid w:val="00746B33"/>
    <w:rsid w:val="0075222D"/>
    <w:rsid w:val="007530BF"/>
    <w:rsid w:val="00753AE1"/>
    <w:rsid w:val="0075635D"/>
    <w:rsid w:val="00757265"/>
    <w:rsid w:val="0076169C"/>
    <w:rsid w:val="007625F7"/>
    <w:rsid w:val="0076265F"/>
    <w:rsid w:val="00762807"/>
    <w:rsid w:val="00766634"/>
    <w:rsid w:val="00767167"/>
    <w:rsid w:val="00770291"/>
    <w:rsid w:val="007719AC"/>
    <w:rsid w:val="00771C0A"/>
    <w:rsid w:val="0077245D"/>
    <w:rsid w:val="00772871"/>
    <w:rsid w:val="00772A46"/>
    <w:rsid w:val="0077338A"/>
    <w:rsid w:val="0077610E"/>
    <w:rsid w:val="00776ADA"/>
    <w:rsid w:val="00780138"/>
    <w:rsid w:val="00781370"/>
    <w:rsid w:val="00782440"/>
    <w:rsid w:val="00782BEF"/>
    <w:rsid w:val="00782F12"/>
    <w:rsid w:val="007839CE"/>
    <w:rsid w:val="00786935"/>
    <w:rsid w:val="0078759A"/>
    <w:rsid w:val="00790F4E"/>
    <w:rsid w:val="00791695"/>
    <w:rsid w:val="007956F1"/>
    <w:rsid w:val="007A2F94"/>
    <w:rsid w:val="007A4A85"/>
    <w:rsid w:val="007A52CF"/>
    <w:rsid w:val="007A65AE"/>
    <w:rsid w:val="007A6CDA"/>
    <w:rsid w:val="007B2BF6"/>
    <w:rsid w:val="007B3599"/>
    <w:rsid w:val="007B3F40"/>
    <w:rsid w:val="007B5429"/>
    <w:rsid w:val="007B562E"/>
    <w:rsid w:val="007B5AD4"/>
    <w:rsid w:val="007C06D6"/>
    <w:rsid w:val="007C1AB0"/>
    <w:rsid w:val="007C259C"/>
    <w:rsid w:val="007C25C1"/>
    <w:rsid w:val="007C3649"/>
    <w:rsid w:val="007C39C8"/>
    <w:rsid w:val="007C3F47"/>
    <w:rsid w:val="007C4CA5"/>
    <w:rsid w:val="007C4DB8"/>
    <w:rsid w:val="007C507A"/>
    <w:rsid w:val="007C6C4F"/>
    <w:rsid w:val="007D28F3"/>
    <w:rsid w:val="007D3DCA"/>
    <w:rsid w:val="007D6BCF"/>
    <w:rsid w:val="007E045C"/>
    <w:rsid w:val="007E08A0"/>
    <w:rsid w:val="007E1F45"/>
    <w:rsid w:val="007E31C2"/>
    <w:rsid w:val="007E3B27"/>
    <w:rsid w:val="007E3CEC"/>
    <w:rsid w:val="007E6E36"/>
    <w:rsid w:val="007E778D"/>
    <w:rsid w:val="007F092D"/>
    <w:rsid w:val="007F2644"/>
    <w:rsid w:val="007F2987"/>
    <w:rsid w:val="007F2F80"/>
    <w:rsid w:val="007F3842"/>
    <w:rsid w:val="007F42EF"/>
    <w:rsid w:val="007F5954"/>
    <w:rsid w:val="007F6396"/>
    <w:rsid w:val="007F75C6"/>
    <w:rsid w:val="00803181"/>
    <w:rsid w:val="008031AA"/>
    <w:rsid w:val="008039B0"/>
    <w:rsid w:val="00803C5D"/>
    <w:rsid w:val="008050EC"/>
    <w:rsid w:val="0080739B"/>
    <w:rsid w:val="008100D4"/>
    <w:rsid w:val="008103BF"/>
    <w:rsid w:val="00810437"/>
    <w:rsid w:val="008105F0"/>
    <w:rsid w:val="008115E6"/>
    <w:rsid w:val="00811FAD"/>
    <w:rsid w:val="00813DE7"/>
    <w:rsid w:val="008140F9"/>
    <w:rsid w:val="00814A63"/>
    <w:rsid w:val="00815F58"/>
    <w:rsid w:val="00817F80"/>
    <w:rsid w:val="00821434"/>
    <w:rsid w:val="00822340"/>
    <w:rsid w:val="00823789"/>
    <w:rsid w:val="00825785"/>
    <w:rsid w:val="00825FAC"/>
    <w:rsid w:val="008260D0"/>
    <w:rsid w:val="008271EA"/>
    <w:rsid w:val="00831669"/>
    <w:rsid w:val="00831EE7"/>
    <w:rsid w:val="00832AD7"/>
    <w:rsid w:val="0083313E"/>
    <w:rsid w:val="008342BB"/>
    <w:rsid w:val="00834696"/>
    <w:rsid w:val="008357A5"/>
    <w:rsid w:val="00841D0F"/>
    <w:rsid w:val="008420C4"/>
    <w:rsid w:val="008461A6"/>
    <w:rsid w:val="008464A6"/>
    <w:rsid w:val="008501AA"/>
    <w:rsid w:val="00850F9C"/>
    <w:rsid w:val="008567FD"/>
    <w:rsid w:val="0086100F"/>
    <w:rsid w:val="00863DB7"/>
    <w:rsid w:val="00864A9D"/>
    <w:rsid w:val="0087025C"/>
    <w:rsid w:val="008708D0"/>
    <w:rsid w:val="00871B7D"/>
    <w:rsid w:val="00874B8D"/>
    <w:rsid w:val="0087569C"/>
    <w:rsid w:val="00876054"/>
    <w:rsid w:val="00876EA5"/>
    <w:rsid w:val="00877A54"/>
    <w:rsid w:val="008818E5"/>
    <w:rsid w:val="008825B9"/>
    <w:rsid w:val="008827B5"/>
    <w:rsid w:val="008832A6"/>
    <w:rsid w:val="00884886"/>
    <w:rsid w:val="008848A5"/>
    <w:rsid w:val="0088507A"/>
    <w:rsid w:val="008850F9"/>
    <w:rsid w:val="0088640E"/>
    <w:rsid w:val="00887B3E"/>
    <w:rsid w:val="00892CA6"/>
    <w:rsid w:val="00892D73"/>
    <w:rsid w:val="008932C1"/>
    <w:rsid w:val="00895047"/>
    <w:rsid w:val="008A0B2C"/>
    <w:rsid w:val="008A3914"/>
    <w:rsid w:val="008A39F5"/>
    <w:rsid w:val="008A3DF6"/>
    <w:rsid w:val="008A4E8E"/>
    <w:rsid w:val="008A573D"/>
    <w:rsid w:val="008A5F18"/>
    <w:rsid w:val="008A6A1D"/>
    <w:rsid w:val="008A7EA1"/>
    <w:rsid w:val="008B1AB9"/>
    <w:rsid w:val="008B2721"/>
    <w:rsid w:val="008B432F"/>
    <w:rsid w:val="008B71FA"/>
    <w:rsid w:val="008C0130"/>
    <w:rsid w:val="008C1583"/>
    <w:rsid w:val="008C1C5F"/>
    <w:rsid w:val="008C29A0"/>
    <w:rsid w:val="008C2A18"/>
    <w:rsid w:val="008C3571"/>
    <w:rsid w:val="008C35C2"/>
    <w:rsid w:val="008C4AF2"/>
    <w:rsid w:val="008D033D"/>
    <w:rsid w:val="008D108E"/>
    <w:rsid w:val="008D116A"/>
    <w:rsid w:val="008D1D31"/>
    <w:rsid w:val="008D6323"/>
    <w:rsid w:val="008D6A5A"/>
    <w:rsid w:val="008D6FEC"/>
    <w:rsid w:val="008E0238"/>
    <w:rsid w:val="008E266C"/>
    <w:rsid w:val="008E2D4F"/>
    <w:rsid w:val="008E70EF"/>
    <w:rsid w:val="008F03CA"/>
    <w:rsid w:val="008F08A0"/>
    <w:rsid w:val="008F0945"/>
    <w:rsid w:val="008F157C"/>
    <w:rsid w:val="008F25F5"/>
    <w:rsid w:val="008F27AB"/>
    <w:rsid w:val="008F2955"/>
    <w:rsid w:val="008F3FCA"/>
    <w:rsid w:val="008F52E3"/>
    <w:rsid w:val="008F7D10"/>
    <w:rsid w:val="00904B9E"/>
    <w:rsid w:val="009052F0"/>
    <w:rsid w:val="00906CFA"/>
    <w:rsid w:val="00911E37"/>
    <w:rsid w:val="00913BCF"/>
    <w:rsid w:val="0091403A"/>
    <w:rsid w:val="00914346"/>
    <w:rsid w:val="009158C6"/>
    <w:rsid w:val="00916744"/>
    <w:rsid w:val="0091711D"/>
    <w:rsid w:val="00922057"/>
    <w:rsid w:val="009226C3"/>
    <w:rsid w:val="009233C6"/>
    <w:rsid w:val="009239F8"/>
    <w:rsid w:val="00926227"/>
    <w:rsid w:val="009266A8"/>
    <w:rsid w:val="009279DF"/>
    <w:rsid w:val="00930A83"/>
    <w:rsid w:val="00930E94"/>
    <w:rsid w:val="00931506"/>
    <w:rsid w:val="00932172"/>
    <w:rsid w:val="009321BB"/>
    <w:rsid w:val="009323BC"/>
    <w:rsid w:val="00933FE9"/>
    <w:rsid w:val="00935E40"/>
    <w:rsid w:val="009367E1"/>
    <w:rsid w:val="00936F59"/>
    <w:rsid w:val="00937411"/>
    <w:rsid w:val="00937EE0"/>
    <w:rsid w:val="00940DB3"/>
    <w:rsid w:val="00941162"/>
    <w:rsid w:val="00941FE0"/>
    <w:rsid w:val="00943C3A"/>
    <w:rsid w:val="009459BF"/>
    <w:rsid w:val="00945CA9"/>
    <w:rsid w:val="0094695E"/>
    <w:rsid w:val="00946A6B"/>
    <w:rsid w:val="00955AF3"/>
    <w:rsid w:val="00956EDA"/>
    <w:rsid w:val="00957F0B"/>
    <w:rsid w:val="0096270E"/>
    <w:rsid w:val="009643B3"/>
    <w:rsid w:val="0096471C"/>
    <w:rsid w:val="00964A00"/>
    <w:rsid w:val="00966A39"/>
    <w:rsid w:val="009704A9"/>
    <w:rsid w:val="00970879"/>
    <w:rsid w:val="00970AA9"/>
    <w:rsid w:val="009713D4"/>
    <w:rsid w:val="00973052"/>
    <w:rsid w:val="00973F43"/>
    <w:rsid w:val="00974F9E"/>
    <w:rsid w:val="00980B9E"/>
    <w:rsid w:val="00981E1B"/>
    <w:rsid w:val="00981F75"/>
    <w:rsid w:val="0098200F"/>
    <w:rsid w:val="00983A70"/>
    <w:rsid w:val="00985A9A"/>
    <w:rsid w:val="009876BD"/>
    <w:rsid w:val="00987AD6"/>
    <w:rsid w:val="009908DD"/>
    <w:rsid w:val="00992812"/>
    <w:rsid w:val="00996548"/>
    <w:rsid w:val="00997290"/>
    <w:rsid w:val="00997AB4"/>
    <w:rsid w:val="00997B61"/>
    <w:rsid w:val="009A3EAB"/>
    <w:rsid w:val="009B1ADF"/>
    <w:rsid w:val="009B1CAA"/>
    <w:rsid w:val="009B2C39"/>
    <w:rsid w:val="009B3935"/>
    <w:rsid w:val="009B3B4A"/>
    <w:rsid w:val="009B4095"/>
    <w:rsid w:val="009B5D0D"/>
    <w:rsid w:val="009B6F86"/>
    <w:rsid w:val="009C1467"/>
    <w:rsid w:val="009C148A"/>
    <w:rsid w:val="009C172A"/>
    <w:rsid w:val="009C30AD"/>
    <w:rsid w:val="009C40BA"/>
    <w:rsid w:val="009C49B1"/>
    <w:rsid w:val="009C5587"/>
    <w:rsid w:val="009C704C"/>
    <w:rsid w:val="009D0E59"/>
    <w:rsid w:val="009D10CF"/>
    <w:rsid w:val="009D16F9"/>
    <w:rsid w:val="009D3F95"/>
    <w:rsid w:val="009D595C"/>
    <w:rsid w:val="009D6C41"/>
    <w:rsid w:val="009D7C08"/>
    <w:rsid w:val="009D7D12"/>
    <w:rsid w:val="009E0351"/>
    <w:rsid w:val="009E0368"/>
    <w:rsid w:val="009E131F"/>
    <w:rsid w:val="009E13EE"/>
    <w:rsid w:val="009E2198"/>
    <w:rsid w:val="009E2542"/>
    <w:rsid w:val="009E4301"/>
    <w:rsid w:val="009E480D"/>
    <w:rsid w:val="009E64F8"/>
    <w:rsid w:val="009E7552"/>
    <w:rsid w:val="009E7767"/>
    <w:rsid w:val="009F354F"/>
    <w:rsid w:val="009F4F95"/>
    <w:rsid w:val="009F6E76"/>
    <w:rsid w:val="00A00A92"/>
    <w:rsid w:val="00A00D1C"/>
    <w:rsid w:val="00A018AD"/>
    <w:rsid w:val="00A04DB9"/>
    <w:rsid w:val="00A05392"/>
    <w:rsid w:val="00A059BA"/>
    <w:rsid w:val="00A05AA2"/>
    <w:rsid w:val="00A06B9D"/>
    <w:rsid w:val="00A06EB8"/>
    <w:rsid w:val="00A10E50"/>
    <w:rsid w:val="00A1133D"/>
    <w:rsid w:val="00A131A2"/>
    <w:rsid w:val="00A15AF0"/>
    <w:rsid w:val="00A15F78"/>
    <w:rsid w:val="00A16751"/>
    <w:rsid w:val="00A17B9A"/>
    <w:rsid w:val="00A20BCC"/>
    <w:rsid w:val="00A20EEB"/>
    <w:rsid w:val="00A226DA"/>
    <w:rsid w:val="00A23A92"/>
    <w:rsid w:val="00A24FDF"/>
    <w:rsid w:val="00A25B4D"/>
    <w:rsid w:val="00A25D91"/>
    <w:rsid w:val="00A26E4A"/>
    <w:rsid w:val="00A30F73"/>
    <w:rsid w:val="00A31380"/>
    <w:rsid w:val="00A31E7E"/>
    <w:rsid w:val="00A320AC"/>
    <w:rsid w:val="00A327B6"/>
    <w:rsid w:val="00A35019"/>
    <w:rsid w:val="00A3640B"/>
    <w:rsid w:val="00A364EA"/>
    <w:rsid w:val="00A369E0"/>
    <w:rsid w:val="00A40431"/>
    <w:rsid w:val="00A40D7B"/>
    <w:rsid w:val="00A425C2"/>
    <w:rsid w:val="00A4442C"/>
    <w:rsid w:val="00A45470"/>
    <w:rsid w:val="00A46367"/>
    <w:rsid w:val="00A46953"/>
    <w:rsid w:val="00A47F17"/>
    <w:rsid w:val="00A51C97"/>
    <w:rsid w:val="00A51EA0"/>
    <w:rsid w:val="00A52779"/>
    <w:rsid w:val="00A5293D"/>
    <w:rsid w:val="00A552CC"/>
    <w:rsid w:val="00A6007D"/>
    <w:rsid w:val="00A60E4E"/>
    <w:rsid w:val="00A63A88"/>
    <w:rsid w:val="00A646FB"/>
    <w:rsid w:val="00A66934"/>
    <w:rsid w:val="00A674E4"/>
    <w:rsid w:val="00A67600"/>
    <w:rsid w:val="00A71CBC"/>
    <w:rsid w:val="00A71CE8"/>
    <w:rsid w:val="00A72713"/>
    <w:rsid w:val="00A7338C"/>
    <w:rsid w:val="00A7555F"/>
    <w:rsid w:val="00A806A0"/>
    <w:rsid w:val="00A82AAD"/>
    <w:rsid w:val="00A84239"/>
    <w:rsid w:val="00A85A37"/>
    <w:rsid w:val="00A86180"/>
    <w:rsid w:val="00A861EC"/>
    <w:rsid w:val="00A86957"/>
    <w:rsid w:val="00A86EA8"/>
    <w:rsid w:val="00A92420"/>
    <w:rsid w:val="00A925B5"/>
    <w:rsid w:val="00A96FF9"/>
    <w:rsid w:val="00AA07DA"/>
    <w:rsid w:val="00AA0BFA"/>
    <w:rsid w:val="00AA150A"/>
    <w:rsid w:val="00AA2C8F"/>
    <w:rsid w:val="00AA30F4"/>
    <w:rsid w:val="00AA3896"/>
    <w:rsid w:val="00AA3AD8"/>
    <w:rsid w:val="00AA4BB0"/>
    <w:rsid w:val="00AA6280"/>
    <w:rsid w:val="00AB022A"/>
    <w:rsid w:val="00AB1DD1"/>
    <w:rsid w:val="00AB2A7D"/>
    <w:rsid w:val="00AB2C41"/>
    <w:rsid w:val="00AB3BB1"/>
    <w:rsid w:val="00AB3BE1"/>
    <w:rsid w:val="00AB4302"/>
    <w:rsid w:val="00AB799F"/>
    <w:rsid w:val="00AB7D9C"/>
    <w:rsid w:val="00AC04A9"/>
    <w:rsid w:val="00AC4A96"/>
    <w:rsid w:val="00AC6B7C"/>
    <w:rsid w:val="00AC7C5C"/>
    <w:rsid w:val="00AD21A1"/>
    <w:rsid w:val="00AD25CD"/>
    <w:rsid w:val="00AD3D65"/>
    <w:rsid w:val="00AD529E"/>
    <w:rsid w:val="00AD54C6"/>
    <w:rsid w:val="00AD630B"/>
    <w:rsid w:val="00AE2141"/>
    <w:rsid w:val="00AE2653"/>
    <w:rsid w:val="00AE66C6"/>
    <w:rsid w:val="00AE6FB7"/>
    <w:rsid w:val="00AF08B8"/>
    <w:rsid w:val="00AF1430"/>
    <w:rsid w:val="00AF1C35"/>
    <w:rsid w:val="00AF2A1F"/>
    <w:rsid w:val="00AF4043"/>
    <w:rsid w:val="00B017D9"/>
    <w:rsid w:val="00B01894"/>
    <w:rsid w:val="00B01E1A"/>
    <w:rsid w:val="00B01F5C"/>
    <w:rsid w:val="00B03F2A"/>
    <w:rsid w:val="00B03F81"/>
    <w:rsid w:val="00B04404"/>
    <w:rsid w:val="00B0468B"/>
    <w:rsid w:val="00B04CA1"/>
    <w:rsid w:val="00B05DD2"/>
    <w:rsid w:val="00B05F50"/>
    <w:rsid w:val="00B05FD5"/>
    <w:rsid w:val="00B114CF"/>
    <w:rsid w:val="00B12046"/>
    <w:rsid w:val="00B1352A"/>
    <w:rsid w:val="00B14332"/>
    <w:rsid w:val="00B209CA"/>
    <w:rsid w:val="00B20EE7"/>
    <w:rsid w:val="00B23D8B"/>
    <w:rsid w:val="00B24855"/>
    <w:rsid w:val="00B26893"/>
    <w:rsid w:val="00B26A03"/>
    <w:rsid w:val="00B27ABC"/>
    <w:rsid w:val="00B31A77"/>
    <w:rsid w:val="00B3549A"/>
    <w:rsid w:val="00B357AB"/>
    <w:rsid w:val="00B35960"/>
    <w:rsid w:val="00B35EBF"/>
    <w:rsid w:val="00B3796C"/>
    <w:rsid w:val="00B4004F"/>
    <w:rsid w:val="00B42E2C"/>
    <w:rsid w:val="00B4327C"/>
    <w:rsid w:val="00B43E47"/>
    <w:rsid w:val="00B464DD"/>
    <w:rsid w:val="00B46A97"/>
    <w:rsid w:val="00B475B1"/>
    <w:rsid w:val="00B47AC2"/>
    <w:rsid w:val="00B47F6B"/>
    <w:rsid w:val="00B50522"/>
    <w:rsid w:val="00B506A1"/>
    <w:rsid w:val="00B52704"/>
    <w:rsid w:val="00B55192"/>
    <w:rsid w:val="00B57652"/>
    <w:rsid w:val="00B61C9F"/>
    <w:rsid w:val="00B6269E"/>
    <w:rsid w:val="00B6305E"/>
    <w:rsid w:val="00B66927"/>
    <w:rsid w:val="00B66C4F"/>
    <w:rsid w:val="00B67457"/>
    <w:rsid w:val="00B676F1"/>
    <w:rsid w:val="00B71530"/>
    <w:rsid w:val="00B71B7F"/>
    <w:rsid w:val="00B71CFA"/>
    <w:rsid w:val="00B74D5E"/>
    <w:rsid w:val="00B76DEE"/>
    <w:rsid w:val="00B77517"/>
    <w:rsid w:val="00B82AAD"/>
    <w:rsid w:val="00B83BAE"/>
    <w:rsid w:val="00B85905"/>
    <w:rsid w:val="00B867D3"/>
    <w:rsid w:val="00B90783"/>
    <w:rsid w:val="00B90D79"/>
    <w:rsid w:val="00B90E91"/>
    <w:rsid w:val="00B9225C"/>
    <w:rsid w:val="00B929F4"/>
    <w:rsid w:val="00B9317E"/>
    <w:rsid w:val="00B964CD"/>
    <w:rsid w:val="00B976E1"/>
    <w:rsid w:val="00BA10E3"/>
    <w:rsid w:val="00BA15C8"/>
    <w:rsid w:val="00BA15CF"/>
    <w:rsid w:val="00BA1970"/>
    <w:rsid w:val="00BA2E90"/>
    <w:rsid w:val="00BA5864"/>
    <w:rsid w:val="00BA60A8"/>
    <w:rsid w:val="00BA7EEB"/>
    <w:rsid w:val="00BB03A7"/>
    <w:rsid w:val="00BB077D"/>
    <w:rsid w:val="00BB11EA"/>
    <w:rsid w:val="00BB5D9B"/>
    <w:rsid w:val="00BB7FF7"/>
    <w:rsid w:val="00BC0168"/>
    <w:rsid w:val="00BC0396"/>
    <w:rsid w:val="00BC1557"/>
    <w:rsid w:val="00BC1AA2"/>
    <w:rsid w:val="00BC22B6"/>
    <w:rsid w:val="00BC3707"/>
    <w:rsid w:val="00BC3ABF"/>
    <w:rsid w:val="00BC5B6B"/>
    <w:rsid w:val="00BC6878"/>
    <w:rsid w:val="00BD0B04"/>
    <w:rsid w:val="00BD1244"/>
    <w:rsid w:val="00BD26EB"/>
    <w:rsid w:val="00BD3B10"/>
    <w:rsid w:val="00BD4055"/>
    <w:rsid w:val="00BD5EF1"/>
    <w:rsid w:val="00BD606C"/>
    <w:rsid w:val="00BD7072"/>
    <w:rsid w:val="00BD7239"/>
    <w:rsid w:val="00BE0907"/>
    <w:rsid w:val="00BE250D"/>
    <w:rsid w:val="00BE27C0"/>
    <w:rsid w:val="00BE286D"/>
    <w:rsid w:val="00BE3088"/>
    <w:rsid w:val="00BE586C"/>
    <w:rsid w:val="00BE64BC"/>
    <w:rsid w:val="00BF39F5"/>
    <w:rsid w:val="00BF50A4"/>
    <w:rsid w:val="00BF51F9"/>
    <w:rsid w:val="00BF520A"/>
    <w:rsid w:val="00BF585C"/>
    <w:rsid w:val="00BF78A7"/>
    <w:rsid w:val="00BF7CCE"/>
    <w:rsid w:val="00C00040"/>
    <w:rsid w:val="00C029B3"/>
    <w:rsid w:val="00C036DD"/>
    <w:rsid w:val="00C04609"/>
    <w:rsid w:val="00C0572C"/>
    <w:rsid w:val="00C07A0B"/>
    <w:rsid w:val="00C10273"/>
    <w:rsid w:val="00C10B4C"/>
    <w:rsid w:val="00C11887"/>
    <w:rsid w:val="00C1250C"/>
    <w:rsid w:val="00C1399A"/>
    <w:rsid w:val="00C14D96"/>
    <w:rsid w:val="00C17B1A"/>
    <w:rsid w:val="00C17C4A"/>
    <w:rsid w:val="00C20B72"/>
    <w:rsid w:val="00C2199D"/>
    <w:rsid w:val="00C2251D"/>
    <w:rsid w:val="00C2492A"/>
    <w:rsid w:val="00C24CB2"/>
    <w:rsid w:val="00C25F14"/>
    <w:rsid w:val="00C262CC"/>
    <w:rsid w:val="00C26842"/>
    <w:rsid w:val="00C27C24"/>
    <w:rsid w:val="00C33621"/>
    <w:rsid w:val="00C33A76"/>
    <w:rsid w:val="00C34833"/>
    <w:rsid w:val="00C368E4"/>
    <w:rsid w:val="00C401C5"/>
    <w:rsid w:val="00C40B38"/>
    <w:rsid w:val="00C40F49"/>
    <w:rsid w:val="00C40FA2"/>
    <w:rsid w:val="00C435F4"/>
    <w:rsid w:val="00C43987"/>
    <w:rsid w:val="00C44471"/>
    <w:rsid w:val="00C44BA1"/>
    <w:rsid w:val="00C46AA2"/>
    <w:rsid w:val="00C46EFD"/>
    <w:rsid w:val="00C51D8A"/>
    <w:rsid w:val="00C52504"/>
    <w:rsid w:val="00C54EAB"/>
    <w:rsid w:val="00C56DB4"/>
    <w:rsid w:val="00C602A2"/>
    <w:rsid w:val="00C6105B"/>
    <w:rsid w:val="00C61570"/>
    <w:rsid w:val="00C6170A"/>
    <w:rsid w:val="00C61D1B"/>
    <w:rsid w:val="00C63E0E"/>
    <w:rsid w:val="00C644A4"/>
    <w:rsid w:val="00C64AEC"/>
    <w:rsid w:val="00C64AFF"/>
    <w:rsid w:val="00C65592"/>
    <w:rsid w:val="00C6696B"/>
    <w:rsid w:val="00C677DD"/>
    <w:rsid w:val="00C726D1"/>
    <w:rsid w:val="00C73F38"/>
    <w:rsid w:val="00C741BE"/>
    <w:rsid w:val="00C75215"/>
    <w:rsid w:val="00C76A74"/>
    <w:rsid w:val="00C77326"/>
    <w:rsid w:val="00C77888"/>
    <w:rsid w:val="00C77CB2"/>
    <w:rsid w:val="00C818EC"/>
    <w:rsid w:val="00C8234C"/>
    <w:rsid w:val="00C825F8"/>
    <w:rsid w:val="00C82DAB"/>
    <w:rsid w:val="00C8478E"/>
    <w:rsid w:val="00C85E65"/>
    <w:rsid w:val="00C91C69"/>
    <w:rsid w:val="00C929CE"/>
    <w:rsid w:val="00C944C1"/>
    <w:rsid w:val="00C94BE3"/>
    <w:rsid w:val="00C95B86"/>
    <w:rsid w:val="00C96521"/>
    <w:rsid w:val="00C96BEA"/>
    <w:rsid w:val="00CA09D0"/>
    <w:rsid w:val="00CA222C"/>
    <w:rsid w:val="00CA288D"/>
    <w:rsid w:val="00CA2B8D"/>
    <w:rsid w:val="00CA3A77"/>
    <w:rsid w:val="00CA625D"/>
    <w:rsid w:val="00CA6893"/>
    <w:rsid w:val="00CA6F1C"/>
    <w:rsid w:val="00CA728C"/>
    <w:rsid w:val="00CB0B2D"/>
    <w:rsid w:val="00CB4E9E"/>
    <w:rsid w:val="00CB7A10"/>
    <w:rsid w:val="00CC0104"/>
    <w:rsid w:val="00CC18F2"/>
    <w:rsid w:val="00CC2D25"/>
    <w:rsid w:val="00CC35FE"/>
    <w:rsid w:val="00CC3AAE"/>
    <w:rsid w:val="00CC3AEA"/>
    <w:rsid w:val="00CC673F"/>
    <w:rsid w:val="00CC6C40"/>
    <w:rsid w:val="00CC74F9"/>
    <w:rsid w:val="00CD160D"/>
    <w:rsid w:val="00CD1DBB"/>
    <w:rsid w:val="00CD368F"/>
    <w:rsid w:val="00CD60F3"/>
    <w:rsid w:val="00CD61E6"/>
    <w:rsid w:val="00CD6C97"/>
    <w:rsid w:val="00CE2D2C"/>
    <w:rsid w:val="00CE440B"/>
    <w:rsid w:val="00CE56C7"/>
    <w:rsid w:val="00CE7226"/>
    <w:rsid w:val="00CE79BB"/>
    <w:rsid w:val="00CF0406"/>
    <w:rsid w:val="00CF19FC"/>
    <w:rsid w:val="00CF1F77"/>
    <w:rsid w:val="00D00283"/>
    <w:rsid w:val="00D01319"/>
    <w:rsid w:val="00D04402"/>
    <w:rsid w:val="00D050F8"/>
    <w:rsid w:val="00D05BFE"/>
    <w:rsid w:val="00D0649D"/>
    <w:rsid w:val="00D06BFD"/>
    <w:rsid w:val="00D1051A"/>
    <w:rsid w:val="00D13338"/>
    <w:rsid w:val="00D13AF3"/>
    <w:rsid w:val="00D14069"/>
    <w:rsid w:val="00D150C9"/>
    <w:rsid w:val="00D15E2E"/>
    <w:rsid w:val="00D17C2A"/>
    <w:rsid w:val="00D27A36"/>
    <w:rsid w:val="00D27CD5"/>
    <w:rsid w:val="00D27F2F"/>
    <w:rsid w:val="00D30D82"/>
    <w:rsid w:val="00D3105B"/>
    <w:rsid w:val="00D3306E"/>
    <w:rsid w:val="00D33B8C"/>
    <w:rsid w:val="00D35608"/>
    <w:rsid w:val="00D35E36"/>
    <w:rsid w:val="00D40952"/>
    <w:rsid w:val="00D42016"/>
    <w:rsid w:val="00D42C67"/>
    <w:rsid w:val="00D42DAE"/>
    <w:rsid w:val="00D43DBA"/>
    <w:rsid w:val="00D44480"/>
    <w:rsid w:val="00D44B00"/>
    <w:rsid w:val="00D452AB"/>
    <w:rsid w:val="00D4633C"/>
    <w:rsid w:val="00D470BB"/>
    <w:rsid w:val="00D47620"/>
    <w:rsid w:val="00D47BAE"/>
    <w:rsid w:val="00D47CE8"/>
    <w:rsid w:val="00D51584"/>
    <w:rsid w:val="00D516C1"/>
    <w:rsid w:val="00D52B69"/>
    <w:rsid w:val="00D52FD5"/>
    <w:rsid w:val="00D53213"/>
    <w:rsid w:val="00D570F4"/>
    <w:rsid w:val="00D60137"/>
    <w:rsid w:val="00D60827"/>
    <w:rsid w:val="00D610E0"/>
    <w:rsid w:val="00D62350"/>
    <w:rsid w:val="00D65223"/>
    <w:rsid w:val="00D65822"/>
    <w:rsid w:val="00D70240"/>
    <w:rsid w:val="00D7221E"/>
    <w:rsid w:val="00D72D25"/>
    <w:rsid w:val="00D73C93"/>
    <w:rsid w:val="00D74F15"/>
    <w:rsid w:val="00D75EB4"/>
    <w:rsid w:val="00D76A2C"/>
    <w:rsid w:val="00D76B3E"/>
    <w:rsid w:val="00D770F1"/>
    <w:rsid w:val="00D815BA"/>
    <w:rsid w:val="00D819C1"/>
    <w:rsid w:val="00D83B3C"/>
    <w:rsid w:val="00D84480"/>
    <w:rsid w:val="00D8663E"/>
    <w:rsid w:val="00D90004"/>
    <w:rsid w:val="00D91237"/>
    <w:rsid w:val="00D918C8"/>
    <w:rsid w:val="00D92293"/>
    <w:rsid w:val="00D93F63"/>
    <w:rsid w:val="00D95E55"/>
    <w:rsid w:val="00D9682D"/>
    <w:rsid w:val="00DA0260"/>
    <w:rsid w:val="00DA114C"/>
    <w:rsid w:val="00DA1299"/>
    <w:rsid w:val="00DA181A"/>
    <w:rsid w:val="00DA213B"/>
    <w:rsid w:val="00DA28D3"/>
    <w:rsid w:val="00DA3F7A"/>
    <w:rsid w:val="00DA434C"/>
    <w:rsid w:val="00DA45D9"/>
    <w:rsid w:val="00DA46F4"/>
    <w:rsid w:val="00DA4D7B"/>
    <w:rsid w:val="00DA5996"/>
    <w:rsid w:val="00DA6218"/>
    <w:rsid w:val="00DA6A51"/>
    <w:rsid w:val="00DA6F8C"/>
    <w:rsid w:val="00DB16C2"/>
    <w:rsid w:val="00DB17F9"/>
    <w:rsid w:val="00DB2F54"/>
    <w:rsid w:val="00DB40C5"/>
    <w:rsid w:val="00DB78A8"/>
    <w:rsid w:val="00DC18A0"/>
    <w:rsid w:val="00DC18A4"/>
    <w:rsid w:val="00DC277E"/>
    <w:rsid w:val="00DC44FF"/>
    <w:rsid w:val="00DC4D29"/>
    <w:rsid w:val="00DC603E"/>
    <w:rsid w:val="00DC6A1F"/>
    <w:rsid w:val="00DC6B85"/>
    <w:rsid w:val="00DC76BB"/>
    <w:rsid w:val="00DD006E"/>
    <w:rsid w:val="00DD09AF"/>
    <w:rsid w:val="00DD12CA"/>
    <w:rsid w:val="00DD1DCA"/>
    <w:rsid w:val="00DD1FE8"/>
    <w:rsid w:val="00DD2769"/>
    <w:rsid w:val="00DD3176"/>
    <w:rsid w:val="00DD486A"/>
    <w:rsid w:val="00DD62B3"/>
    <w:rsid w:val="00DE117A"/>
    <w:rsid w:val="00DE3251"/>
    <w:rsid w:val="00DE3594"/>
    <w:rsid w:val="00DE758C"/>
    <w:rsid w:val="00DF32C5"/>
    <w:rsid w:val="00DF6C92"/>
    <w:rsid w:val="00DF6DCB"/>
    <w:rsid w:val="00DF7271"/>
    <w:rsid w:val="00E006BE"/>
    <w:rsid w:val="00E008E7"/>
    <w:rsid w:val="00E00EA2"/>
    <w:rsid w:val="00E0233D"/>
    <w:rsid w:val="00E03069"/>
    <w:rsid w:val="00E0490B"/>
    <w:rsid w:val="00E0644D"/>
    <w:rsid w:val="00E07616"/>
    <w:rsid w:val="00E14275"/>
    <w:rsid w:val="00E14297"/>
    <w:rsid w:val="00E2149B"/>
    <w:rsid w:val="00E219E2"/>
    <w:rsid w:val="00E2731E"/>
    <w:rsid w:val="00E302CA"/>
    <w:rsid w:val="00E309DD"/>
    <w:rsid w:val="00E32856"/>
    <w:rsid w:val="00E368BC"/>
    <w:rsid w:val="00E41104"/>
    <w:rsid w:val="00E43180"/>
    <w:rsid w:val="00E4414F"/>
    <w:rsid w:val="00E44C92"/>
    <w:rsid w:val="00E450FF"/>
    <w:rsid w:val="00E4761C"/>
    <w:rsid w:val="00E47DCB"/>
    <w:rsid w:val="00E5042E"/>
    <w:rsid w:val="00E526A1"/>
    <w:rsid w:val="00E5368C"/>
    <w:rsid w:val="00E55D93"/>
    <w:rsid w:val="00E567DA"/>
    <w:rsid w:val="00E56DDC"/>
    <w:rsid w:val="00E5702A"/>
    <w:rsid w:val="00E5732E"/>
    <w:rsid w:val="00E57C4D"/>
    <w:rsid w:val="00E57C7D"/>
    <w:rsid w:val="00E60E26"/>
    <w:rsid w:val="00E61A22"/>
    <w:rsid w:val="00E632B2"/>
    <w:rsid w:val="00E639DF"/>
    <w:rsid w:val="00E63C93"/>
    <w:rsid w:val="00E63D9D"/>
    <w:rsid w:val="00E64CFD"/>
    <w:rsid w:val="00E6624E"/>
    <w:rsid w:val="00E67500"/>
    <w:rsid w:val="00E67F5D"/>
    <w:rsid w:val="00E712DC"/>
    <w:rsid w:val="00E71A8C"/>
    <w:rsid w:val="00E7274F"/>
    <w:rsid w:val="00E758C3"/>
    <w:rsid w:val="00E76D03"/>
    <w:rsid w:val="00E776F6"/>
    <w:rsid w:val="00E80460"/>
    <w:rsid w:val="00E820B9"/>
    <w:rsid w:val="00E825F6"/>
    <w:rsid w:val="00E826B9"/>
    <w:rsid w:val="00E83C25"/>
    <w:rsid w:val="00E859B1"/>
    <w:rsid w:val="00E85DC3"/>
    <w:rsid w:val="00E91C62"/>
    <w:rsid w:val="00E92154"/>
    <w:rsid w:val="00E93020"/>
    <w:rsid w:val="00E93AFF"/>
    <w:rsid w:val="00E93EFA"/>
    <w:rsid w:val="00E95F80"/>
    <w:rsid w:val="00E968CD"/>
    <w:rsid w:val="00E96E1C"/>
    <w:rsid w:val="00E978C8"/>
    <w:rsid w:val="00EA0932"/>
    <w:rsid w:val="00EA3D8D"/>
    <w:rsid w:val="00EA41F7"/>
    <w:rsid w:val="00EA4D40"/>
    <w:rsid w:val="00EA60FD"/>
    <w:rsid w:val="00EB0B33"/>
    <w:rsid w:val="00EB1033"/>
    <w:rsid w:val="00EB12E3"/>
    <w:rsid w:val="00EB3F44"/>
    <w:rsid w:val="00EB6355"/>
    <w:rsid w:val="00EC0527"/>
    <w:rsid w:val="00EC06B4"/>
    <w:rsid w:val="00EC10C5"/>
    <w:rsid w:val="00EC1A07"/>
    <w:rsid w:val="00EC34ED"/>
    <w:rsid w:val="00EC3C7A"/>
    <w:rsid w:val="00EC7E99"/>
    <w:rsid w:val="00ED1148"/>
    <w:rsid w:val="00ED12B6"/>
    <w:rsid w:val="00ED2B1E"/>
    <w:rsid w:val="00ED3CDD"/>
    <w:rsid w:val="00ED7352"/>
    <w:rsid w:val="00EE1D0B"/>
    <w:rsid w:val="00EE3106"/>
    <w:rsid w:val="00EE31BA"/>
    <w:rsid w:val="00EE552A"/>
    <w:rsid w:val="00EE799B"/>
    <w:rsid w:val="00EF089F"/>
    <w:rsid w:val="00EF0F90"/>
    <w:rsid w:val="00EF1B34"/>
    <w:rsid w:val="00EF3944"/>
    <w:rsid w:val="00EF4E77"/>
    <w:rsid w:val="00EF632F"/>
    <w:rsid w:val="00EF63E9"/>
    <w:rsid w:val="00EF64C4"/>
    <w:rsid w:val="00F00137"/>
    <w:rsid w:val="00F00843"/>
    <w:rsid w:val="00F0088A"/>
    <w:rsid w:val="00F00B9C"/>
    <w:rsid w:val="00F00D0B"/>
    <w:rsid w:val="00F013B7"/>
    <w:rsid w:val="00F0146E"/>
    <w:rsid w:val="00F028B0"/>
    <w:rsid w:val="00F04A09"/>
    <w:rsid w:val="00F066A2"/>
    <w:rsid w:val="00F071F5"/>
    <w:rsid w:val="00F07A5F"/>
    <w:rsid w:val="00F127BC"/>
    <w:rsid w:val="00F12F55"/>
    <w:rsid w:val="00F163BB"/>
    <w:rsid w:val="00F164C6"/>
    <w:rsid w:val="00F173D1"/>
    <w:rsid w:val="00F214BE"/>
    <w:rsid w:val="00F21AFF"/>
    <w:rsid w:val="00F246F1"/>
    <w:rsid w:val="00F2613A"/>
    <w:rsid w:val="00F2771B"/>
    <w:rsid w:val="00F3168F"/>
    <w:rsid w:val="00F3220D"/>
    <w:rsid w:val="00F348D6"/>
    <w:rsid w:val="00F3490E"/>
    <w:rsid w:val="00F35070"/>
    <w:rsid w:val="00F35878"/>
    <w:rsid w:val="00F35E54"/>
    <w:rsid w:val="00F361AC"/>
    <w:rsid w:val="00F377C0"/>
    <w:rsid w:val="00F41397"/>
    <w:rsid w:val="00F44185"/>
    <w:rsid w:val="00F44E82"/>
    <w:rsid w:val="00F473CE"/>
    <w:rsid w:val="00F5028B"/>
    <w:rsid w:val="00F510E9"/>
    <w:rsid w:val="00F51C2C"/>
    <w:rsid w:val="00F51EA0"/>
    <w:rsid w:val="00F5356A"/>
    <w:rsid w:val="00F55827"/>
    <w:rsid w:val="00F56865"/>
    <w:rsid w:val="00F56FCD"/>
    <w:rsid w:val="00F666C5"/>
    <w:rsid w:val="00F671D9"/>
    <w:rsid w:val="00F67536"/>
    <w:rsid w:val="00F70212"/>
    <w:rsid w:val="00F72A6C"/>
    <w:rsid w:val="00F738C6"/>
    <w:rsid w:val="00F73D90"/>
    <w:rsid w:val="00F7541A"/>
    <w:rsid w:val="00F75903"/>
    <w:rsid w:val="00F76899"/>
    <w:rsid w:val="00F83BE0"/>
    <w:rsid w:val="00F8669F"/>
    <w:rsid w:val="00F925A2"/>
    <w:rsid w:val="00F9385D"/>
    <w:rsid w:val="00F94A9E"/>
    <w:rsid w:val="00F96182"/>
    <w:rsid w:val="00F97059"/>
    <w:rsid w:val="00F97099"/>
    <w:rsid w:val="00FA1DD0"/>
    <w:rsid w:val="00FA3058"/>
    <w:rsid w:val="00FA5EFB"/>
    <w:rsid w:val="00FB1836"/>
    <w:rsid w:val="00FB1ACB"/>
    <w:rsid w:val="00FB1C20"/>
    <w:rsid w:val="00FB2271"/>
    <w:rsid w:val="00FB437A"/>
    <w:rsid w:val="00FB4C92"/>
    <w:rsid w:val="00FB59B2"/>
    <w:rsid w:val="00FB5EB9"/>
    <w:rsid w:val="00FB66B3"/>
    <w:rsid w:val="00FB7F80"/>
    <w:rsid w:val="00FC0BD6"/>
    <w:rsid w:val="00FC1735"/>
    <w:rsid w:val="00FC2B33"/>
    <w:rsid w:val="00FC5D1A"/>
    <w:rsid w:val="00FC78AB"/>
    <w:rsid w:val="00FD02A0"/>
    <w:rsid w:val="00FD0FBE"/>
    <w:rsid w:val="00FD5DB8"/>
    <w:rsid w:val="00FD6936"/>
    <w:rsid w:val="00FD75DD"/>
    <w:rsid w:val="00FD7B83"/>
    <w:rsid w:val="00FD7F1F"/>
    <w:rsid w:val="00FE0E5E"/>
    <w:rsid w:val="00FE242D"/>
    <w:rsid w:val="00FE3D0A"/>
    <w:rsid w:val="00FE6357"/>
    <w:rsid w:val="00FE749F"/>
    <w:rsid w:val="00FF25F6"/>
    <w:rsid w:val="00FF3AD3"/>
    <w:rsid w:val="00FF53B7"/>
    <w:rsid w:val="00FF7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28736C"/>
  <w15:docId w15:val="{04930FCE-5845-4BDB-9D65-62D602158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pPr>
      <w:widowControl w:val="0"/>
      <w:wordWrap w:val="0"/>
      <w:autoSpaceDE w:val="0"/>
      <w:autoSpaceDN w:val="0"/>
    </w:pPr>
  </w:style>
  <w:style w:type="paragraph" w:styleId="1">
    <w:name w:val="heading 1"/>
    <w:basedOn w:val="2"/>
    <w:next w:val="a1"/>
    <w:link w:val="1Char"/>
    <w:uiPriority w:val="9"/>
    <w:qFormat/>
    <w:rsid w:val="00BE250D"/>
    <w:pPr>
      <w:pBdr>
        <w:top w:val="single" w:sz="18" w:space="1" w:color="auto" w:shadow="1"/>
        <w:left w:val="single" w:sz="18" w:space="4" w:color="auto" w:shadow="1"/>
        <w:bottom w:val="single" w:sz="18" w:space="1" w:color="auto" w:shadow="1"/>
        <w:right w:val="single" w:sz="18" w:space="4" w:color="auto" w:shadow="1"/>
      </w:pBdr>
      <w:shd w:val="clear" w:color="auto" w:fill="4472C4" w:themeFill="accent1"/>
      <w:ind w:leftChars="100" w:left="100" w:rightChars="100" w:right="100"/>
      <w:jc w:val="center"/>
      <w:outlineLvl w:val="0"/>
    </w:pPr>
    <w:rPr>
      <w:color w:val="FFFFFF" w:themeColor="background1"/>
      <w:spacing w:val="20"/>
      <w:position w:val="6"/>
      <w:sz w:val="40"/>
      <w:szCs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3175" w14:cap="rnd" w14:cmpd="sng" w14:algn="ctr">
        <w14:solidFill>
          <w14:schemeClr w14:val="tx1"/>
        </w14:solidFill>
        <w14:prstDash w14:val="solid"/>
        <w14:bevel/>
      </w14:textOutline>
    </w:rPr>
  </w:style>
  <w:style w:type="paragraph" w:styleId="2">
    <w:name w:val="heading 2"/>
    <w:basedOn w:val="a1"/>
    <w:next w:val="a"/>
    <w:link w:val="2Char"/>
    <w:uiPriority w:val="9"/>
    <w:unhideWhenUsed/>
    <w:qFormat/>
    <w:rsid w:val="00F3220D"/>
    <w:pPr>
      <w:pBdr>
        <w:bottom w:val="single" w:sz="18" w:space="1" w:color="auto"/>
      </w:pBdr>
      <w:shd w:val="pct50" w:color="D9D9D9" w:themeColor="background1" w:themeShade="D9" w:fill="F2F2F2" w:themeFill="background1" w:themeFillShade="F2"/>
      <w:spacing w:after="12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aliases w:val="소제목(강조)"/>
    <w:basedOn w:val="a1"/>
    <w:next w:val="a1"/>
    <w:link w:val="3Char"/>
    <w:uiPriority w:val="9"/>
    <w:unhideWhenUsed/>
    <w:qFormat/>
    <w:rsid w:val="00B66927"/>
    <w:pPr>
      <w:spacing w:after="0"/>
      <w:ind w:leftChars="200" w:left="400" w:hangingChars="200" w:hanging="200"/>
      <w:outlineLvl w:val="2"/>
    </w:pPr>
    <w:rPr>
      <w:rFonts w:asciiTheme="majorHAnsi" w:eastAsiaTheme="majorEastAsia" w:hAnsiTheme="majorHAnsi" w:cstheme="majorBidi"/>
      <w:b/>
      <w:color w:val="FF0000"/>
      <w:sz w:val="22"/>
    </w:rPr>
  </w:style>
  <w:style w:type="paragraph" w:styleId="4">
    <w:name w:val="heading 4"/>
    <w:aliases w:val="소제목(대사,강조)"/>
    <w:basedOn w:val="a1"/>
    <w:next w:val="a"/>
    <w:link w:val="4Char"/>
    <w:uiPriority w:val="9"/>
    <w:unhideWhenUsed/>
    <w:qFormat/>
    <w:rsid w:val="00E978C8"/>
    <w:pPr>
      <w:spacing w:after="0"/>
      <w:outlineLvl w:val="3"/>
    </w:pPr>
    <w:rPr>
      <w:b/>
      <w:bCs/>
      <w:color w:val="000000" w:themeColor="text1"/>
      <w:sz w:val="24"/>
    </w:rPr>
  </w:style>
  <w:style w:type="paragraph" w:styleId="5">
    <w:name w:val="heading 5"/>
    <w:aliases w:val="순번"/>
    <w:basedOn w:val="a1"/>
    <w:next w:val="a1"/>
    <w:link w:val="5Char"/>
    <w:uiPriority w:val="9"/>
    <w:unhideWhenUsed/>
    <w:qFormat/>
    <w:rsid w:val="0091711D"/>
    <w:pPr>
      <w:numPr>
        <w:numId w:val="5"/>
      </w:numPr>
      <w:spacing w:after="0" w:line="240" w:lineRule="auto"/>
      <w:ind w:left="403" w:hanging="403"/>
      <w:jc w:val="left"/>
      <w:outlineLvl w:val="4"/>
    </w:pPr>
    <w:rPr>
      <w:rFonts w:asciiTheme="majorHAnsi" w:eastAsiaTheme="majorEastAsia" w:hAnsiTheme="majorHAnsi" w:cstheme="majorBidi"/>
      <w:b/>
      <w:color w:val="000000" w:themeColor="text1"/>
    </w:rPr>
  </w:style>
  <w:style w:type="paragraph" w:styleId="6">
    <w:name w:val="heading 6"/>
    <w:basedOn w:val="a1"/>
    <w:next w:val="a1"/>
    <w:link w:val="6Char"/>
    <w:uiPriority w:val="9"/>
    <w:unhideWhenUsed/>
    <w:qFormat/>
    <w:rsid w:val="00356F9E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aliases w:val="내용 추가"/>
    <w:basedOn w:val="a1"/>
    <w:next w:val="a1"/>
    <w:link w:val="7Char"/>
    <w:uiPriority w:val="9"/>
    <w:unhideWhenUsed/>
    <w:qFormat/>
    <w:rsid w:val="004C3D24"/>
    <w:pPr>
      <w:numPr>
        <w:numId w:val="12"/>
      </w:numPr>
      <w:spacing w:after="0"/>
      <w:ind w:leftChars="200" w:left="200" w:firstLine="0"/>
      <w:outlineLvl w:val="6"/>
    </w:pPr>
    <w:rPr>
      <w:spacing w:val="-20"/>
      <w:sz w:val="18"/>
    </w:rPr>
  </w:style>
  <w:style w:type="paragraph" w:styleId="8">
    <w:name w:val="heading 8"/>
    <w:basedOn w:val="a1"/>
    <w:next w:val="a1"/>
    <w:link w:val="8Char"/>
    <w:uiPriority w:val="9"/>
    <w:unhideWhenUsed/>
    <w:qFormat/>
    <w:rsid w:val="00211759"/>
    <w:pPr>
      <w:keepNext/>
      <w:spacing w:after="0" w:line="240" w:lineRule="auto"/>
      <w:outlineLvl w:val="7"/>
    </w:pPr>
    <w:rPr>
      <w:color w:val="FF0000"/>
    </w:rPr>
  </w:style>
  <w:style w:type="paragraph" w:styleId="9">
    <w:name w:val="heading 9"/>
    <w:basedOn w:val="a1"/>
    <w:next w:val="a1"/>
    <w:link w:val="9Char"/>
    <w:uiPriority w:val="9"/>
    <w:unhideWhenUsed/>
    <w:qFormat/>
    <w:rsid w:val="008848A5"/>
    <w:pPr>
      <w:keepNext/>
      <w:ind w:leftChars="900" w:left="900" w:hangingChars="200" w:hanging="2000"/>
      <w:outlineLvl w:val="8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A23A9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2"/>
    <w:link w:val="a5"/>
    <w:uiPriority w:val="99"/>
    <w:rsid w:val="00A23A92"/>
  </w:style>
  <w:style w:type="paragraph" w:styleId="a6">
    <w:name w:val="footer"/>
    <w:basedOn w:val="a1"/>
    <w:link w:val="Char0"/>
    <w:uiPriority w:val="99"/>
    <w:unhideWhenUsed/>
    <w:rsid w:val="00A23A9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2"/>
    <w:link w:val="a6"/>
    <w:uiPriority w:val="99"/>
    <w:rsid w:val="00A23A92"/>
  </w:style>
  <w:style w:type="paragraph" w:styleId="a7">
    <w:name w:val="List Paragraph"/>
    <w:basedOn w:val="a1"/>
    <w:uiPriority w:val="34"/>
    <w:qFormat/>
    <w:rsid w:val="00F73D90"/>
    <w:pPr>
      <w:ind w:leftChars="400" w:left="800"/>
    </w:pPr>
  </w:style>
  <w:style w:type="table" w:styleId="a8">
    <w:name w:val="Table Grid"/>
    <w:basedOn w:val="a3"/>
    <w:uiPriority w:val="39"/>
    <w:rsid w:val="007335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2"/>
    <w:link w:val="1"/>
    <w:uiPriority w:val="9"/>
    <w:rsid w:val="00BE250D"/>
    <w:rPr>
      <w:rFonts w:asciiTheme="majorHAnsi" w:eastAsiaTheme="majorEastAsia" w:hAnsiTheme="majorHAnsi" w:cstheme="majorBidi"/>
      <w:b/>
      <w:color w:val="FFFFFF" w:themeColor="background1"/>
      <w:spacing w:val="20"/>
      <w:position w:val="6"/>
      <w:sz w:val="40"/>
      <w:szCs w:val="28"/>
      <w:shd w:val="clear" w:color="auto" w:fill="4472C4" w:themeFill="accent1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3175" w14:cap="rnd" w14:cmpd="sng" w14:algn="ctr">
        <w14:solidFill>
          <w14:schemeClr w14:val="tx1"/>
        </w14:solidFill>
        <w14:prstDash w14:val="solid"/>
        <w14:bevel/>
      </w14:textOutline>
    </w:rPr>
  </w:style>
  <w:style w:type="character" w:styleId="a9">
    <w:name w:val="Book Title"/>
    <w:aliases w:val="오늘 날짜"/>
    <w:basedOn w:val="a2"/>
    <w:uiPriority w:val="33"/>
    <w:qFormat/>
    <w:rsid w:val="00F214BE"/>
    <w:rPr>
      <w:rFonts w:eastAsia="HY견고딕"/>
      <w:b/>
      <w:bCs/>
      <w:smallCaps/>
      <w:color w:val="000000" w:themeColor="text1"/>
      <w:spacing w:val="5"/>
      <w:sz w:val="32"/>
    </w:rPr>
  </w:style>
  <w:style w:type="character" w:customStyle="1" w:styleId="2Char">
    <w:name w:val="제목 2 Char"/>
    <w:basedOn w:val="a2"/>
    <w:link w:val="2"/>
    <w:uiPriority w:val="9"/>
    <w:rsid w:val="00F3220D"/>
    <w:rPr>
      <w:rFonts w:asciiTheme="majorHAnsi" w:eastAsiaTheme="majorEastAsia" w:hAnsiTheme="majorHAnsi" w:cstheme="majorBidi"/>
      <w:b/>
      <w:sz w:val="24"/>
      <w:shd w:val="pct50" w:color="D9D9D9" w:themeColor="background1" w:themeShade="D9" w:fill="F2F2F2" w:themeFill="background1" w:themeFillShade="F2"/>
    </w:rPr>
  </w:style>
  <w:style w:type="character" w:styleId="aa">
    <w:name w:val="Emphasis"/>
    <w:basedOn w:val="a2"/>
    <w:uiPriority w:val="20"/>
    <w:qFormat/>
    <w:rsid w:val="00FD7B83"/>
    <w:rPr>
      <w:i/>
      <w:iCs/>
    </w:rPr>
  </w:style>
  <w:style w:type="paragraph" w:styleId="a">
    <w:name w:val="Subtitle"/>
    <w:basedOn w:val="a1"/>
    <w:link w:val="Char1"/>
    <w:uiPriority w:val="11"/>
    <w:qFormat/>
    <w:rsid w:val="006E3655"/>
    <w:pPr>
      <w:numPr>
        <w:numId w:val="4"/>
      </w:numPr>
      <w:spacing w:after="0"/>
      <w:ind w:left="403" w:hanging="403"/>
      <w:outlineLvl w:val="1"/>
    </w:pPr>
    <w:rPr>
      <w:rFonts w:asciiTheme="majorHAnsi" w:eastAsiaTheme="majorEastAsia" w:hAnsiTheme="majorHAnsi" w:cstheme="majorBidi"/>
      <w:spacing w:val="-20"/>
      <w:szCs w:val="24"/>
    </w:rPr>
  </w:style>
  <w:style w:type="character" w:customStyle="1" w:styleId="Char1">
    <w:name w:val="부제 Char"/>
    <w:basedOn w:val="a2"/>
    <w:link w:val="a"/>
    <w:uiPriority w:val="11"/>
    <w:rsid w:val="006E3655"/>
    <w:rPr>
      <w:rFonts w:asciiTheme="majorHAnsi" w:eastAsiaTheme="majorEastAsia" w:hAnsiTheme="majorHAnsi" w:cstheme="majorBidi"/>
      <w:spacing w:val="-20"/>
      <w:szCs w:val="24"/>
    </w:rPr>
  </w:style>
  <w:style w:type="paragraph" w:styleId="a0">
    <w:name w:val="Title"/>
    <w:aliases w:val="설명"/>
    <w:basedOn w:val="a1"/>
    <w:link w:val="Char2"/>
    <w:uiPriority w:val="10"/>
    <w:qFormat/>
    <w:rsid w:val="00080263"/>
    <w:pPr>
      <w:numPr>
        <w:numId w:val="3"/>
      </w:numPr>
      <w:spacing w:after="0"/>
      <w:ind w:left="403" w:hanging="403"/>
      <w:outlineLvl w:val="0"/>
    </w:pPr>
    <w:rPr>
      <w:rFonts w:asciiTheme="majorHAnsi" w:eastAsiaTheme="majorEastAsia" w:hAnsiTheme="majorHAnsi" w:cstheme="majorBidi"/>
      <w:bCs/>
      <w:color w:val="000000" w:themeColor="text1"/>
      <w:spacing w:val="-20"/>
      <w:szCs w:val="32"/>
    </w:rPr>
  </w:style>
  <w:style w:type="character" w:customStyle="1" w:styleId="Char2">
    <w:name w:val="제목 Char"/>
    <w:aliases w:val="설명 Char"/>
    <w:basedOn w:val="a2"/>
    <w:link w:val="a0"/>
    <w:uiPriority w:val="10"/>
    <w:rsid w:val="00080263"/>
    <w:rPr>
      <w:rFonts w:asciiTheme="majorHAnsi" w:eastAsiaTheme="majorEastAsia" w:hAnsiTheme="majorHAnsi" w:cstheme="majorBidi"/>
      <w:bCs/>
      <w:color w:val="000000" w:themeColor="text1"/>
      <w:spacing w:val="-20"/>
      <w:szCs w:val="32"/>
    </w:rPr>
  </w:style>
  <w:style w:type="character" w:customStyle="1" w:styleId="3Char">
    <w:name w:val="제목 3 Char"/>
    <w:aliases w:val="소제목(강조) Char"/>
    <w:basedOn w:val="a2"/>
    <w:link w:val="3"/>
    <w:uiPriority w:val="9"/>
    <w:rsid w:val="00B66927"/>
    <w:rPr>
      <w:rFonts w:asciiTheme="majorHAnsi" w:eastAsiaTheme="majorEastAsia" w:hAnsiTheme="majorHAnsi" w:cstheme="majorBidi"/>
      <w:b/>
      <w:color w:val="FF0000"/>
      <w:sz w:val="22"/>
    </w:rPr>
  </w:style>
  <w:style w:type="character" w:customStyle="1" w:styleId="4Char">
    <w:name w:val="제목 4 Char"/>
    <w:aliases w:val="소제목(대사 Char,강조) Char"/>
    <w:basedOn w:val="a2"/>
    <w:link w:val="4"/>
    <w:uiPriority w:val="9"/>
    <w:rsid w:val="00E978C8"/>
    <w:rPr>
      <w:b/>
      <w:bCs/>
      <w:color w:val="000000" w:themeColor="text1"/>
      <w:sz w:val="24"/>
    </w:rPr>
  </w:style>
  <w:style w:type="paragraph" w:styleId="ab">
    <w:name w:val="Balloon Text"/>
    <w:basedOn w:val="a1"/>
    <w:link w:val="Char3"/>
    <w:uiPriority w:val="99"/>
    <w:semiHidden/>
    <w:unhideWhenUsed/>
    <w:rsid w:val="00D5158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2"/>
    <w:link w:val="ab"/>
    <w:uiPriority w:val="99"/>
    <w:semiHidden/>
    <w:rsid w:val="00D51584"/>
    <w:rPr>
      <w:rFonts w:asciiTheme="majorHAnsi" w:eastAsiaTheme="majorEastAsia" w:hAnsiTheme="majorHAnsi" w:cstheme="majorBidi"/>
      <w:sz w:val="18"/>
      <w:szCs w:val="18"/>
    </w:rPr>
  </w:style>
  <w:style w:type="character" w:customStyle="1" w:styleId="5Char">
    <w:name w:val="제목 5 Char"/>
    <w:aliases w:val="순번 Char"/>
    <w:basedOn w:val="a2"/>
    <w:link w:val="5"/>
    <w:uiPriority w:val="9"/>
    <w:rsid w:val="0091711D"/>
    <w:rPr>
      <w:rFonts w:asciiTheme="majorHAnsi" w:eastAsiaTheme="majorEastAsia" w:hAnsiTheme="majorHAnsi" w:cstheme="majorBidi"/>
      <w:b/>
      <w:color w:val="000000" w:themeColor="text1"/>
    </w:rPr>
  </w:style>
  <w:style w:type="character" w:customStyle="1" w:styleId="6Char">
    <w:name w:val="제목 6 Char"/>
    <w:basedOn w:val="a2"/>
    <w:link w:val="6"/>
    <w:uiPriority w:val="9"/>
    <w:rsid w:val="00356F9E"/>
    <w:rPr>
      <w:b/>
      <w:bCs/>
    </w:rPr>
  </w:style>
  <w:style w:type="character" w:customStyle="1" w:styleId="7Char">
    <w:name w:val="제목 7 Char"/>
    <w:aliases w:val="내용 추가 Char"/>
    <w:basedOn w:val="a2"/>
    <w:link w:val="7"/>
    <w:uiPriority w:val="9"/>
    <w:rsid w:val="004C3D24"/>
    <w:rPr>
      <w:spacing w:val="-20"/>
      <w:sz w:val="18"/>
    </w:rPr>
  </w:style>
  <w:style w:type="paragraph" w:styleId="ac">
    <w:name w:val="Date"/>
    <w:basedOn w:val="a1"/>
    <w:next w:val="a1"/>
    <w:link w:val="Char4"/>
    <w:uiPriority w:val="99"/>
    <w:semiHidden/>
    <w:unhideWhenUsed/>
    <w:rsid w:val="00D516C1"/>
  </w:style>
  <w:style w:type="character" w:customStyle="1" w:styleId="Char4">
    <w:name w:val="날짜 Char"/>
    <w:basedOn w:val="a2"/>
    <w:link w:val="ac"/>
    <w:uiPriority w:val="99"/>
    <w:semiHidden/>
    <w:rsid w:val="00D516C1"/>
  </w:style>
  <w:style w:type="character" w:customStyle="1" w:styleId="8Char">
    <w:name w:val="제목 8 Char"/>
    <w:basedOn w:val="a2"/>
    <w:link w:val="8"/>
    <w:uiPriority w:val="9"/>
    <w:rsid w:val="00211759"/>
    <w:rPr>
      <w:color w:val="FF0000"/>
    </w:rPr>
  </w:style>
  <w:style w:type="character" w:customStyle="1" w:styleId="9Char">
    <w:name w:val="제목 9 Char"/>
    <w:basedOn w:val="a2"/>
    <w:link w:val="9"/>
    <w:uiPriority w:val="9"/>
    <w:rsid w:val="008848A5"/>
  </w:style>
  <w:style w:type="character" w:styleId="ad">
    <w:name w:val="Hyperlink"/>
    <w:basedOn w:val="a2"/>
    <w:uiPriority w:val="99"/>
    <w:unhideWhenUsed/>
    <w:rsid w:val="002A0197"/>
    <w:rPr>
      <w:color w:val="0563C1" w:themeColor="hyperlink"/>
      <w:u w:val="single"/>
    </w:rPr>
  </w:style>
  <w:style w:type="character" w:styleId="ae">
    <w:name w:val="Unresolved Mention"/>
    <w:basedOn w:val="a2"/>
    <w:uiPriority w:val="99"/>
    <w:semiHidden/>
    <w:unhideWhenUsed/>
    <w:rsid w:val="002A0197"/>
    <w:rPr>
      <w:color w:val="605E5C"/>
      <w:shd w:val="clear" w:color="auto" w:fill="E1DFDD"/>
    </w:rPr>
  </w:style>
  <w:style w:type="character" w:styleId="af">
    <w:name w:val="FollowedHyperlink"/>
    <w:basedOn w:val="a2"/>
    <w:uiPriority w:val="99"/>
    <w:semiHidden/>
    <w:unhideWhenUsed/>
    <w:rsid w:val="00207453"/>
    <w:rPr>
      <w:color w:val="954F72" w:themeColor="followedHyperlink"/>
      <w:u w:val="single"/>
    </w:rPr>
  </w:style>
  <w:style w:type="character" w:styleId="af0">
    <w:name w:val="Intense Emphasis"/>
    <w:basedOn w:val="a2"/>
    <w:uiPriority w:val="21"/>
    <w:qFormat/>
    <w:rsid w:val="001B304A"/>
    <w:rPr>
      <w:i/>
      <w:iCs/>
      <w:color w:val="4472C4" w:themeColor="accent1"/>
    </w:rPr>
  </w:style>
  <w:style w:type="character" w:styleId="af1">
    <w:name w:val="Placeholder Text"/>
    <w:basedOn w:val="a2"/>
    <w:uiPriority w:val="99"/>
    <w:semiHidden/>
    <w:rsid w:val="00B61C9F"/>
    <w:rPr>
      <w:color w:val="808080"/>
    </w:rPr>
  </w:style>
  <w:style w:type="paragraph" w:customStyle="1" w:styleId="af2">
    <w:name w:val="붉은 강조"/>
    <w:link w:val="Char5"/>
    <w:rsid w:val="00280AAF"/>
    <w:pPr>
      <w:spacing w:after="0"/>
    </w:pPr>
    <w:rPr>
      <w:rFonts w:asciiTheme="majorHAnsi" w:eastAsiaTheme="majorEastAsia" w:hAnsiTheme="majorHAnsi" w:cstheme="majorBidi"/>
      <w:b/>
      <w:color w:val="FF0000"/>
    </w:rPr>
  </w:style>
  <w:style w:type="character" w:styleId="af3">
    <w:name w:val="Subtle Reference"/>
    <w:basedOn w:val="a2"/>
    <w:uiPriority w:val="31"/>
    <w:qFormat/>
    <w:rsid w:val="00280AAF"/>
    <w:rPr>
      <w:smallCaps/>
      <w:color w:val="5A5A5A" w:themeColor="text1" w:themeTint="A5"/>
    </w:rPr>
  </w:style>
  <w:style w:type="character" w:customStyle="1" w:styleId="Char5">
    <w:name w:val="붉은 강조 Char"/>
    <w:basedOn w:val="2Char"/>
    <w:link w:val="af2"/>
    <w:rsid w:val="00280AAF"/>
    <w:rPr>
      <w:rFonts w:asciiTheme="majorHAnsi" w:eastAsiaTheme="majorEastAsia" w:hAnsiTheme="majorHAnsi" w:cstheme="majorBidi"/>
      <w:b/>
      <w:color w:val="FF0000"/>
      <w:sz w:val="24"/>
      <w:shd w:val="pct50" w:color="D9D9D9" w:themeColor="background1" w:themeShade="D9" w:fill="F2F2F2" w:themeFill="background1" w:themeFillShade="F2"/>
    </w:rPr>
  </w:style>
  <w:style w:type="paragraph" w:styleId="af4">
    <w:name w:val="Revision"/>
    <w:hidden/>
    <w:uiPriority w:val="99"/>
    <w:semiHidden/>
    <w:rsid w:val="00560938"/>
    <w:pPr>
      <w:spacing w:after="0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93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83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638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106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png"/><Relationship Id="rId21" Type="http://schemas.openxmlformats.org/officeDocument/2006/relationships/diagramQuickStyle" Target="diagrams/quickStyle2.xml"/><Relationship Id="rId42" Type="http://schemas.openxmlformats.org/officeDocument/2006/relationships/image" Target="media/image16.jpeg"/><Relationship Id="rId63" Type="http://schemas.openxmlformats.org/officeDocument/2006/relationships/diagramLayout" Target="diagrams/layout3.xml"/><Relationship Id="rId84" Type="http://schemas.openxmlformats.org/officeDocument/2006/relationships/image" Target="media/image38.png"/><Relationship Id="rId138" Type="http://schemas.openxmlformats.org/officeDocument/2006/relationships/image" Target="media/image59.png"/><Relationship Id="rId159" Type="http://schemas.openxmlformats.org/officeDocument/2006/relationships/image" Target="media/image80.png"/><Relationship Id="rId170" Type="http://schemas.openxmlformats.org/officeDocument/2006/relationships/theme" Target="theme/theme1.xml"/><Relationship Id="rId107" Type="http://schemas.openxmlformats.org/officeDocument/2006/relationships/diagramColors" Target="diagrams/colors10.xml"/><Relationship Id="rId11" Type="http://schemas.openxmlformats.org/officeDocument/2006/relationships/image" Target="media/image4.png"/><Relationship Id="rId32" Type="http://schemas.openxmlformats.org/officeDocument/2006/relationships/hyperlink" Target="http://www.gamenote.com" TargetMode="External"/><Relationship Id="rId53" Type="http://schemas.openxmlformats.org/officeDocument/2006/relationships/image" Target="media/image27.jpeg"/><Relationship Id="rId74" Type="http://schemas.openxmlformats.org/officeDocument/2006/relationships/diagramLayout" Target="diagrams/layout5.xml"/><Relationship Id="rId128" Type="http://schemas.openxmlformats.org/officeDocument/2006/relationships/diagramQuickStyle" Target="diagrams/quickStyle11.xml"/><Relationship Id="rId149" Type="http://schemas.openxmlformats.org/officeDocument/2006/relationships/image" Target="media/image70.jpeg"/><Relationship Id="rId5" Type="http://schemas.openxmlformats.org/officeDocument/2006/relationships/webSettings" Target="webSettings.xml"/><Relationship Id="rId95" Type="http://schemas.microsoft.com/office/2007/relationships/diagramDrawing" Target="diagrams/drawing8.xml"/><Relationship Id="rId160" Type="http://schemas.openxmlformats.org/officeDocument/2006/relationships/image" Target="media/image81.png"/><Relationship Id="rId22" Type="http://schemas.openxmlformats.org/officeDocument/2006/relationships/diagramColors" Target="diagrams/colors2.xml"/><Relationship Id="rId43" Type="http://schemas.openxmlformats.org/officeDocument/2006/relationships/image" Target="media/image17.png"/><Relationship Id="rId64" Type="http://schemas.openxmlformats.org/officeDocument/2006/relationships/diagramQuickStyle" Target="diagrams/quickStyle3.xml"/><Relationship Id="rId118" Type="http://schemas.openxmlformats.org/officeDocument/2006/relationships/image" Target="media/image51.png"/><Relationship Id="rId139" Type="http://schemas.openxmlformats.org/officeDocument/2006/relationships/image" Target="media/image60.png"/><Relationship Id="rId85" Type="http://schemas.openxmlformats.org/officeDocument/2006/relationships/image" Target="media/image39.png"/><Relationship Id="rId150" Type="http://schemas.openxmlformats.org/officeDocument/2006/relationships/image" Target="media/image71.png"/><Relationship Id="rId12" Type="http://schemas.openxmlformats.org/officeDocument/2006/relationships/image" Target="media/image5.jpeg"/><Relationship Id="rId33" Type="http://schemas.openxmlformats.org/officeDocument/2006/relationships/hyperlink" Target="http://www.appannie.com" TargetMode="External"/><Relationship Id="rId108" Type="http://schemas.microsoft.com/office/2007/relationships/diagramDrawing" Target="diagrams/drawing10.xml"/><Relationship Id="rId129" Type="http://schemas.openxmlformats.org/officeDocument/2006/relationships/diagramColors" Target="diagrams/colors11.xml"/><Relationship Id="rId54" Type="http://schemas.openxmlformats.org/officeDocument/2006/relationships/image" Target="media/image28.png"/><Relationship Id="rId70" Type="http://schemas.openxmlformats.org/officeDocument/2006/relationships/diagramQuickStyle" Target="diagrams/quickStyle4.xml"/><Relationship Id="rId75" Type="http://schemas.openxmlformats.org/officeDocument/2006/relationships/diagramQuickStyle" Target="diagrams/quickStyle5.xml"/><Relationship Id="rId91" Type="http://schemas.openxmlformats.org/officeDocument/2006/relationships/diagramData" Target="diagrams/data8.xml"/><Relationship Id="rId96" Type="http://schemas.openxmlformats.org/officeDocument/2006/relationships/image" Target="media/image40.png"/><Relationship Id="rId140" Type="http://schemas.openxmlformats.org/officeDocument/2006/relationships/image" Target="media/image61.jpeg"/><Relationship Id="rId145" Type="http://schemas.openxmlformats.org/officeDocument/2006/relationships/image" Target="media/image66.png"/><Relationship Id="rId161" Type="http://schemas.openxmlformats.org/officeDocument/2006/relationships/image" Target="media/image82.png"/><Relationship Id="rId16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microsoft.com/office/2007/relationships/diagramDrawing" Target="diagrams/drawing2.xml"/><Relationship Id="rId28" Type="http://schemas.openxmlformats.org/officeDocument/2006/relationships/image" Target="media/image11.gif"/><Relationship Id="rId49" Type="http://schemas.openxmlformats.org/officeDocument/2006/relationships/image" Target="media/image23.png"/><Relationship Id="rId114" Type="http://schemas.openxmlformats.org/officeDocument/2006/relationships/image" Target="media/image47.png"/><Relationship Id="rId119" Type="http://schemas.microsoft.com/office/2007/relationships/hdphoto" Target="media/hdphoto1.wdp"/><Relationship Id="rId44" Type="http://schemas.openxmlformats.org/officeDocument/2006/relationships/image" Target="media/image18.jpeg"/><Relationship Id="rId60" Type="http://schemas.openxmlformats.org/officeDocument/2006/relationships/image" Target="media/image34.png"/><Relationship Id="rId65" Type="http://schemas.openxmlformats.org/officeDocument/2006/relationships/diagramColors" Target="diagrams/colors3.xml"/><Relationship Id="rId81" Type="http://schemas.openxmlformats.org/officeDocument/2006/relationships/diagramColors" Target="diagrams/colors6.xml"/><Relationship Id="rId86" Type="http://schemas.openxmlformats.org/officeDocument/2006/relationships/diagramData" Target="diagrams/data7.xml"/><Relationship Id="rId130" Type="http://schemas.microsoft.com/office/2007/relationships/diagramDrawing" Target="diagrams/drawing11.xml"/><Relationship Id="rId135" Type="http://schemas.microsoft.com/office/2007/relationships/diagramDrawing" Target="diagrams/drawing12.xml"/><Relationship Id="rId151" Type="http://schemas.openxmlformats.org/officeDocument/2006/relationships/image" Target="media/image72.png"/><Relationship Id="rId156" Type="http://schemas.openxmlformats.org/officeDocument/2006/relationships/image" Target="media/image77.png"/><Relationship Id="rId13" Type="http://schemas.openxmlformats.org/officeDocument/2006/relationships/image" Target="media/image6.png"/><Relationship Id="rId18" Type="http://schemas.microsoft.com/office/2007/relationships/diagramDrawing" Target="diagrams/drawing1.xml"/><Relationship Id="rId39" Type="http://schemas.openxmlformats.org/officeDocument/2006/relationships/hyperlink" Target="Http://www.slideshare.net" TargetMode="External"/><Relationship Id="rId109" Type="http://schemas.openxmlformats.org/officeDocument/2006/relationships/image" Target="media/image42.png"/><Relationship Id="rId34" Type="http://schemas.openxmlformats.org/officeDocument/2006/relationships/hyperlink" Target="http://www.vgchartz.com" TargetMode="External"/><Relationship Id="rId50" Type="http://schemas.openxmlformats.org/officeDocument/2006/relationships/image" Target="media/image24.png"/><Relationship Id="rId55" Type="http://schemas.openxmlformats.org/officeDocument/2006/relationships/image" Target="media/image29.jpeg"/><Relationship Id="rId76" Type="http://schemas.openxmlformats.org/officeDocument/2006/relationships/diagramColors" Target="diagrams/colors5.xml"/><Relationship Id="rId97" Type="http://schemas.openxmlformats.org/officeDocument/2006/relationships/image" Target="media/image41.png"/><Relationship Id="rId104" Type="http://schemas.openxmlformats.org/officeDocument/2006/relationships/diagramData" Target="diagrams/data10.xml"/><Relationship Id="rId120" Type="http://schemas.openxmlformats.org/officeDocument/2006/relationships/image" Target="media/image52.png"/><Relationship Id="rId125" Type="http://schemas.openxmlformats.org/officeDocument/2006/relationships/image" Target="media/image56.png"/><Relationship Id="rId141" Type="http://schemas.openxmlformats.org/officeDocument/2006/relationships/image" Target="media/image62.png"/><Relationship Id="rId146" Type="http://schemas.openxmlformats.org/officeDocument/2006/relationships/image" Target="media/image67.png"/><Relationship Id="rId16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diagramColors" Target="diagrams/colors4.xml"/><Relationship Id="rId92" Type="http://schemas.openxmlformats.org/officeDocument/2006/relationships/diagramLayout" Target="diagrams/layout8.xml"/><Relationship Id="rId16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12.jpeg"/><Relationship Id="rId24" Type="http://schemas.openxmlformats.org/officeDocument/2006/relationships/image" Target="media/image7.png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66" Type="http://schemas.microsoft.com/office/2007/relationships/diagramDrawing" Target="diagrams/drawing3.xml"/><Relationship Id="rId87" Type="http://schemas.openxmlformats.org/officeDocument/2006/relationships/diagramLayout" Target="diagrams/layout7.xml"/><Relationship Id="rId110" Type="http://schemas.openxmlformats.org/officeDocument/2006/relationships/image" Target="media/image43.png"/><Relationship Id="rId115" Type="http://schemas.openxmlformats.org/officeDocument/2006/relationships/image" Target="media/image48.png"/><Relationship Id="rId131" Type="http://schemas.openxmlformats.org/officeDocument/2006/relationships/diagramData" Target="diagrams/data12.xml"/><Relationship Id="rId136" Type="http://schemas.openxmlformats.org/officeDocument/2006/relationships/image" Target="media/image57.png"/><Relationship Id="rId157" Type="http://schemas.openxmlformats.org/officeDocument/2006/relationships/image" Target="media/image78.png"/><Relationship Id="rId61" Type="http://schemas.openxmlformats.org/officeDocument/2006/relationships/image" Target="media/image35.png"/><Relationship Id="rId82" Type="http://schemas.microsoft.com/office/2007/relationships/diagramDrawing" Target="diagrams/drawing6.xml"/><Relationship Id="rId152" Type="http://schemas.openxmlformats.org/officeDocument/2006/relationships/image" Target="media/image73.png"/><Relationship Id="rId19" Type="http://schemas.openxmlformats.org/officeDocument/2006/relationships/diagramData" Target="diagrams/data2.xml"/><Relationship Id="rId14" Type="http://schemas.openxmlformats.org/officeDocument/2006/relationships/diagramData" Target="diagrams/data1.xml"/><Relationship Id="rId30" Type="http://schemas.openxmlformats.org/officeDocument/2006/relationships/image" Target="media/image13.gif"/><Relationship Id="rId35" Type="http://schemas.openxmlformats.org/officeDocument/2006/relationships/hyperlink" Target="http://www.mobileindex.com" TargetMode="External"/><Relationship Id="rId56" Type="http://schemas.openxmlformats.org/officeDocument/2006/relationships/image" Target="media/image30.png"/><Relationship Id="rId77" Type="http://schemas.microsoft.com/office/2007/relationships/diagramDrawing" Target="diagrams/drawing5.xml"/><Relationship Id="rId100" Type="http://schemas.openxmlformats.org/officeDocument/2006/relationships/diagramLayout" Target="diagrams/layout9.xml"/><Relationship Id="rId105" Type="http://schemas.openxmlformats.org/officeDocument/2006/relationships/diagramLayout" Target="diagrams/layout10.xml"/><Relationship Id="rId126" Type="http://schemas.openxmlformats.org/officeDocument/2006/relationships/diagramData" Target="diagrams/data11.xml"/><Relationship Id="rId147" Type="http://schemas.openxmlformats.org/officeDocument/2006/relationships/image" Target="media/image68.jpeg"/><Relationship Id="rId168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25.jpeg"/><Relationship Id="rId72" Type="http://schemas.microsoft.com/office/2007/relationships/diagramDrawing" Target="diagrams/drawing4.xml"/><Relationship Id="rId93" Type="http://schemas.openxmlformats.org/officeDocument/2006/relationships/diagramQuickStyle" Target="diagrams/quickStyle8.xml"/><Relationship Id="rId98" Type="http://schemas.openxmlformats.org/officeDocument/2006/relationships/hyperlink" Target="http://www.hedisql.com/" TargetMode="External"/><Relationship Id="rId121" Type="http://schemas.openxmlformats.org/officeDocument/2006/relationships/image" Target="media/image53.png"/><Relationship Id="rId142" Type="http://schemas.openxmlformats.org/officeDocument/2006/relationships/image" Target="media/image63.jpeg"/><Relationship Id="rId163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20.png"/><Relationship Id="rId67" Type="http://schemas.openxmlformats.org/officeDocument/2006/relationships/image" Target="media/image36.png"/><Relationship Id="rId116" Type="http://schemas.openxmlformats.org/officeDocument/2006/relationships/image" Target="media/image49.png"/><Relationship Id="rId137" Type="http://schemas.openxmlformats.org/officeDocument/2006/relationships/image" Target="media/image58.png"/><Relationship Id="rId158" Type="http://schemas.openxmlformats.org/officeDocument/2006/relationships/image" Target="media/image79.png"/><Relationship Id="rId20" Type="http://schemas.openxmlformats.org/officeDocument/2006/relationships/diagramLayout" Target="diagrams/layout2.xml"/><Relationship Id="rId41" Type="http://schemas.openxmlformats.org/officeDocument/2006/relationships/image" Target="media/image15.png"/><Relationship Id="rId62" Type="http://schemas.openxmlformats.org/officeDocument/2006/relationships/diagramData" Target="diagrams/data3.xml"/><Relationship Id="rId83" Type="http://schemas.openxmlformats.org/officeDocument/2006/relationships/image" Target="media/image37.png"/><Relationship Id="rId88" Type="http://schemas.openxmlformats.org/officeDocument/2006/relationships/diagramQuickStyle" Target="diagrams/quickStyle7.xml"/><Relationship Id="rId111" Type="http://schemas.openxmlformats.org/officeDocument/2006/relationships/image" Target="media/image44.png"/><Relationship Id="rId132" Type="http://schemas.openxmlformats.org/officeDocument/2006/relationships/diagramLayout" Target="diagrams/layout12.xml"/><Relationship Id="rId153" Type="http://schemas.openxmlformats.org/officeDocument/2006/relationships/image" Target="media/image74.png"/><Relationship Id="rId15" Type="http://schemas.openxmlformats.org/officeDocument/2006/relationships/diagramLayout" Target="diagrams/layout1.xml"/><Relationship Id="rId36" Type="http://schemas.openxmlformats.org/officeDocument/2006/relationships/chart" Target="charts/chart1.xml"/><Relationship Id="rId57" Type="http://schemas.openxmlformats.org/officeDocument/2006/relationships/image" Target="media/image31.png"/><Relationship Id="rId106" Type="http://schemas.openxmlformats.org/officeDocument/2006/relationships/diagramQuickStyle" Target="diagrams/quickStyle10.xml"/><Relationship Id="rId127" Type="http://schemas.openxmlformats.org/officeDocument/2006/relationships/diagramLayout" Target="diagrams/layout11.xml"/><Relationship Id="rId10" Type="http://schemas.openxmlformats.org/officeDocument/2006/relationships/image" Target="media/image3.jpeg"/><Relationship Id="rId31" Type="http://schemas.openxmlformats.org/officeDocument/2006/relationships/hyperlink" Target="http://www.gametrics.com" TargetMode="External"/><Relationship Id="rId52" Type="http://schemas.openxmlformats.org/officeDocument/2006/relationships/image" Target="media/image26.png"/><Relationship Id="rId73" Type="http://schemas.openxmlformats.org/officeDocument/2006/relationships/diagramData" Target="diagrams/data5.xml"/><Relationship Id="rId78" Type="http://schemas.openxmlformats.org/officeDocument/2006/relationships/diagramData" Target="diagrams/data6.xml"/><Relationship Id="rId94" Type="http://schemas.openxmlformats.org/officeDocument/2006/relationships/diagramColors" Target="diagrams/colors8.xml"/><Relationship Id="rId99" Type="http://schemas.openxmlformats.org/officeDocument/2006/relationships/diagramData" Target="diagrams/data9.xml"/><Relationship Id="rId101" Type="http://schemas.openxmlformats.org/officeDocument/2006/relationships/diagramQuickStyle" Target="diagrams/quickStyle9.xml"/><Relationship Id="rId122" Type="http://schemas.microsoft.com/office/2007/relationships/hdphoto" Target="media/hdphoto2.wdp"/><Relationship Id="rId143" Type="http://schemas.openxmlformats.org/officeDocument/2006/relationships/image" Target="media/image64.png"/><Relationship Id="rId148" Type="http://schemas.openxmlformats.org/officeDocument/2006/relationships/image" Target="media/image69.png"/><Relationship Id="rId164" Type="http://schemas.openxmlformats.org/officeDocument/2006/relationships/image" Target="media/image85.jpeg"/><Relationship Id="rId169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9.jpeg"/><Relationship Id="rId47" Type="http://schemas.openxmlformats.org/officeDocument/2006/relationships/image" Target="media/image21.png"/><Relationship Id="rId68" Type="http://schemas.openxmlformats.org/officeDocument/2006/relationships/diagramData" Target="diagrams/data4.xml"/><Relationship Id="rId89" Type="http://schemas.openxmlformats.org/officeDocument/2006/relationships/diagramColors" Target="diagrams/colors7.xml"/><Relationship Id="rId112" Type="http://schemas.openxmlformats.org/officeDocument/2006/relationships/image" Target="media/image45.png"/><Relationship Id="rId133" Type="http://schemas.openxmlformats.org/officeDocument/2006/relationships/diagramQuickStyle" Target="diagrams/quickStyle12.xml"/><Relationship Id="rId154" Type="http://schemas.openxmlformats.org/officeDocument/2006/relationships/image" Target="media/image75.jpeg"/><Relationship Id="rId16" Type="http://schemas.openxmlformats.org/officeDocument/2006/relationships/diagramQuickStyle" Target="diagrams/quickStyle1.xml"/><Relationship Id="rId37" Type="http://schemas.openxmlformats.org/officeDocument/2006/relationships/hyperlink" Target="Http://www.colourlovers.com" TargetMode="External"/><Relationship Id="rId58" Type="http://schemas.openxmlformats.org/officeDocument/2006/relationships/image" Target="media/image32.png"/><Relationship Id="rId79" Type="http://schemas.openxmlformats.org/officeDocument/2006/relationships/diagramLayout" Target="diagrams/layout6.xml"/><Relationship Id="rId102" Type="http://schemas.openxmlformats.org/officeDocument/2006/relationships/diagramColors" Target="diagrams/colors9.xml"/><Relationship Id="rId123" Type="http://schemas.openxmlformats.org/officeDocument/2006/relationships/image" Target="media/image54.png"/><Relationship Id="rId144" Type="http://schemas.openxmlformats.org/officeDocument/2006/relationships/image" Target="media/image65.png"/><Relationship Id="rId90" Type="http://schemas.microsoft.com/office/2007/relationships/diagramDrawing" Target="diagrams/drawing7.xml"/><Relationship Id="rId165" Type="http://schemas.openxmlformats.org/officeDocument/2006/relationships/image" Target="media/image86.jpeg"/><Relationship Id="rId27" Type="http://schemas.openxmlformats.org/officeDocument/2006/relationships/image" Target="media/image10.jpeg"/><Relationship Id="rId48" Type="http://schemas.openxmlformats.org/officeDocument/2006/relationships/image" Target="media/image22.png"/><Relationship Id="rId69" Type="http://schemas.openxmlformats.org/officeDocument/2006/relationships/diagramLayout" Target="diagrams/layout4.xml"/><Relationship Id="rId113" Type="http://schemas.openxmlformats.org/officeDocument/2006/relationships/image" Target="media/image46.png"/><Relationship Id="rId134" Type="http://schemas.openxmlformats.org/officeDocument/2006/relationships/diagramColors" Target="diagrams/colors12.xml"/><Relationship Id="rId80" Type="http://schemas.openxmlformats.org/officeDocument/2006/relationships/diagramQuickStyle" Target="diagrams/quickStyle6.xml"/><Relationship Id="rId155" Type="http://schemas.openxmlformats.org/officeDocument/2006/relationships/image" Target="media/image76.jpeg"/><Relationship Id="rId17" Type="http://schemas.openxmlformats.org/officeDocument/2006/relationships/diagramColors" Target="diagrams/colors1.xml"/><Relationship Id="rId38" Type="http://schemas.openxmlformats.org/officeDocument/2006/relationships/hyperlink" Target="Http://www.colorhunter.com" TargetMode="External"/><Relationship Id="rId59" Type="http://schemas.openxmlformats.org/officeDocument/2006/relationships/image" Target="media/image33.png"/><Relationship Id="rId103" Type="http://schemas.microsoft.com/office/2007/relationships/diagramDrawing" Target="diagrams/drawing9.xml"/><Relationship Id="rId124" Type="http://schemas.openxmlformats.org/officeDocument/2006/relationships/image" Target="media/image5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예산 수립 표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a 이전</c:v>
                </c:pt>
                <c:pt idx="1">
                  <c:v>a</c:v>
                </c:pt>
                <c:pt idx="2">
                  <c:v>b</c:v>
                </c:pt>
                <c:pt idx="3">
                  <c:v>b 이후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0</c:v>
                </c:pt>
                <c:pt idx="1">
                  <c:v>1.5</c:v>
                </c:pt>
                <c:pt idx="2">
                  <c:v>9</c:v>
                </c:pt>
                <c:pt idx="3">
                  <c:v>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D1A-49DF-B8D3-BBBD555F4FC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77240975"/>
        <c:axId val="1677559647"/>
      </c:lineChart>
      <c:catAx>
        <c:axId val="17772409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677559647"/>
        <c:crosses val="autoZero"/>
        <c:auto val="1"/>
        <c:lblAlgn val="ctr"/>
        <c:lblOffset val="100"/>
        <c:noMultiLvlLbl val="0"/>
      </c:catAx>
      <c:valAx>
        <c:axId val="16775596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77724097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4A64E3E-B03B-4BA6-9618-D8E145A4B182}" type="doc">
      <dgm:prSet loTypeId="urn:microsoft.com/office/officeart/2005/8/layout/pyramid1" loCatId="pyramid" qsTypeId="urn:microsoft.com/office/officeart/2005/8/quickstyle/simple1" qsCatId="simple" csTypeId="urn:microsoft.com/office/officeart/2005/8/colors/accent1_2" csCatId="accent1" phldr="1"/>
      <dgm:spPr/>
    </dgm:pt>
    <dgm:pt modelId="{E7E9EE6F-11F9-42BA-81D7-07BCF88D18B5}">
      <dgm:prSet phldrT="[텍스트]" custT="1"/>
      <dgm:spPr/>
      <dgm:t>
        <a:bodyPr/>
        <a:lstStyle/>
        <a:p>
          <a:pPr latinLnBrk="1"/>
          <a:r>
            <a:rPr lang="en-US" altLang="ko-KR" sz="1200"/>
            <a:t>7</a:t>
          </a:r>
          <a:r>
            <a:rPr lang="ko-KR" altLang="en-US" sz="1200"/>
            <a:t>단계</a:t>
          </a:r>
          <a:endParaRPr lang="en-US" altLang="ko-KR" sz="1200"/>
        </a:p>
        <a:p>
          <a:pPr latinLnBrk="1"/>
          <a:r>
            <a:rPr lang="ko-KR" altLang="en-US" sz="1000"/>
            <a:t>자아 실현의 욕구</a:t>
          </a:r>
        </a:p>
      </dgm:t>
    </dgm:pt>
    <dgm:pt modelId="{7B1566E1-9671-4002-9666-0BC5E5BD1C11}" type="parTrans" cxnId="{A992B7FF-EFB4-4F8A-AA90-52EA77F4BC09}">
      <dgm:prSet/>
      <dgm:spPr/>
      <dgm:t>
        <a:bodyPr/>
        <a:lstStyle/>
        <a:p>
          <a:pPr latinLnBrk="1"/>
          <a:endParaRPr lang="ko-KR" altLang="en-US" sz="1200"/>
        </a:p>
      </dgm:t>
    </dgm:pt>
    <dgm:pt modelId="{7BA00649-8111-47DE-8489-119730C18DFE}" type="sibTrans" cxnId="{A992B7FF-EFB4-4F8A-AA90-52EA77F4BC09}">
      <dgm:prSet/>
      <dgm:spPr/>
      <dgm:t>
        <a:bodyPr/>
        <a:lstStyle/>
        <a:p>
          <a:pPr latinLnBrk="1"/>
          <a:endParaRPr lang="ko-KR" altLang="en-US" sz="1200"/>
        </a:p>
      </dgm:t>
    </dgm:pt>
    <dgm:pt modelId="{751E91D8-B2CE-4C3D-A8D8-6C45916DDC61}">
      <dgm:prSet phldrT="[텍스트]" custT="1"/>
      <dgm:spPr/>
      <dgm:t>
        <a:bodyPr/>
        <a:lstStyle/>
        <a:p>
          <a:pPr latinLnBrk="1"/>
          <a:r>
            <a:rPr lang="en-US" altLang="ko-KR" sz="1200"/>
            <a:t>6</a:t>
          </a:r>
          <a:r>
            <a:rPr lang="ko-KR" altLang="en-US" sz="1200"/>
            <a:t>단계 심미적 욕구</a:t>
          </a:r>
          <a:endParaRPr lang="en-US" altLang="ko-KR" sz="1200"/>
        </a:p>
        <a:p>
          <a:pPr latinLnBrk="1"/>
          <a:r>
            <a:rPr lang="ko-KR" altLang="en-US" sz="1200"/>
            <a:t>탐미의 욕구</a:t>
          </a:r>
        </a:p>
      </dgm:t>
    </dgm:pt>
    <dgm:pt modelId="{5CFAF455-2C9A-4320-9314-3F954C248CE9}" type="parTrans" cxnId="{3F27AA37-4224-49E6-9436-111E5F9714F7}">
      <dgm:prSet/>
      <dgm:spPr/>
      <dgm:t>
        <a:bodyPr/>
        <a:lstStyle/>
        <a:p>
          <a:pPr latinLnBrk="1"/>
          <a:endParaRPr lang="ko-KR" altLang="en-US" sz="1200"/>
        </a:p>
      </dgm:t>
    </dgm:pt>
    <dgm:pt modelId="{2600FD3B-811F-419C-AC21-5D6B87D80916}" type="sibTrans" cxnId="{3F27AA37-4224-49E6-9436-111E5F9714F7}">
      <dgm:prSet/>
      <dgm:spPr/>
      <dgm:t>
        <a:bodyPr/>
        <a:lstStyle/>
        <a:p>
          <a:pPr latinLnBrk="1"/>
          <a:endParaRPr lang="ko-KR" altLang="en-US" sz="1200"/>
        </a:p>
      </dgm:t>
    </dgm:pt>
    <dgm:pt modelId="{43B1656E-5A05-49CB-BA0D-DC1B7F9A856C}">
      <dgm:prSet phldrT="[텍스트]" custT="1"/>
      <dgm:spPr/>
      <dgm:t>
        <a:bodyPr/>
        <a:lstStyle/>
        <a:p>
          <a:pPr latinLnBrk="1"/>
          <a:r>
            <a:rPr lang="en-US" altLang="ko-KR" sz="1200"/>
            <a:t>5</a:t>
          </a:r>
          <a:r>
            <a:rPr lang="ko-KR" altLang="en-US" sz="1200"/>
            <a:t>단계 지적 욕구</a:t>
          </a:r>
          <a:endParaRPr lang="en-US" altLang="ko-KR" sz="1200"/>
        </a:p>
        <a:p>
          <a:pPr latinLnBrk="1"/>
          <a:r>
            <a:rPr lang="ko-KR" altLang="en-US" sz="1100"/>
            <a:t>인지적 욕구</a:t>
          </a:r>
          <a:r>
            <a:rPr lang="en-US" altLang="ko-KR" sz="1100"/>
            <a:t>, </a:t>
          </a:r>
          <a:r>
            <a:rPr lang="ko-KR" altLang="en-US" sz="1100"/>
            <a:t>진리 추구의 욕구</a:t>
          </a:r>
        </a:p>
      </dgm:t>
    </dgm:pt>
    <dgm:pt modelId="{95EBEB2C-41B2-43EF-A6B3-A51CC4DB70CB}" type="parTrans" cxnId="{6E083919-1ADA-490C-AB5B-FD2A801DBE9B}">
      <dgm:prSet/>
      <dgm:spPr/>
      <dgm:t>
        <a:bodyPr/>
        <a:lstStyle/>
        <a:p>
          <a:pPr latinLnBrk="1"/>
          <a:endParaRPr lang="ko-KR" altLang="en-US" sz="1200"/>
        </a:p>
      </dgm:t>
    </dgm:pt>
    <dgm:pt modelId="{CEFC63A7-28FA-4368-87A7-8BD44BBC93FE}" type="sibTrans" cxnId="{6E083919-1ADA-490C-AB5B-FD2A801DBE9B}">
      <dgm:prSet/>
      <dgm:spPr/>
      <dgm:t>
        <a:bodyPr/>
        <a:lstStyle/>
        <a:p>
          <a:pPr latinLnBrk="1"/>
          <a:endParaRPr lang="ko-KR" altLang="en-US" sz="1200"/>
        </a:p>
      </dgm:t>
    </dgm:pt>
    <dgm:pt modelId="{954E19B2-375B-43AF-A0D8-06C0282E38E3}">
      <dgm:prSet phldrT="[텍스트]" custT="1"/>
      <dgm:spPr/>
      <dgm:t>
        <a:bodyPr/>
        <a:lstStyle/>
        <a:p>
          <a:pPr latinLnBrk="1"/>
          <a:r>
            <a:rPr lang="en-US" altLang="ko-KR" sz="1200"/>
            <a:t>4</a:t>
          </a:r>
          <a:r>
            <a:rPr lang="ko-KR" altLang="en-US" sz="1200"/>
            <a:t>단계 존경 욕구</a:t>
          </a:r>
          <a:endParaRPr lang="en-US" altLang="ko-KR" sz="1200"/>
        </a:p>
        <a:p>
          <a:pPr latinLnBrk="1"/>
          <a:r>
            <a:rPr lang="ko-KR" altLang="en-US" sz="1200"/>
            <a:t>지존욕구</a:t>
          </a:r>
          <a:r>
            <a:rPr lang="en-US" altLang="ko-KR" sz="1200"/>
            <a:t>, </a:t>
          </a:r>
          <a:r>
            <a:rPr lang="ko-KR" altLang="en-US" sz="1200"/>
            <a:t>지배 욕구</a:t>
          </a:r>
        </a:p>
      </dgm:t>
    </dgm:pt>
    <dgm:pt modelId="{9D5ADB10-4393-4252-B7CD-2D4BF6F1A735}" type="parTrans" cxnId="{1EDAB838-0F3B-4C7E-AB27-272F901DE46C}">
      <dgm:prSet/>
      <dgm:spPr/>
      <dgm:t>
        <a:bodyPr/>
        <a:lstStyle/>
        <a:p>
          <a:pPr latinLnBrk="1"/>
          <a:endParaRPr lang="ko-KR" altLang="en-US" sz="1200"/>
        </a:p>
      </dgm:t>
    </dgm:pt>
    <dgm:pt modelId="{563E8872-5789-43AA-9A78-CF66DDBD3D7A}" type="sibTrans" cxnId="{1EDAB838-0F3B-4C7E-AB27-272F901DE46C}">
      <dgm:prSet/>
      <dgm:spPr/>
      <dgm:t>
        <a:bodyPr/>
        <a:lstStyle/>
        <a:p>
          <a:pPr latinLnBrk="1"/>
          <a:endParaRPr lang="ko-KR" altLang="en-US" sz="1200"/>
        </a:p>
      </dgm:t>
    </dgm:pt>
    <dgm:pt modelId="{7044D266-4678-4C0D-AA28-86A9D3EE2C2A}">
      <dgm:prSet phldrT="[텍스트]" custT="1"/>
      <dgm:spPr/>
      <dgm:t>
        <a:bodyPr/>
        <a:lstStyle/>
        <a:p>
          <a:pPr latinLnBrk="1"/>
          <a:r>
            <a:rPr lang="en-US" altLang="ko-KR" sz="1200"/>
            <a:t>3</a:t>
          </a:r>
          <a:r>
            <a:rPr lang="ko-KR" altLang="en-US" sz="1200"/>
            <a:t>단계사회적 욕구</a:t>
          </a:r>
          <a:endParaRPr lang="en-US" altLang="ko-KR" sz="1200"/>
        </a:p>
        <a:p>
          <a:pPr latinLnBrk="1"/>
          <a:r>
            <a:rPr lang="ko-KR" altLang="en-US" sz="1200"/>
            <a:t>사랑 및 소속감 욕구</a:t>
          </a:r>
        </a:p>
      </dgm:t>
    </dgm:pt>
    <dgm:pt modelId="{798108F5-B375-4700-A57C-F76738C0CB6B}" type="parTrans" cxnId="{1BDFBFB6-6E23-41D2-813C-287B7602B314}">
      <dgm:prSet/>
      <dgm:spPr/>
      <dgm:t>
        <a:bodyPr/>
        <a:lstStyle/>
        <a:p>
          <a:pPr latinLnBrk="1"/>
          <a:endParaRPr lang="ko-KR" altLang="en-US" sz="1200"/>
        </a:p>
      </dgm:t>
    </dgm:pt>
    <dgm:pt modelId="{939C3972-5E22-47B9-BA21-FB078F7B0BDD}" type="sibTrans" cxnId="{1BDFBFB6-6E23-41D2-813C-287B7602B314}">
      <dgm:prSet/>
      <dgm:spPr/>
      <dgm:t>
        <a:bodyPr/>
        <a:lstStyle/>
        <a:p>
          <a:pPr latinLnBrk="1"/>
          <a:endParaRPr lang="ko-KR" altLang="en-US" sz="1200"/>
        </a:p>
      </dgm:t>
    </dgm:pt>
    <dgm:pt modelId="{08300774-2BE1-4D14-BBF8-F74B17EC0150}">
      <dgm:prSet phldrT="[텍스트]" custT="1"/>
      <dgm:spPr/>
      <dgm:t>
        <a:bodyPr/>
        <a:lstStyle/>
        <a:p>
          <a:pPr latinLnBrk="1"/>
          <a:r>
            <a:rPr lang="en-US" altLang="ko-KR" sz="1200"/>
            <a:t>2</a:t>
          </a:r>
          <a:r>
            <a:rPr lang="ko-KR" altLang="en-US" sz="1200"/>
            <a:t>단계 안전의 욕구</a:t>
          </a:r>
        </a:p>
      </dgm:t>
    </dgm:pt>
    <dgm:pt modelId="{561CE203-AAE1-4AA4-BC54-9560F0CA1700}" type="parTrans" cxnId="{9BAA770E-2099-44C0-8459-6FA803D0FCAB}">
      <dgm:prSet/>
      <dgm:spPr/>
      <dgm:t>
        <a:bodyPr/>
        <a:lstStyle/>
        <a:p>
          <a:pPr latinLnBrk="1"/>
          <a:endParaRPr lang="ko-KR" altLang="en-US" sz="1200"/>
        </a:p>
      </dgm:t>
    </dgm:pt>
    <dgm:pt modelId="{63369274-ADA8-4430-AD44-465EEA2DF6CB}" type="sibTrans" cxnId="{9BAA770E-2099-44C0-8459-6FA803D0FCAB}">
      <dgm:prSet/>
      <dgm:spPr/>
      <dgm:t>
        <a:bodyPr/>
        <a:lstStyle/>
        <a:p>
          <a:pPr latinLnBrk="1"/>
          <a:endParaRPr lang="ko-KR" altLang="en-US" sz="1200"/>
        </a:p>
      </dgm:t>
    </dgm:pt>
    <dgm:pt modelId="{14FAAB05-7655-4349-9632-87AC54D0FB6E}">
      <dgm:prSet phldrT="[텍스트]" custT="1"/>
      <dgm:spPr/>
      <dgm:t>
        <a:bodyPr/>
        <a:lstStyle/>
        <a:p>
          <a:pPr latinLnBrk="1"/>
          <a:r>
            <a:rPr lang="en-US" altLang="ko-KR" sz="1200"/>
            <a:t>1</a:t>
          </a:r>
          <a:r>
            <a:rPr lang="ko-KR" altLang="en-US" sz="1200"/>
            <a:t>단계 생리적 욕구</a:t>
          </a:r>
          <a:endParaRPr lang="en-US" altLang="ko-KR" sz="1200"/>
        </a:p>
        <a:p>
          <a:pPr latinLnBrk="1"/>
          <a:r>
            <a:rPr lang="ko-KR" altLang="en-US" sz="1200"/>
            <a:t>생물학적 욕구</a:t>
          </a:r>
        </a:p>
      </dgm:t>
    </dgm:pt>
    <dgm:pt modelId="{8229C272-4E79-43B2-899A-0DA63CFE6FD0}" type="parTrans" cxnId="{17B57374-2D3F-49CC-B1D9-013161BA9523}">
      <dgm:prSet/>
      <dgm:spPr/>
      <dgm:t>
        <a:bodyPr/>
        <a:lstStyle/>
        <a:p>
          <a:pPr latinLnBrk="1"/>
          <a:endParaRPr lang="ko-KR" altLang="en-US" sz="1200"/>
        </a:p>
      </dgm:t>
    </dgm:pt>
    <dgm:pt modelId="{51503D9C-00ED-4E14-A00D-FD02D8E1A10E}" type="sibTrans" cxnId="{17B57374-2D3F-49CC-B1D9-013161BA9523}">
      <dgm:prSet/>
      <dgm:spPr/>
      <dgm:t>
        <a:bodyPr/>
        <a:lstStyle/>
        <a:p>
          <a:pPr latinLnBrk="1"/>
          <a:endParaRPr lang="ko-KR" altLang="en-US" sz="1200"/>
        </a:p>
      </dgm:t>
    </dgm:pt>
    <dgm:pt modelId="{346217D5-856B-43D5-A579-9D33237CB49B}" type="pres">
      <dgm:prSet presAssocID="{64A64E3E-B03B-4BA6-9618-D8E145A4B182}" presName="Name0" presStyleCnt="0">
        <dgm:presLayoutVars>
          <dgm:dir/>
          <dgm:animLvl val="lvl"/>
          <dgm:resizeHandles val="exact"/>
        </dgm:presLayoutVars>
      </dgm:prSet>
      <dgm:spPr/>
    </dgm:pt>
    <dgm:pt modelId="{73BCC57A-44EC-4BFF-8DF0-68C048B590D2}" type="pres">
      <dgm:prSet presAssocID="{E7E9EE6F-11F9-42BA-81D7-07BCF88D18B5}" presName="Name8" presStyleCnt="0"/>
      <dgm:spPr/>
    </dgm:pt>
    <dgm:pt modelId="{DA734881-1D2E-432D-B0A9-BA80FB2DBCC7}" type="pres">
      <dgm:prSet presAssocID="{E7E9EE6F-11F9-42BA-81D7-07BCF88D18B5}" presName="level" presStyleLbl="node1" presStyleIdx="0" presStyleCnt="7">
        <dgm:presLayoutVars>
          <dgm:chMax val="1"/>
          <dgm:bulletEnabled val="1"/>
        </dgm:presLayoutVars>
      </dgm:prSet>
      <dgm:spPr/>
    </dgm:pt>
    <dgm:pt modelId="{E8955F1C-90FF-4ABA-B0D5-1033A0A57D95}" type="pres">
      <dgm:prSet presAssocID="{E7E9EE6F-11F9-42BA-81D7-07BCF88D18B5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CA2EDAEE-A87C-4F0C-B065-3E529A63B9D2}" type="pres">
      <dgm:prSet presAssocID="{751E91D8-B2CE-4C3D-A8D8-6C45916DDC61}" presName="Name8" presStyleCnt="0"/>
      <dgm:spPr/>
    </dgm:pt>
    <dgm:pt modelId="{64959B84-4C13-40B7-A6A4-2859587CDF8D}" type="pres">
      <dgm:prSet presAssocID="{751E91D8-B2CE-4C3D-A8D8-6C45916DDC61}" presName="level" presStyleLbl="node1" presStyleIdx="1" presStyleCnt="7">
        <dgm:presLayoutVars>
          <dgm:chMax val="1"/>
          <dgm:bulletEnabled val="1"/>
        </dgm:presLayoutVars>
      </dgm:prSet>
      <dgm:spPr/>
    </dgm:pt>
    <dgm:pt modelId="{A96863C2-2E65-40CA-8252-567EB33E4F2B}" type="pres">
      <dgm:prSet presAssocID="{751E91D8-B2CE-4C3D-A8D8-6C45916DDC61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93DD60D3-CE99-4A22-86CD-5ABFB474FBFF}" type="pres">
      <dgm:prSet presAssocID="{43B1656E-5A05-49CB-BA0D-DC1B7F9A856C}" presName="Name8" presStyleCnt="0"/>
      <dgm:spPr/>
    </dgm:pt>
    <dgm:pt modelId="{9F3ABCE6-D677-48F4-91EF-82B7FC8AD97D}" type="pres">
      <dgm:prSet presAssocID="{43B1656E-5A05-49CB-BA0D-DC1B7F9A856C}" presName="level" presStyleLbl="node1" presStyleIdx="2" presStyleCnt="7">
        <dgm:presLayoutVars>
          <dgm:chMax val="1"/>
          <dgm:bulletEnabled val="1"/>
        </dgm:presLayoutVars>
      </dgm:prSet>
      <dgm:spPr/>
    </dgm:pt>
    <dgm:pt modelId="{5724F7C2-7AEA-4406-A0E1-4C857A63A9E9}" type="pres">
      <dgm:prSet presAssocID="{43B1656E-5A05-49CB-BA0D-DC1B7F9A856C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8F208FAA-AA9E-4079-A7C9-9322438C3B48}" type="pres">
      <dgm:prSet presAssocID="{954E19B2-375B-43AF-A0D8-06C0282E38E3}" presName="Name8" presStyleCnt="0"/>
      <dgm:spPr/>
    </dgm:pt>
    <dgm:pt modelId="{2764E320-2EAE-4292-B7F7-BB1C62F50487}" type="pres">
      <dgm:prSet presAssocID="{954E19B2-375B-43AF-A0D8-06C0282E38E3}" presName="level" presStyleLbl="node1" presStyleIdx="3" presStyleCnt="7">
        <dgm:presLayoutVars>
          <dgm:chMax val="1"/>
          <dgm:bulletEnabled val="1"/>
        </dgm:presLayoutVars>
      </dgm:prSet>
      <dgm:spPr/>
    </dgm:pt>
    <dgm:pt modelId="{EE2B9D75-7D14-4946-A7EE-51AAA0175C2B}" type="pres">
      <dgm:prSet presAssocID="{954E19B2-375B-43AF-A0D8-06C0282E38E3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306EE449-5F81-4ADC-BFA8-65D897B949BE}" type="pres">
      <dgm:prSet presAssocID="{7044D266-4678-4C0D-AA28-86A9D3EE2C2A}" presName="Name8" presStyleCnt="0"/>
      <dgm:spPr/>
    </dgm:pt>
    <dgm:pt modelId="{9C38942C-C5D9-42B7-894C-1DCBE828D811}" type="pres">
      <dgm:prSet presAssocID="{7044D266-4678-4C0D-AA28-86A9D3EE2C2A}" presName="level" presStyleLbl="node1" presStyleIdx="4" presStyleCnt="7">
        <dgm:presLayoutVars>
          <dgm:chMax val="1"/>
          <dgm:bulletEnabled val="1"/>
        </dgm:presLayoutVars>
      </dgm:prSet>
      <dgm:spPr/>
    </dgm:pt>
    <dgm:pt modelId="{75FCC9CC-B383-430D-B386-ACCF989F2C23}" type="pres">
      <dgm:prSet presAssocID="{7044D266-4678-4C0D-AA28-86A9D3EE2C2A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13781A74-4162-4BCB-AE78-5C2178E6D668}" type="pres">
      <dgm:prSet presAssocID="{08300774-2BE1-4D14-BBF8-F74B17EC0150}" presName="Name8" presStyleCnt="0"/>
      <dgm:spPr/>
    </dgm:pt>
    <dgm:pt modelId="{85966B48-97BD-426E-93B6-22455F6653A1}" type="pres">
      <dgm:prSet presAssocID="{08300774-2BE1-4D14-BBF8-F74B17EC0150}" presName="level" presStyleLbl="node1" presStyleIdx="5" presStyleCnt="7">
        <dgm:presLayoutVars>
          <dgm:chMax val="1"/>
          <dgm:bulletEnabled val="1"/>
        </dgm:presLayoutVars>
      </dgm:prSet>
      <dgm:spPr/>
    </dgm:pt>
    <dgm:pt modelId="{84DE63DA-5412-46D3-8CBC-331C3B1B1515}" type="pres">
      <dgm:prSet presAssocID="{08300774-2BE1-4D14-BBF8-F74B17EC0150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73FC7221-CF7F-4FDA-A7C0-954C08DFC955}" type="pres">
      <dgm:prSet presAssocID="{14FAAB05-7655-4349-9632-87AC54D0FB6E}" presName="Name8" presStyleCnt="0"/>
      <dgm:spPr/>
    </dgm:pt>
    <dgm:pt modelId="{F545B8AE-0091-4662-A3DA-343BFF598110}" type="pres">
      <dgm:prSet presAssocID="{14FAAB05-7655-4349-9632-87AC54D0FB6E}" presName="level" presStyleLbl="node1" presStyleIdx="6" presStyleCnt="7">
        <dgm:presLayoutVars>
          <dgm:chMax val="1"/>
          <dgm:bulletEnabled val="1"/>
        </dgm:presLayoutVars>
      </dgm:prSet>
      <dgm:spPr/>
    </dgm:pt>
    <dgm:pt modelId="{C00EC17C-0C05-4579-9C92-F3BE51637A38}" type="pres">
      <dgm:prSet presAssocID="{14FAAB05-7655-4349-9632-87AC54D0FB6E}" presName="levelTx" presStyleLbl="revTx" presStyleIdx="0" presStyleCnt="0">
        <dgm:presLayoutVars>
          <dgm:chMax val="1"/>
          <dgm:bulletEnabled val="1"/>
        </dgm:presLayoutVars>
      </dgm:prSet>
      <dgm:spPr/>
    </dgm:pt>
  </dgm:ptLst>
  <dgm:cxnLst>
    <dgm:cxn modelId="{9BAA770E-2099-44C0-8459-6FA803D0FCAB}" srcId="{64A64E3E-B03B-4BA6-9618-D8E145A4B182}" destId="{08300774-2BE1-4D14-BBF8-F74B17EC0150}" srcOrd="5" destOrd="0" parTransId="{561CE203-AAE1-4AA4-BC54-9560F0CA1700}" sibTransId="{63369274-ADA8-4430-AD44-465EEA2DF6CB}"/>
    <dgm:cxn modelId="{6E083919-1ADA-490C-AB5B-FD2A801DBE9B}" srcId="{64A64E3E-B03B-4BA6-9618-D8E145A4B182}" destId="{43B1656E-5A05-49CB-BA0D-DC1B7F9A856C}" srcOrd="2" destOrd="0" parTransId="{95EBEB2C-41B2-43EF-A6B3-A51CC4DB70CB}" sibTransId="{CEFC63A7-28FA-4368-87A7-8BD44BBC93FE}"/>
    <dgm:cxn modelId="{4CF8C134-C00A-4216-A7CB-66FBE2A0996F}" type="presOf" srcId="{14FAAB05-7655-4349-9632-87AC54D0FB6E}" destId="{F545B8AE-0091-4662-A3DA-343BFF598110}" srcOrd="0" destOrd="0" presId="urn:microsoft.com/office/officeart/2005/8/layout/pyramid1"/>
    <dgm:cxn modelId="{3F27AA37-4224-49E6-9436-111E5F9714F7}" srcId="{64A64E3E-B03B-4BA6-9618-D8E145A4B182}" destId="{751E91D8-B2CE-4C3D-A8D8-6C45916DDC61}" srcOrd="1" destOrd="0" parTransId="{5CFAF455-2C9A-4320-9314-3F954C248CE9}" sibTransId="{2600FD3B-811F-419C-AC21-5D6B87D80916}"/>
    <dgm:cxn modelId="{1EDAB838-0F3B-4C7E-AB27-272F901DE46C}" srcId="{64A64E3E-B03B-4BA6-9618-D8E145A4B182}" destId="{954E19B2-375B-43AF-A0D8-06C0282E38E3}" srcOrd="3" destOrd="0" parTransId="{9D5ADB10-4393-4252-B7CD-2D4BF6F1A735}" sibTransId="{563E8872-5789-43AA-9A78-CF66DDBD3D7A}"/>
    <dgm:cxn modelId="{3FD50362-B534-4F3E-824B-97C7512C8F91}" type="presOf" srcId="{43B1656E-5A05-49CB-BA0D-DC1B7F9A856C}" destId="{9F3ABCE6-D677-48F4-91EF-82B7FC8AD97D}" srcOrd="0" destOrd="0" presId="urn:microsoft.com/office/officeart/2005/8/layout/pyramid1"/>
    <dgm:cxn modelId="{E77F1D4C-B18B-4CF0-92A8-26854DD9DCED}" type="presOf" srcId="{7044D266-4678-4C0D-AA28-86A9D3EE2C2A}" destId="{9C38942C-C5D9-42B7-894C-1DCBE828D811}" srcOrd="0" destOrd="0" presId="urn:microsoft.com/office/officeart/2005/8/layout/pyramid1"/>
    <dgm:cxn modelId="{FB3C594D-EEBB-4DDE-9425-5F31AA130DCA}" type="presOf" srcId="{E7E9EE6F-11F9-42BA-81D7-07BCF88D18B5}" destId="{E8955F1C-90FF-4ABA-B0D5-1033A0A57D95}" srcOrd="1" destOrd="0" presId="urn:microsoft.com/office/officeart/2005/8/layout/pyramid1"/>
    <dgm:cxn modelId="{FD446A71-8568-4179-921C-88511C19A60D}" type="presOf" srcId="{751E91D8-B2CE-4C3D-A8D8-6C45916DDC61}" destId="{A96863C2-2E65-40CA-8252-567EB33E4F2B}" srcOrd="1" destOrd="0" presId="urn:microsoft.com/office/officeart/2005/8/layout/pyramid1"/>
    <dgm:cxn modelId="{17B57374-2D3F-49CC-B1D9-013161BA9523}" srcId="{64A64E3E-B03B-4BA6-9618-D8E145A4B182}" destId="{14FAAB05-7655-4349-9632-87AC54D0FB6E}" srcOrd="6" destOrd="0" parTransId="{8229C272-4E79-43B2-899A-0DA63CFE6FD0}" sibTransId="{51503D9C-00ED-4E14-A00D-FD02D8E1A10E}"/>
    <dgm:cxn modelId="{125AF15A-FFF0-4656-966C-FC209C765B92}" type="presOf" srcId="{64A64E3E-B03B-4BA6-9618-D8E145A4B182}" destId="{346217D5-856B-43D5-A579-9D33237CB49B}" srcOrd="0" destOrd="0" presId="urn:microsoft.com/office/officeart/2005/8/layout/pyramid1"/>
    <dgm:cxn modelId="{18CA2292-FBAE-47C7-935F-CFDFBC9E2B08}" type="presOf" srcId="{751E91D8-B2CE-4C3D-A8D8-6C45916DDC61}" destId="{64959B84-4C13-40B7-A6A4-2859587CDF8D}" srcOrd="0" destOrd="0" presId="urn:microsoft.com/office/officeart/2005/8/layout/pyramid1"/>
    <dgm:cxn modelId="{50829AA6-7A57-489B-9517-C12325D3AB39}" type="presOf" srcId="{954E19B2-375B-43AF-A0D8-06C0282E38E3}" destId="{EE2B9D75-7D14-4946-A7EE-51AAA0175C2B}" srcOrd="1" destOrd="0" presId="urn:microsoft.com/office/officeart/2005/8/layout/pyramid1"/>
    <dgm:cxn modelId="{53C80AAA-981F-4350-84C0-0D1537E62FBC}" type="presOf" srcId="{14FAAB05-7655-4349-9632-87AC54D0FB6E}" destId="{C00EC17C-0C05-4579-9C92-F3BE51637A38}" srcOrd="1" destOrd="0" presId="urn:microsoft.com/office/officeart/2005/8/layout/pyramid1"/>
    <dgm:cxn modelId="{823793AC-85BE-4DA6-852B-5B83A50F8F85}" type="presOf" srcId="{954E19B2-375B-43AF-A0D8-06C0282E38E3}" destId="{2764E320-2EAE-4292-B7F7-BB1C62F50487}" srcOrd="0" destOrd="0" presId="urn:microsoft.com/office/officeart/2005/8/layout/pyramid1"/>
    <dgm:cxn modelId="{5876A0AC-8A8A-4715-9813-1AB50E2618FA}" type="presOf" srcId="{E7E9EE6F-11F9-42BA-81D7-07BCF88D18B5}" destId="{DA734881-1D2E-432D-B0A9-BA80FB2DBCC7}" srcOrd="0" destOrd="0" presId="urn:microsoft.com/office/officeart/2005/8/layout/pyramid1"/>
    <dgm:cxn modelId="{1BDFBFB6-6E23-41D2-813C-287B7602B314}" srcId="{64A64E3E-B03B-4BA6-9618-D8E145A4B182}" destId="{7044D266-4678-4C0D-AA28-86A9D3EE2C2A}" srcOrd="4" destOrd="0" parTransId="{798108F5-B375-4700-A57C-F76738C0CB6B}" sibTransId="{939C3972-5E22-47B9-BA21-FB078F7B0BDD}"/>
    <dgm:cxn modelId="{49A649E2-240E-48EC-99C6-69787A696F3B}" type="presOf" srcId="{43B1656E-5A05-49CB-BA0D-DC1B7F9A856C}" destId="{5724F7C2-7AEA-4406-A0E1-4C857A63A9E9}" srcOrd="1" destOrd="0" presId="urn:microsoft.com/office/officeart/2005/8/layout/pyramid1"/>
    <dgm:cxn modelId="{66F1C2E4-CC3F-4923-8FA8-0B3DE46EAE49}" type="presOf" srcId="{7044D266-4678-4C0D-AA28-86A9D3EE2C2A}" destId="{75FCC9CC-B383-430D-B386-ACCF989F2C23}" srcOrd="1" destOrd="0" presId="urn:microsoft.com/office/officeart/2005/8/layout/pyramid1"/>
    <dgm:cxn modelId="{D4B210F6-E6FF-4D56-904C-AA25F9314A80}" type="presOf" srcId="{08300774-2BE1-4D14-BBF8-F74B17EC0150}" destId="{84DE63DA-5412-46D3-8CBC-331C3B1B1515}" srcOrd="1" destOrd="0" presId="urn:microsoft.com/office/officeart/2005/8/layout/pyramid1"/>
    <dgm:cxn modelId="{2744E4F6-3AE5-4785-AB12-D65ECC7D9584}" type="presOf" srcId="{08300774-2BE1-4D14-BBF8-F74B17EC0150}" destId="{85966B48-97BD-426E-93B6-22455F6653A1}" srcOrd="0" destOrd="0" presId="urn:microsoft.com/office/officeart/2005/8/layout/pyramid1"/>
    <dgm:cxn modelId="{A992B7FF-EFB4-4F8A-AA90-52EA77F4BC09}" srcId="{64A64E3E-B03B-4BA6-9618-D8E145A4B182}" destId="{E7E9EE6F-11F9-42BA-81D7-07BCF88D18B5}" srcOrd="0" destOrd="0" parTransId="{7B1566E1-9671-4002-9666-0BC5E5BD1C11}" sibTransId="{7BA00649-8111-47DE-8489-119730C18DFE}"/>
    <dgm:cxn modelId="{B5D82C45-6046-4AE9-9BE5-2BDF33CDD6AD}" type="presParOf" srcId="{346217D5-856B-43D5-A579-9D33237CB49B}" destId="{73BCC57A-44EC-4BFF-8DF0-68C048B590D2}" srcOrd="0" destOrd="0" presId="urn:microsoft.com/office/officeart/2005/8/layout/pyramid1"/>
    <dgm:cxn modelId="{BB784D1D-3F2F-42E2-8150-4AFE161E1CC8}" type="presParOf" srcId="{73BCC57A-44EC-4BFF-8DF0-68C048B590D2}" destId="{DA734881-1D2E-432D-B0A9-BA80FB2DBCC7}" srcOrd="0" destOrd="0" presId="urn:microsoft.com/office/officeart/2005/8/layout/pyramid1"/>
    <dgm:cxn modelId="{62B1B5EE-4204-4A13-9E8A-311C27EABF1B}" type="presParOf" srcId="{73BCC57A-44EC-4BFF-8DF0-68C048B590D2}" destId="{E8955F1C-90FF-4ABA-B0D5-1033A0A57D95}" srcOrd="1" destOrd="0" presId="urn:microsoft.com/office/officeart/2005/8/layout/pyramid1"/>
    <dgm:cxn modelId="{B16360BC-4017-4D10-A59D-DE5E7BD33EF9}" type="presParOf" srcId="{346217D5-856B-43D5-A579-9D33237CB49B}" destId="{CA2EDAEE-A87C-4F0C-B065-3E529A63B9D2}" srcOrd="1" destOrd="0" presId="urn:microsoft.com/office/officeart/2005/8/layout/pyramid1"/>
    <dgm:cxn modelId="{C8DB5947-17FE-4D51-BB76-9D714E50C3B4}" type="presParOf" srcId="{CA2EDAEE-A87C-4F0C-B065-3E529A63B9D2}" destId="{64959B84-4C13-40B7-A6A4-2859587CDF8D}" srcOrd="0" destOrd="0" presId="urn:microsoft.com/office/officeart/2005/8/layout/pyramid1"/>
    <dgm:cxn modelId="{D7238DB5-95CD-4AA2-B22F-DB087F7453BA}" type="presParOf" srcId="{CA2EDAEE-A87C-4F0C-B065-3E529A63B9D2}" destId="{A96863C2-2E65-40CA-8252-567EB33E4F2B}" srcOrd="1" destOrd="0" presId="urn:microsoft.com/office/officeart/2005/8/layout/pyramid1"/>
    <dgm:cxn modelId="{4292EF8D-548D-4C5A-8E51-6CE633E9DB63}" type="presParOf" srcId="{346217D5-856B-43D5-A579-9D33237CB49B}" destId="{93DD60D3-CE99-4A22-86CD-5ABFB474FBFF}" srcOrd="2" destOrd="0" presId="urn:microsoft.com/office/officeart/2005/8/layout/pyramid1"/>
    <dgm:cxn modelId="{1DF73405-5092-46FF-8B7E-B4A3D2B41A08}" type="presParOf" srcId="{93DD60D3-CE99-4A22-86CD-5ABFB474FBFF}" destId="{9F3ABCE6-D677-48F4-91EF-82B7FC8AD97D}" srcOrd="0" destOrd="0" presId="urn:microsoft.com/office/officeart/2005/8/layout/pyramid1"/>
    <dgm:cxn modelId="{3B9F1B20-C43F-4B2F-B3D8-CF8220ECBDD5}" type="presParOf" srcId="{93DD60D3-CE99-4A22-86CD-5ABFB474FBFF}" destId="{5724F7C2-7AEA-4406-A0E1-4C857A63A9E9}" srcOrd="1" destOrd="0" presId="urn:microsoft.com/office/officeart/2005/8/layout/pyramid1"/>
    <dgm:cxn modelId="{06340D53-F4CB-443B-BFE0-27BCAB87736A}" type="presParOf" srcId="{346217D5-856B-43D5-A579-9D33237CB49B}" destId="{8F208FAA-AA9E-4079-A7C9-9322438C3B48}" srcOrd="3" destOrd="0" presId="urn:microsoft.com/office/officeart/2005/8/layout/pyramid1"/>
    <dgm:cxn modelId="{D37FE492-5470-468B-BAE6-102B0ED681A9}" type="presParOf" srcId="{8F208FAA-AA9E-4079-A7C9-9322438C3B48}" destId="{2764E320-2EAE-4292-B7F7-BB1C62F50487}" srcOrd="0" destOrd="0" presId="urn:microsoft.com/office/officeart/2005/8/layout/pyramid1"/>
    <dgm:cxn modelId="{7CCD5A61-4AB4-4758-91BD-A2BE4128C65A}" type="presParOf" srcId="{8F208FAA-AA9E-4079-A7C9-9322438C3B48}" destId="{EE2B9D75-7D14-4946-A7EE-51AAA0175C2B}" srcOrd="1" destOrd="0" presId="urn:microsoft.com/office/officeart/2005/8/layout/pyramid1"/>
    <dgm:cxn modelId="{25AE9DBA-3669-42D5-89E5-6B9612C54E74}" type="presParOf" srcId="{346217D5-856B-43D5-A579-9D33237CB49B}" destId="{306EE449-5F81-4ADC-BFA8-65D897B949BE}" srcOrd="4" destOrd="0" presId="urn:microsoft.com/office/officeart/2005/8/layout/pyramid1"/>
    <dgm:cxn modelId="{EFCFF2D2-A561-4897-9F11-77D2BE6F0652}" type="presParOf" srcId="{306EE449-5F81-4ADC-BFA8-65D897B949BE}" destId="{9C38942C-C5D9-42B7-894C-1DCBE828D811}" srcOrd="0" destOrd="0" presId="urn:microsoft.com/office/officeart/2005/8/layout/pyramid1"/>
    <dgm:cxn modelId="{7867A799-ABBA-4EA1-8F2B-0B161C36DE39}" type="presParOf" srcId="{306EE449-5F81-4ADC-BFA8-65D897B949BE}" destId="{75FCC9CC-B383-430D-B386-ACCF989F2C23}" srcOrd="1" destOrd="0" presId="urn:microsoft.com/office/officeart/2005/8/layout/pyramid1"/>
    <dgm:cxn modelId="{FFC9A13F-082E-4F14-A21E-B612B715655E}" type="presParOf" srcId="{346217D5-856B-43D5-A579-9D33237CB49B}" destId="{13781A74-4162-4BCB-AE78-5C2178E6D668}" srcOrd="5" destOrd="0" presId="urn:microsoft.com/office/officeart/2005/8/layout/pyramid1"/>
    <dgm:cxn modelId="{E298846C-C31C-41C7-81B1-DA57EDE7D7DB}" type="presParOf" srcId="{13781A74-4162-4BCB-AE78-5C2178E6D668}" destId="{85966B48-97BD-426E-93B6-22455F6653A1}" srcOrd="0" destOrd="0" presId="urn:microsoft.com/office/officeart/2005/8/layout/pyramid1"/>
    <dgm:cxn modelId="{02760154-030C-4B17-81FE-BCC0F0371890}" type="presParOf" srcId="{13781A74-4162-4BCB-AE78-5C2178E6D668}" destId="{84DE63DA-5412-46D3-8CBC-331C3B1B1515}" srcOrd="1" destOrd="0" presId="urn:microsoft.com/office/officeart/2005/8/layout/pyramid1"/>
    <dgm:cxn modelId="{543E60C0-5708-4DF7-8B63-CE69570BE374}" type="presParOf" srcId="{346217D5-856B-43D5-A579-9D33237CB49B}" destId="{73FC7221-CF7F-4FDA-A7C0-954C08DFC955}" srcOrd="6" destOrd="0" presId="urn:microsoft.com/office/officeart/2005/8/layout/pyramid1"/>
    <dgm:cxn modelId="{21FE40B3-782B-46C9-A00F-591F8748E918}" type="presParOf" srcId="{73FC7221-CF7F-4FDA-A7C0-954C08DFC955}" destId="{F545B8AE-0091-4662-A3DA-343BFF598110}" srcOrd="0" destOrd="0" presId="urn:microsoft.com/office/officeart/2005/8/layout/pyramid1"/>
    <dgm:cxn modelId="{1008D5E6-98B2-44A6-BEFB-CD7976685CE8}" type="presParOf" srcId="{73FC7221-CF7F-4FDA-A7C0-954C08DFC955}" destId="{C00EC17C-0C05-4579-9C92-F3BE51637A38}" srcOrd="1" destOrd="0" presId="urn:microsoft.com/office/officeart/2005/8/layout/pyramid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24B34033-D6A0-42C0-98CD-8BF079546FB6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002CD72C-D4F9-4B4D-A231-45703C8A29D7}">
      <dgm:prSet phldrT="[텍스트]"/>
      <dgm:spPr/>
      <dgm:t>
        <a:bodyPr/>
        <a:lstStyle/>
        <a:p>
          <a:pPr latinLnBrk="1"/>
          <a:r>
            <a:rPr lang="ko-KR" altLang="en-US"/>
            <a:t>덜 익은 상태</a:t>
          </a:r>
        </a:p>
      </dgm:t>
    </dgm:pt>
    <dgm:pt modelId="{C094FD3F-9AE6-4EC7-BBB6-AE9D2CD8EAF3}" type="parTrans" cxnId="{A09AB0B5-6A95-43D4-9FBA-A733C6EADF28}">
      <dgm:prSet/>
      <dgm:spPr/>
      <dgm:t>
        <a:bodyPr/>
        <a:lstStyle/>
        <a:p>
          <a:pPr latinLnBrk="1"/>
          <a:endParaRPr lang="ko-KR" altLang="en-US"/>
        </a:p>
      </dgm:t>
    </dgm:pt>
    <dgm:pt modelId="{3395B586-F138-4C62-83B7-797AFE22D9DD}" type="sibTrans" cxnId="{A09AB0B5-6A95-43D4-9FBA-A733C6EADF28}">
      <dgm:prSet/>
      <dgm:spPr/>
      <dgm:t>
        <a:bodyPr/>
        <a:lstStyle/>
        <a:p>
          <a:pPr latinLnBrk="1"/>
          <a:endParaRPr lang="ko-KR" altLang="en-US"/>
        </a:p>
      </dgm:t>
    </dgm:pt>
    <dgm:pt modelId="{1575A020-DB6D-4A54-914B-C6215CC41EDA}">
      <dgm:prSet phldrT="[텍스트]"/>
      <dgm:spPr/>
      <dgm:t>
        <a:bodyPr/>
        <a:lstStyle/>
        <a:p>
          <a:pPr latinLnBrk="1"/>
          <a:r>
            <a:rPr lang="ko-KR" altLang="en-US"/>
            <a:t>퍼진 상태</a:t>
          </a:r>
        </a:p>
      </dgm:t>
    </dgm:pt>
    <dgm:pt modelId="{8B673802-AEA7-476B-A0B4-34A2530E2DA0}" type="parTrans" cxnId="{39D69373-FA1D-4DC7-AF33-90B1C3C1BFFB}">
      <dgm:prSet/>
      <dgm:spPr/>
      <dgm:t>
        <a:bodyPr/>
        <a:lstStyle/>
        <a:p>
          <a:pPr latinLnBrk="1"/>
          <a:endParaRPr lang="ko-KR" altLang="en-US"/>
        </a:p>
      </dgm:t>
    </dgm:pt>
    <dgm:pt modelId="{94B3C370-96C3-4C8E-A40F-DECE95F2C0F4}" type="sibTrans" cxnId="{39D69373-FA1D-4DC7-AF33-90B1C3C1BFFB}">
      <dgm:prSet/>
      <dgm:spPr/>
      <dgm:t>
        <a:bodyPr/>
        <a:lstStyle/>
        <a:p>
          <a:pPr latinLnBrk="1"/>
          <a:endParaRPr lang="ko-KR" altLang="en-US"/>
        </a:p>
      </dgm:t>
    </dgm:pt>
    <dgm:pt modelId="{9CFC82B9-49D2-4068-BAFC-EFC53A87DDAD}">
      <dgm:prSet phldrT="[텍스트]"/>
      <dgm:spPr/>
      <dgm:t>
        <a:bodyPr/>
        <a:lstStyle/>
        <a:p>
          <a:pPr latinLnBrk="1"/>
          <a:r>
            <a:rPr lang="ko-KR" altLang="en-US"/>
            <a:t>맛 좋은 라면</a:t>
          </a:r>
        </a:p>
      </dgm:t>
    </dgm:pt>
    <dgm:pt modelId="{FA56E293-93B5-44E4-99C3-E5A30CBBC5E3}" type="parTrans" cxnId="{2B553589-692C-4D4A-926B-915180E7C500}">
      <dgm:prSet/>
      <dgm:spPr/>
      <dgm:t>
        <a:bodyPr/>
        <a:lstStyle/>
        <a:p>
          <a:pPr latinLnBrk="1"/>
          <a:endParaRPr lang="ko-KR" altLang="en-US"/>
        </a:p>
      </dgm:t>
    </dgm:pt>
    <dgm:pt modelId="{DB2FECE4-7D41-4712-A048-59925EE27221}" type="sibTrans" cxnId="{2B553589-692C-4D4A-926B-915180E7C500}">
      <dgm:prSet/>
      <dgm:spPr/>
      <dgm:t>
        <a:bodyPr/>
        <a:lstStyle/>
        <a:p>
          <a:pPr latinLnBrk="1"/>
          <a:endParaRPr lang="ko-KR" altLang="en-US"/>
        </a:p>
      </dgm:t>
    </dgm:pt>
    <dgm:pt modelId="{A46CE12C-6242-43AC-BECD-156F6A15FD8B}">
      <dgm:prSet phldrT="[텍스트]"/>
      <dgm:spPr/>
      <dgm:t>
        <a:bodyPr/>
        <a:lstStyle/>
        <a:p>
          <a:pPr latinLnBrk="1"/>
          <a:r>
            <a:rPr lang="ko-KR" altLang="en-US"/>
            <a:t>맛 없는 라면</a:t>
          </a:r>
        </a:p>
      </dgm:t>
    </dgm:pt>
    <dgm:pt modelId="{E6EA2433-AEFE-496F-A540-CC16E5A4B262}" type="parTrans" cxnId="{66339957-3369-42E5-AAD5-D7C39EBC1251}">
      <dgm:prSet/>
      <dgm:spPr/>
      <dgm:t>
        <a:bodyPr/>
        <a:lstStyle/>
        <a:p>
          <a:pPr latinLnBrk="1"/>
          <a:endParaRPr lang="ko-KR" altLang="en-US"/>
        </a:p>
      </dgm:t>
    </dgm:pt>
    <dgm:pt modelId="{E3883B3F-0307-419D-8333-8623EB652BE0}" type="sibTrans" cxnId="{66339957-3369-42E5-AAD5-D7C39EBC1251}">
      <dgm:prSet/>
      <dgm:spPr/>
      <dgm:t>
        <a:bodyPr/>
        <a:lstStyle/>
        <a:p>
          <a:pPr latinLnBrk="1"/>
          <a:endParaRPr lang="ko-KR" altLang="en-US"/>
        </a:p>
      </dgm:t>
    </dgm:pt>
    <dgm:pt modelId="{DD62C69C-4613-412C-BFAF-2A44A50D6735}">
      <dgm:prSet phldrT="[텍스트]"/>
      <dgm:spPr/>
      <dgm:t>
        <a:bodyPr/>
        <a:lstStyle/>
        <a:p>
          <a:pPr latinLnBrk="1"/>
          <a:r>
            <a:rPr lang="ko-KR" altLang="en-US"/>
            <a:t>꼬들꼬들 상태</a:t>
          </a:r>
        </a:p>
      </dgm:t>
    </dgm:pt>
    <dgm:pt modelId="{A8B43FC6-7157-4857-A7DC-0E3FFE33CA9D}" type="parTrans" cxnId="{978E6998-23FA-4264-B225-D2C5C7E3E4BC}">
      <dgm:prSet/>
      <dgm:spPr/>
      <dgm:t>
        <a:bodyPr/>
        <a:lstStyle/>
        <a:p>
          <a:pPr latinLnBrk="1"/>
          <a:endParaRPr lang="ko-KR" altLang="en-US"/>
        </a:p>
      </dgm:t>
    </dgm:pt>
    <dgm:pt modelId="{797F547A-72A0-42FD-974A-BBE16FFE015E}" type="sibTrans" cxnId="{978E6998-23FA-4264-B225-D2C5C7E3E4BC}">
      <dgm:prSet/>
      <dgm:spPr/>
      <dgm:t>
        <a:bodyPr/>
        <a:lstStyle/>
        <a:p>
          <a:pPr latinLnBrk="1"/>
          <a:endParaRPr lang="ko-KR" altLang="en-US"/>
        </a:p>
      </dgm:t>
    </dgm:pt>
    <dgm:pt modelId="{C5AEC25D-44B1-4AC1-AAAB-6E57A3D16331}" type="pres">
      <dgm:prSet presAssocID="{24B34033-D6A0-42C0-98CD-8BF079546FB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C08A01EB-A7E6-4DFC-9949-AC5CD6FFA0F1}" type="pres">
      <dgm:prSet presAssocID="{002CD72C-D4F9-4B4D-A231-45703C8A29D7}" presName="root1" presStyleCnt="0"/>
      <dgm:spPr/>
    </dgm:pt>
    <dgm:pt modelId="{A5C1D9BD-65FA-45BE-AF21-4EEB64FBC256}" type="pres">
      <dgm:prSet presAssocID="{002CD72C-D4F9-4B4D-A231-45703C8A29D7}" presName="LevelOneTextNode" presStyleLbl="node0" presStyleIdx="0" presStyleCnt="1" custScaleX="51663" custScaleY="36115">
        <dgm:presLayoutVars>
          <dgm:chPref val="3"/>
        </dgm:presLayoutVars>
      </dgm:prSet>
      <dgm:spPr/>
    </dgm:pt>
    <dgm:pt modelId="{830BE99B-E112-4C74-8D34-45F0E6D3C0CD}" type="pres">
      <dgm:prSet presAssocID="{002CD72C-D4F9-4B4D-A231-45703C8A29D7}" presName="level2hierChild" presStyleCnt="0"/>
      <dgm:spPr/>
    </dgm:pt>
    <dgm:pt modelId="{72A172F6-7693-4714-8510-7FABB19A4A90}" type="pres">
      <dgm:prSet presAssocID="{A8B43FC6-7157-4857-A7DC-0E3FFE33CA9D}" presName="conn2-1" presStyleLbl="parChTrans1D2" presStyleIdx="0" presStyleCnt="1"/>
      <dgm:spPr/>
    </dgm:pt>
    <dgm:pt modelId="{C0487CBC-909C-4A67-83AA-B713C7440CC6}" type="pres">
      <dgm:prSet presAssocID="{A8B43FC6-7157-4857-A7DC-0E3FFE33CA9D}" presName="connTx" presStyleLbl="parChTrans1D2" presStyleIdx="0" presStyleCnt="1"/>
      <dgm:spPr/>
    </dgm:pt>
    <dgm:pt modelId="{0E02940A-48BC-405E-9619-8E6F48D028FE}" type="pres">
      <dgm:prSet presAssocID="{DD62C69C-4613-412C-BFAF-2A44A50D6735}" presName="root2" presStyleCnt="0"/>
      <dgm:spPr/>
    </dgm:pt>
    <dgm:pt modelId="{40B23D73-FB5A-4179-BDF4-C544119FB006}" type="pres">
      <dgm:prSet presAssocID="{DD62C69C-4613-412C-BFAF-2A44A50D6735}" presName="LevelTwoTextNode" presStyleLbl="node2" presStyleIdx="0" presStyleCnt="1" custScaleX="63296" custScaleY="37210">
        <dgm:presLayoutVars>
          <dgm:chPref val="3"/>
        </dgm:presLayoutVars>
      </dgm:prSet>
      <dgm:spPr/>
    </dgm:pt>
    <dgm:pt modelId="{87F4EB54-E9F4-422D-BAB6-A04C163EE000}" type="pres">
      <dgm:prSet presAssocID="{DD62C69C-4613-412C-BFAF-2A44A50D6735}" presName="level3hierChild" presStyleCnt="0"/>
      <dgm:spPr/>
    </dgm:pt>
    <dgm:pt modelId="{0B879BFA-B9C5-4009-9CB3-315039D17FE8}" type="pres">
      <dgm:prSet presAssocID="{FA56E293-93B5-44E4-99C3-E5A30CBBC5E3}" presName="conn2-1" presStyleLbl="parChTrans1D3" presStyleIdx="0" presStyleCnt="2"/>
      <dgm:spPr/>
    </dgm:pt>
    <dgm:pt modelId="{971A1F57-5DF9-4D29-AA67-F045922E16A2}" type="pres">
      <dgm:prSet presAssocID="{FA56E293-93B5-44E4-99C3-E5A30CBBC5E3}" presName="connTx" presStyleLbl="parChTrans1D3" presStyleIdx="0" presStyleCnt="2"/>
      <dgm:spPr/>
    </dgm:pt>
    <dgm:pt modelId="{1F10282D-E9F0-4465-A9AC-90426625AF0A}" type="pres">
      <dgm:prSet presAssocID="{9CFC82B9-49D2-4068-BAFC-EFC53A87DDAD}" presName="root2" presStyleCnt="0"/>
      <dgm:spPr/>
    </dgm:pt>
    <dgm:pt modelId="{3B9FE630-115B-4F1F-8612-15DF517B4ED5}" type="pres">
      <dgm:prSet presAssocID="{9CFC82B9-49D2-4068-BAFC-EFC53A87DDAD}" presName="LevelTwoTextNode" presStyleLbl="node3" presStyleIdx="0" presStyleCnt="2" custScaleX="53832" custScaleY="31496" custLinFactNeighborX="-7060" custLinFactNeighborY="-18156">
        <dgm:presLayoutVars>
          <dgm:chPref val="3"/>
        </dgm:presLayoutVars>
      </dgm:prSet>
      <dgm:spPr/>
    </dgm:pt>
    <dgm:pt modelId="{08254BAD-D265-4639-8E6F-47F50B5B6DE2}" type="pres">
      <dgm:prSet presAssocID="{9CFC82B9-49D2-4068-BAFC-EFC53A87DDAD}" presName="level3hierChild" presStyleCnt="0"/>
      <dgm:spPr/>
    </dgm:pt>
    <dgm:pt modelId="{74BA6F26-D9BE-48D9-B3A2-4F883D658915}" type="pres">
      <dgm:prSet presAssocID="{8B673802-AEA7-476B-A0B4-34A2530E2DA0}" presName="conn2-1" presStyleLbl="parChTrans1D3" presStyleIdx="1" presStyleCnt="2"/>
      <dgm:spPr/>
    </dgm:pt>
    <dgm:pt modelId="{B33C0DA2-4541-4B62-85DF-8F2F30DFB48F}" type="pres">
      <dgm:prSet presAssocID="{8B673802-AEA7-476B-A0B4-34A2530E2DA0}" presName="connTx" presStyleLbl="parChTrans1D3" presStyleIdx="1" presStyleCnt="2"/>
      <dgm:spPr/>
    </dgm:pt>
    <dgm:pt modelId="{56D21F57-84B7-4F6B-8216-8C395A7D33AC}" type="pres">
      <dgm:prSet presAssocID="{1575A020-DB6D-4A54-914B-C6215CC41EDA}" presName="root2" presStyleCnt="0"/>
      <dgm:spPr/>
    </dgm:pt>
    <dgm:pt modelId="{8A840396-3636-46B1-982C-E16CD41DFC9B}" type="pres">
      <dgm:prSet presAssocID="{1575A020-DB6D-4A54-914B-C6215CC41EDA}" presName="LevelTwoTextNode" presStyleLbl="node3" presStyleIdx="1" presStyleCnt="2" custScaleX="45900" custScaleY="32502" custLinFactNeighborX="-5805" custLinFactNeighborY="19888">
        <dgm:presLayoutVars>
          <dgm:chPref val="3"/>
        </dgm:presLayoutVars>
      </dgm:prSet>
      <dgm:spPr/>
    </dgm:pt>
    <dgm:pt modelId="{474B667B-EEC8-4924-8B2D-1B98567545E3}" type="pres">
      <dgm:prSet presAssocID="{1575A020-DB6D-4A54-914B-C6215CC41EDA}" presName="level3hierChild" presStyleCnt="0"/>
      <dgm:spPr/>
    </dgm:pt>
    <dgm:pt modelId="{CCFED246-4778-4206-9564-93234AD797FB}" type="pres">
      <dgm:prSet presAssocID="{E6EA2433-AEFE-496F-A540-CC16E5A4B262}" presName="conn2-1" presStyleLbl="parChTrans1D4" presStyleIdx="0" presStyleCnt="1"/>
      <dgm:spPr/>
    </dgm:pt>
    <dgm:pt modelId="{81FDB0B2-80FB-4BAA-A315-5B4E07B4C594}" type="pres">
      <dgm:prSet presAssocID="{E6EA2433-AEFE-496F-A540-CC16E5A4B262}" presName="connTx" presStyleLbl="parChTrans1D4" presStyleIdx="0" presStyleCnt="1"/>
      <dgm:spPr/>
    </dgm:pt>
    <dgm:pt modelId="{60B42FE8-FB21-4AF3-B2B0-E28E1B6A6E86}" type="pres">
      <dgm:prSet presAssocID="{A46CE12C-6242-43AC-BECD-156F6A15FD8B}" presName="root2" presStyleCnt="0"/>
      <dgm:spPr/>
    </dgm:pt>
    <dgm:pt modelId="{69132924-613D-4B20-B85A-0168E1194CB5}" type="pres">
      <dgm:prSet presAssocID="{A46CE12C-6242-43AC-BECD-156F6A15FD8B}" presName="LevelTwoTextNode" presStyleLbl="node4" presStyleIdx="0" presStyleCnt="1" custScaleX="63000" custScaleY="36039" custLinFactNeighborX="-504" custLinFactNeighborY="21193">
        <dgm:presLayoutVars>
          <dgm:chPref val="3"/>
        </dgm:presLayoutVars>
      </dgm:prSet>
      <dgm:spPr/>
    </dgm:pt>
    <dgm:pt modelId="{06E89D84-EE6B-42E4-8B30-D02679C01651}" type="pres">
      <dgm:prSet presAssocID="{A46CE12C-6242-43AC-BECD-156F6A15FD8B}" presName="level3hierChild" presStyleCnt="0"/>
      <dgm:spPr/>
    </dgm:pt>
  </dgm:ptLst>
  <dgm:cxnLst>
    <dgm:cxn modelId="{017A8605-599D-422E-90AD-9CBE552E2EE1}" type="presOf" srcId="{8B673802-AEA7-476B-A0B4-34A2530E2DA0}" destId="{B33C0DA2-4541-4B62-85DF-8F2F30DFB48F}" srcOrd="1" destOrd="0" presId="urn:microsoft.com/office/officeart/2005/8/layout/hierarchy2"/>
    <dgm:cxn modelId="{C748AB20-F64E-47F1-A6A4-972755A128CC}" type="presOf" srcId="{24B34033-D6A0-42C0-98CD-8BF079546FB6}" destId="{C5AEC25D-44B1-4AC1-AAAB-6E57A3D16331}" srcOrd="0" destOrd="0" presId="urn:microsoft.com/office/officeart/2005/8/layout/hierarchy2"/>
    <dgm:cxn modelId="{730D9E24-501E-4BC4-BC13-A290424FFC7D}" type="presOf" srcId="{FA56E293-93B5-44E4-99C3-E5A30CBBC5E3}" destId="{971A1F57-5DF9-4D29-AA67-F045922E16A2}" srcOrd="1" destOrd="0" presId="urn:microsoft.com/office/officeart/2005/8/layout/hierarchy2"/>
    <dgm:cxn modelId="{BFAD3E60-DB40-4B94-A60C-3AFD01AE4B79}" type="presOf" srcId="{9CFC82B9-49D2-4068-BAFC-EFC53A87DDAD}" destId="{3B9FE630-115B-4F1F-8612-15DF517B4ED5}" srcOrd="0" destOrd="0" presId="urn:microsoft.com/office/officeart/2005/8/layout/hierarchy2"/>
    <dgm:cxn modelId="{033ACE61-2173-4BF9-B14E-8EF98FEAF7D0}" type="presOf" srcId="{002CD72C-D4F9-4B4D-A231-45703C8A29D7}" destId="{A5C1D9BD-65FA-45BE-AF21-4EEB64FBC256}" srcOrd="0" destOrd="0" presId="urn:microsoft.com/office/officeart/2005/8/layout/hierarchy2"/>
    <dgm:cxn modelId="{E39EB86F-331E-4942-9E68-B2093D8D0038}" type="presOf" srcId="{DD62C69C-4613-412C-BFAF-2A44A50D6735}" destId="{40B23D73-FB5A-4179-BDF4-C544119FB006}" srcOrd="0" destOrd="0" presId="urn:microsoft.com/office/officeart/2005/8/layout/hierarchy2"/>
    <dgm:cxn modelId="{39D69373-FA1D-4DC7-AF33-90B1C3C1BFFB}" srcId="{DD62C69C-4613-412C-BFAF-2A44A50D6735}" destId="{1575A020-DB6D-4A54-914B-C6215CC41EDA}" srcOrd="1" destOrd="0" parTransId="{8B673802-AEA7-476B-A0B4-34A2530E2DA0}" sibTransId="{94B3C370-96C3-4C8E-A40F-DECE95F2C0F4}"/>
    <dgm:cxn modelId="{66339957-3369-42E5-AAD5-D7C39EBC1251}" srcId="{1575A020-DB6D-4A54-914B-C6215CC41EDA}" destId="{A46CE12C-6242-43AC-BECD-156F6A15FD8B}" srcOrd="0" destOrd="0" parTransId="{E6EA2433-AEFE-496F-A540-CC16E5A4B262}" sibTransId="{E3883B3F-0307-419D-8333-8623EB652BE0}"/>
    <dgm:cxn modelId="{E5F78779-705B-43D0-A939-1C5A2BCCD81B}" type="presOf" srcId="{A8B43FC6-7157-4857-A7DC-0E3FFE33CA9D}" destId="{72A172F6-7693-4714-8510-7FABB19A4A90}" srcOrd="0" destOrd="0" presId="urn:microsoft.com/office/officeart/2005/8/layout/hierarchy2"/>
    <dgm:cxn modelId="{2B553589-692C-4D4A-926B-915180E7C500}" srcId="{DD62C69C-4613-412C-BFAF-2A44A50D6735}" destId="{9CFC82B9-49D2-4068-BAFC-EFC53A87DDAD}" srcOrd="0" destOrd="0" parTransId="{FA56E293-93B5-44E4-99C3-E5A30CBBC5E3}" sibTransId="{DB2FECE4-7D41-4712-A048-59925EE27221}"/>
    <dgm:cxn modelId="{978E6998-23FA-4264-B225-D2C5C7E3E4BC}" srcId="{002CD72C-D4F9-4B4D-A231-45703C8A29D7}" destId="{DD62C69C-4613-412C-BFAF-2A44A50D6735}" srcOrd="0" destOrd="0" parTransId="{A8B43FC6-7157-4857-A7DC-0E3FFE33CA9D}" sibTransId="{797F547A-72A0-42FD-974A-BBE16FFE015E}"/>
    <dgm:cxn modelId="{C4BE2599-4F81-43BE-8B55-79E027DC1AAE}" type="presOf" srcId="{FA56E293-93B5-44E4-99C3-E5A30CBBC5E3}" destId="{0B879BFA-B9C5-4009-9CB3-315039D17FE8}" srcOrd="0" destOrd="0" presId="urn:microsoft.com/office/officeart/2005/8/layout/hierarchy2"/>
    <dgm:cxn modelId="{C9BE32AA-4FF2-4A52-9130-56619BB66B51}" type="presOf" srcId="{8B673802-AEA7-476B-A0B4-34A2530E2DA0}" destId="{74BA6F26-D9BE-48D9-B3A2-4F883D658915}" srcOrd="0" destOrd="0" presId="urn:microsoft.com/office/officeart/2005/8/layout/hierarchy2"/>
    <dgm:cxn modelId="{742304AF-D04C-4A42-9C29-C43E614FE137}" type="presOf" srcId="{E6EA2433-AEFE-496F-A540-CC16E5A4B262}" destId="{81FDB0B2-80FB-4BAA-A315-5B4E07B4C594}" srcOrd="1" destOrd="0" presId="urn:microsoft.com/office/officeart/2005/8/layout/hierarchy2"/>
    <dgm:cxn modelId="{A09AB0B5-6A95-43D4-9FBA-A733C6EADF28}" srcId="{24B34033-D6A0-42C0-98CD-8BF079546FB6}" destId="{002CD72C-D4F9-4B4D-A231-45703C8A29D7}" srcOrd="0" destOrd="0" parTransId="{C094FD3F-9AE6-4EC7-BBB6-AE9D2CD8EAF3}" sibTransId="{3395B586-F138-4C62-83B7-797AFE22D9DD}"/>
    <dgm:cxn modelId="{74F35DCD-E1DA-4E3F-9A34-042821E7FA6C}" type="presOf" srcId="{1575A020-DB6D-4A54-914B-C6215CC41EDA}" destId="{8A840396-3636-46B1-982C-E16CD41DFC9B}" srcOrd="0" destOrd="0" presId="urn:microsoft.com/office/officeart/2005/8/layout/hierarchy2"/>
    <dgm:cxn modelId="{3FA4ABE0-2FFE-4259-A132-BD64484D7F3E}" type="presOf" srcId="{A8B43FC6-7157-4857-A7DC-0E3FFE33CA9D}" destId="{C0487CBC-909C-4A67-83AA-B713C7440CC6}" srcOrd="1" destOrd="0" presId="urn:microsoft.com/office/officeart/2005/8/layout/hierarchy2"/>
    <dgm:cxn modelId="{52E7EAED-6D4B-434F-A869-5FCCA0873179}" type="presOf" srcId="{A46CE12C-6242-43AC-BECD-156F6A15FD8B}" destId="{69132924-613D-4B20-B85A-0168E1194CB5}" srcOrd="0" destOrd="0" presId="urn:microsoft.com/office/officeart/2005/8/layout/hierarchy2"/>
    <dgm:cxn modelId="{EE1E6CF7-5251-4B09-A063-DBA2B4CF0B99}" type="presOf" srcId="{E6EA2433-AEFE-496F-A540-CC16E5A4B262}" destId="{CCFED246-4778-4206-9564-93234AD797FB}" srcOrd="0" destOrd="0" presId="urn:microsoft.com/office/officeart/2005/8/layout/hierarchy2"/>
    <dgm:cxn modelId="{7C71690F-5DA7-4CE2-99F2-FD5AE3F4C716}" type="presParOf" srcId="{C5AEC25D-44B1-4AC1-AAAB-6E57A3D16331}" destId="{C08A01EB-A7E6-4DFC-9949-AC5CD6FFA0F1}" srcOrd="0" destOrd="0" presId="urn:microsoft.com/office/officeart/2005/8/layout/hierarchy2"/>
    <dgm:cxn modelId="{B5D030A6-747B-4793-9A36-BC1FEBE488E2}" type="presParOf" srcId="{C08A01EB-A7E6-4DFC-9949-AC5CD6FFA0F1}" destId="{A5C1D9BD-65FA-45BE-AF21-4EEB64FBC256}" srcOrd="0" destOrd="0" presId="urn:microsoft.com/office/officeart/2005/8/layout/hierarchy2"/>
    <dgm:cxn modelId="{9365586E-5F01-48CD-A9A6-FC9FEFEF241F}" type="presParOf" srcId="{C08A01EB-A7E6-4DFC-9949-AC5CD6FFA0F1}" destId="{830BE99B-E112-4C74-8D34-45F0E6D3C0CD}" srcOrd="1" destOrd="0" presId="urn:microsoft.com/office/officeart/2005/8/layout/hierarchy2"/>
    <dgm:cxn modelId="{F7C69229-3B1E-45E5-8C5E-A4F9C8E3B939}" type="presParOf" srcId="{830BE99B-E112-4C74-8D34-45F0E6D3C0CD}" destId="{72A172F6-7693-4714-8510-7FABB19A4A90}" srcOrd="0" destOrd="0" presId="urn:microsoft.com/office/officeart/2005/8/layout/hierarchy2"/>
    <dgm:cxn modelId="{5D91DD42-C275-4EEF-B710-6A2B829F384C}" type="presParOf" srcId="{72A172F6-7693-4714-8510-7FABB19A4A90}" destId="{C0487CBC-909C-4A67-83AA-B713C7440CC6}" srcOrd="0" destOrd="0" presId="urn:microsoft.com/office/officeart/2005/8/layout/hierarchy2"/>
    <dgm:cxn modelId="{6265238D-B9DF-4DFA-9994-C37D74E9663A}" type="presParOf" srcId="{830BE99B-E112-4C74-8D34-45F0E6D3C0CD}" destId="{0E02940A-48BC-405E-9619-8E6F48D028FE}" srcOrd="1" destOrd="0" presId="urn:microsoft.com/office/officeart/2005/8/layout/hierarchy2"/>
    <dgm:cxn modelId="{BF7C97EB-DEC4-40BB-AD96-5A15EC4774C5}" type="presParOf" srcId="{0E02940A-48BC-405E-9619-8E6F48D028FE}" destId="{40B23D73-FB5A-4179-BDF4-C544119FB006}" srcOrd="0" destOrd="0" presId="urn:microsoft.com/office/officeart/2005/8/layout/hierarchy2"/>
    <dgm:cxn modelId="{A87DBEE0-2A85-4BB6-866B-52982B6D4969}" type="presParOf" srcId="{0E02940A-48BC-405E-9619-8E6F48D028FE}" destId="{87F4EB54-E9F4-422D-BAB6-A04C163EE000}" srcOrd="1" destOrd="0" presId="urn:microsoft.com/office/officeart/2005/8/layout/hierarchy2"/>
    <dgm:cxn modelId="{E256FEA4-00D6-49A1-90FE-5A9B7B28F5F5}" type="presParOf" srcId="{87F4EB54-E9F4-422D-BAB6-A04C163EE000}" destId="{0B879BFA-B9C5-4009-9CB3-315039D17FE8}" srcOrd="0" destOrd="0" presId="urn:microsoft.com/office/officeart/2005/8/layout/hierarchy2"/>
    <dgm:cxn modelId="{9945F28B-92DC-4FE1-A420-3EF19D35C64B}" type="presParOf" srcId="{0B879BFA-B9C5-4009-9CB3-315039D17FE8}" destId="{971A1F57-5DF9-4D29-AA67-F045922E16A2}" srcOrd="0" destOrd="0" presId="urn:microsoft.com/office/officeart/2005/8/layout/hierarchy2"/>
    <dgm:cxn modelId="{CFF03D88-8418-4DC5-8C99-676DCFE7A079}" type="presParOf" srcId="{87F4EB54-E9F4-422D-BAB6-A04C163EE000}" destId="{1F10282D-E9F0-4465-A9AC-90426625AF0A}" srcOrd="1" destOrd="0" presId="urn:microsoft.com/office/officeart/2005/8/layout/hierarchy2"/>
    <dgm:cxn modelId="{93B0941F-D740-40FA-AA5E-D0570C098A10}" type="presParOf" srcId="{1F10282D-E9F0-4465-A9AC-90426625AF0A}" destId="{3B9FE630-115B-4F1F-8612-15DF517B4ED5}" srcOrd="0" destOrd="0" presId="urn:microsoft.com/office/officeart/2005/8/layout/hierarchy2"/>
    <dgm:cxn modelId="{C32EB547-C8B0-421C-965F-92726108C485}" type="presParOf" srcId="{1F10282D-E9F0-4465-A9AC-90426625AF0A}" destId="{08254BAD-D265-4639-8E6F-47F50B5B6DE2}" srcOrd="1" destOrd="0" presId="urn:microsoft.com/office/officeart/2005/8/layout/hierarchy2"/>
    <dgm:cxn modelId="{24131387-D4D9-482A-8AC4-2D4E6D5A369A}" type="presParOf" srcId="{87F4EB54-E9F4-422D-BAB6-A04C163EE000}" destId="{74BA6F26-D9BE-48D9-B3A2-4F883D658915}" srcOrd="2" destOrd="0" presId="urn:microsoft.com/office/officeart/2005/8/layout/hierarchy2"/>
    <dgm:cxn modelId="{BC8A2FF3-F1DF-491D-97F4-636D485DB1FD}" type="presParOf" srcId="{74BA6F26-D9BE-48D9-B3A2-4F883D658915}" destId="{B33C0DA2-4541-4B62-85DF-8F2F30DFB48F}" srcOrd="0" destOrd="0" presId="urn:microsoft.com/office/officeart/2005/8/layout/hierarchy2"/>
    <dgm:cxn modelId="{F65D4882-BD7B-4365-8CF2-7AFDE00ECF13}" type="presParOf" srcId="{87F4EB54-E9F4-422D-BAB6-A04C163EE000}" destId="{56D21F57-84B7-4F6B-8216-8C395A7D33AC}" srcOrd="3" destOrd="0" presId="urn:microsoft.com/office/officeart/2005/8/layout/hierarchy2"/>
    <dgm:cxn modelId="{969B08A0-A388-4890-80FD-0CF74ED9B767}" type="presParOf" srcId="{56D21F57-84B7-4F6B-8216-8C395A7D33AC}" destId="{8A840396-3636-46B1-982C-E16CD41DFC9B}" srcOrd="0" destOrd="0" presId="urn:microsoft.com/office/officeart/2005/8/layout/hierarchy2"/>
    <dgm:cxn modelId="{1ACDFFFC-DAC6-4CE5-AF54-A5D0043A98E7}" type="presParOf" srcId="{56D21F57-84B7-4F6B-8216-8C395A7D33AC}" destId="{474B667B-EEC8-4924-8B2D-1B98567545E3}" srcOrd="1" destOrd="0" presId="urn:microsoft.com/office/officeart/2005/8/layout/hierarchy2"/>
    <dgm:cxn modelId="{00380F4F-E49A-4F30-8D9B-EFB05A283B99}" type="presParOf" srcId="{474B667B-EEC8-4924-8B2D-1B98567545E3}" destId="{CCFED246-4778-4206-9564-93234AD797FB}" srcOrd="0" destOrd="0" presId="urn:microsoft.com/office/officeart/2005/8/layout/hierarchy2"/>
    <dgm:cxn modelId="{A524EB96-170B-4084-9E25-866AB7379B34}" type="presParOf" srcId="{CCFED246-4778-4206-9564-93234AD797FB}" destId="{81FDB0B2-80FB-4BAA-A315-5B4E07B4C594}" srcOrd="0" destOrd="0" presId="urn:microsoft.com/office/officeart/2005/8/layout/hierarchy2"/>
    <dgm:cxn modelId="{475B5942-5DBE-48E4-AC4F-5B0CC70AE663}" type="presParOf" srcId="{474B667B-EEC8-4924-8B2D-1B98567545E3}" destId="{60B42FE8-FB21-4AF3-B2B0-E28E1B6A6E86}" srcOrd="1" destOrd="0" presId="urn:microsoft.com/office/officeart/2005/8/layout/hierarchy2"/>
    <dgm:cxn modelId="{42CA21E9-CC1F-4870-940A-3EA289D8CB0A}" type="presParOf" srcId="{60B42FE8-FB21-4AF3-B2B0-E28E1B6A6E86}" destId="{69132924-613D-4B20-B85A-0168E1194CB5}" srcOrd="0" destOrd="0" presId="urn:microsoft.com/office/officeart/2005/8/layout/hierarchy2"/>
    <dgm:cxn modelId="{B17AD977-CF8A-4208-A042-B3BEEF242A1A}" type="presParOf" srcId="{60B42FE8-FB21-4AF3-B2B0-E28E1B6A6E86}" destId="{06E89D84-EE6B-42E4-8B30-D02679C01651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08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72C08D5-E7A5-4E36-AAE9-55F820EAEBD6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FFB63437-46DC-42B3-9A13-69AB096377E4}">
      <dgm:prSet phldrT="[텍스트]" custT="1"/>
      <dgm:spPr/>
      <dgm:t>
        <a:bodyPr/>
        <a:lstStyle/>
        <a:p>
          <a:pPr latinLnBrk="1">
            <a:spcAft>
              <a:spcPts val="0"/>
            </a:spcAft>
          </a:pPr>
          <a:r>
            <a:rPr lang="en-US" altLang="ko-KR" sz="1200"/>
            <a:t>2D </a:t>
          </a:r>
          <a:r>
            <a:rPr lang="ko-KR" altLang="en-US" sz="1200"/>
            <a:t>그래픽</a:t>
          </a:r>
          <a:endParaRPr lang="en-US" altLang="ko-KR" sz="1200"/>
        </a:p>
        <a:p>
          <a:pPr latinLnBrk="1">
            <a:spcAft>
              <a:spcPts val="0"/>
            </a:spcAft>
          </a:pPr>
          <a:r>
            <a:rPr lang="ko-KR" altLang="en-US" sz="1200"/>
            <a:t>프로그램</a:t>
          </a:r>
        </a:p>
      </dgm:t>
    </dgm:pt>
    <dgm:pt modelId="{4698021B-B846-4D64-86ED-17EA0377A7F6}" type="parTrans" cxnId="{4048E088-DEBF-4E65-903B-8098817F4CEF}">
      <dgm:prSet/>
      <dgm:spPr/>
      <dgm:t>
        <a:bodyPr/>
        <a:lstStyle/>
        <a:p>
          <a:pPr latinLnBrk="1"/>
          <a:endParaRPr lang="ko-KR" altLang="en-US"/>
        </a:p>
      </dgm:t>
    </dgm:pt>
    <dgm:pt modelId="{AA042C7D-8752-4792-82C9-1A92A1113943}" type="sibTrans" cxnId="{4048E088-DEBF-4E65-903B-8098817F4CEF}">
      <dgm:prSet/>
      <dgm:spPr/>
      <dgm:t>
        <a:bodyPr/>
        <a:lstStyle/>
        <a:p>
          <a:pPr latinLnBrk="1"/>
          <a:endParaRPr lang="ko-KR" altLang="en-US"/>
        </a:p>
      </dgm:t>
    </dgm:pt>
    <dgm:pt modelId="{85913FE4-AC8B-4A0F-9E82-11BAEFC90187}">
      <dgm:prSet phldrT="[텍스트]" custT="1"/>
      <dgm:spPr/>
      <dgm:t>
        <a:bodyPr/>
        <a:lstStyle/>
        <a:p>
          <a:pPr latinLnBrk="1">
            <a:spcAft>
              <a:spcPts val="0"/>
            </a:spcAft>
          </a:pPr>
          <a:r>
            <a:rPr lang="en-US" altLang="ko-KR" sz="1200"/>
            <a:t>3D </a:t>
          </a:r>
          <a:r>
            <a:rPr lang="ko-KR" altLang="en-US" sz="1200"/>
            <a:t>그래픽</a:t>
          </a:r>
          <a:endParaRPr lang="en-US" altLang="ko-KR" sz="1200"/>
        </a:p>
        <a:p>
          <a:pPr latinLnBrk="1">
            <a:spcAft>
              <a:spcPts val="0"/>
            </a:spcAft>
          </a:pPr>
          <a:r>
            <a:rPr lang="ko-KR" altLang="en-US" sz="1200"/>
            <a:t>프로그램</a:t>
          </a:r>
        </a:p>
      </dgm:t>
    </dgm:pt>
    <dgm:pt modelId="{D9F9702E-9EFF-46A5-AEB9-B73AEC1C8E9A}" type="parTrans" cxnId="{F235A900-F48D-49C3-ADE9-3DA9F09F6100}">
      <dgm:prSet/>
      <dgm:spPr/>
      <dgm:t>
        <a:bodyPr/>
        <a:lstStyle/>
        <a:p>
          <a:pPr latinLnBrk="1"/>
          <a:endParaRPr lang="ko-KR" altLang="en-US"/>
        </a:p>
      </dgm:t>
    </dgm:pt>
    <dgm:pt modelId="{26BDFEEC-01FB-4011-B1E2-1FA5F149DABB}" type="sibTrans" cxnId="{F235A900-F48D-49C3-ADE9-3DA9F09F6100}">
      <dgm:prSet/>
      <dgm:spPr/>
      <dgm:t>
        <a:bodyPr/>
        <a:lstStyle/>
        <a:p>
          <a:pPr latinLnBrk="1"/>
          <a:endParaRPr lang="ko-KR" altLang="en-US"/>
        </a:p>
      </dgm:t>
    </dgm:pt>
    <dgm:pt modelId="{AC8871D8-497D-4A70-B4D9-400AA0E6B885}">
      <dgm:prSet phldrT="[텍스트]" custT="1"/>
      <dgm:spPr/>
      <dgm:t>
        <a:bodyPr/>
        <a:lstStyle/>
        <a:p>
          <a:pPr latinLnBrk="1"/>
          <a:r>
            <a:rPr lang="ko-KR" altLang="en-US" sz="1200"/>
            <a:t>리소스 제작</a:t>
          </a:r>
        </a:p>
      </dgm:t>
    </dgm:pt>
    <dgm:pt modelId="{D7931C45-5475-455B-AB85-55A30C8FBD4F}" type="parTrans" cxnId="{05091565-67BE-46B2-8162-B805A01C643B}">
      <dgm:prSet/>
      <dgm:spPr/>
      <dgm:t>
        <a:bodyPr/>
        <a:lstStyle/>
        <a:p>
          <a:pPr latinLnBrk="1"/>
          <a:endParaRPr lang="ko-KR" altLang="en-US"/>
        </a:p>
      </dgm:t>
    </dgm:pt>
    <dgm:pt modelId="{F04751E8-0AEE-4F6D-85F1-BDD16E12802E}" type="sibTrans" cxnId="{05091565-67BE-46B2-8162-B805A01C643B}">
      <dgm:prSet/>
      <dgm:spPr/>
      <dgm:t>
        <a:bodyPr/>
        <a:lstStyle/>
        <a:p>
          <a:pPr latinLnBrk="1"/>
          <a:endParaRPr lang="ko-KR" altLang="en-US"/>
        </a:p>
      </dgm:t>
    </dgm:pt>
    <dgm:pt modelId="{5BBA24A0-9334-40FC-B0B3-807731EA2531}">
      <dgm:prSet phldrT="[텍스트]" custT="1"/>
      <dgm:spPr/>
      <dgm:t>
        <a:bodyPr/>
        <a:lstStyle/>
        <a:p>
          <a:pPr latinLnBrk="1"/>
          <a:r>
            <a:rPr lang="ko-KR" altLang="en-US" sz="1200"/>
            <a:t>리소스 제작</a:t>
          </a:r>
        </a:p>
      </dgm:t>
    </dgm:pt>
    <dgm:pt modelId="{58F7F9DE-5E7B-4820-9CC9-AC82D0E3E849}" type="parTrans" cxnId="{29DB3A88-BFC6-45D6-8949-525F7988085D}">
      <dgm:prSet/>
      <dgm:spPr/>
      <dgm:t>
        <a:bodyPr/>
        <a:lstStyle/>
        <a:p>
          <a:pPr latinLnBrk="1"/>
          <a:endParaRPr lang="ko-KR" altLang="en-US"/>
        </a:p>
      </dgm:t>
    </dgm:pt>
    <dgm:pt modelId="{BE0D941A-61B9-4170-ACCC-B851784C1B04}" type="sibTrans" cxnId="{29DB3A88-BFC6-45D6-8949-525F7988085D}">
      <dgm:prSet/>
      <dgm:spPr/>
      <dgm:t>
        <a:bodyPr/>
        <a:lstStyle/>
        <a:p>
          <a:pPr latinLnBrk="1"/>
          <a:endParaRPr lang="ko-KR" altLang="en-US"/>
        </a:p>
      </dgm:t>
    </dgm:pt>
    <dgm:pt modelId="{5DDF40F8-D168-4A01-B51A-5AD6C641B1E7}">
      <dgm:prSet phldrT="[텍스트]" custT="1"/>
      <dgm:spPr/>
      <dgm:t>
        <a:bodyPr/>
        <a:lstStyle/>
        <a:p>
          <a:pPr latinLnBrk="1"/>
          <a:r>
            <a:rPr lang="ko-KR" altLang="en-US" sz="1200"/>
            <a:t>선 렌더링</a:t>
          </a:r>
        </a:p>
      </dgm:t>
    </dgm:pt>
    <dgm:pt modelId="{7F954B2E-1829-42CD-9527-79317C69437C}" type="parTrans" cxnId="{6BC4FEA7-9CF2-47E7-97F9-0CDE8EFE0331}">
      <dgm:prSet/>
      <dgm:spPr/>
      <dgm:t>
        <a:bodyPr/>
        <a:lstStyle/>
        <a:p>
          <a:pPr latinLnBrk="1"/>
          <a:endParaRPr lang="ko-KR" altLang="en-US"/>
        </a:p>
      </dgm:t>
    </dgm:pt>
    <dgm:pt modelId="{1F0809E4-0C17-473A-8F7F-29AE402959B8}" type="sibTrans" cxnId="{6BC4FEA7-9CF2-47E7-97F9-0CDE8EFE0331}">
      <dgm:prSet/>
      <dgm:spPr/>
      <dgm:t>
        <a:bodyPr/>
        <a:lstStyle/>
        <a:p>
          <a:pPr latinLnBrk="1"/>
          <a:endParaRPr lang="ko-KR" altLang="en-US"/>
        </a:p>
      </dgm:t>
    </dgm:pt>
    <dgm:pt modelId="{3B24AB23-066C-4C77-A769-7AF9EB8089E9}">
      <dgm:prSet phldrT="[텍스트]" custT="1"/>
      <dgm:spPr/>
      <dgm:t>
        <a:bodyPr/>
        <a:lstStyle/>
        <a:p>
          <a:pPr latinLnBrk="1">
            <a:spcAft>
              <a:spcPts val="0"/>
            </a:spcAft>
          </a:pPr>
          <a:r>
            <a:rPr lang="ko-KR" altLang="en-US" sz="1200"/>
            <a:t>실시간으로</a:t>
          </a:r>
          <a:endParaRPr lang="en-US" altLang="ko-KR" sz="1200"/>
        </a:p>
        <a:p>
          <a:pPr latinLnBrk="1">
            <a:spcAft>
              <a:spcPts val="0"/>
            </a:spcAft>
          </a:pPr>
          <a:r>
            <a:rPr lang="ko-KR" altLang="en-US" sz="1200"/>
            <a:t>렌더링</a:t>
          </a:r>
        </a:p>
      </dgm:t>
    </dgm:pt>
    <dgm:pt modelId="{6EB55804-47AA-4BD6-8E7D-5777CE914554}" type="parTrans" cxnId="{FC69EAF3-5757-4CEE-87A4-0D9DF0F91747}">
      <dgm:prSet/>
      <dgm:spPr/>
      <dgm:t>
        <a:bodyPr/>
        <a:lstStyle/>
        <a:p>
          <a:pPr latinLnBrk="1"/>
          <a:endParaRPr lang="ko-KR" altLang="en-US"/>
        </a:p>
      </dgm:t>
    </dgm:pt>
    <dgm:pt modelId="{FD97BBF3-2398-4EC2-92AA-FC51818EA35D}" type="sibTrans" cxnId="{FC69EAF3-5757-4CEE-87A4-0D9DF0F91747}">
      <dgm:prSet/>
      <dgm:spPr/>
      <dgm:t>
        <a:bodyPr/>
        <a:lstStyle/>
        <a:p>
          <a:pPr latinLnBrk="1"/>
          <a:endParaRPr lang="ko-KR" altLang="en-US"/>
        </a:p>
      </dgm:t>
    </dgm:pt>
    <dgm:pt modelId="{02CE4BEC-5D77-48BC-AD44-30EB9681A5C1}">
      <dgm:prSet phldrT="[텍스트]" custT="1"/>
      <dgm:spPr/>
      <dgm:t>
        <a:bodyPr/>
        <a:lstStyle/>
        <a:p>
          <a:pPr latinLnBrk="1"/>
          <a:r>
            <a:rPr lang="en-US" altLang="ko-KR" sz="1200"/>
            <a:t>2D </a:t>
          </a:r>
          <a:r>
            <a:rPr lang="ko-KR" altLang="en-US" sz="1200"/>
            <a:t>플랫폼</a:t>
          </a:r>
        </a:p>
      </dgm:t>
    </dgm:pt>
    <dgm:pt modelId="{FB4B73D8-97F4-4AAA-BAC2-C2099966875D}" type="parTrans" cxnId="{C0509E61-75D5-483E-AA60-F9B462E1F64B}">
      <dgm:prSet/>
      <dgm:spPr/>
      <dgm:t>
        <a:bodyPr/>
        <a:lstStyle/>
        <a:p>
          <a:pPr latinLnBrk="1"/>
          <a:endParaRPr lang="ko-KR" altLang="en-US"/>
        </a:p>
      </dgm:t>
    </dgm:pt>
    <dgm:pt modelId="{EA481D78-4D39-4C9C-AE1A-AE5CD9F8F1F9}" type="sibTrans" cxnId="{C0509E61-75D5-483E-AA60-F9B462E1F64B}">
      <dgm:prSet/>
      <dgm:spPr/>
      <dgm:t>
        <a:bodyPr/>
        <a:lstStyle/>
        <a:p>
          <a:pPr latinLnBrk="1"/>
          <a:endParaRPr lang="ko-KR" altLang="en-US"/>
        </a:p>
      </dgm:t>
    </dgm:pt>
    <dgm:pt modelId="{FDD959B3-C283-4AC4-8D95-405A31436FEF}">
      <dgm:prSet phldrT="[텍스트]" custT="1"/>
      <dgm:spPr/>
      <dgm:t>
        <a:bodyPr/>
        <a:lstStyle/>
        <a:p>
          <a:pPr latinLnBrk="1"/>
          <a:r>
            <a:rPr lang="en-US" altLang="ko-KR" sz="1200"/>
            <a:t>3D </a:t>
          </a:r>
          <a:r>
            <a:rPr lang="ko-KR" altLang="en-US" sz="1200"/>
            <a:t>플랫폼</a:t>
          </a:r>
        </a:p>
      </dgm:t>
    </dgm:pt>
    <dgm:pt modelId="{631145F9-4184-4CC4-82F5-68475CE7E07F}" type="parTrans" cxnId="{E363FA42-48A2-4844-A713-3A5A6CCB0912}">
      <dgm:prSet/>
      <dgm:spPr/>
      <dgm:t>
        <a:bodyPr/>
        <a:lstStyle/>
        <a:p>
          <a:pPr latinLnBrk="1"/>
          <a:endParaRPr lang="ko-KR" altLang="en-US"/>
        </a:p>
      </dgm:t>
    </dgm:pt>
    <dgm:pt modelId="{142C7873-F426-473D-8208-5F8FF7C364F2}" type="sibTrans" cxnId="{E363FA42-48A2-4844-A713-3A5A6CCB0912}">
      <dgm:prSet/>
      <dgm:spPr/>
      <dgm:t>
        <a:bodyPr/>
        <a:lstStyle/>
        <a:p>
          <a:pPr latinLnBrk="1"/>
          <a:endParaRPr lang="ko-KR" altLang="en-US"/>
        </a:p>
      </dgm:t>
    </dgm:pt>
    <dgm:pt modelId="{E961DA3F-53DD-4884-8044-81231874B94E}" type="pres">
      <dgm:prSet presAssocID="{C72C08D5-E7A5-4E36-AAE9-55F820EAEB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2B251F1-0A13-4381-BDCE-512553D7068F}" type="pres">
      <dgm:prSet presAssocID="{FFB63437-46DC-42B3-9A13-69AB096377E4}" presName="root1" presStyleCnt="0"/>
      <dgm:spPr/>
    </dgm:pt>
    <dgm:pt modelId="{9547A25C-3C3D-4B1B-8462-1CCF02E6194C}" type="pres">
      <dgm:prSet presAssocID="{FFB63437-46DC-42B3-9A13-69AB096377E4}" presName="LevelOneTextNode" presStyleLbl="node0" presStyleIdx="0" presStyleCnt="2" custScaleY="66967" custLinFactNeighborY="-80047">
        <dgm:presLayoutVars>
          <dgm:chPref val="3"/>
        </dgm:presLayoutVars>
      </dgm:prSet>
      <dgm:spPr/>
    </dgm:pt>
    <dgm:pt modelId="{6F53A71D-93D9-46CA-9F24-AD0D5F55F8D8}" type="pres">
      <dgm:prSet presAssocID="{FFB63437-46DC-42B3-9A13-69AB096377E4}" presName="level2hierChild" presStyleCnt="0"/>
      <dgm:spPr/>
    </dgm:pt>
    <dgm:pt modelId="{7D2BE56A-4888-41B0-A374-CF85AC528837}" type="pres">
      <dgm:prSet presAssocID="{58F7F9DE-5E7B-4820-9CC9-AC82D0E3E849}" presName="conn2-1" presStyleLbl="parChTrans1D2" presStyleIdx="0" presStyleCnt="2"/>
      <dgm:spPr/>
    </dgm:pt>
    <dgm:pt modelId="{EF53BB84-5492-4995-A5B2-905D73C5DECC}" type="pres">
      <dgm:prSet presAssocID="{58F7F9DE-5E7B-4820-9CC9-AC82D0E3E849}" presName="connTx" presStyleLbl="parChTrans1D2" presStyleIdx="0" presStyleCnt="2"/>
      <dgm:spPr/>
    </dgm:pt>
    <dgm:pt modelId="{2DEABF3B-98BA-420C-B854-95EB3C651A85}" type="pres">
      <dgm:prSet presAssocID="{5BBA24A0-9334-40FC-B0B3-807731EA2531}" presName="root2" presStyleCnt="0"/>
      <dgm:spPr/>
    </dgm:pt>
    <dgm:pt modelId="{847E93AD-3670-4D52-8E6E-06C2066C6CEE}" type="pres">
      <dgm:prSet presAssocID="{5BBA24A0-9334-40FC-B0B3-807731EA2531}" presName="LevelTwoTextNode" presStyleLbl="node2" presStyleIdx="0" presStyleCnt="2" custScaleY="66967" custLinFactNeighborY="-80047">
        <dgm:presLayoutVars>
          <dgm:chPref val="3"/>
        </dgm:presLayoutVars>
      </dgm:prSet>
      <dgm:spPr/>
    </dgm:pt>
    <dgm:pt modelId="{1A310859-5664-45DC-BA97-150158720711}" type="pres">
      <dgm:prSet presAssocID="{5BBA24A0-9334-40FC-B0B3-807731EA2531}" presName="level3hierChild" presStyleCnt="0"/>
      <dgm:spPr/>
    </dgm:pt>
    <dgm:pt modelId="{02E64467-AF1C-40A4-999F-8CAD6626250B}" type="pres">
      <dgm:prSet presAssocID="{7F954B2E-1829-42CD-9527-79317C69437C}" presName="conn2-1" presStyleLbl="parChTrans1D3" presStyleIdx="0" presStyleCnt="2"/>
      <dgm:spPr/>
    </dgm:pt>
    <dgm:pt modelId="{1CF53A94-4F12-4DA0-A3F3-5AD542E663A4}" type="pres">
      <dgm:prSet presAssocID="{7F954B2E-1829-42CD-9527-79317C69437C}" presName="connTx" presStyleLbl="parChTrans1D3" presStyleIdx="0" presStyleCnt="2"/>
      <dgm:spPr/>
    </dgm:pt>
    <dgm:pt modelId="{E40C521E-45CA-45FE-9E04-0654072048F6}" type="pres">
      <dgm:prSet presAssocID="{5DDF40F8-D168-4A01-B51A-5AD6C641B1E7}" presName="root2" presStyleCnt="0"/>
      <dgm:spPr/>
    </dgm:pt>
    <dgm:pt modelId="{322C4090-4A5E-4C68-9FDD-79FFBD71AA83}" type="pres">
      <dgm:prSet presAssocID="{5DDF40F8-D168-4A01-B51A-5AD6C641B1E7}" presName="LevelTwoTextNode" presStyleLbl="node3" presStyleIdx="0" presStyleCnt="2" custScaleY="66967" custLinFactNeighborY="-80047">
        <dgm:presLayoutVars>
          <dgm:chPref val="3"/>
        </dgm:presLayoutVars>
      </dgm:prSet>
      <dgm:spPr/>
    </dgm:pt>
    <dgm:pt modelId="{DC77A070-8E3E-41FD-8F0E-21661BE68C24}" type="pres">
      <dgm:prSet presAssocID="{5DDF40F8-D168-4A01-B51A-5AD6C641B1E7}" presName="level3hierChild" presStyleCnt="0"/>
      <dgm:spPr/>
    </dgm:pt>
    <dgm:pt modelId="{6EA5581F-9E64-402B-8D69-633924D23E4E}" type="pres">
      <dgm:prSet presAssocID="{FB4B73D8-97F4-4AAA-BAC2-C2099966875D}" presName="conn2-1" presStyleLbl="parChTrans1D4" presStyleIdx="0" presStyleCnt="2"/>
      <dgm:spPr/>
    </dgm:pt>
    <dgm:pt modelId="{F47BAC61-C9D1-4C9D-AF1D-8956CD155961}" type="pres">
      <dgm:prSet presAssocID="{FB4B73D8-97F4-4AAA-BAC2-C2099966875D}" presName="connTx" presStyleLbl="parChTrans1D4" presStyleIdx="0" presStyleCnt="2"/>
      <dgm:spPr/>
    </dgm:pt>
    <dgm:pt modelId="{E454D15C-C17B-442C-8A77-75FDCFBD45D1}" type="pres">
      <dgm:prSet presAssocID="{02CE4BEC-5D77-48BC-AD44-30EB9681A5C1}" presName="root2" presStyleCnt="0"/>
      <dgm:spPr/>
    </dgm:pt>
    <dgm:pt modelId="{89C9AC15-303D-4347-A91C-5762E80A7555}" type="pres">
      <dgm:prSet presAssocID="{02CE4BEC-5D77-48BC-AD44-30EB9681A5C1}" presName="LevelTwoTextNode" presStyleLbl="node4" presStyleIdx="0" presStyleCnt="2" custScaleY="66967" custLinFactNeighborY="-80047">
        <dgm:presLayoutVars>
          <dgm:chPref val="3"/>
        </dgm:presLayoutVars>
      </dgm:prSet>
      <dgm:spPr/>
    </dgm:pt>
    <dgm:pt modelId="{99D6EFB0-0306-4FC4-943D-87A093E9DBFA}" type="pres">
      <dgm:prSet presAssocID="{02CE4BEC-5D77-48BC-AD44-30EB9681A5C1}" presName="level3hierChild" presStyleCnt="0"/>
      <dgm:spPr/>
    </dgm:pt>
    <dgm:pt modelId="{60204972-432C-4999-814F-604D5904408D}" type="pres">
      <dgm:prSet presAssocID="{85913FE4-AC8B-4A0F-9E82-11BAEFC90187}" presName="root1" presStyleCnt="0"/>
      <dgm:spPr/>
    </dgm:pt>
    <dgm:pt modelId="{6042A971-9359-4452-9D53-B692638871CB}" type="pres">
      <dgm:prSet presAssocID="{85913FE4-AC8B-4A0F-9E82-11BAEFC90187}" presName="LevelOneTextNode" presStyleLbl="node0" presStyleIdx="1" presStyleCnt="2" custScaleY="74971" custLinFactNeighborY="-30106">
        <dgm:presLayoutVars>
          <dgm:chPref val="3"/>
        </dgm:presLayoutVars>
      </dgm:prSet>
      <dgm:spPr/>
    </dgm:pt>
    <dgm:pt modelId="{5F90D402-860D-4669-88CF-5B7871602CEE}" type="pres">
      <dgm:prSet presAssocID="{85913FE4-AC8B-4A0F-9E82-11BAEFC90187}" presName="level2hierChild" presStyleCnt="0"/>
      <dgm:spPr/>
    </dgm:pt>
    <dgm:pt modelId="{6DB4AB48-F60F-4328-AAAA-89E9B9EB7C34}" type="pres">
      <dgm:prSet presAssocID="{D7931C45-5475-455B-AB85-55A30C8FBD4F}" presName="conn2-1" presStyleLbl="parChTrans1D2" presStyleIdx="1" presStyleCnt="2"/>
      <dgm:spPr/>
    </dgm:pt>
    <dgm:pt modelId="{EC5FCDA1-E954-4708-B616-D367DEBEE851}" type="pres">
      <dgm:prSet presAssocID="{D7931C45-5475-455B-AB85-55A30C8FBD4F}" presName="connTx" presStyleLbl="parChTrans1D2" presStyleIdx="1" presStyleCnt="2"/>
      <dgm:spPr/>
    </dgm:pt>
    <dgm:pt modelId="{2C2E0544-0D82-48E5-B012-474A060274EA}" type="pres">
      <dgm:prSet presAssocID="{AC8871D8-497D-4A70-B4D9-400AA0E6B885}" presName="root2" presStyleCnt="0"/>
      <dgm:spPr/>
    </dgm:pt>
    <dgm:pt modelId="{1B1200A1-5C1D-46B2-8477-C15B9591ECD2}" type="pres">
      <dgm:prSet presAssocID="{AC8871D8-497D-4A70-B4D9-400AA0E6B885}" presName="LevelTwoTextNode" presStyleLbl="node2" presStyleIdx="1" presStyleCnt="2" custScaleY="74971" custLinFactNeighborY="-30106">
        <dgm:presLayoutVars>
          <dgm:chPref val="3"/>
        </dgm:presLayoutVars>
      </dgm:prSet>
      <dgm:spPr/>
    </dgm:pt>
    <dgm:pt modelId="{1D7CC54B-ECEF-4312-AAB7-B2DF22065455}" type="pres">
      <dgm:prSet presAssocID="{AC8871D8-497D-4A70-B4D9-400AA0E6B885}" presName="level3hierChild" presStyleCnt="0"/>
      <dgm:spPr/>
    </dgm:pt>
    <dgm:pt modelId="{A67F0AAE-E8E7-4F07-9B94-E50A7F03E4F9}" type="pres">
      <dgm:prSet presAssocID="{6EB55804-47AA-4BD6-8E7D-5777CE914554}" presName="conn2-1" presStyleLbl="parChTrans1D3" presStyleIdx="1" presStyleCnt="2"/>
      <dgm:spPr/>
    </dgm:pt>
    <dgm:pt modelId="{2AE463FA-E65D-4BAC-AD81-26379673BF25}" type="pres">
      <dgm:prSet presAssocID="{6EB55804-47AA-4BD6-8E7D-5777CE914554}" presName="connTx" presStyleLbl="parChTrans1D3" presStyleIdx="1" presStyleCnt="2"/>
      <dgm:spPr/>
    </dgm:pt>
    <dgm:pt modelId="{55687F16-859C-47B7-864F-465985EF7C41}" type="pres">
      <dgm:prSet presAssocID="{3B24AB23-066C-4C77-A769-7AF9EB8089E9}" presName="root2" presStyleCnt="0"/>
      <dgm:spPr/>
    </dgm:pt>
    <dgm:pt modelId="{502E1246-ED5C-4AAA-A89C-F42934392F74}" type="pres">
      <dgm:prSet presAssocID="{3B24AB23-066C-4C77-A769-7AF9EB8089E9}" presName="LevelTwoTextNode" presStyleLbl="node3" presStyleIdx="1" presStyleCnt="2" custScaleY="74971" custLinFactNeighborY="-30106">
        <dgm:presLayoutVars>
          <dgm:chPref val="3"/>
        </dgm:presLayoutVars>
      </dgm:prSet>
      <dgm:spPr/>
    </dgm:pt>
    <dgm:pt modelId="{B16523B5-FDCE-43D9-A2E1-A550B38B7404}" type="pres">
      <dgm:prSet presAssocID="{3B24AB23-066C-4C77-A769-7AF9EB8089E9}" presName="level3hierChild" presStyleCnt="0"/>
      <dgm:spPr/>
    </dgm:pt>
    <dgm:pt modelId="{137FDF89-C249-41D3-A277-72896AF24D42}" type="pres">
      <dgm:prSet presAssocID="{631145F9-4184-4CC4-82F5-68475CE7E07F}" presName="conn2-1" presStyleLbl="parChTrans1D4" presStyleIdx="1" presStyleCnt="2"/>
      <dgm:spPr/>
    </dgm:pt>
    <dgm:pt modelId="{19A169CC-F683-410F-914F-E247DEBB0C2F}" type="pres">
      <dgm:prSet presAssocID="{631145F9-4184-4CC4-82F5-68475CE7E07F}" presName="connTx" presStyleLbl="parChTrans1D4" presStyleIdx="1" presStyleCnt="2"/>
      <dgm:spPr/>
    </dgm:pt>
    <dgm:pt modelId="{1A00C664-4218-4283-BA8A-88E1B79CD31C}" type="pres">
      <dgm:prSet presAssocID="{FDD959B3-C283-4AC4-8D95-405A31436FEF}" presName="root2" presStyleCnt="0"/>
      <dgm:spPr/>
    </dgm:pt>
    <dgm:pt modelId="{3ABA26F4-A2C1-4D97-A8E5-13359872E0E9}" type="pres">
      <dgm:prSet presAssocID="{FDD959B3-C283-4AC4-8D95-405A31436FEF}" presName="LevelTwoTextNode" presStyleLbl="node4" presStyleIdx="1" presStyleCnt="2" custScaleY="74971" custLinFactNeighborY="-30106">
        <dgm:presLayoutVars>
          <dgm:chPref val="3"/>
        </dgm:presLayoutVars>
      </dgm:prSet>
      <dgm:spPr/>
    </dgm:pt>
    <dgm:pt modelId="{B4D8F574-F11A-44B5-9493-99FB215F594D}" type="pres">
      <dgm:prSet presAssocID="{FDD959B3-C283-4AC4-8D95-405A31436FEF}" presName="level3hierChild" presStyleCnt="0"/>
      <dgm:spPr/>
    </dgm:pt>
  </dgm:ptLst>
  <dgm:cxnLst>
    <dgm:cxn modelId="{F235A900-F48D-49C3-ADE9-3DA9F09F6100}" srcId="{C72C08D5-E7A5-4E36-AAE9-55F820EAEBD6}" destId="{85913FE4-AC8B-4A0F-9E82-11BAEFC90187}" srcOrd="1" destOrd="0" parTransId="{D9F9702E-9EFF-46A5-AEB9-B73AEC1C8E9A}" sibTransId="{26BDFEEC-01FB-4011-B1E2-1FA5F149DABB}"/>
    <dgm:cxn modelId="{2EEE3D0B-2C1F-4EE9-B5A0-8C77D00BC10B}" type="presOf" srcId="{6EB55804-47AA-4BD6-8E7D-5777CE914554}" destId="{A67F0AAE-E8E7-4F07-9B94-E50A7F03E4F9}" srcOrd="0" destOrd="0" presId="urn:microsoft.com/office/officeart/2005/8/layout/hierarchy2"/>
    <dgm:cxn modelId="{EE8A1317-56E7-4978-92D1-0289CD6778B1}" type="presOf" srcId="{C72C08D5-E7A5-4E36-AAE9-55F820EAEBD6}" destId="{E961DA3F-53DD-4884-8044-81231874B94E}" srcOrd="0" destOrd="0" presId="urn:microsoft.com/office/officeart/2005/8/layout/hierarchy2"/>
    <dgm:cxn modelId="{22735928-C4A7-4B3F-B51C-4A414804452E}" type="presOf" srcId="{58F7F9DE-5E7B-4820-9CC9-AC82D0E3E849}" destId="{EF53BB84-5492-4995-A5B2-905D73C5DECC}" srcOrd="1" destOrd="0" presId="urn:microsoft.com/office/officeart/2005/8/layout/hierarchy2"/>
    <dgm:cxn modelId="{C093862A-E3F8-4814-B307-F4E0EC4163F7}" type="presOf" srcId="{7F954B2E-1829-42CD-9527-79317C69437C}" destId="{02E64467-AF1C-40A4-999F-8CAD6626250B}" srcOrd="0" destOrd="0" presId="urn:microsoft.com/office/officeart/2005/8/layout/hierarchy2"/>
    <dgm:cxn modelId="{91EEE63E-F121-433E-85E5-13306E8E755A}" type="presOf" srcId="{FFB63437-46DC-42B3-9A13-69AB096377E4}" destId="{9547A25C-3C3D-4B1B-8462-1CCF02E6194C}" srcOrd="0" destOrd="0" presId="urn:microsoft.com/office/officeart/2005/8/layout/hierarchy2"/>
    <dgm:cxn modelId="{722C285E-D4E8-4927-80D9-6A0054F1B954}" type="presOf" srcId="{5DDF40F8-D168-4A01-B51A-5AD6C641B1E7}" destId="{322C4090-4A5E-4C68-9FDD-79FFBD71AA83}" srcOrd="0" destOrd="0" presId="urn:microsoft.com/office/officeart/2005/8/layout/hierarchy2"/>
    <dgm:cxn modelId="{C0509E61-75D5-483E-AA60-F9B462E1F64B}" srcId="{5DDF40F8-D168-4A01-B51A-5AD6C641B1E7}" destId="{02CE4BEC-5D77-48BC-AD44-30EB9681A5C1}" srcOrd="0" destOrd="0" parTransId="{FB4B73D8-97F4-4AAA-BAC2-C2099966875D}" sibTransId="{EA481D78-4D39-4C9C-AE1A-AE5CD9F8F1F9}"/>
    <dgm:cxn modelId="{E363FA42-48A2-4844-A713-3A5A6CCB0912}" srcId="{3B24AB23-066C-4C77-A769-7AF9EB8089E9}" destId="{FDD959B3-C283-4AC4-8D95-405A31436FEF}" srcOrd="0" destOrd="0" parTransId="{631145F9-4184-4CC4-82F5-68475CE7E07F}" sibTransId="{142C7873-F426-473D-8208-5F8FF7C364F2}"/>
    <dgm:cxn modelId="{05091565-67BE-46B2-8162-B805A01C643B}" srcId="{85913FE4-AC8B-4A0F-9E82-11BAEFC90187}" destId="{AC8871D8-497D-4A70-B4D9-400AA0E6B885}" srcOrd="0" destOrd="0" parTransId="{D7931C45-5475-455B-AB85-55A30C8FBD4F}" sibTransId="{F04751E8-0AEE-4F6D-85F1-BDD16E12802E}"/>
    <dgm:cxn modelId="{7D3DA84B-D8F9-4019-B928-2263C5F416D4}" type="presOf" srcId="{5BBA24A0-9334-40FC-B0B3-807731EA2531}" destId="{847E93AD-3670-4D52-8E6E-06C2066C6CEE}" srcOrd="0" destOrd="0" presId="urn:microsoft.com/office/officeart/2005/8/layout/hierarchy2"/>
    <dgm:cxn modelId="{1D88F981-52DF-4088-928F-CD67D176F90F}" type="presOf" srcId="{D7931C45-5475-455B-AB85-55A30C8FBD4F}" destId="{6DB4AB48-F60F-4328-AAAA-89E9B9EB7C34}" srcOrd="0" destOrd="0" presId="urn:microsoft.com/office/officeart/2005/8/layout/hierarchy2"/>
    <dgm:cxn modelId="{7A6BCB86-EBE2-4D91-8BB3-B5EA37BD325F}" type="presOf" srcId="{FDD959B3-C283-4AC4-8D95-405A31436FEF}" destId="{3ABA26F4-A2C1-4D97-A8E5-13359872E0E9}" srcOrd="0" destOrd="0" presId="urn:microsoft.com/office/officeart/2005/8/layout/hierarchy2"/>
    <dgm:cxn modelId="{29DB3A88-BFC6-45D6-8949-525F7988085D}" srcId="{FFB63437-46DC-42B3-9A13-69AB096377E4}" destId="{5BBA24A0-9334-40FC-B0B3-807731EA2531}" srcOrd="0" destOrd="0" parTransId="{58F7F9DE-5E7B-4820-9CC9-AC82D0E3E849}" sibTransId="{BE0D941A-61B9-4170-ACCC-B851784C1B04}"/>
    <dgm:cxn modelId="{4048E088-DEBF-4E65-903B-8098817F4CEF}" srcId="{C72C08D5-E7A5-4E36-AAE9-55F820EAEBD6}" destId="{FFB63437-46DC-42B3-9A13-69AB096377E4}" srcOrd="0" destOrd="0" parTransId="{4698021B-B846-4D64-86ED-17EA0377A7F6}" sibTransId="{AA042C7D-8752-4792-82C9-1A92A1113943}"/>
    <dgm:cxn modelId="{5482DB8E-2EA6-440C-AB14-8BC5F8933F40}" type="presOf" srcId="{AC8871D8-497D-4A70-B4D9-400AA0E6B885}" destId="{1B1200A1-5C1D-46B2-8477-C15B9591ECD2}" srcOrd="0" destOrd="0" presId="urn:microsoft.com/office/officeart/2005/8/layout/hierarchy2"/>
    <dgm:cxn modelId="{A197EF91-FCBC-414A-8BB8-C3DAC1459DCC}" type="presOf" srcId="{58F7F9DE-5E7B-4820-9CC9-AC82D0E3E849}" destId="{7D2BE56A-4888-41B0-A374-CF85AC528837}" srcOrd="0" destOrd="0" presId="urn:microsoft.com/office/officeart/2005/8/layout/hierarchy2"/>
    <dgm:cxn modelId="{5DB86993-6B40-46E4-8AAF-6523B56C5ACB}" type="presOf" srcId="{3B24AB23-066C-4C77-A769-7AF9EB8089E9}" destId="{502E1246-ED5C-4AAA-A89C-F42934392F74}" srcOrd="0" destOrd="0" presId="urn:microsoft.com/office/officeart/2005/8/layout/hierarchy2"/>
    <dgm:cxn modelId="{A756EEA2-1E89-4B33-9B94-044F2576377E}" type="presOf" srcId="{7F954B2E-1829-42CD-9527-79317C69437C}" destId="{1CF53A94-4F12-4DA0-A3F3-5AD542E663A4}" srcOrd="1" destOrd="0" presId="urn:microsoft.com/office/officeart/2005/8/layout/hierarchy2"/>
    <dgm:cxn modelId="{6BC4FEA7-9CF2-47E7-97F9-0CDE8EFE0331}" srcId="{5BBA24A0-9334-40FC-B0B3-807731EA2531}" destId="{5DDF40F8-D168-4A01-B51A-5AD6C641B1E7}" srcOrd="0" destOrd="0" parTransId="{7F954B2E-1829-42CD-9527-79317C69437C}" sibTransId="{1F0809E4-0C17-473A-8F7F-29AE402959B8}"/>
    <dgm:cxn modelId="{716BBCB3-56E3-4931-84C1-BC8D88718543}" type="presOf" srcId="{6EB55804-47AA-4BD6-8E7D-5777CE914554}" destId="{2AE463FA-E65D-4BAC-AD81-26379673BF25}" srcOrd="1" destOrd="0" presId="urn:microsoft.com/office/officeart/2005/8/layout/hierarchy2"/>
    <dgm:cxn modelId="{C19C11B9-C645-4248-B9EE-C030E40DC9C1}" type="presOf" srcId="{85913FE4-AC8B-4A0F-9E82-11BAEFC90187}" destId="{6042A971-9359-4452-9D53-B692638871CB}" srcOrd="0" destOrd="0" presId="urn:microsoft.com/office/officeart/2005/8/layout/hierarchy2"/>
    <dgm:cxn modelId="{750399C6-9614-461C-848D-C1D0CBFB8EAA}" type="presOf" srcId="{FB4B73D8-97F4-4AAA-BAC2-C2099966875D}" destId="{6EA5581F-9E64-402B-8D69-633924D23E4E}" srcOrd="0" destOrd="0" presId="urn:microsoft.com/office/officeart/2005/8/layout/hierarchy2"/>
    <dgm:cxn modelId="{F67E50C8-C3B6-4ADF-B33D-59300498F9F0}" type="presOf" srcId="{631145F9-4184-4CC4-82F5-68475CE7E07F}" destId="{137FDF89-C249-41D3-A277-72896AF24D42}" srcOrd="0" destOrd="0" presId="urn:microsoft.com/office/officeart/2005/8/layout/hierarchy2"/>
    <dgm:cxn modelId="{0C8911DF-0932-4481-9909-67A28681299E}" type="presOf" srcId="{D7931C45-5475-455B-AB85-55A30C8FBD4F}" destId="{EC5FCDA1-E954-4708-B616-D367DEBEE851}" srcOrd="1" destOrd="0" presId="urn:microsoft.com/office/officeart/2005/8/layout/hierarchy2"/>
    <dgm:cxn modelId="{78704CE0-77FE-4A58-933B-2DECE4B30307}" type="presOf" srcId="{631145F9-4184-4CC4-82F5-68475CE7E07F}" destId="{19A169CC-F683-410F-914F-E247DEBB0C2F}" srcOrd="1" destOrd="0" presId="urn:microsoft.com/office/officeart/2005/8/layout/hierarchy2"/>
    <dgm:cxn modelId="{30C03BEA-E754-48B7-B40A-E84314C636EF}" type="presOf" srcId="{FB4B73D8-97F4-4AAA-BAC2-C2099966875D}" destId="{F47BAC61-C9D1-4C9D-AF1D-8956CD155961}" srcOrd="1" destOrd="0" presId="urn:microsoft.com/office/officeart/2005/8/layout/hierarchy2"/>
    <dgm:cxn modelId="{FC69EAF3-5757-4CEE-87A4-0D9DF0F91747}" srcId="{AC8871D8-497D-4A70-B4D9-400AA0E6B885}" destId="{3B24AB23-066C-4C77-A769-7AF9EB8089E9}" srcOrd="0" destOrd="0" parTransId="{6EB55804-47AA-4BD6-8E7D-5777CE914554}" sibTransId="{FD97BBF3-2398-4EC2-92AA-FC51818EA35D}"/>
    <dgm:cxn modelId="{A00CA6FB-39B3-4C5A-9141-542AB9B748DE}" type="presOf" srcId="{02CE4BEC-5D77-48BC-AD44-30EB9681A5C1}" destId="{89C9AC15-303D-4347-A91C-5762E80A7555}" srcOrd="0" destOrd="0" presId="urn:microsoft.com/office/officeart/2005/8/layout/hierarchy2"/>
    <dgm:cxn modelId="{4CAA4DFA-1020-444D-AC78-C178D4419398}" type="presParOf" srcId="{E961DA3F-53DD-4884-8044-81231874B94E}" destId="{62B251F1-0A13-4381-BDCE-512553D7068F}" srcOrd="0" destOrd="0" presId="urn:microsoft.com/office/officeart/2005/8/layout/hierarchy2"/>
    <dgm:cxn modelId="{A8483C64-DD00-4BED-8D9F-F5062DD4E081}" type="presParOf" srcId="{62B251F1-0A13-4381-BDCE-512553D7068F}" destId="{9547A25C-3C3D-4B1B-8462-1CCF02E6194C}" srcOrd="0" destOrd="0" presId="urn:microsoft.com/office/officeart/2005/8/layout/hierarchy2"/>
    <dgm:cxn modelId="{2B25960B-3430-45F7-9814-99993DDB0AD2}" type="presParOf" srcId="{62B251F1-0A13-4381-BDCE-512553D7068F}" destId="{6F53A71D-93D9-46CA-9F24-AD0D5F55F8D8}" srcOrd="1" destOrd="0" presId="urn:microsoft.com/office/officeart/2005/8/layout/hierarchy2"/>
    <dgm:cxn modelId="{5924F7A4-F6FC-4A00-9D01-0D5683AAC3AB}" type="presParOf" srcId="{6F53A71D-93D9-46CA-9F24-AD0D5F55F8D8}" destId="{7D2BE56A-4888-41B0-A374-CF85AC528837}" srcOrd="0" destOrd="0" presId="urn:microsoft.com/office/officeart/2005/8/layout/hierarchy2"/>
    <dgm:cxn modelId="{B0699DA9-7241-40A0-BB51-499C9E718E66}" type="presParOf" srcId="{7D2BE56A-4888-41B0-A374-CF85AC528837}" destId="{EF53BB84-5492-4995-A5B2-905D73C5DECC}" srcOrd="0" destOrd="0" presId="urn:microsoft.com/office/officeart/2005/8/layout/hierarchy2"/>
    <dgm:cxn modelId="{F5D0EA70-31C8-47D9-B155-9D2C31F50398}" type="presParOf" srcId="{6F53A71D-93D9-46CA-9F24-AD0D5F55F8D8}" destId="{2DEABF3B-98BA-420C-B854-95EB3C651A85}" srcOrd="1" destOrd="0" presId="urn:microsoft.com/office/officeart/2005/8/layout/hierarchy2"/>
    <dgm:cxn modelId="{D3568450-B393-47C4-A406-FCC8C691E625}" type="presParOf" srcId="{2DEABF3B-98BA-420C-B854-95EB3C651A85}" destId="{847E93AD-3670-4D52-8E6E-06C2066C6CEE}" srcOrd="0" destOrd="0" presId="urn:microsoft.com/office/officeart/2005/8/layout/hierarchy2"/>
    <dgm:cxn modelId="{4968DBB2-3E40-443C-BDC5-DEF13A139C54}" type="presParOf" srcId="{2DEABF3B-98BA-420C-B854-95EB3C651A85}" destId="{1A310859-5664-45DC-BA97-150158720711}" srcOrd="1" destOrd="0" presId="urn:microsoft.com/office/officeart/2005/8/layout/hierarchy2"/>
    <dgm:cxn modelId="{0F6F5BBF-4BB5-4476-9B87-220A8837730F}" type="presParOf" srcId="{1A310859-5664-45DC-BA97-150158720711}" destId="{02E64467-AF1C-40A4-999F-8CAD6626250B}" srcOrd="0" destOrd="0" presId="urn:microsoft.com/office/officeart/2005/8/layout/hierarchy2"/>
    <dgm:cxn modelId="{E2D885B4-F36F-4940-BEE6-97B4AE07D731}" type="presParOf" srcId="{02E64467-AF1C-40A4-999F-8CAD6626250B}" destId="{1CF53A94-4F12-4DA0-A3F3-5AD542E663A4}" srcOrd="0" destOrd="0" presId="urn:microsoft.com/office/officeart/2005/8/layout/hierarchy2"/>
    <dgm:cxn modelId="{E64369C1-7849-48D5-A6EC-0F0D523800C5}" type="presParOf" srcId="{1A310859-5664-45DC-BA97-150158720711}" destId="{E40C521E-45CA-45FE-9E04-0654072048F6}" srcOrd="1" destOrd="0" presId="urn:microsoft.com/office/officeart/2005/8/layout/hierarchy2"/>
    <dgm:cxn modelId="{45521DDB-DC0B-4E14-9153-C189405CDD25}" type="presParOf" srcId="{E40C521E-45CA-45FE-9E04-0654072048F6}" destId="{322C4090-4A5E-4C68-9FDD-79FFBD71AA83}" srcOrd="0" destOrd="0" presId="urn:microsoft.com/office/officeart/2005/8/layout/hierarchy2"/>
    <dgm:cxn modelId="{1C5A7394-5DD8-4F44-B42B-4C84D8DA8036}" type="presParOf" srcId="{E40C521E-45CA-45FE-9E04-0654072048F6}" destId="{DC77A070-8E3E-41FD-8F0E-21661BE68C24}" srcOrd="1" destOrd="0" presId="urn:microsoft.com/office/officeart/2005/8/layout/hierarchy2"/>
    <dgm:cxn modelId="{2485ED4F-4A88-4415-AC91-3AD24633ED61}" type="presParOf" srcId="{DC77A070-8E3E-41FD-8F0E-21661BE68C24}" destId="{6EA5581F-9E64-402B-8D69-633924D23E4E}" srcOrd="0" destOrd="0" presId="urn:microsoft.com/office/officeart/2005/8/layout/hierarchy2"/>
    <dgm:cxn modelId="{874C33FF-CF87-4958-B304-DA2F2A7C2A2B}" type="presParOf" srcId="{6EA5581F-9E64-402B-8D69-633924D23E4E}" destId="{F47BAC61-C9D1-4C9D-AF1D-8956CD155961}" srcOrd="0" destOrd="0" presId="urn:microsoft.com/office/officeart/2005/8/layout/hierarchy2"/>
    <dgm:cxn modelId="{038E66C2-9E13-485C-82C6-A3AACF173F5A}" type="presParOf" srcId="{DC77A070-8E3E-41FD-8F0E-21661BE68C24}" destId="{E454D15C-C17B-442C-8A77-75FDCFBD45D1}" srcOrd="1" destOrd="0" presId="urn:microsoft.com/office/officeart/2005/8/layout/hierarchy2"/>
    <dgm:cxn modelId="{77D479CE-1003-46BC-92B5-7D2A021256FF}" type="presParOf" srcId="{E454D15C-C17B-442C-8A77-75FDCFBD45D1}" destId="{89C9AC15-303D-4347-A91C-5762E80A7555}" srcOrd="0" destOrd="0" presId="urn:microsoft.com/office/officeart/2005/8/layout/hierarchy2"/>
    <dgm:cxn modelId="{83BDBA1E-6968-44F6-979E-DCEEEB6A9B2F}" type="presParOf" srcId="{E454D15C-C17B-442C-8A77-75FDCFBD45D1}" destId="{99D6EFB0-0306-4FC4-943D-87A093E9DBFA}" srcOrd="1" destOrd="0" presId="urn:microsoft.com/office/officeart/2005/8/layout/hierarchy2"/>
    <dgm:cxn modelId="{A826BD6B-3634-4DBD-B09B-54D3986FDB0A}" type="presParOf" srcId="{E961DA3F-53DD-4884-8044-81231874B94E}" destId="{60204972-432C-4999-814F-604D5904408D}" srcOrd="1" destOrd="0" presId="urn:microsoft.com/office/officeart/2005/8/layout/hierarchy2"/>
    <dgm:cxn modelId="{0E8BC19C-BC49-4E2E-81FA-5A028DE4EBC8}" type="presParOf" srcId="{60204972-432C-4999-814F-604D5904408D}" destId="{6042A971-9359-4452-9D53-B692638871CB}" srcOrd="0" destOrd="0" presId="urn:microsoft.com/office/officeart/2005/8/layout/hierarchy2"/>
    <dgm:cxn modelId="{033A2700-EDAE-459E-AE81-C41C3C068DA7}" type="presParOf" srcId="{60204972-432C-4999-814F-604D5904408D}" destId="{5F90D402-860D-4669-88CF-5B7871602CEE}" srcOrd="1" destOrd="0" presId="urn:microsoft.com/office/officeart/2005/8/layout/hierarchy2"/>
    <dgm:cxn modelId="{BEE0637D-C987-45CF-8653-56A5A9F6C3F6}" type="presParOf" srcId="{5F90D402-860D-4669-88CF-5B7871602CEE}" destId="{6DB4AB48-F60F-4328-AAAA-89E9B9EB7C34}" srcOrd="0" destOrd="0" presId="urn:microsoft.com/office/officeart/2005/8/layout/hierarchy2"/>
    <dgm:cxn modelId="{A6B0E498-82E2-4337-9453-95B86B526725}" type="presParOf" srcId="{6DB4AB48-F60F-4328-AAAA-89E9B9EB7C34}" destId="{EC5FCDA1-E954-4708-B616-D367DEBEE851}" srcOrd="0" destOrd="0" presId="urn:microsoft.com/office/officeart/2005/8/layout/hierarchy2"/>
    <dgm:cxn modelId="{CF513118-6C82-4089-9068-3AEF2649C9BD}" type="presParOf" srcId="{5F90D402-860D-4669-88CF-5B7871602CEE}" destId="{2C2E0544-0D82-48E5-B012-474A060274EA}" srcOrd="1" destOrd="0" presId="urn:microsoft.com/office/officeart/2005/8/layout/hierarchy2"/>
    <dgm:cxn modelId="{2797AA2A-8203-4144-8BF1-9C3DACB4D3C4}" type="presParOf" srcId="{2C2E0544-0D82-48E5-B012-474A060274EA}" destId="{1B1200A1-5C1D-46B2-8477-C15B9591ECD2}" srcOrd="0" destOrd="0" presId="urn:microsoft.com/office/officeart/2005/8/layout/hierarchy2"/>
    <dgm:cxn modelId="{F3831DE1-1521-4E7A-8F83-2C572582CBE7}" type="presParOf" srcId="{2C2E0544-0D82-48E5-B012-474A060274EA}" destId="{1D7CC54B-ECEF-4312-AAB7-B2DF22065455}" srcOrd="1" destOrd="0" presId="urn:microsoft.com/office/officeart/2005/8/layout/hierarchy2"/>
    <dgm:cxn modelId="{3D71C4BB-DA9C-46B4-A522-7DFF93BF048B}" type="presParOf" srcId="{1D7CC54B-ECEF-4312-AAB7-B2DF22065455}" destId="{A67F0AAE-E8E7-4F07-9B94-E50A7F03E4F9}" srcOrd="0" destOrd="0" presId="urn:microsoft.com/office/officeart/2005/8/layout/hierarchy2"/>
    <dgm:cxn modelId="{49A0FE4D-6A97-4128-8A54-FA19FD01DC60}" type="presParOf" srcId="{A67F0AAE-E8E7-4F07-9B94-E50A7F03E4F9}" destId="{2AE463FA-E65D-4BAC-AD81-26379673BF25}" srcOrd="0" destOrd="0" presId="urn:microsoft.com/office/officeart/2005/8/layout/hierarchy2"/>
    <dgm:cxn modelId="{849924B5-75F6-4603-9E1A-293A1918BFF8}" type="presParOf" srcId="{1D7CC54B-ECEF-4312-AAB7-B2DF22065455}" destId="{55687F16-859C-47B7-864F-465985EF7C41}" srcOrd="1" destOrd="0" presId="urn:microsoft.com/office/officeart/2005/8/layout/hierarchy2"/>
    <dgm:cxn modelId="{24466F13-5EC8-4AA8-8BB9-171AF2DB591A}" type="presParOf" srcId="{55687F16-859C-47B7-864F-465985EF7C41}" destId="{502E1246-ED5C-4AAA-A89C-F42934392F74}" srcOrd="0" destOrd="0" presId="urn:microsoft.com/office/officeart/2005/8/layout/hierarchy2"/>
    <dgm:cxn modelId="{77CFF51A-E4DF-4B2C-8DCE-1510B7E69813}" type="presParOf" srcId="{55687F16-859C-47B7-864F-465985EF7C41}" destId="{B16523B5-FDCE-43D9-A2E1-A550B38B7404}" srcOrd="1" destOrd="0" presId="urn:microsoft.com/office/officeart/2005/8/layout/hierarchy2"/>
    <dgm:cxn modelId="{9BC56A00-3E70-48D0-B433-A911A4038E86}" type="presParOf" srcId="{B16523B5-FDCE-43D9-A2E1-A550B38B7404}" destId="{137FDF89-C249-41D3-A277-72896AF24D42}" srcOrd="0" destOrd="0" presId="urn:microsoft.com/office/officeart/2005/8/layout/hierarchy2"/>
    <dgm:cxn modelId="{4E6F812E-F072-4005-8F26-5A41F28B665E}" type="presParOf" srcId="{137FDF89-C249-41D3-A277-72896AF24D42}" destId="{19A169CC-F683-410F-914F-E247DEBB0C2F}" srcOrd="0" destOrd="0" presId="urn:microsoft.com/office/officeart/2005/8/layout/hierarchy2"/>
    <dgm:cxn modelId="{8B282A22-D27B-48FF-AC7C-AB065BC02378}" type="presParOf" srcId="{B16523B5-FDCE-43D9-A2E1-A550B38B7404}" destId="{1A00C664-4218-4283-BA8A-88E1B79CD31C}" srcOrd="1" destOrd="0" presId="urn:microsoft.com/office/officeart/2005/8/layout/hierarchy2"/>
    <dgm:cxn modelId="{3E0DFED4-08D9-419A-9E1A-D3497EF66C23}" type="presParOf" srcId="{1A00C664-4218-4283-BA8A-88E1B79CD31C}" destId="{3ABA26F4-A2C1-4D97-A8E5-13359872E0E9}" srcOrd="0" destOrd="0" presId="urn:microsoft.com/office/officeart/2005/8/layout/hierarchy2"/>
    <dgm:cxn modelId="{9F37C7C0-B6CC-464D-AFAA-D3B25BBF2028}" type="presParOf" srcId="{1A00C664-4218-4283-BA8A-88E1B79CD31C}" destId="{B4D8F574-F11A-44B5-9493-99FB215F594D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30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C72C08D5-E7A5-4E36-AAE9-55F820EAEBD6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FFB63437-46DC-42B3-9A13-69AB096377E4}">
      <dgm:prSet phldrT="[텍스트]" custT="1"/>
      <dgm:spPr/>
      <dgm:t>
        <a:bodyPr/>
        <a:lstStyle/>
        <a:p>
          <a:pPr latinLnBrk="1"/>
          <a:r>
            <a:rPr lang="en-US" altLang="ko-KR" sz="1200"/>
            <a:t>2D </a:t>
          </a:r>
          <a:r>
            <a:rPr lang="ko-KR" altLang="en-US" sz="1200"/>
            <a:t>리소스</a:t>
          </a:r>
        </a:p>
      </dgm:t>
    </dgm:pt>
    <dgm:pt modelId="{4698021B-B846-4D64-86ED-17EA0377A7F6}" type="parTrans" cxnId="{4048E088-DEBF-4E65-903B-8098817F4CEF}">
      <dgm:prSet/>
      <dgm:spPr/>
      <dgm:t>
        <a:bodyPr/>
        <a:lstStyle/>
        <a:p>
          <a:pPr latinLnBrk="1"/>
          <a:endParaRPr lang="ko-KR" altLang="en-US"/>
        </a:p>
      </dgm:t>
    </dgm:pt>
    <dgm:pt modelId="{AA042C7D-8752-4792-82C9-1A92A1113943}" type="sibTrans" cxnId="{4048E088-DEBF-4E65-903B-8098817F4CEF}">
      <dgm:prSet/>
      <dgm:spPr/>
      <dgm:t>
        <a:bodyPr/>
        <a:lstStyle/>
        <a:p>
          <a:pPr latinLnBrk="1"/>
          <a:endParaRPr lang="ko-KR" altLang="en-US"/>
        </a:p>
      </dgm:t>
    </dgm:pt>
    <dgm:pt modelId="{85913FE4-AC8B-4A0F-9E82-11BAEFC90187}">
      <dgm:prSet phldrT="[텍스트]" custT="1"/>
      <dgm:spPr/>
      <dgm:t>
        <a:bodyPr/>
        <a:lstStyle/>
        <a:p>
          <a:pPr latinLnBrk="1"/>
          <a:r>
            <a:rPr lang="en-US" altLang="ko-KR" sz="1200"/>
            <a:t>3D </a:t>
          </a:r>
          <a:r>
            <a:rPr lang="ko-KR" altLang="en-US" sz="1200"/>
            <a:t>리소스</a:t>
          </a:r>
        </a:p>
      </dgm:t>
    </dgm:pt>
    <dgm:pt modelId="{D9F9702E-9EFF-46A5-AEB9-B73AEC1C8E9A}" type="parTrans" cxnId="{F235A900-F48D-49C3-ADE9-3DA9F09F6100}">
      <dgm:prSet/>
      <dgm:spPr/>
      <dgm:t>
        <a:bodyPr/>
        <a:lstStyle/>
        <a:p>
          <a:pPr latinLnBrk="1"/>
          <a:endParaRPr lang="ko-KR" altLang="en-US"/>
        </a:p>
      </dgm:t>
    </dgm:pt>
    <dgm:pt modelId="{26BDFEEC-01FB-4011-B1E2-1FA5F149DABB}" type="sibTrans" cxnId="{F235A900-F48D-49C3-ADE9-3DA9F09F6100}">
      <dgm:prSet/>
      <dgm:spPr/>
      <dgm:t>
        <a:bodyPr/>
        <a:lstStyle/>
        <a:p>
          <a:pPr latinLnBrk="1"/>
          <a:endParaRPr lang="ko-KR" altLang="en-US"/>
        </a:p>
      </dgm:t>
    </dgm:pt>
    <dgm:pt modelId="{AC8871D8-497D-4A70-B4D9-400AA0E6B885}">
      <dgm:prSet phldrT="[텍스트]" custT="1"/>
      <dgm:spPr/>
      <dgm:t>
        <a:bodyPr/>
        <a:lstStyle/>
        <a:p>
          <a:pPr latinLnBrk="1"/>
          <a:r>
            <a:rPr lang="ko-KR" altLang="en-US" sz="1200"/>
            <a:t>리소스를 계보 데이터로 변환</a:t>
          </a:r>
        </a:p>
      </dgm:t>
    </dgm:pt>
    <dgm:pt modelId="{D7931C45-5475-455B-AB85-55A30C8FBD4F}" type="parTrans" cxnId="{05091565-67BE-46B2-8162-B805A01C643B}">
      <dgm:prSet/>
      <dgm:spPr/>
      <dgm:t>
        <a:bodyPr/>
        <a:lstStyle/>
        <a:p>
          <a:pPr latinLnBrk="1"/>
          <a:endParaRPr lang="ko-KR" altLang="en-US"/>
        </a:p>
      </dgm:t>
    </dgm:pt>
    <dgm:pt modelId="{F04751E8-0AEE-4F6D-85F1-BDD16E12802E}" type="sibTrans" cxnId="{05091565-67BE-46B2-8162-B805A01C643B}">
      <dgm:prSet/>
      <dgm:spPr/>
      <dgm:t>
        <a:bodyPr/>
        <a:lstStyle/>
        <a:p>
          <a:pPr latinLnBrk="1"/>
          <a:endParaRPr lang="ko-KR" altLang="en-US"/>
        </a:p>
      </dgm:t>
    </dgm:pt>
    <dgm:pt modelId="{5BBA24A0-9334-40FC-B0B3-807731EA2531}">
      <dgm:prSet phldrT="[텍스트]" custT="1"/>
      <dgm:spPr/>
      <dgm:t>
        <a:bodyPr/>
        <a:lstStyle/>
        <a:p>
          <a:pPr latinLnBrk="1">
            <a:spcAft>
              <a:spcPts val="0"/>
            </a:spcAft>
          </a:pPr>
          <a:r>
            <a:rPr lang="ko-KR" altLang="en-US" sz="1200"/>
            <a:t>해당 리소스의</a:t>
          </a:r>
          <a:endParaRPr lang="en-US" altLang="ko-KR" sz="1200"/>
        </a:p>
        <a:p>
          <a:pPr latinLnBrk="1">
            <a:spcAft>
              <a:spcPts val="0"/>
            </a:spcAft>
          </a:pPr>
          <a:r>
            <a:rPr lang="ko-KR" altLang="en-US" sz="1200"/>
            <a:t>위치 </a:t>
          </a:r>
          <a:r>
            <a:rPr lang="en-US" altLang="ko-KR" sz="1200"/>
            <a:t>/ </a:t>
          </a:r>
          <a:r>
            <a:rPr lang="ko-KR" altLang="en-US" sz="1200"/>
            <a:t>크기</a:t>
          </a:r>
          <a:endParaRPr lang="en-US" altLang="ko-KR" sz="1200"/>
        </a:p>
      </dgm:t>
    </dgm:pt>
    <dgm:pt modelId="{58F7F9DE-5E7B-4820-9CC9-AC82D0E3E849}" type="parTrans" cxnId="{29DB3A88-BFC6-45D6-8949-525F7988085D}">
      <dgm:prSet/>
      <dgm:spPr/>
      <dgm:t>
        <a:bodyPr/>
        <a:lstStyle/>
        <a:p>
          <a:pPr latinLnBrk="1"/>
          <a:endParaRPr lang="ko-KR" altLang="en-US"/>
        </a:p>
      </dgm:t>
    </dgm:pt>
    <dgm:pt modelId="{BE0D941A-61B9-4170-ACCC-B851784C1B04}" type="sibTrans" cxnId="{29DB3A88-BFC6-45D6-8949-525F7988085D}">
      <dgm:prSet/>
      <dgm:spPr/>
      <dgm:t>
        <a:bodyPr/>
        <a:lstStyle/>
        <a:p>
          <a:pPr latinLnBrk="1"/>
          <a:endParaRPr lang="ko-KR" altLang="en-US"/>
        </a:p>
      </dgm:t>
    </dgm:pt>
    <dgm:pt modelId="{5DDF40F8-D168-4A01-B51A-5AD6C641B1E7}">
      <dgm:prSet phldrT="[텍스트]" custT="1"/>
      <dgm:spPr/>
      <dgm:t>
        <a:bodyPr/>
        <a:lstStyle/>
        <a:p>
          <a:pPr latinLnBrk="1">
            <a:spcAft>
              <a:spcPts val="0"/>
            </a:spcAft>
          </a:pPr>
          <a:r>
            <a:rPr lang="ko-KR" altLang="en-US" sz="1200"/>
            <a:t>벡터 이미지 </a:t>
          </a:r>
          <a:r>
            <a:rPr lang="en-US" altLang="ko-KR" sz="1200"/>
            <a:t>/ </a:t>
          </a:r>
        </a:p>
        <a:p>
          <a:pPr latinLnBrk="1">
            <a:spcAft>
              <a:spcPts val="0"/>
            </a:spcAft>
          </a:pPr>
          <a:r>
            <a:rPr lang="ko-KR" altLang="en-US" sz="1200"/>
            <a:t>크기 조정</a:t>
          </a:r>
        </a:p>
      </dgm:t>
    </dgm:pt>
    <dgm:pt modelId="{7F954B2E-1829-42CD-9527-79317C69437C}" type="parTrans" cxnId="{6BC4FEA7-9CF2-47E7-97F9-0CDE8EFE0331}">
      <dgm:prSet/>
      <dgm:spPr/>
      <dgm:t>
        <a:bodyPr/>
        <a:lstStyle/>
        <a:p>
          <a:pPr latinLnBrk="1"/>
          <a:endParaRPr lang="ko-KR" altLang="en-US"/>
        </a:p>
      </dgm:t>
    </dgm:pt>
    <dgm:pt modelId="{1F0809E4-0C17-473A-8F7F-29AE402959B8}" type="sibTrans" cxnId="{6BC4FEA7-9CF2-47E7-97F9-0CDE8EFE0331}">
      <dgm:prSet/>
      <dgm:spPr/>
      <dgm:t>
        <a:bodyPr/>
        <a:lstStyle/>
        <a:p>
          <a:pPr latinLnBrk="1"/>
          <a:endParaRPr lang="ko-KR" altLang="en-US"/>
        </a:p>
      </dgm:t>
    </dgm:pt>
    <dgm:pt modelId="{3B24AB23-066C-4C77-A769-7AF9EB8089E9}">
      <dgm:prSet phldrT="[텍스트]" custT="1"/>
      <dgm:spPr/>
      <dgm:t>
        <a:bodyPr/>
        <a:lstStyle/>
        <a:p>
          <a:pPr latinLnBrk="1">
            <a:spcAft>
              <a:spcPts val="0"/>
            </a:spcAft>
          </a:pPr>
          <a:r>
            <a:rPr lang="ko-KR" altLang="en-US" sz="1200"/>
            <a:t>재질 정도</a:t>
          </a:r>
          <a:endParaRPr lang="en-US" altLang="ko-KR" sz="1200"/>
        </a:p>
        <a:p>
          <a:pPr latinLnBrk="1">
            <a:spcAft>
              <a:spcPts val="0"/>
            </a:spcAft>
          </a:pPr>
          <a:r>
            <a:rPr lang="ko-KR" altLang="en-US" sz="1200"/>
            <a:t>계산</a:t>
          </a:r>
          <a:endParaRPr lang="en-US" altLang="ko-KR" sz="1200"/>
        </a:p>
      </dgm:t>
    </dgm:pt>
    <dgm:pt modelId="{6EB55804-47AA-4BD6-8E7D-5777CE914554}" type="parTrans" cxnId="{FC69EAF3-5757-4CEE-87A4-0D9DF0F91747}">
      <dgm:prSet/>
      <dgm:spPr/>
      <dgm:t>
        <a:bodyPr/>
        <a:lstStyle/>
        <a:p>
          <a:pPr latinLnBrk="1"/>
          <a:endParaRPr lang="ko-KR" altLang="en-US"/>
        </a:p>
      </dgm:t>
    </dgm:pt>
    <dgm:pt modelId="{FD97BBF3-2398-4EC2-92AA-FC51818EA35D}" type="sibTrans" cxnId="{FC69EAF3-5757-4CEE-87A4-0D9DF0F91747}">
      <dgm:prSet/>
      <dgm:spPr/>
      <dgm:t>
        <a:bodyPr/>
        <a:lstStyle/>
        <a:p>
          <a:pPr latinLnBrk="1"/>
          <a:endParaRPr lang="ko-KR" altLang="en-US"/>
        </a:p>
      </dgm:t>
    </dgm:pt>
    <dgm:pt modelId="{02CE4BEC-5D77-48BC-AD44-30EB9681A5C1}">
      <dgm:prSet phldrT="[텍스트]" custT="1"/>
      <dgm:spPr/>
      <dgm:t>
        <a:bodyPr/>
        <a:lstStyle/>
        <a:p>
          <a:pPr latinLnBrk="1"/>
          <a:r>
            <a:rPr lang="en-US" altLang="ko-KR" sz="1200"/>
            <a:t>2D </a:t>
          </a:r>
          <a:r>
            <a:rPr lang="ko-KR" altLang="en-US" sz="1200"/>
            <a:t>좌표계의 계산</a:t>
          </a:r>
        </a:p>
      </dgm:t>
    </dgm:pt>
    <dgm:pt modelId="{FB4B73D8-97F4-4AAA-BAC2-C2099966875D}" type="parTrans" cxnId="{C0509E61-75D5-483E-AA60-F9B462E1F64B}">
      <dgm:prSet/>
      <dgm:spPr/>
      <dgm:t>
        <a:bodyPr/>
        <a:lstStyle/>
        <a:p>
          <a:pPr latinLnBrk="1"/>
          <a:endParaRPr lang="ko-KR" altLang="en-US"/>
        </a:p>
      </dgm:t>
    </dgm:pt>
    <dgm:pt modelId="{EA481D78-4D39-4C9C-AE1A-AE5CD9F8F1F9}" type="sibTrans" cxnId="{C0509E61-75D5-483E-AA60-F9B462E1F64B}">
      <dgm:prSet/>
      <dgm:spPr/>
      <dgm:t>
        <a:bodyPr/>
        <a:lstStyle/>
        <a:p>
          <a:pPr latinLnBrk="1"/>
          <a:endParaRPr lang="ko-KR" altLang="en-US"/>
        </a:p>
      </dgm:t>
    </dgm:pt>
    <dgm:pt modelId="{FDD959B3-C283-4AC4-8D95-405A31436FEF}">
      <dgm:prSet phldrT="[텍스트]" custT="1"/>
      <dgm:spPr/>
      <dgm:t>
        <a:bodyPr/>
        <a:lstStyle/>
        <a:p>
          <a:pPr latinLnBrk="1"/>
          <a:r>
            <a:rPr lang="ko-KR" altLang="en-US" sz="1200"/>
            <a:t>빛</a:t>
          </a:r>
          <a:r>
            <a:rPr lang="en-US" altLang="ko-KR" sz="1200"/>
            <a:t>(</a:t>
          </a:r>
          <a:r>
            <a:rPr lang="ko-KR" altLang="en-US" sz="1200"/>
            <a:t>조명</a:t>
          </a:r>
          <a:r>
            <a:rPr lang="en-US" altLang="ko-KR" sz="1200"/>
            <a:t>) </a:t>
          </a:r>
          <a:r>
            <a:rPr lang="ko-KR" altLang="en-US" sz="1200"/>
            <a:t>계산</a:t>
          </a:r>
        </a:p>
      </dgm:t>
    </dgm:pt>
    <dgm:pt modelId="{631145F9-4184-4CC4-82F5-68475CE7E07F}" type="parTrans" cxnId="{E363FA42-48A2-4844-A713-3A5A6CCB0912}">
      <dgm:prSet/>
      <dgm:spPr/>
      <dgm:t>
        <a:bodyPr/>
        <a:lstStyle/>
        <a:p>
          <a:pPr latinLnBrk="1"/>
          <a:endParaRPr lang="ko-KR" altLang="en-US"/>
        </a:p>
      </dgm:t>
    </dgm:pt>
    <dgm:pt modelId="{142C7873-F426-473D-8208-5F8FF7C364F2}" type="sibTrans" cxnId="{E363FA42-48A2-4844-A713-3A5A6CCB0912}">
      <dgm:prSet/>
      <dgm:spPr/>
      <dgm:t>
        <a:bodyPr/>
        <a:lstStyle/>
        <a:p>
          <a:pPr latinLnBrk="1"/>
          <a:endParaRPr lang="ko-KR" altLang="en-US"/>
        </a:p>
      </dgm:t>
    </dgm:pt>
    <dgm:pt modelId="{2CADFB4F-81F5-4C77-A37D-F38880A62A5B}">
      <dgm:prSet phldrT="[텍스트]" custT="1"/>
      <dgm:spPr/>
      <dgm:t>
        <a:bodyPr/>
        <a:lstStyle/>
        <a:p>
          <a:pPr latinLnBrk="1"/>
          <a:r>
            <a:rPr lang="ko-KR" altLang="en-US" sz="1200"/>
            <a:t>모니터에 출력</a:t>
          </a:r>
        </a:p>
      </dgm:t>
    </dgm:pt>
    <dgm:pt modelId="{C2E9D5CF-02A2-48A5-8DFE-FD2AE7F48100}" type="parTrans" cxnId="{781B6465-D571-48F4-A7A7-21B7FE74A7C6}">
      <dgm:prSet/>
      <dgm:spPr/>
      <dgm:t>
        <a:bodyPr/>
        <a:lstStyle/>
        <a:p>
          <a:pPr latinLnBrk="1"/>
          <a:endParaRPr lang="ko-KR" altLang="en-US"/>
        </a:p>
      </dgm:t>
    </dgm:pt>
    <dgm:pt modelId="{86EB15A9-3951-452A-903A-5DB9806AA0EC}" type="sibTrans" cxnId="{781B6465-D571-48F4-A7A7-21B7FE74A7C6}">
      <dgm:prSet/>
      <dgm:spPr/>
      <dgm:t>
        <a:bodyPr/>
        <a:lstStyle/>
        <a:p>
          <a:pPr latinLnBrk="1"/>
          <a:endParaRPr lang="ko-KR" altLang="en-US"/>
        </a:p>
      </dgm:t>
    </dgm:pt>
    <dgm:pt modelId="{67F72E57-7579-4949-A33C-D830C920BB8D}">
      <dgm:prSet phldrT="[텍스트]" custT="1"/>
      <dgm:spPr/>
      <dgm:t>
        <a:bodyPr/>
        <a:lstStyle/>
        <a:p>
          <a:pPr latinLnBrk="1">
            <a:spcAft>
              <a:spcPts val="0"/>
            </a:spcAft>
          </a:pPr>
          <a:r>
            <a:rPr lang="ko-KR" altLang="en-US" sz="1200"/>
            <a:t>화면상의 </a:t>
          </a:r>
          <a:r>
            <a:rPr lang="en-US" altLang="ko-KR" sz="1200"/>
            <a:t>2D </a:t>
          </a:r>
        </a:p>
        <a:p>
          <a:pPr latinLnBrk="1">
            <a:spcAft>
              <a:spcPts val="0"/>
            </a:spcAft>
          </a:pPr>
          <a:r>
            <a:rPr lang="ko-KR" altLang="en-US" sz="1200"/>
            <a:t>좌표계로 전환</a:t>
          </a:r>
        </a:p>
      </dgm:t>
    </dgm:pt>
    <dgm:pt modelId="{69223541-4A52-45CF-9C48-904FDBF368E7}" type="parTrans" cxnId="{88DEEBEC-150F-4C0C-A45D-27FB8BB84A2E}">
      <dgm:prSet/>
      <dgm:spPr/>
      <dgm:t>
        <a:bodyPr/>
        <a:lstStyle/>
        <a:p>
          <a:pPr latinLnBrk="1"/>
          <a:endParaRPr lang="ko-KR" altLang="en-US"/>
        </a:p>
      </dgm:t>
    </dgm:pt>
    <dgm:pt modelId="{7771E17B-4B68-49C8-85A6-466EF0A391B7}" type="sibTrans" cxnId="{88DEEBEC-150F-4C0C-A45D-27FB8BB84A2E}">
      <dgm:prSet/>
      <dgm:spPr/>
      <dgm:t>
        <a:bodyPr/>
        <a:lstStyle/>
        <a:p>
          <a:pPr latinLnBrk="1"/>
          <a:endParaRPr lang="ko-KR" altLang="en-US"/>
        </a:p>
      </dgm:t>
    </dgm:pt>
    <dgm:pt modelId="{6FF06C41-6B9B-4791-854E-50AA306AE5D5}">
      <dgm:prSet phldrT="[텍스트]" custT="1"/>
      <dgm:spPr/>
      <dgm:t>
        <a:bodyPr/>
        <a:lstStyle/>
        <a:p>
          <a:pPr latinLnBrk="1"/>
          <a:r>
            <a:rPr lang="ko-KR" altLang="en-US" sz="1200"/>
            <a:t>모니터에 출력</a:t>
          </a:r>
        </a:p>
      </dgm:t>
    </dgm:pt>
    <dgm:pt modelId="{96EE05C8-80E5-4573-A9EB-E5A86B110B02}" type="parTrans" cxnId="{E88F20D0-84BA-4D57-9AB7-C2F13ACE81B3}">
      <dgm:prSet/>
      <dgm:spPr/>
      <dgm:t>
        <a:bodyPr/>
        <a:lstStyle/>
        <a:p>
          <a:pPr latinLnBrk="1"/>
          <a:endParaRPr lang="ko-KR" altLang="en-US"/>
        </a:p>
      </dgm:t>
    </dgm:pt>
    <dgm:pt modelId="{85C1571F-FE9D-4E1D-9326-1ECC4775DCA3}" type="sibTrans" cxnId="{E88F20D0-84BA-4D57-9AB7-C2F13ACE81B3}">
      <dgm:prSet/>
      <dgm:spPr/>
      <dgm:t>
        <a:bodyPr/>
        <a:lstStyle/>
        <a:p>
          <a:pPr latinLnBrk="1"/>
          <a:endParaRPr lang="ko-KR" altLang="en-US"/>
        </a:p>
      </dgm:t>
    </dgm:pt>
    <dgm:pt modelId="{E961DA3F-53DD-4884-8044-81231874B94E}" type="pres">
      <dgm:prSet presAssocID="{C72C08D5-E7A5-4E36-AAE9-55F820EAEB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2B251F1-0A13-4381-BDCE-512553D7068F}" type="pres">
      <dgm:prSet presAssocID="{FFB63437-46DC-42B3-9A13-69AB096377E4}" presName="root1" presStyleCnt="0"/>
      <dgm:spPr/>
    </dgm:pt>
    <dgm:pt modelId="{9547A25C-3C3D-4B1B-8462-1CCF02E6194C}" type="pres">
      <dgm:prSet presAssocID="{FFB63437-46DC-42B3-9A13-69AB096377E4}" presName="LevelOneTextNode" presStyleLbl="node0" presStyleIdx="0" presStyleCnt="2" custScaleX="150482" custScaleY="177958" custLinFactNeighborY="-80047">
        <dgm:presLayoutVars>
          <dgm:chPref val="3"/>
        </dgm:presLayoutVars>
      </dgm:prSet>
      <dgm:spPr/>
    </dgm:pt>
    <dgm:pt modelId="{6F53A71D-93D9-46CA-9F24-AD0D5F55F8D8}" type="pres">
      <dgm:prSet presAssocID="{FFB63437-46DC-42B3-9A13-69AB096377E4}" presName="level2hierChild" presStyleCnt="0"/>
      <dgm:spPr/>
    </dgm:pt>
    <dgm:pt modelId="{7D2BE56A-4888-41B0-A374-CF85AC528837}" type="pres">
      <dgm:prSet presAssocID="{58F7F9DE-5E7B-4820-9CC9-AC82D0E3E849}" presName="conn2-1" presStyleLbl="parChTrans1D2" presStyleIdx="0" presStyleCnt="2"/>
      <dgm:spPr/>
    </dgm:pt>
    <dgm:pt modelId="{EF53BB84-5492-4995-A5B2-905D73C5DECC}" type="pres">
      <dgm:prSet presAssocID="{58F7F9DE-5E7B-4820-9CC9-AC82D0E3E849}" presName="connTx" presStyleLbl="parChTrans1D2" presStyleIdx="0" presStyleCnt="2"/>
      <dgm:spPr/>
    </dgm:pt>
    <dgm:pt modelId="{2DEABF3B-98BA-420C-B854-95EB3C651A85}" type="pres">
      <dgm:prSet presAssocID="{5BBA24A0-9334-40FC-B0B3-807731EA2531}" presName="root2" presStyleCnt="0"/>
      <dgm:spPr/>
    </dgm:pt>
    <dgm:pt modelId="{847E93AD-3670-4D52-8E6E-06C2066C6CEE}" type="pres">
      <dgm:prSet presAssocID="{5BBA24A0-9334-40FC-B0B3-807731EA2531}" presName="LevelTwoTextNode" presStyleLbl="node2" presStyleIdx="0" presStyleCnt="2" custScaleX="199441" custScaleY="177958" custLinFactNeighborY="-80047">
        <dgm:presLayoutVars>
          <dgm:chPref val="3"/>
        </dgm:presLayoutVars>
      </dgm:prSet>
      <dgm:spPr/>
    </dgm:pt>
    <dgm:pt modelId="{1A310859-5664-45DC-BA97-150158720711}" type="pres">
      <dgm:prSet presAssocID="{5BBA24A0-9334-40FC-B0B3-807731EA2531}" presName="level3hierChild" presStyleCnt="0"/>
      <dgm:spPr/>
    </dgm:pt>
    <dgm:pt modelId="{02E64467-AF1C-40A4-999F-8CAD6626250B}" type="pres">
      <dgm:prSet presAssocID="{7F954B2E-1829-42CD-9527-79317C69437C}" presName="conn2-1" presStyleLbl="parChTrans1D3" presStyleIdx="0" presStyleCnt="2"/>
      <dgm:spPr/>
    </dgm:pt>
    <dgm:pt modelId="{1CF53A94-4F12-4DA0-A3F3-5AD542E663A4}" type="pres">
      <dgm:prSet presAssocID="{7F954B2E-1829-42CD-9527-79317C69437C}" presName="connTx" presStyleLbl="parChTrans1D3" presStyleIdx="0" presStyleCnt="2"/>
      <dgm:spPr/>
    </dgm:pt>
    <dgm:pt modelId="{E40C521E-45CA-45FE-9E04-0654072048F6}" type="pres">
      <dgm:prSet presAssocID="{5DDF40F8-D168-4A01-B51A-5AD6C641B1E7}" presName="root2" presStyleCnt="0"/>
      <dgm:spPr/>
    </dgm:pt>
    <dgm:pt modelId="{322C4090-4A5E-4C68-9FDD-79FFBD71AA83}" type="pres">
      <dgm:prSet presAssocID="{5DDF40F8-D168-4A01-B51A-5AD6C641B1E7}" presName="LevelTwoTextNode" presStyleLbl="node3" presStyleIdx="0" presStyleCnt="2" custScaleX="199441" custScaleY="177958" custLinFactNeighborY="-80047">
        <dgm:presLayoutVars>
          <dgm:chPref val="3"/>
        </dgm:presLayoutVars>
      </dgm:prSet>
      <dgm:spPr/>
    </dgm:pt>
    <dgm:pt modelId="{DC77A070-8E3E-41FD-8F0E-21661BE68C24}" type="pres">
      <dgm:prSet presAssocID="{5DDF40F8-D168-4A01-B51A-5AD6C641B1E7}" presName="level3hierChild" presStyleCnt="0"/>
      <dgm:spPr/>
    </dgm:pt>
    <dgm:pt modelId="{6EA5581F-9E64-402B-8D69-633924D23E4E}" type="pres">
      <dgm:prSet presAssocID="{FB4B73D8-97F4-4AAA-BAC2-C2099966875D}" presName="conn2-1" presStyleLbl="parChTrans1D4" presStyleIdx="0" presStyleCnt="5"/>
      <dgm:spPr/>
    </dgm:pt>
    <dgm:pt modelId="{F47BAC61-C9D1-4C9D-AF1D-8956CD155961}" type="pres">
      <dgm:prSet presAssocID="{FB4B73D8-97F4-4AAA-BAC2-C2099966875D}" presName="connTx" presStyleLbl="parChTrans1D4" presStyleIdx="0" presStyleCnt="5"/>
      <dgm:spPr/>
    </dgm:pt>
    <dgm:pt modelId="{E454D15C-C17B-442C-8A77-75FDCFBD45D1}" type="pres">
      <dgm:prSet presAssocID="{02CE4BEC-5D77-48BC-AD44-30EB9681A5C1}" presName="root2" presStyleCnt="0"/>
      <dgm:spPr/>
    </dgm:pt>
    <dgm:pt modelId="{89C9AC15-303D-4347-A91C-5762E80A7555}" type="pres">
      <dgm:prSet presAssocID="{02CE4BEC-5D77-48BC-AD44-30EB9681A5C1}" presName="LevelTwoTextNode" presStyleLbl="node4" presStyleIdx="0" presStyleCnt="5" custScaleX="256706" custScaleY="177958" custLinFactNeighborX="43160" custLinFactNeighborY="-80047">
        <dgm:presLayoutVars>
          <dgm:chPref val="3"/>
        </dgm:presLayoutVars>
      </dgm:prSet>
      <dgm:spPr/>
    </dgm:pt>
    <dgm:pt modelId="{99D6EFB0-0306-4FC4-943D-87A093E9DBFA}" type="pres">
      <dgm:prSet presAssocID="{02CE4BEC-5D77-48BC-AD44-30EB9681A5C1}" presName="level3hierChild" presStyleCnt="0"/>
      <dgm:spPr/>
    </dgm:pt>
    <dgm:pt modelId="{195BF15A-5743-47A0-977D-7F71F67B6B14}" type="pres">
      <dgm:prSet presAssocID="{C2E9D5CF-02A2-48A5-8DFE-FD2AE7F48100}" presName="conn2-1" presStyleLbl="parChTrans1D4" presStyleIdx="1" presStyleCnt="5"/>
      <dgm:spPr/>
    </dgm:pt>
    <dgm:pt modelId="{D1124D55-5807-408B-B5D0-56A2B2109CBD}" type="pres">
      <dgm:prSet presAssocID="{C2E9D5CF-02A2-48A5-8DFE-FD2AE7F48100}" presName="connTx" presStyleLbl="parChTrans1D4" presStyleIdx="1" presStyleCnt="5"/>
      <dgm:spPr/>
    </dgm:pt>
    <dgm:pt modelId="{66AD6178-0D80-4EB7-A606-F2A240FC0723}" type="pres">
      <dgm:prSet presAssocID="{2CADFB4F-81F5-4C77-A37D-F38880A62A5B}" presName="root2" presStyleCnt="0"/>
      <dgm:spPr/>
    </dgm:pt>
    <dgm:pt modelId="{0AD852C8-6133-4CB2-B062-C1D7E3759895}" type="pres">
      <dgm:prSet presAssocID="{2CADFB4F-81F5-4C77-A37D-F38880A62A5B}" presName="LevelTwoTextNode" presStyleLbl="node4" presStyleIdx="1" presStyleCnt="5" custScaleX="199441" custScaleY="188031" custLinFactNeighborX="82373" custLinFactNeighborY="-80120">
        <dgm:presLayoutVars>
          <dgm:chPref val="3"/>
        </dgm:presLayoutVars>
      </dgm:prSet>
      <dgm:spPr/>
    </dgm:pt>
    <dgm:pt modelId="{13E4546E-ED20-4B0A-9E53-430F3D3F7BA8}" type="pres">
      <dgm:prSet presAssocID="{2CADFB4F-81F5-4C77-A37D-F38880A62A5B}" presName="level3hierChild" presStyleCnt="0"/>
      <dgm:spPr/>
    </dgm:pt>
    <dgm:pt modelId="{60204972-432C-4999-814F-604D5904408D}" type="pres">
      <dgm:prSet presAssocID="{85913FE4-AC8B-4A0F-9E82-11BAEFC90187}" presName="root1" presStyleCnt="0"/>
      <dgm:spPr/>
    </dgm:pt>
    <dgm:pt modelId="{6042A971-9359-4452-9D53-B692638871CB}" type="pres">
      <dgm:prSet presAssocID="{85913FE4-AC8B-4A0F-9E82-11BAEFC90187}" presName="LevelOneTextNode" presStyleLbl="node0" presStyleIdx="1" presStyleCnt="2" custScaleX="150275" custScaleY="153224" custLinFactNeighborY="-30106">
        <dgm:presLayoutVars>
          <dgm:chPref val="3"/>
        </dgm:presLayoutVars>
      </dgm:prSet>
      <dgm:spPr/>
    </dgm:pt>
    <dgm:pt modelId="{5F90D402-860D-4669-88CF-5B7871602CEE}" type="pres">
      <dgm:prSet presAssocID="{85913FE4-AC8B-4A0F-9E82-11BAEFC90187}" presName="level2hierChild" presStyleCnt="0"/>
      <dgm:spPr/>
    </dgm:pt>
    <dgm:pt modelId="{6DB4AB48-F60F-4328-AAAA-89E9B9EB7C34}" type="pres">
      <dgm:prSet presAssocID="{D7931C45-5475-455B-AB85-55A30C8FBD4F}" presName="conn2-1" presStyleLbl="parChTrans1D2" presStyleIdx="1" presStyleCnt="2"/>
      <dgm:spPr/>
    </dgm:pt>
    <dgm:pt modelId="{EC5FCDA1-E954-4708-B616-D367DEBEE851}" type="pres">
      <dgm:prSet presAssocID="{D7931C45-5475-455B-AB85-55A30C8FBD4F}" presName="connTx" presStyleLbl="parChTrans1D2" presStyleIdx="1" presStyleCnt="2"/>
      <dgm:spPr/>
    </dgm:pt>
    <dgm:pt modelId="{2C2E0544-0D82-48E5-B012-474A060274EA}" type="pres">
      <dgm:prSet presAssocID="{AC8871D8-497D-4A70-B4D9-400AA0E6B885}" presName="root2" presStyleCnt="0"/>
      <dgm:spPr/>
    </dgm:pt>
    <dgm:pt modelId="{1B1200A1-5C1D-46B2-8477-C15B9591ECD2}" type="pres">
      <dgm:prSet presAssocID="{AC8871D8-497D-4A70-B4D9-400AA0E6B885}" presName="LevelTwoTextNode" presStyleLbl="node2" presStyleIdx="1" presStyleCnt="2" custScaleX="200696" custScaleY="189326" custLinFactNeighborY="-30106">
        <dgm:presLayoutVars>
          <dgm:chPref val="3"/>
        </dgm:presLayoutVars>
      </dgm:prSet>
      <dgm:spPr/>
    </dgm:pt>
    <dgm:pt modelId="{1D7CC54B-ECEF-4312-AAB7-B2DF22065455}" type="pres">
      <dgm:prSet presAssocID="{AC8871D8-497D-4A70-B4D9-400AA0E6B885}" presName="level3hierChild" presStyleCnt="0"/>
      <dgm:spPr/>
    </dgm:pt>
    <dgm:pt modelId="{A67F0AAE-E8E7-4F07-9B94-E50A7F03E4F9}" type="pres">
      <dgm:prSet presAssocID="{6EB55804-47AA-4BD6-8E7D-5777CE914554}" presName="conn2-1" presStyleLbl="parChTrans1D3" presStyleIdx="1" presStyleCnt="2"/>
      <dgm:spPr/>
    </dgm:pt>
    <dgm:pt modelId="{2AE463FA-E65D-4BAC-AD81-26379673BF25}" type="pres">
      <dgm:prSet presAssocID="{6EB55804-47AA-4BD6-8E7D-5777CE914554}" presName="connTx" presStyleLbl="parChTrans1D3" presStyleIdx="1" presStyleCnt="2"/>
      <dgm:spPr/>
    </dgm:pt>
    <dgm:pt modelId="{55687F16-859C-47B7-864F-465985EF7C41}" type="pres">
      <dgm:prSet presAssocID="{3B24AB23-066C-4C77-A769-7AF9EB8089E9}" presName="root2" presStyleCnt="0"/>
      <dgm:spPr/>
    </dgm:pt>
    <dgm:pt modelId="{502E1246-ED5C-4AAA-A89C-F42934392F74}" type="pres">
      <dgm:prSet presAssocID="{3B24AB23-066C-4C77-A769-7AF9EB8089E9}" presName="LevelTwoTextNode" presStyleLbl="node3" presStyleIdx="1" presStyleCnt="2" custScaleX="138297" custScaleY="188255" custLinFactNeighborY="-30106">
        <dgm:presLayoutVars>
          <dgm:chPref val="3"/>
        </dgm:presLayoutVars>
      </dgm:prSet>
      <dgm:spPr/>
    </dgm:pt>
    <dgm:pt modelId="{B16523B5-FDCE-43D9-A2E1-A550B38B7404}" type="pres">
      <dgm:prSet presAssocID="{3B24AB23-066C-4C77-A769-7AF9EB8089E9}" presName="level3hierChild" presStyleCnt="0"/>
      <dgm:spPr/>
    </dgm:pt>
    <dgm:pt modelId="{137FDF89-C249-41D3-A277-72896AF24D42}" type="pres">
      <dgm:prSet presAssocID="{631145F9-4184-4CC4-82F5-68475CE7E07F}" presName="conn2-1" presStyleLbl="parChTrans1D4" presStyleIdx="2" presStyleCnt="5"/>
      <dgm:spPr/>
    </dgm:pt>
    <dgm:pt modelId="{19A169CC-F683-410F-914F-E247DEBB0C2F}" type="pres">
      <dgm:prSet presAssocID="{631145F9-4184-4CC4-82F5-68475CE7E07F}" presName="connTx" presStyleLbl="parChTrans1D4" presStyleIdx="2" presStyleCnt="5"/>
      <dgm:spPr/>
    </dgm:pt>
    <dgm:pt modelId="{1A00C664-4218-4283-BA8A-88E1B79CD31C}" type="pres">
      <dgm:prSet presAssocID="{FDD959B3-C283-4AC4-8D95-405A31436FEF}" presName="root2" presStyleCnt="0"/>
      <dgm:spPr/>
    </dgm:pt>
    <dgm:pt modelId="{3ABA26F4-A2C1-4D97-A8E5-13359872E0E9}" type="pres">
      <dgm:prSet presAssocID="{FDD959B3-C283-4AC4-8D95-405A31436FEF}" presName="LevelTwoTextNode" presStyleLbl="node4" presStyleIdx="2" presStyleCnt="5" custScaleX="181338" custScaleY="191809" custLinFactNeighborY="-30106">
        <dgm:presLayoutVars>
          <dgm:chPref val="3"/>
        </dgm:presLayoutVars>
      </dgm:prSet>
      <dgm:spPr/>
    </dgm:pt>
    <dgm:pt modelId="{B4D8F574-F11A-44B5-9493-99FB215F594D}" type="pres">
      <dgm:prSet presAssocID="{FDD959B3-C283-4AC4-8D95-405A31436FEF}" presName="level3hierChild" presStyleCnt="0"/>
      <dgm:spPr/>
    </dgm:pt>
    <dgm:pt modelId="{0398414A-8AAA-4DB7-8F70-6446549619DA}" type="pres">
      <dgm:prSet presAssocID="{69223541-4A52-45CF-9C48-904FDBF368E7}" presName="conn2-1" presStyleLbl="parChTrans1D4" presStyleIdx="3" presStyleCnt="5"/>
      <dgm:spPr/>
    </dgm:pt>
    <dgm:pt modelId="{F5EE687B-440E-4416-A0F1-4E5507EC4A27}" type="pres">
      <dgm:prSet presAssocID="{69223541-4A52-45CF-9C48-904FDBF368E7}" presName="connTx" presStyleLbl="parChTrans1D4" presStyleIdx="3" presStyleCnt="5"/>
      <dgm:spPr/>
    </dgm:pt>
    <dgm:pt modelId="{5ACEA4FA-AD3E-4B28-99B8-F6D4F020732B}" type="pres">
      <dgm:prSet presAssocID="{67F72E57-7579-4949-A33C-D830C920BB8D}" presName="root2" presStyleCnt="0"/>
      <dgm:spPr/>
    </dgm:pt>
    <dgm:pt modelId="{46A1968C-8A62-42EC-815A-1CD3FAF31D79}" type="pres">
      <dgm:prSet presAssocID="{67F72E57-7579-4949-A33C-D830C920BB8D}" presName="LevelTwoTextNode" presStyleLbl="node4" presStyleIdx="3" presStyleCnt="5" custScaleX="199346" custScaleY="170088" custLinFactNeighborX="-4001" custLinFactNeighborY="-19928">
        <dgm:presLayoutVars>
          <dgm:chPref val="3"/>
        </dgm:presLayoutVars>
      </dgm:prSet>
      <dgm:spPr/>
    </dgm:pt>
    <dgm:pt modelId="{1DBBC225-5863-4925-93E7-0BB6C77AFCA1}" type="pres">
      <dgm:prSet presAssocID="{67F72E57-7579-4949-A33C-D830C920BB8D}" presName="level3hierChild" presStyleCnt="0"/>
      <dgm:spPr/>
    </dgm:pt>
    <dgm:pt modelId="{C732FA2D-016C-41A7-93EB-EC9F62CEA13C}" type="pres">
      <dgm:prSet presAssocID="{96EE05C8-80E5-4573-A9EB-E5A86B110B02}" presName="conn2-1" presStyleLbl="parChTrans1D4" presStyleIdx="4" presStyleCnt="5"/>
      <dgm:spPr/>
    </dgm:pt>
    <dgm:pt modelId="{D358B0B9-A1E6-4478-B17A-759910758518}" type="pres">
      <dgm:prSet presAssocID="{96EE05C8-80E5-4573-A9EB-E5A86B110B02}" presName="connTx" presStyleLbl="parChTrans1D4" presStyleIdx="4" presStyleCnt="5"/>
      <dgm:spPr/>
    </dgm:pt>
    <dgm:pt modelId="{69A62054-B4C0-4AC5-B0AF-4D80FC974101}" type="pres">
      <dgm:prSet presAssocID="{6FF06C41-6B9B-4791-854E-50AA306AE5D5}" presName="root2" presStyleCnt="0"/>
      <dgm:spPr/>
    </dgm:pt>
    <dgm:pt modelId="{BAC625EC-0037-4C63-AB51-429ED488CED2}" type="pres">
      <dgm:prSet presAssocID="{6FF06C41-6B9B-4791-854E-50AA306AE5D5}" presName="LevelTwoTextNode" presStyleLbl="node4" presStyleIdx="4" presStyleCnt="5" custScaleX="151907" custScaleY="153309">
        <dgm:presLayoutVars>
          <dgm:chPref val="3"/>
        </dgm:presLayoutVars>
      </dgm:prSet>
      <dgm:spPr/>
    </dgm:pt>
    <dgm:pt modelId="{005EEBFA-137B-463C-8429-F86C2305BA73}" type="pres">
      <dgm:prSet presAssocID="{6FF06C41-6B9B-4791-854E-50AA306AE5D5}" presName="level3hierChild" presStyleCnt="0"/>
      <dgm:spPr/>
    </dgm:pt>
  </dgm:ptLst>
  <dgm:cxnLst>
    <dgm:cxn modelId="{F235A900-F48D-49C3-ADE9-3DA9F09F6100}" srcId="{C72C08D5-E7A5-4E36-AAE9-55F820EAEBD6}" destId="{85913FE4-AC8B-4A0F-9E82-11BAEFC90187}" srcOrd="1" destOrd="0" parTransId="{D9F9702E-9EFF-46A5-AEB9-B73AEC1C8E9A}" sibTransId="{26BDFEEC-01FB-4011-B1E2-1FA5F149DABB}"/>
    <dgm:cxn modelId="{2EEE3D0B-2C1F-4EE9-B5A0-8C77D00BC10B}" type="presOf" srcId="{6EB55804-47AA-4BD6-8E7D-5777CE914554}" destId="{A67F0AAE-E8E7-4F07-9B94-E50A7F03E4F9}" srcOrd="0" destOrd="0" presId="urn:microsoft.com/office/officeart/2005/8/layout/hierarchy2"/>
    <dgm:cxn modelId="{0128CC14-9452-4A77-8292-C1EC70D4EFCA}" type="presOf" srcId="{96EE05C8-80E5-4573-A9EB-E5A86B110B02}" destId="{C732FA2D-016C-41A7-93EB-EC9F62CEA13C}" srcOrd="0" destOrd="0" presId="urn:microsoft.com/office/officeart/2005/8/layout/hierarchy2"/>
    <dgm:cxn modelId="{EE8A1317-56E7-4978-92D1-0289CD6778B1}" type="presOf" srcId="{C72C08D5-E7A5-4E36-AAE9-55F820EAEBD6}" destId="{E961DA3F-53DD-4884-8044-81231874B94E}" srcOrd="0" destOrd="0" presId="urn:microsoft.com/office/officeart/2005/8/layout/hierarchy2"/>
    <dgm:cxn modelId="{22735928-C4A7-4B3F-B51C-4A414804452E}" type="presOf" srcId="{58F7F9DE-5E7B-4820-9CC9-AC82D0E3E849}" destId="{EF53BB84-5492-4995-A5B2-905D73C5DECC}" srcOrd="1" destOrd="0" presId="urn:microsoft.com/office/officeart/2005/8/layout/hierarchy2"/>
    <dgm:cxn modelId="{C093862A-E3F8-4814-B307-F4E0EC4163F7}" type="presOf" srcId="{7F954B2E-1829-42CD-9527-79317C69437C}" destId="{02E64467-AF1C-40A4-999F-8CAD6626250B}" srcOrd="0" destOrd="0" presId="urn:microsoft.com/office/officeart/2005/8/layout/hierarchy2"/>
    <dgm:cxn modelId="{B0E6232F-EE99-44E2-910A-EA3B784CC28A}" type="presOf" srcId="{6FF06C41-6B9B-4791-854E-50AA306AE5D5}" destId="{BAC625EC-0037-4C63-AB51-429ED488CED2}" srcOrd="0" destOrd="0" presId="urn:microsoft.com/office/officeart/2005/8/layout/hierarchy2"/>
    <dgm:cxn modelId="{91EEE63E-F121-433E-85E5-13306E8E755A}" type="presOf" srcId="{FFB63437-46DC-42B3-9A13-69AB096377E4}" destId="{9547A25C-3C3D-4B1B-8462-1CCF02E6194C}" srcOrd="0" destOrd="0" presId="urn:microsoft.com/office/officeart/2005/8/layout/hierarchy2"/>
    <dgm:cxn modelId="{0DA0383F-7B78-40F3-B4A2-DA95F1B5B451}" type="presOf" srcId="{96EE05C8-80E5-4573-A9EB-E5A86B110B02}" destId="{D358B0B9-A1E6-4478-B17A-759910758518}" srcOrd="1" destOrd="0" presId="urn:microsoft.com/office/officeart/2005/8/layout/hierarchy2"/>
    <dgm:cxn modelId="{722C285E-D4E8-4927-80D9-6A0054F1B954}" type="presOf" srcId="{5DDF40F8-D168-4A01-B51A-5AD6C641B1E7}" destId="{322C4090-4A5E-4C68-9FDD-79FFBD71AA83}" srcOrd="0" destOrd="0" presId="urn:microsoft.com/office/officeart/2005/8/layout/hierarchy2"/>
    <dgm:cxn modelId="{C0509E61-75D5-483E-AA60-F9B462E1F64B}" srcId="{5DDF40F8-D168-4A01-B51A-5AD6C641B1E7}" destId="{02CE4BEC-5D77-48BC-AD44-30EB9681A5C1}" srcOrd="0" destOrd="0" parTransId="{FB4B73D8-97F4-4AAA-BAC2-C2099966875D}" sibTransId="{EA481D78-4D39-4C9C-AE1A-AE5CD9F8F1F9}"/>
    <dgm:cxn modelId="{E363FA42-48A2-4844-A713-3A5A6CCB0912}" srcId="{3B24AB23-066C-4C77-A769-7AF9EB8089E9}" destId="{FDD959B3-C283-4AC4-8D95-405A31436FEF}" srcOrd="0" destOrd="0" parTransId="{631145F9-4184-4CC4-82F5-68475CE7E07F}" sibTransId="{142C7873-F426-473D-8208-5F8FF7C364F2}"/>
    <dgm:cxn modelId="{05091565-67BE-46B2-8162-B805A01C643B}" srcId="{85913FE4-AC8B-4A0F-9E82-11BAEFC90187}" destId="{AC8871D8-497D-4A70-B4D9-400AA0E6B885}" srcOrd="0" destOrd="0" parTransId="{D7931C45-5475-455B-AB85-55A30C8FBD4F}" sibTransId="{F04751E8-0AEE-4F6D-85F1-BDD16E12802E}"/>
    <dgm:cxn modelId="{781B6465-D571-48F4-A7A7-21B7FE74A7C6}" srcId="{02CE4BEC-5D77-48BC-AD44-30EB9681A5C1}" destId="{2CADFB4F-81F5-4C77-A37D-F38880A62A5B}" srcOrd="0" destOrd="0" parTransId="{C2E9D5CF-02A2-48A5-8DFE-FD2AE7F48100}" sibTransId="{86EB15A9-3951-452A-903A-5DB9806AA0EC}"/>
    <dgm:cxn modelId="{4973BF47-4DBD-4380-A2E2-8A644F2FFD15}" type="presOf" srcId="{C2E9D5CF-02A2-48A5-8DFE-FD2AE7F48100}" destId="{195BF15A-5743-47A0-977D-7F71F67B6B14}" srcOrd="0" destOrd="0" presId="urn:microsoft.com/office/officeart/2005/8/layout/hierarchy2"/>
    <dgm:cxn modelId="{7D3DA84B-D8F9-4019-B928-2263C5F416D4}" type="presOf" srcId="{5BBA24A0-9334-40FC-B0B3-807731EA2531}" destId="{847E93AD-3670-4D52-8E6E-06C2066C6CEE}" srcOrd="0" destOrd="0" presId="urn:microsoft.com/office/officeart/2005/8/layout/hierarchy2"/>
    <dgm:cxn modelId="{37FB237D-A9E2-47CF-894F-89B666180049}" type="presOf" srcId="{69223541-4A52-45CF-9C48-904FDBF368E7}" destId="{F5EE687B-440E-4416-A0F1-4E5507EC4A27}" srcOrd="1" destOrd="0" presId="urn:microsoft.com/office/officeart/2005/8/layout/hierarchy2"/>
    <dgm:cxn modelId="{1D88F981-52DF-4088-928F-CD67D176F90F}" type="presOf" srcId="{D7931C45-5475-455B-AB85-55A30C8FBD4F}" destId="{6DB4AB48-F60F-4328-AAAA-89E9B9EB7C34}" srcOrd="0" destOrd="0" presId="urn:microsoft.com/office/officeart/2005/8/layout/hierarchy2"/>
    <dgm:cxn modelId="{7A6BCB86-EBE2-4D91-8BB3-B5EA37BD325F}" type="presOf" srcId="{FDD959B3-C283-4AC4-8D95-405A31436FEF}" destId="{3ABA26F4-A2C1-4D97-A8E5-13359872E0E9}" srcOrd="0" destOrd="0" presId="urn:microsoft.com/office/officeart/2005/8/layout/hierarchy2"/>
    <dgm:cxn modelId="{29DB3A88-BFC6-45D6-8949-525F7988085D}" srcId="{FFB63437-46DC-42B3-9A13-69AB096377E4}" destId="{5BBA24A0-9334-40FC-B0B3-807731EA2531}" srcOrd="0" destOrd="0" parTransId="{58F7F9DE-5E7B-4820-9CC9-AC82D0E3E849}" sibTransId="{BE0D941A-61B9-4170-ACCC-B851784C1B04}"/>
    <dgm:cxn modelId="{4048E088-DEBF-4E65-903B-8098817F4CEF}" srcId="{C72C08D5-E7A5-4E36-AAE9-55F820EAEBD6}" destId="{FFB63437-46DC-42B3-9A13-69AB096377E4}" srcOrd="0" destOrd="0" parTransId="{4698021B-B846-4D64-86ED-17EA0377A7F6}" sibTransId="{AA042C7D-8752-4792-82C9-1A92A1113943}"/>
    <dgm:cxn modelId="{5482DB8E-2EA6-440C-AB14-8BC5F8933F40}" type="presOf" srcId="{AC8871D8-497D-4A70-B4D9-400AA0E6B885}" destId="{1B1200A1-5C1D-46B2-8477-C15B9591ECD2}" srcOrd="0" destOrd="0" presId="urn:microsoft.com/office/officeart/2005/8/layout/hierarchy2"/>
    <dgm:cxn modelId="{A197EF91-FCBC-414A-8BB8-C3DAC1459DCC}" type="presOf" srcId="{58F7F9DE-5E7B-4820-9CC9-AC82D0E3E849}" destId="{7D2BE56A-4888-41B0-A374-CF85AC528837}" srcOrd="0" destOrd="0" presId="urn:microsoft.com/office/officeart/2005/8/layout/hierarchy2"/>
    <dgm:cxn modelId="{5DB86993-6B40-46E4-8AAF-6523B56C5ACB}" type="presOf" srcId="{3B24AB23-066C-4C77-A769-7AF9EB8089E9}" destId="{502E1246-ED5C-4AAA-A89C-F42934392F74}" srcOrd="0" destOrd="0" presId="urn:microsoft.com/office/officeart/2005/8/layout/hierarchy2"/>
    <dgm:cxn modelId="{A756EEA2-1E89-4B33-9B94-044F2576377E}" type="presOf" srcId="{7F954B2E-1829-42CD-9527-79317C69437C}" destId="{1CF53A94-4F12-4DA0-A3F3-5AD542E663A4}" srcOrd="1" destOrd="0" presId="urn:microsoft.com/office/officeart/2005/8/layout/hierarchy2"/>
    <dgm:cxn modelId="{6BC4FEA7-9CF2-47E7-97F9-0CDE8EFE0331}" srcId="{5BBA24A0-9334-40FC-B0B3-807731EA2531}" destId="{5DDF40F8-D168-4A01-B51A-5AD6C641B1E7}" srcOrd="0" destOrd="0" parTransId="{7F954B2E-1829-42CD-9527-79317C69437C}" sibTransId="{1F0809E4-0C17-473A-8F7F-29AE402959B8}"/>
    <dgm:cxn modelId="{4DD637AF-5639-4D86-8E5C-BDEC5DE6AB92}" type="presOf" srcId="{69223541-4A52-45CF-9C48-904FDBF368E7}" destId="{0398414A-8AAA-4DB7-8F70-6446549619DA}" srcOrd="0" destOrd="0" presId="urn:microsoft.com/office/officeart/2005/8/layout/hierarchy2"/>
    <dgm:cxn modelId="{861067B0-BDFF-4D35-9078-C270E3A47B8A}" type="presOf" srcId="{C2E9D5CF-02A2-48A5-8DFE-FD2AE7F48100}" destId="{D1124D55-5807-408B-B5D0-56A2B2109CBD}" srcOrd="1" destOrd="0" presId="urn:microsoft.com/office/officeart/2005/8/layout/hierarchy2"/>
    <dgm:cxn modelId="{716BBCB3-56E3-4931-84C1-BC8D88718543}" type="presOf" srcId="{6EB55804-47AA-4BD6-8E7D-5777CE914554}" destId="{2AE463FA-E65D-4BAC-AD81-26379673BF25}" srcOrd="1" destOrd="0" presId="urn:microsoft.com/office/officeart/2005/8/layout/hierarchy2"/>
    <dgm:cxn modelId="{E47BB1B6-79FE-4008-AB9F-5595A3E6D662}" type="presOf" srcId="{67F72E57-7579-4949-A33C-D830C920BB8D}" destId="{46A1968C-8A62-42EC-815A-1CD3FAF31D79}" srcOrd="0" destOrd="0" presId="urn:microsoft.com/office/officeart/2005/8/layout/hierarchy2"/>
    <dgm:cxn modelId="{C19C11B9-C645-4248-B9EE-C030E40DC9C1}" type="presOf" srcId="{85913FE4-AC8B-4A0F-9E82-11BAEFC90187}" destId="{6042A971-9359-4452-9D53-B692638871CB}" srcOrd="0" destOrd="0" presId="urn:microsoft.com/office/officeart/2005/8/layout/hierarchy2"/>
    <dgm:cxn modelId="{750399C6-9614-461C-848D-C1D0CBFB8EAA}" type="presOf" srcId="{FB4B73D8-97F4-4AAA-BAC2-C2099966875D}" destId="{6EA5581F-9E64-402B-8D69-633924D23E4E}" srcOrd="0" destOrd="0" presId="urn:microsoft.com/office/officeart/2005/8/layout/hierarchy2"/>
    <dgm:cxn modelId="{F67E50C8-C3B6-4ADF-B33D-59300498F9F0}" type="presOf" srcId="{631145F9-4184-4CC4-82F5-68475CE7E07F}" destId="{137FDF89-C249-41D3-A277-72896AF24D42}" srcOrd="0" destOrd="0" presId="urn:microsoft.com/office/officeart/2005/8/layout/hierarchy2"/>
    <dgm:cxn modelId="{C7EC8BCE-BF87-44CA-9A51-58E1952B133C}" type="presOf" srcId="{2CADFB4F-81F5-4C77-A37D-F38880A62A5B}" destId="{0AD852C8-6133-4CB2-B062-C1D7E3759895}" srcOrd="0" destOrd="0" presId="urn:microsoft.com/office/officeart/2005/8/layout/hierarchy2"/>
    <dgm:cxn modelId="{E88F20D0-84BA-4D57-9AB7-C2F13ACE81B3}" srcId="{67F72E57-7579-4949-A33C-D830C920BB8D}" destId="{6FF06C41-6B9B-4791-854E-50AA306AE5D5}" srcOrd="0" destOrd="0" parTransId="{96EE05C8-80E5-4573-A9EB-E5A86B110B02}" sibTransId="{85C1571F-FE9D-4E1D-9326-1ECC4775DCA3}"/>
    <dgm:cxn modelId="{0C8911DF-0932-4481-9909-67A28681299E}" type="presOf" srcId="{D7931C45-5475-455B-AB85-55A30C8FBD4F}" destId="{EC5FCDA1-E954-4708-B616-D367DEBEE851}" srcOrd="1" destOrd="0" presId="urn:microsoft.com/office/officeart/2005/8/layout/hierarchy2"/>
    <dgm:cxn modelId="{78704CE0-77FE-4A58-933B-2DECE4B30307}" type="presOf" srcId="{631145F9-4184-4CC4-82F5-68475CE7E07F}" destId="{19A169CC-F683-410F-914F-E247DEBB0C2F}" srcOrd="1" destOrd="0" presId="urn:microsoft.com/office/officeart/2005/8/layout/hierarchy2"/>
    <dgm:cxn modelId="{30C03BEA-E754-48B7-B40A-E84314C636EF}" type="presOf" srcId="{FB4B73D8-97F4-4AAA-BAC2-C2099966875D}" destId="{F47BAC61-C9D1-4C9D-AF1D-8956CD155961}" srcOrd="1" destOrd="0" presId="urn:microsoft.com/office/officeart/2005/8/layout/hierarchy2"/>
    <dgm:cxn modelId="{88DEEBEC-150F-4C0C-A45D-27FB8BB84A2E}" srcId="{FDD959B3-C283-4AC4-8D95-405A31436FEF}" destId="{67F72E57-7579-4949-A33C-D830C920BB8D}" srcOrd="0" destOrd="0" parTransId="{69223541-4A52-45CF-9C48-904FDBF368E7}" sibTransId="{7771E17B-4B68-49C8-85A6-466EF0A391B7}"/>
    <dgm:cxn modelId="{FC69EAF3-5757-4CEE-87A4-0D9DF0F91747}" srcId="{AC8871D8-497D-4A70-B4D9-400AA0E6B885}" destId="{3B24AB23-066C-4C77-A769-7AF9EB8089E9}" srcOrd="0" destOrd="0" parTransId="{6EB55804-47AA-4BD6-8E7D-5777CE914554}" sibTransId="{FD97BBF3-2398-4EC2-92AA-FC51818EA35D}"/>
    <dgm:cxn modelId="{A00CA6FB-39B3-4C5A-9141-542AB9B748DE}" type="presOf" srcId="{02CE4BEC-5D77-48BC-AD44-30EB9681A5C1}" destId="{89C9AC15-303D-4347-A91C-5762E80A7555}" srcOrd="0" destOrd="0" presId="urn:microsoft.com/office/officeart/2005/8/layout/hierarchy2"/>
    <dgm:cxn modelId="{4CAA4DFA-1020-444D-AC78-C178D4419398}" type="presParOf" srcId="{E961DA3F-53DD-4884-8044-81231874B94E}" destId="{62B251F1-0A13-4381-BDCE-512553D7068F}" srcOrd="0" destOrd="0" presId="urn:microsoft.com/office/officeart/2005/8/layout/hierarchy2"/>
    <dgm:cxn modelId="{A8483C64-DD00-4BED-8D9F-F5062DD4E081}" type="presParOf" srcId="{62B251F1-0A13-4381-BDCE-512553D7068F}" destId="{9547A25C-3C3D-4B1B-8462-1CCF02E6194C}" srcOrd="0" destOrd="0" presId="urn:microsoft.com/office/officeart/2005/8/layout/hierarchy2"/>
    <dgm:cxn modelId="{2B25960B-3430-45F7-9814-99993DDB0AD2}" type="presParOf" srcId="{62B251F1-0A13-4381-BDCE-512553D7068F}" destId="{6F53A71D-93D9-46CA-9F24-AD0D5F55F8D8}" srcOrd="1" destOrd="0" presId="urn:microsoft.com/office/officeart/2005/8/layout/hierarchy2"/>
    <dgm:cxn modelId="{5924F7A4-F6FC-4A00-9D01-0D5683AAC3AB}" type="presParOf" srcId="{6F53A71D-93D9-46CA-9F24-AD0D5F55F8D8}" destId="{7D2BE56A-4888-41B0-A374-CF85AC528837}" srcOrd="0" destOrd="0" presId="urn:microsoft.com/office/officeart/2005/8/layout/hierarchy2"/>
    <dgm:cxn modelId="{B0699DA9-7241-40A0-BB51-499C9E718E66}" type="presParOf" srcId="{7D2BE56A-4888-41B0-A374-CF85AC528837}" destId="{EF53BB84-5492-4995-A5B2-905D73C5DECC}" srcOrd="0" destOrd="0" presId="urn:microsoft.com/office/officeart/2005/8/layout/hierarchy2"/>
    <dgm:cxn modelId="{F5D0EA70-31C8-47D9-B155-9D2C31F50398}" type="presParOf" srcId="{6F53A71D-93D9-46CA-9F24-AD0D5F55F8D8}" destId="{2DEABF3B-98BA-420C-B854-95EB3C651A85}" srcOrd="1" destOrd="0" presId="urn:microsoft.com/office/officeart/2005/8/layout/hierarchy2"/>
    <dgm:cxn modelId="{D3568450-B393-47C4-A406-FCC8C691E625}" type="presParOf" srcId="{2DEABF3B-98BA-420C-B854-95EB3C651A85}" destId="{847E93AD-3670-4D52-8E6E-06C2066C6CEE}" srcOrd="0" destOrd="0" presId="urn:microsoft.com/office/officeart/2005/8/layout/hierarchy2"/>
    <dgm:cxn modelId="{4968DBB2-3E40-443C-BDC5-DEF13A139C54}" type="presParOf" srcId="{2DEABF3B-98BA-420C-B854-95EB3C651A85}" destId="{1A310859-5664-45DC-BA97-150158720711}" srcOrd="1" destOrd="0" presId="urn:microsoft.com/office/officeart/2005/8/layout/hierarchy2"/>
    <dgm:cxn modelId="{0F6F5BBF-4BB5-4476-9B87-220A8837730F}" type="presParOf" srcId="{1A310859-5664-45DC-BA97-150158720711}" destId="{02E64467-AF1C-40A4-999F-8CAD6626250B}" srcOrd="0" destOrd="0" presId="urn:microsoft.com/office/officeart/2005/8/layout/hierarchy2"/>
    <dgm:cxn modelId="{E2D885B4-F36F-4940-BEE6-97B4AE07D731}" type="presParOf" srcId="{02E64467-AF1C-40A4-999F-8CAD6626250B}" destId="{1CF53A94-4F12-4DA0-A3F3-5AD542E663A4}" srcOrd="0" destOrd="0" presId="urn:microsoft.com/office/officeart/2005/8/layout/hierarchy2"/>
    <dgm:cxn modelId="{E64369C1-7849-48D5-A6EC-0F0D523800C5}" type="presParOf" srcId="{1A310859-5664-45DC-BA97-150158720711}" destId="{E40C521E-45CA-45FE-9E04-0654072048F6}" srcOrd="1" destOrd="0" presId="urn:microsoft.com/office/officeart/2005/8/layout/hierarchy2"/>
    <dgm:cxn modelId="{45521DDB-DC0B-4E14-9153-C189405CDD25}" type="presParOf" srcId="{E40C521E-45CA-45FE-9E04-0654072048F6}" destId="{322C4090-4A5E-4C68-9FDD-79FFBD71AA83}" srcOrd="0" destOrd="0" presId="urn:microsoft.com/office/officeart/2005/8/layout/hierarchy2"/>
    <dgm:cxn modelId="{1C5A7394-5DD8-4F44-B42B-4C84D8DA8036}" type="presParOf" srcId="{E40C521E-45CA-45FE-9E04-0654072048F6}" destId="{DC77A070-8E3E-41FD-8F0E-21661BE68C24}" srcOrd="1" destOrd="0" presId="urn:microsoft.com/office/officeart/2005/8/layout/hierarchy2"/>
    <dgm:cxn modelId="{2485ED4F-4A88-4415-AC91-3AD24633ED61}" type="presParOf" srcId="{DC77A070-8E3E-41FD-8F0E-21661BE68C24}" destId="{6EA5581F-9E64-402B-8D69-633924D23E4E}" srcOrd="0" destOrd="0" presId="urn:microsoft.com/office/officeart/2005/8/layout/hierarchy2"/>
    <dgm:cxn modelId="{874C33FF-CF87-4958-B304-DA2F2A7C2A2B}" type="presParOf" srcId="{6EA5581F-9E64-402B-8D69-633924D23E4E}" destId="{F47BAC61-C9D1-4C9D-AF1D-8956CD155961}" srcOrd="0" destOrd="0" presId="urn:microsoft.com/office/officeart/2005/8/layout/hierarchy2"/>
    <dgm:cxn modelId="{038E66C2-9E13-485C-82C6-A3AACF173F5A}" type="presParOf" srcId="{DC77A070-8E3E-41FD-8F0E-21661BE68C24}" destId="{E454D15C-C17B-442C-8A77-75FDCFBD45D1}" srcOrd="1" destOrd="0" presId="urn:microsoft.com/office/officeart/2005/8/layout/hierarchy2"/>
    <dgm:cxn modelId="{77D479CE-1003-46BC-92B5-7D2A021256FF}" type="presParOf" srcId="{E454D15C-C17B-442C-8A77-75FDCFBD45D1}" destId="{89C9AC15-303D-4347-A91C-5762E80A7555}" srcOrd="0" destOrd="0" presId="urn:microsoft.com/office/officeart/2005/8/layout/hierarchy2"/>
    <dgm:cxn modelId="{83BDBA1E-6968-44F6-979E-DCEEEB6A9B2F}" type="presParOf" srcId="{E454D15C-C17B-442C-8A77-75FDCFBD45D1}" destId="{99D6EFB0-0306-4FC4-943D-87A093E9DBFA}" srcOrd="1" destOrd="0" presId="urn:microsoft.com/office/officeart/2005/8/layout/hierarchy2"/>
    <dgm:cxn modelId="{F67F8F47-3F59-4BB3-A3DF-A291892D7ADC}" type="presParOf" srcId="{99D6EFB0-0306-4FC4-943D-87A093E9DBFA}" destId="{195BF15A-5743-47A0-977D-7F71F67B6B14}" srcOrd="0" destOrd="0" presId="urn:microsoft.com/office/officeart/2005/8/layout/hierarchy2"/>
    <dgm:cxn modelId="{AF3D3B7F-52BA-4368-9B73-79E04955E62E}" type="presParOf" srcId="{195BF15A-5743-47A0-977D-7F71F67B6B14}" destId="{D1124D55-5807-408B-B5D0-56A2B2109CBD}" srcOrd="0" destOrd="0" presId="urn:microsoft.com/office/officeart/2005/8/layout/hierarchy2"/>
    <dgm:cxn modelId="{55801550-2AB8-4E87-A13F-D76D79F1B5B2}" type="presParOf" srcId="{99D6EFB0-0306-4FC4-943D-87A093E9DBFA}" destId="{66AD6178-0D80-4EB7-A606-F2A240FC0723}" srcOrd="1" destOrd="0" presId="urn:microsoft.com/office/officeart/2005/8/layout/hierarchy2"/>
    <dgm:cxn modelId="{3EA535A7-2D61-4621-9922-BAB0A3BD5760}" type="presParOf" srcId="{66AD6178-0D80-4EB7-A606-F2A240FC0723}" destId="{0AD852C8-6133-4CB2-B062-C1D7E3759895}" srcOrd="0" destOrd="0" presId="urn:microsoft.com/office/officeart/2005/8/layout/hierarchy2"/>
    <dgm:cxn modelId="{9F883D94-0FEE-4140-A392-53A82669BD51}" type="presParOf" srcId="{66AD6178-0D80-4EB7-A606-F2A240FC0723}" destId="{13E4546E-ED20-4B0A-9E53-430F3D3F7BA8}" srcOrd="1" destOrd="0" presId="urn:microsoft.com/office/officeart/2005/8/layout/hierarchy2"/>
    <dgm:cxn modelId="{A826BD6B-3634-4DBD-B09B-54D3986FDB0A}" type="presParOf" srcId="{E961DA3F-53DD-4884-8044-81231874B94E}" destId="{60204972-432C-4999-814F-604D5904408D}" srcOrd="1" destOrd="0" presId="urn:microsoft.com/office/officeart/2005/8/layout/hierarchy2"/>
    <dgm:cxn modelId="{0E8BC19C-BC49-4E2E-81FA-5A028DE4EBC8}" type="presParOf" srcId="{60204972-432C-4999-814F-604D5904408D}" destId="{6042A971-9359-4452-9D53-B692638871CB}" srcOrd="0" destOrd="0" presId="urn:microsoft.com/office/officeart/2005/8/layout/hierarchy2"/>
    <dgm:cxn modelId="{033A2700-EDAE-459E-AE81-C41C3C068DA7}" type="presParOf" srcId="{60204972-432C-4999-814F-604D5904408D}" destId="{5F90D402-860D-4669-88CF-5B7871602CEE}" srcOrd="1" destOrd="0" presId="urn:microsoft.com/office/officeart/2005/8/layout/hierarchy2"/>
    <dgm:cxn modelId="{BEE0637D-C987-45CF-8653-56A5A9F6C3F6}" type="presParOf" srcId="{5F90D402-860D-4669-88CF-5B7871602CEE}" destId="{6DB4AB48-F60F-4328-AAAA-89E9B9EB7C34}" srcOrd="0" destOrd="0" presId="urn:microsoft.com/office/officeart/2005/8/layout/hierarchy2"/>
    <dgm:cxn modelId="{A6B0E498-82E2-4337-9453-95B86B526725}" type="presParOf" srcId="{6DB4AB48-F60F-4328-AAAA-89E9B9EB7C34}" destId="{EC5FCDA1-E954-4708-B616-D367DEBEE851}" srcOrd="0" destOrd="0" presId="urn:microsoft.com/office/officeart/2005/8/layout/hierarchy2"/>
    <dgm:cxn modelId="{CF513118-6C82-4089-9068-3AEF2649C9BD}" type="presParOf" srcId="{5F90D402-860D-4669-88CF-5B7871602CEE}" destId="{2C2E0544-0D82-48E5-B012-474A060274EA}" srcOrd="1" destOrd="0" presId="urn:microsoft.com/office/officeart/2005/8/layout/hierarchy2"/>
    <dgm:cxn modelId="{2797AA2A-8203-4144-8BF1-9C3DACB4D3C4}" type="presParOf" srcId="{2C2E0544-0D82-48E5-B012-474A060274EA}" destId="{1B1200A1-5C1D-46B2-8477-C15B9591ECD2}" srcOrd="0" destOrd="0" presId="urn:microsoft.com/office/officeart/2005/8/layout/hierarchy2"/>
    <dgm:cxn modelId="{F3831DE1-1521-4E7A-8F83-2C572582CBE7}" type="presParOf" srcId="{2C2E0544-0D82-48E5-B012-474A060274EA}" destId="{1D7CC54B-ECEF-4312-AAB7-B2DF22065455}" srcOrd="1" destOrd="0" presId="urn:microsoft.com/office/officeart/2005/8/layout/hierarchy2"/>
    <dgm:cxn modelId="{3D71C4BB-DA9C-46B4-A522-7DFF93BF048B}" type="presParOf" srcId="{1D7CC54B-ECEF-4312-AAB7-B2DF22065455}" destId="{A67F0AAE-E8E7-4F07-9B94-E50A7F03E4F9}" srcOrd="0" destOrd="0" presId="urn:microsoft.com/office/officeart/2005/8/layout/hierarchy2"/>
    <dgm:cxn modelId="{49A0FE4D-6A97-4128-8A54-FA19FD01DC60}" type="presParOf" srcId="{A67F0AAE-E8E7-4F07-9B94-E50A7F03E4F9}" destId="{2AE463FA-E65D-4BAC-AD81-26379673BF25}" srcOrd="0" destOrd="0" presId="urn:microsoft.com/office/officeart/2005/8/layout/hierarchy2"/>
    <dgm:cxn modelId="{849924B5-75F6-4603-9E1A-293A1918BFF8}" type="presParOf" srcId="{1D7CC54B-ECEF-4312-AAB7-B2DF22065455}" destId="{55687F16-859C-47B7-864F-465985EF7C41}" srcOrd="1" destOrd="0" presId="urn:microsoft.com/office/officeart/2005/8/layout/hierarchy2"/>
    <dgm:cxn modelId="{24466F13-5EC8-4AA8-8BB9-171AF2DB591A}" type="presParOf" srcId="{55687F16-859C-47B7-864F-465985EF7C41}" destId="{502E1246-ED5C-4AAA-A89C-F42934392F74}" srcOrd="0" destOrd="0" presId="urn:microsoft.com/office/officeart/2005/8/layout/hierarchy2"/>
    <dgm:cxn modelId="{77CFF51A-E4DF-4B2C-8DCE-1510B7E69813}" type="presParOf" srcId="{55687F16-859C-47B7-864F-465985EF7C41}" destId="{B16523B5-FDCE-43D9-A2E1-A550B38B7404}" srcOrd="1" destOrd="0" presId="urn:microsoft.com/office/officeart/2005/8/layout/hierarchy2"/>
    <dgm:cxn modelId="{9BC56A00-3E70-48D0-B433-A911A4038E86}" type="presParOf" srcId="{B16523B5-FDCE-43D9-A2E1-A550B38B7404}" destId="{137FDF89-C249-41D3-A277-72896AF24D42}" srcOrd="0" destOrd="0" presId="urn:microsoft.com/office/officeart/2005/8/layout/hierarchy2"/>
    <dgm:cxn modelId="{4E6F812E-F072-4005-8F26-5A41F28B665E}" type="presParOf" srcId="{137FDF89-C249-41D3-A277-72896AF24D42}" destId="{19A169CC-F683-410F-914F-E247DEBB0C2F}" srcOrd="0" destOrd="0" presId="urn:microsoft.com/office/officeart/2005/8/layout/hierarchy2"/>
    <dgm:cxn modelId="{8B282A22-D27B-48FF-AC7C-AB065BC02378}" type="presParOf" srcId="{B16523B5-FDCE-43D9-A2E1-A550B38B7404}" destId="{1A00C664-4218-4283-BA8A-88E1B79CD31C}" srcOrd="1" destOrd="0" presId="urn:microsoft.com/office/officeart/2005/8/layout/hierarchy2"/>
    <dgm:cxn modelId="{3E0DFED4-08D9-419A-9E1A-D3497EF66C23}" type="presParOf" srcId="{1A00C664-4218-4283-BA8A-88E1B79CD31C}" destId="{3ABA26F4-A2C1-4D97-A8E5-13359872E0E9}" srcOrd="0" destOrd="0" presId="urn:microsoft.com/office/officeart/2005/8/layout/hierarchy2"/>
    <dgm:cxn modelId="{9F37C7C0-B6CC-464D-AFAA-D3B25BBF2028}" type="presParOf" srcId="{1A00C664-4218-4283-BA8A-88E1B79CD31C}" destId="{B4D8F574-F11A-44B5-9493-99FB215F594D}" srcOrd="1" destOrd="0" presId="urn:microsoft.com/office/officeart/2005/8/layout/hierarchy2"/>
    <dgm:cxn modelId="{162A6F20-D349-4843-B069-969D264E2884}" type="presParOf" srcId="{B4D8F574-F11A-44B5-9493-99FB215F594D}" destId="{0398414A-8AAA-4DB7-8F70-6446549619DA}" srcOrd="0" destOrd="0" presId="urn:microsoft.com/office/officeart/2005/8/layout/hierarchy2"/>
    <dgm:cxn modelId="{20BA416D-F44A-41D2-9690-14CD24E3CCCC}" type="presParOf" srcId="{0398414A-8AAA-4DB7-8F70-6446549619DA}" destId="{F5EE687B-440E-4416-A0F1-4E5507EC4A27}" srcOrd="0" destOrd="0" presId="urn:microsoft.com/office/officeart/2005/8/layout/hierarchy2"/>
    <dgm:cxn modelId="{B11D6EF1-49A2-42C0-B515-433218B20DA2}" type="presParOf" srcId="{B4D8F574-F11A-44B5-9493-99FB215F594D}" destId="{5ACEA4FA-AD3E-4B28-99B8-F6D4F020732B}" srcOrd="1" destOrd="0" presId="urn:microsoft.com/office/officeart/2005/8/layout/hierarchy2"/>
    <dgm:cxn modelId="{C403ECFB-466E-42C1-BA14-2C89106B6FF7}" type="presParOf" srcId="{5ACEA4FA-AD3E-4B28-99B8-F6D4F020732B}" destId="{46A1968C-8A62-42EC-815A-1CD3FAF31D79}" srcOrd="0" destOrd="0" presId="urn:microsoft.com/office/officeart/2005/8/layout/hierarchy2"/>
    <dgm:cxn modelId="{B32120F1-8E9F-4375-8244-8B1DE6525156}" type="presParOf" srcId="{5ACEA4FA-AD3E-4B28-99B8-F6D4F020732B}" destId="{1DBBC225-5863-4925-93E7-0BB6C77AFCA1}" srcOrd="1" destOrd="0" presId="urn:microsoft.com/office/officeart/2005/8/layout/hierarchy2"/>
    <dgm:cxn modelId="{E14C58FA-6371-46EF-9D5B-58CCB24E71B9}" type="presParOf" srcId="{1DBBC225-5863-4925-93E7-0BB6C77AFCA1}" destId="{C732FA2D-016C-41A7-93EB-EC9F62CEA13C}" srcOrd="0" destOrd="0" presId="urn:microsoft.com/office/officeart/2005/8/layout/hierarchy2"/>
    <dgm:cxn modelId="{645A3C8E-76CC-4DB9-B6EF-A1FFC4A6FE4F}" type="presParOf" srcId="{C732FA2D-016C-41A7-93EB-EC9F62CEA13C}" destId="{D358B0B9-A1E6-4478-B17A-759910758518}" srcOrd="0" destOrd="0" presId="urn:microsoft.com/office/officeart/2005/8/layout/hierarchy2"/>
    <dgm:cxn modelId="{76FD0CE2-7BE1-452A-AAB9-1588AA076929}" type="presParOf" srcId="{1DBBC225-5863-4925-93E7-0BB6C77AFCA1}" destId="{69A62054-B4C0-4AC5-B0AF-4D80FC974101}" srcOrd="1" destOrd="0" presId="urn:microsoft.com/office/officeart/2005/8/layout/hierarchy2"/>
    <dgm:cxn modelId="{5F02378D-0553-4551-A8B2-6549B20167C7}" type="presParOf" srcId="{69A62054-B4C0-4AC5-B0AF-4D80FC974101}" destId="{BAC625EC-0037-4C63-AB51-429ED488CED2}" srcOrd="0" destOrd="0" presId="urn:microsoft.com/office/officeart/2005/8/layout/hierarchy2"/>
    <dgm:cxn modelId="{25E0625C-D00B-46D7-A5E9-322D68F3DB11}" type="presParOf" srcId="{69A62054-B4C0-4AC5-B0AF-4D80FC974101}" destId="{005EEBFA-137B-463C-8429-F86C2305BA73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3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FDCE0B9-24D9-45BE-BD03-BA7DCC965EE0}" type="doc">
      <dgm:prSet loTypeId="urn:microsoft.com/office/officeart/2005/8/layout/pyramid1" loCatId="pyramid" qsTypeId="urn:microsoft.com/office/officeart/2005/8/quickstyle/simple1" qsCatId="simple" csTypeId="urn:microsoft.com/office/officeart/2005/8/colors/accent1_2" csCatId="accent1" phldr="1"/>
      <dgm:spPr/>
    </dgm:pt>
    <dgm:pt modelId="{D5B0E1BB-ED26-41FC-BC33-EAE4D7023B58}">
      <dgm:prSet phldrT="[텍스트]" custT="1"/>
      <dgm:spPr/>
      <dgm:t>
        <a:bodyPr/>
        <a:lstStyle/>
        <a:p>
          <a:pPr latinLnBrk="1"/>
          <a:r>
            <a:rPr lang="ko-KR" altLang="en-US" sz="1200"/>
            <a:t>자아 실현의 욕구</a:t>
          </a:r>
        </a:p>
      </dgm:t>
    </dgm:pt>
    <dgm:pt modelId="{39B903DF-E1E6-4922-A794-67A9C3420248}" type="parTrans" cxnId="{3D55EBDA-4360-4F19-A5E5-FC4C667BAC92}">
      <dgm:prSet/>
      <dgm:spPr/>
      <dgm:t>
        <a:bodyPr/>
        <a:lstStyle/>
        <a:p>
          <a:pPr latinLnBrk="1"/>
          <a:endParaRPr lang="ko-KR" altLang="en-US" sz="1200"/>
        </a:p>
      </dgm:t>
    </dgm:pt>
    <dgm:pt modelId="{C5BA81FB-DD79-4BED-8B83-13B753F27228}" type="sibTrans" cxnId="{3D55EBDA-4360-4F19-A5E5-FC4C667BAC92}">
      <dgm:prSet/>
      <dgm:spPr/>
      <dgm:t>
        <a:bodyPr/>
        <a:lstStyle/>
        <a:p>
          <a:pPr latinLnBrk="1"/>
          <a:endParaRPr lang="ko-KR" altLang="en-US" sz="1200"/>
        </a:p>
      </dgm:t>
    </dgm:pt>
    <dgm:pt modelId="{26F58C68-4D78-4FF0-9564-0B0FF09CDD96}">
      <dgm:prSet phldrT="[텍스트]" custT="1"/>
      <dgm:spPr/>
      <dgm:t>
        <a:bodyPr/>
        <a:lstStyle/>
        <a:p>
          <a:pPr latinLnBrk="1"/>
          <a:r>
            <a:rPr lang="ko-KR" altLang="en-US" sz="2000"/>
            <a:t>자존의 욕구</a:t>
          </a:r>
        </a:p>
      </dgm:t>
    </dgm:pt>
    <dgm:pt modelId="{785ED14E-FB96-4A34-8DF8-500CA229A466}" type="parTrans" cxnId="{5C0BAB0C-0EA4-4E89-AF19-095D74FD2ED0}">
      <dgm:prSet/>
      <dgm:spPr/>
      <dgm:t>
        <a:bodyPr/>
        <a:lstStyle/>
        <a:p>
          <a:pPr latinLnBrk="1"/>
          <a:endParaRPr lang="ko-KR" altLang="en-US" sz="1200"/>
        </a:p>
      </dgm:t>
    </dgm:pt>
    <dgm:pt modelId="{EAB862AB-330D-474D-8900-1E58B717391C}" type="sibTrans" cxnId="{5C0BAB0C-0EA4-4E89-AF19-095D74FD2ED0}">
      <dgm:prSet/>
      <dgm:spPr/>
      <dgm:t>
        <a:bodyPr/>
        <a:lstStyle/>
        <a:p>
          <a:pPr latinLnBrk="1"/>
          <a:endParaRPr lang="ko-KR" altLang="en-US" sz="1200"/>
        </a:p>
      </dgm:t>
    </dgm:pt>
    <dgm:pt modelId="{68421207-50EB-4FF3-BDAD-603A1516317C}">
      <dgm:prSet phldrT="[텍스트]" custT="1"/>
      <dgm:spPr/>
      <dgm:t>
        <a:bodyPr/>
        <a:lstStyle/>
        <a:p>
          <a:pPr latinLnBrk="1"/>
          <a:r>
            <a:rPr lang="ko-KR" altLang="en-US" sz="2000"/>
            <a:t>사회적 욕구</a:t>
          </a:r>
        </a:p>
      </dgm:t>
    </dgm:pt>
    <dgm:pt modelId="{8DE97DF7-60F4-4D4D-9758-2652F1EEBAD3}" type="parTrans" cxnId="{CCD68D17-59C1-489C-B6AD-434A11915A27}">
      <dgm:prSet/>
      <dgm:spPr/>
      <dgm:t>
        <a:bodyPr/>
        <a:lstStyle/>
        <a:p>
          <a:pPr latinLnBrk="1"/>
          <a:endParaRPr lang="ko-KR" altLang="en-US" sz="1200"/>
        </a:p>
      </dgm:t>
    </dgm:pt>
    <dgm:pt modelId="{4F240903-DF99-487C-9B1C-F4CD6F9E714C}" type="sibTrans" cxnId="{CCD68D17-59C1-489C-B6AD-434A11915A27}">
      <dgm:prSet/>
      <dgm:spPr/>
      <dgm:t>
        <a:bodyPr/>
        <a:lstStyle/>
        <a:p>
          <a:pPr latinLnBrk="1"/>
          <a:endParaRPr lang="ko-KR" altLang="en-US" sz="1200"/>
        </a:p>
      </dgm:t>
    </dgm:pt>
    <dgm:pt modelId="{6B69E489-7105-4F31-84B9-FAF081683BD0}">
      <dgm:prSet phldrT="[텍스트]" custT="1"/>
      <dgm:spPr/>
      <dgm:t>
        <a:bodyPr/>
        <a:lstStyle/>
        <a:p>
          <a:pPr latinLnBrk="1"/>
          <a:r>
            <a:rPr lang="ko-KR" altLang="en-US" sz="2000"/>
            <a:t>안전의 욕구</a:t>
          </a:r>
        </a:p>
      </dgm:t>
    </dgm:pt>
    <dgm:pt modelId="{4DB3CCBE-F1C4-453F-9CA6-B48687426F81}" type="parTrans" cxnId="{D35060DA-6987-4C1D-9581-39368822FD62}">
      <dgm:prSet/>
      <dgm:spPr/>
      <dgm:t>
        <a:bodyPr/>
        <a:lstStyle/>
        <a:p>
          <a:pPr latinLnBrk="1"/>
          <a:endParaRPr lang="ko-KR" altLang="en-US" sz="1200"/>
        </a:p>
      </dgm:t>
    </dgm:pt>
    <dgm:pt modelId="{84182108-4630-4412-9221-B042423D7EB5}" type="sibTrans" cxnId="{D35060DA-6987-4C1D-9581-39368822FD62}">
      <dgm:prSet/>
      <dgm:spPr/>
      <dgm:t>
        <a:bodyPr/>
        <a:lstStyle/>
        <a:p>
          <a:pPr latinLnBrk="1"/>
          <a:endParaRPr lang="ko-KR" altLang="en-US" sz="1200"/>
        </a:p>
      </dgm:t>
    </dgm:pt>
    <dgm:pt modelId="{ABAF7C79-A88B-49C7-B4C7-923B06B6BE3B}">
      <dgm:prSet phldrT="[텍스트]" custT="1"/>
      <dgm:spPr/>
      <dgm:t>
        <a:bodyPr/>
        <a:lstStyle/>
        <a:p>
          <a:pPr latinLnBrk="1"/>
          <a:r>
            <a:rPr lang="ko-KR" altLang="en-US" sz="2000"/>
            <a:t>생리적 욕구</a:t>
          </a:r>
        </a:p>
      </dgm:t>
    </dgm:pt>
    <dgm:pt modelId="{D0547552-E766-421C-9D00-D9DD6E3BBC10}" type="parTrans" cxnId="{C1AC85CD-7E28-4679-AA23-A9572343A136}">
      <dgm:prSet/>
      <dgm:spPr/>
      <dgm:t>
        <a:bodyPr/>
        <a:lstStyle/>
        <a:p>
          <a:pPr latinLnBrk="1"/>
          <a:endParaRPr lang="ko-KR" altLang="en-US" sz="1200"/>
        </a:p>
      </dgm:t>
    </dgm:pt>
    <dgm:pt modelId="{651DAF5A-05DA-4339-9CA9-B56A80B3FDB1}" type="sibTrans" cxnId="{C1AC85CD-7E28-4679-AA23-A9572343A136}">
      <dgm:prSet/>
      <dgm:spPr/>
      <dgm:t>
        <a:bodyPr/>
        <a:lstStyle/>
        <a:p>
          <a:pPr latinLnBrk="1"/>
          <a:endParaRPr lang="ko-KR" altLang="en-US" sz="1200"/>
        </a:p>
      </dgm:t>
    </dgm:pt>
    <dgm:pt modelId="{63F275E4-38D7-4F3D-B822-B16B2D30B244}" type="pres">
      <dgm:prSet presAssocID="{DFDCE0B9-24D9-45BE-BD03-BA7DCC965EE0}" presName="Name0" presStyleCnt="0">
        <dgm:presLayoutVars>
          <dgm:dir/>
          <dgm:animLvl val="lvl"/>
          <dgm:resizeHandles val="exact"/>
        </dgm:presLayoutVars>
      </dgm:prSet>
      <dgm:spPr/>
    </dgm:pt>
    <dgm:pt modelId="{DFBE9E2C-C4AA-41FC-BB81-2998C6993DE9}" type="pres">
      <dgm:prSet presAssocID="{D5B0E1BB-ED26-41FC-BC33-EAE4D7023B58}" presName="Name8" presStyleCnt="0"/>
      <dgm:spPr/>
    </dgm:pt>
    <dgm:pt modelId="{D055ACA1-EDCC-4734-BFEB-6F3FE53AF75E}" type="pres">
      <dgm:prSet presAssocID="{D5B0E1BB-ED26-41FC-BC33-EAE4D7023B58}" presName="level" presStyleLbl="node1" presStyleIdx="0" presStyleCnt="5">
        <dgm:presLayoutVars>
          <dgm:chMax val="1"/>
          <dgm:bulletEnabled val="1"/>
        </dgm:presLayoutVars>
      </dgm:prSet>
      <dgm:spPr/>
    </dgm:pt>
    <dgm:pt modelId="{10FDED82-E337-49DB-81FB-E0EE87B7F4D6}" type="pres">
      <dgm:prSet presAssocID="{D5B0E1BB-ED26-41FC-BC33-EAE4D7023B58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AE624866-5CE0-4C36-8C60-11559AC44501}" type="pres">
      <dgm:prSet presAssocID="{26F58C68-4D78-4FF0-9564-0B0FF09CDD96}" presName="Name8" presStyleCnt="0"/>
      <dgm:spPr/>
    </dgm:pt>
    <dgm:pt modelId="{DD89BE91-1507-48CC-B913-CC3A2AD5C7C4}" type="pres">
      <dgm:prSet presAssocID="{26F58C68-4D78-4FF0-9564-0B0FF09CDD96}" presName="level" presStyleLbl="node1" presStyleIdx="1" presStyleCnt="5">
        <dgm:presLayoutVars>
          <dgm:chMax val="1"/>
          <dgm:bulletEnabled val="1"/>
        </dgm:presLayoutVars>
      </dgm:prSet>
      <dgm:spPr/>
    </dgm:pt>
    <dgm:pt modelId="{71B1CFDC-1363-4A85-8009-C88F46B737E5}" type="pres">
      <dgm:prSet presAssocID="{26F58C68-4D78-4FF0-9564-0B0FF09CDD96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294E6A87-E433-4C79-B78F-F64F2FC85B02}" type="pres">
      <dgm:prSet presAssocID="{68421207-50EB-4FF3-BDAD-603A1516317C}" presName="Name8" presStyleCnt="0"/>
      <dgm:spPr/>
    </dgm:pt>
    <dgm:pt modelId="{4BD27F00-F2DC-40FB-9BE4-E31BBA658C43}" type="pres">
      <dgm:prSet presAssocID="{68421207-50EB-4FF3-BDAD-603A1516317C}" presName="level" presStyleLbl="node1" presStyleIdx="2" presStyleCnt="5">
        <dgm:presLayoutVars>
          <dgm:chMax val="1"/>
          <dgm:bulletEnabled val="1"/>
        </dgm:presLayoutVars>
      </dgm:prSet>
      <dgm:spPr/>
    </dgm:pt>
    <dgm:pt modelId="{98DE0105-17F9-4C97-8491-7F3D7B69C239}" type="pres">
      <dgm:prSet presAssocID="{68421207-50EB-4FF3-BDAD-603A1516317C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2F12C0BF-2A74-42D5-AB0C-50C8B47EF8B4}" type="pres">
      <dgm:prSet presAssocID="{6B69E489-7105-4F31-84B9-FAF081683BD0}" presName="Name8" presStyleCnt="0"/>
      <dgm:spPr/>
    </dgm:pt>
    <dgm:pt modelId="{74994097-D522-421B-9758-0C7668A25840}" type="pres">
      <dgm:prSet presAssocID="{6B69E489-7105-4F31-84B9-FAF081683BD0}" presName="level" presStyleLbl="node1" presStyleIdx="3" presStyleCnt="5">
        <dgm:presLayoutVars>
          <dgm:chMax val="1"/>
          <dgm:bulletEnabled val="1"/>
        </dgm:presLayoutVars>
      </dgm:prSet>
      <dgm:spPr/>
    </dgm:pt>
    <dgm:pt modelId="{AD8033CD-514C-4354-A6A6-C7D32CFFBC97}" type="pres">
      <dgm:prSet presAssocID="{6B69E489-7105-4F31-84B9-FAF081683BD0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461BBA7E-0765-4644-9ABC-E736D11F2893}" type="pres">
      <dgm:prSet presAssocID="{ABAF7C79-A88B-49C7-B4C7-923B06B6BE3B}" presName="Name8" presStyleCnt="0"/>
      <dgm:spPr/>
    </dgm:pt>
    <dgm:pt modelId="{A14182EC-3DC0-47FB-817F-D4A99BA2FB6D}" type="pres">
      <dgm:prSet presAssocID="{ABAF7C79-A88B-49C7-B4C7-923B06B6BE3B}" presName="level" presStyleLbl="node1" presStyleIdx="4" presStyleCnt="5">
        <dgm:presLayoutVars>
          <dgm:chMax val="1"/>
          <dgm:bulletEnabled val="1"/>
        </dgm:presLayoutVars>
      </dgm:prSet>
      <dgm:spPr/>
    </dgm:pt>
    <dgm:pt modelId="{9C29B866-D0BA-4AA3-9A16-D50A63617FEE}" type="pres">
      <dgm:prSet presAssocID="{ABAF7C79-A88B-49C7-B4C7-923B06B6BE3B}" presName="levelTx" presStyleLbl="revTx" presStyleIdx="0" presStyleCnt="0">
        <dgm:presLayoutVars>
          <dgm:chMax val="1"/>
          <dgm:bulletEnabled val="1"/>
        </dgm:presLayoutVars>
      </dgm:prSet>
      <dgm:spPr/>
    </dgm:pt>
  </dgm:ptLst>
  <dgm:cxnLst>
    <dgm:cxn modelId="{5C0BAB0C-0EA4-4E89-AF19-095D74FD2ED0}" srcId="{DFDCE0B9-24D9-45BE-BD03-BA7DCC965EE0}" destId="{26F58C68-4D78-4FF0-9564-0B0FF09CDD96}" srcOrd="1" destOrd="0" parTransId="{785ED14E-FB96-4A34-8DF8-500CA229A466}" sibTransId="{EAB862AB-330D-474D-8900-1E58B717391C}"/>
    <dgm:cxn modelId="{934DE90F-34C8-49D9-98E6-F2087A0BCBFE}" type="presOf" srcId="{ABAF7C79-A88B-49C7-B4C7-923B06B6BE3B}" destId="{A14182EC-3DC0-47FB-817F-D4A99BA2FB6D}" srcOrd="0" destOrd="0" presId="urn:microsoft.com/office/officeart/2005/8/layout/pyramid1"/>
    <dgm:cxn modelId="{81EB3B15-C76A-48F1-9718-373337DBD363}" type="presOf" srcId="{6B69E489-7105-4F31-84B9-FAF081683BD0}" destId="{AD8033CD-514C-4354-A6A6-C7D32CFFBC97}" srcOrd="1" destOrd="0" presId="urn:microsoft.com/office/officeart/2005/8/layout/pyramid1"/>
    <dgm:cxn modelId="{31666417-1827-4044-90AE-AD1403E67C07}" type="presOf" srcId="{6B69E489-7105-4F31-84B9-FAF081683BD0}" destId="{74994097-D522-421B-9758-0C7668A25840}" srcOrd="0" destOrd="0" presId="urn:microsoft.com/office/officeart/2005/8/layout/pyramid1"/>
    <dgm:cxn modelId="{CCD68D17-59C1-489C-B6AD-434A11915A27}" srcId="{DFDCE0B9-24D9-45BE-BD03-BA7DCC965EE0}" destId="{68421207-50EB-4FF3-BDAD-603A1516317C}" srcOrd="2" destOrd="0" parTransId="{8DE97DF7-60F4-4D4D-9758-2652F1EEBAD3}" sibTransId="{4F240903-DF99-487C-9B1C-F4CD6F9E714C}"/>
    <dgm:cxn modelId="{7264032A-93FB-420D-8E00-BA5D72B1B399}" type="presOf" srcId="{DFDCE0B9-24D9-45BE-BD03-BA7DCC965EE0}" destId="{63F275E4-38D7-4F3D-B822-B16B2D30B244}" srcOrd="0" destOrd="0" presId="urn:microsoft.com/office/officeart/2005/8/layout/pyramid1"/>
    <dgm:cxn modelId="{894FCD3A-578A-42ED-AFD2-889970CA81AD}" type="presOf" srcId="{ABAF7C79-A88B-49C7-B4C7-923B06B6BE3B}" destId="{9C29B866-D0BA-4AA3-9A16-D50A63617FEE}" srcOrd="1" destOrd="0" presId="urn:microsoft.com/office/officeart/2005/8/layout/pyramid1"/>
    <dgm:cxn modelId="{E1FF305B-3518-46E7-836D-0AB31D04FEFA}" type="presOf" srcId="{68421207-50EB-4FF3-BDAD-603A1516317C}" destId="{4BD27F00-F2DC-40FB-9BE4-E31BBA658C43}" srcOrd="0" destOrd="0" presId="urn:microsoft.com/office/officeart/2005/8/layout/pyramid1"/>
    <dgm:cxn modelId="{E1D2CE96-6B2C-436D-AD8E-50F0B534379E}" type="presOf" srcId="{68421207-50EB-4FF3-BDAD-603A1516317C}" destId="{98DE0105-17F9-4C97-8491-7F3D7B69C239}" srcOrd="1" destOrd="0" presId="urn:microsoft.com/office/officeart/2005/8/layout/pyramid1"/>
    <dgm:cxn modelId="{ABB0C29A-2FD1-4243-A77F-440D3D485E2C}" type="presOf" srcId="{26F58C68-4D78-4FF0-9564-0B0FF09CDD96}" destId="{71B1CFDC-1363-4A85-8009-C88F46B737E5}" srcOrd="1" destOrd="0" presId="urn:microsoft.com/office/officeart/2005/8/layout/pyramid1"/>
    <dgm:cxn modelId="{3F8710BC-9DE9-4DC8-A0E1-F34A3EAD006C}" type="presOf" srcId="{26F58C68-4D78-4FF0-9564-0B0FF09CDD96}" destId="{DD89BE91-1507-48CC-B913-CC3A2AD5C7C4}" srcOrd="0" destOrd="0" presId="urn:microsoft.com/office/officeart/2005/8/layout/pyramid1"/>
    <dgm:cxn modelId="{4AE907C6-CA4F-4E5B-8140-BA0F60D2AFD2}" type="presOf" srcId="{D5B0E1BB-ED26-41FC-BC33-EAE4D7023B58}" destId="{10FDED82-E337-49DB-81FB-E0EE87B7F4D6}" srcOrd="1" destOrd="0" presId="urn:microsoft.com/office/officeart/2005/8/layout/pyramid1"/>
    <dgm:cxn modelId="{C1AC85CD-7E28-4679-AA23-A9572343A136}" srcId="{DFDCE0B9-24D9-45BE-BD03-BA7DCC965EE0}" destId="{ABAF7C79-A88B-49C7-B4C7-923B06B6BE3B}" srcOrd="4" destOrd="0" parTransId="{D0547552-E766-421C-9D00-D9DD6E3BBC10}" sibTransId="{651DAF5A-05DA-4339-9CA9-B56A80B3FDB1}"/>
    <dgm:cxn modelId="{D35060DA-6987-4C1D-9581-39368822FD62}" srcId="{DFDCE0B9-24D9-45BE-BD03-BA7DCC965EE0}" destId="{6B69E489-7105-4F31-84B9-FAF081683BD0}" srcOrd="3" destOrd="0" parTransId="{4DB3CCBE-F1C4-453F-9CA6-B48687426F81}" sibTransId="{84182108-4630-4412-9221-B042423D7EB5}"/>
    <dgm:cxn modelId="{3D55EBDA-4360-4F19-A5E5-FC4C667BAC92}" srcId="{DFDCE0B9-24D9-45BE-BD03-BA7DCC965EE0}" destId="{D5B0E1BB-ED26-41FC-BC33-EAE4D7023B58}" srcOrd="0" destOrd="0" parTransId="{39B903DF-E1E6-4922-A794-67A9C3420248}" sibTransId="{C5BA81FB-DD79-4BED-8B83-13B753F27228}"/>
    <dgm:cxn modelId="{6EE733EE-C47C-4BF4-BE9D-58FF63348500}" type="presOf" srcId="{D5B0E1BB-ED26-41FC-BC33-EAE4D7023B58}" destId="{D055ACA1-EDCC-4734-BFEB-6F3FE53AF75E}" srcOrd="0" destOrd="0" presId="urn:microsoft.com/office/officeart/2005/8/layout/pyramid1"/>
    <dgm:cxn modelId="{CF056F5B-CD2D-4987-BCA1-BA09B480B2F1}" type="presParOf" srcId="{63F275E4-38D7-4F3D-B822-B16B2D30B244}" destId="{DFBE9E2C-C4AA-41FC-BB81-2998C6993DE9}" srcOrd="0" destOrd="0" presId="urn:microsoft.com/office/officeart/2005/8/layout/pyramid1"/>
    <dgm:cxn modelId="{FE9D64D6-6AF8-414A-9C66-54AD086043F2}" type="presParOf" srcId="{DFBE9E2C-C4AA-41FC-BB81-2998C6993DE9}" destId="{D055ACA1-EDCC-4734-BFEB-6F3FE53AF75E}" srcOrd="0" destOrd="0" presId="urn:microsoft.com/office/officeart/2005/8/layout/pyramid1"/>
    <dgm:cxn modelId="{8CFD0D73-4B4B-4F9E-8878-14BE1CC4413D}" type="presParOf" srcId="{DFBE9E2C-C4AA-41FC-BB81-2998C6993DE9}" destId="{10FDED82-E337-49DB-81FB-E0EE87B7F4D6}" srcOrd="1" destOrd="0" presId="urn:microsoft.com/office/officeart/2005/8/layout/pyramid1"/>
    <dgm:cxn modelId="{9E38DC6B-E46F-47C2-A5AD-C0678742B870}" type="presParOf" srcId="{63F275E4-38D7-4F3D-B822-B16B2D30B244}" destId="{AE624866-5CE0-4C36-8C60-11559AC44501}" srcOrd="1" destOrd="0" presId="urn:microsoft.com/office/officeart/2005/8/layout/pyramid1"/>
    <dgm:cxn modelId="{2482CB8B-AB8A-4566-9E31-30295558B4AB}" type="presParOf" srcId="{AE624866-5CE0-4C36-8C60-11559AC44501}" destId="{DD89BE91-1507-48CC-B913-CC3A2AD5C7C4}" srcOrd="0" destOrd="0" presId="urn:microsoft.com/office/officeart/2005/8/layout/pyramid1"/>
    <dgm:cxn modelId="{805AB9DC-BE4E-4564-8622-4941EB9F0512}" type="presParOf" srcId="{AE624866-5CE0-4C36-8C60-11559AC44501}" destId="{71B1CFDC-1363-4A85-8009-C88F46B737E5}" srcOrd="1" destOrd="0" presId="urn:microsoft.com/office/officeart/2005/8/layout/pyramid1"/>
    <dgm:cxn modelId="{40954578-D2F2-4BF3-894F-D128A5858855}" type="presParOf" srcId="{63F275E4-38D7-4F3D-B822-B16B2D30B244}" destId="{294E6A87-E433-4C79-B78F-F64F2FC85B02}" srcOrd="2" destOrd="0" presId="urn:microsoft.com/office/officeart/2005/8/layout/pyramid1"/>
    <dgm:cxn modelId="{8DC09E75-3CD0-46AA-A4F2-57BBA6CDA9B7}" type="presParOf" srcId="{294E6A87-E433-4C79-B78F-F64F2FC85B02}" destId="{4BD27F00-F2DC-40FB-9BE4-E31BBA658C43}" srcOrd="0" destOrd="0" presId="urn:microsoft.com/office/officeart/2005/8/layout/pyramid1"/>
    <dgm:cxn modelId="{A344366F-E50C-4922-89D9-03915D1380D5}" type="presParOf" srcId="{294E6A87-E433-4C79-B78F-F64F2FC85B02}" destId="{98DE0105-17F9-4C97-8491-7F3D7B69C239}" srcOrd="1" destOrd="0" presId="urn:microsoft.com/office/officeart/2005/8/layout/pyramid1"/>
    <dgm:cxn modelId="{10C61C99-FF6C-487D-8438-D83D3033886C}" type="presParOf" srcId="{63F275E4-38D7-4F3D-B822-B16B2D30B244}" destId="{2F12C0BF-2A74-42D5-AB0C-50C8B47EF8B4}" srcOrd="3" destOrd="0" presId="urn:microsoft.com/office/officeart/2005/8/layout/pyramid1"/>
    <dgm:cxn modelId="{42EBD291-E47F-4865-BD60-24A86D10B091}" type="presParOf" srcId="{2F12C0BF-2A74-42D5-AB0C-50C8B47EF8B4}" destId="{74994097-D522-421B-9758-0C7668A25840}" srcOrd="0" destOrd="0" presId="urn:microsoft.com/office/officeart/2005/8/layout/pyramid1"/>
    <dgm:cxn modelId="{B05CD591-0CFB-40C9-97A9-3E5DE0D1A3A9}" type="presParOf" srcId="{2F12C0BF-2A74-42D5-AB0C-50C8B47EF8B4}" destId="{AD8033CD-514C-4354-A6A6-C7D32CFFBC97}" srcOrd="1" destOrd="0" presId="urn:microsoft.com/office/officeart/2005/8/layout/pyramid1"/>
    <dgm:cxn modelId="{EFA09653-CB4A-4107-9A41-2B0F3B743100}" type="presParOf" srcId="{63F275E4-38D7-4F3D-B822-B16B2D30B244}" destId="{461BBA7E-0765-4644-9ABC-E736D11F2893}" srcOrd="4" destOrd="0" presId="urn:microsoft.com/office/officeart/2005/8/layout/pyramid1"/>
    <dgm:cxn modelId="{9E487AE1-93E5-4DE2-AD57-37077306811E}" type="presParOf" srcId="{461BBA7E-0765-4644-9ABC-E736D11F2893}" destId="{A14182EC-3DC0-47FB-817F-D4A99BA2FB6D}" srcOrd="0" destOrd="0" presId="urn:microsoft.com/office/officeart/2005/8/layout/pyramid1"/>
    <dgm:cxn modelId="{379C4CAC-742E-4283-B361-67E39F015070}" type="presParOf" srcId="{461BBA7E-0765-4644-9ABC-E736D11F2893}" destId="{9C29B866-D0BA-4AA3-9A16-D50A63617FEE}" srcOrd="1" destOrd="0" presId="urn:microsoft.com/office/officeart/2005/8/layout/pyramid1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1359E0C-56C4-41A3-B54F-871645F12039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C0E361F9-F480-45EA-95FE-81C8B25ADEC8}">
      <dgm:prSet phldrT="[텍스트]" custT="1"/>
      <dgm:spPr/>
      <dgm:t>
        <a:bodyPr/>
        <a:lstStyle/>
        <a:p>
          <a:pPr latinLnBrk="1"/>
          <a:r>
            <a:rPr lang="ko-KR" altLang="en-US" sz="1400"/>
            <a:t>근접무기</a:t>
          </a:r>
        </a:p>
      </dgm:t>
    </dgm:pt>
    <dgm:pt modelId="{438575FC-D0A6-4C8A-8694-7D9CCEA4DF91}" type="parTrans" cxnId="{EE2AD02A-F46E-48EE-A343-F219D8C53021}">
      <dgm:prSet/>
      <dgm:spPr/>
      <dgm:t>
        <a:bodyPr/>
        <a:lstStyle/>
        <a:p>
          <a:pPr latinLnBrk="1"/>
          <a:endParaRPr lang="ko-KR" altLang="en-US" sz="1400"/>
        </a:p>
      </dgm:t>
    </dgm:pt>
    <dgm:pt modelId="{9C55F626-CC0B-45D8-941A-AB43EE35D1CE}" type="sibTrans" cxnId="{EE2AD02A-F46E-48EE-A343-F219D8C53021}">
      <dgm:prSet/>
      <dgm:spPr/>
      <dgm:t>
        <a:bodyPr/>
        <a:lstStyle/>
        <a:p>
          <a:pPr latinLnBrk="1"/>
          <a:endParaRPr lang="ko-KR" altLang="en-US" sz="1400"/>
        </a:p>
      </dgm:t>
    </dgm:pt>
    <dgm:pt modelId="{640FBA6F-F03E-4885-95CA-06C7A3AD90D3}">
      <dgm:prSet phldrT="[텍스트]" custT="1"/>
      <dgm:spPr/>
      <dgm:t>
        <a:bodyPr/>
        <a:lstStyle/>
        <a:p>
          <a:pPr latinLnBrk="1"/>
          <a:r>
            <a:rPr lang="ko-KR" altLang="en-US" sz="1400"/>
            <a:t>검</a:t>
          </a:r>
        </a:p>
      </dgm:t>
    </dgm:pt>
    <dgm:pt modelId="{5CBD2757-A914-4069-BF84-FE2DFD805185}" type="parTrans" cxnId="{3B2B148C-4595-4B1A-94EE-1D9A015954FF}">
      <dgm:prSet custT="1"/>
      <dgm:spPr/>
      <dgm:t>
        <a:bodyPr/>
        <a:lstStyle/>
        <a:p>
          <a:pPr latinLnBrk="1"/>
          <a:endParaRPr lang="ko-KR" altLang="en-US" sz="1400"/>
        </a:p>
      </dgm:t>
    </dgm:pt>
    <dgm:pt modelId="{3B21D74E-E395-4E05-935C-7936B800F051}" type="sibTrans" cxnId="{3B2B148C-4595-4B1A-94EE-1D9A015954FF}">
      <dgm:prSet/>
      <dgm:spPr/>
      <dgm:t>
        <a:bodyPr/>
        <a:lstStyle/>
        <a:p>
          <a:pPr latinLnBrk="1"/>
          <a:endParaRPr lang="ko-KR" altLang="en-US" sz="1400"/>
        </a:p>
      </dgm:t>
    </dgm:pt>
    <dgm:pt modelId="{6C512F63-3666-4190-8D60-6532F8813E02}">
      <dgm:prSet phldrT="[텍스트]" custT="1"/>
      <dgm:spPr/>
      <dgm:t>
        <a:bodyPr/>
        <a:lstStyle/>
        <a:p>
          <a:pPr latinLnBrk="1"/>
          <a:r>
            <a:rPr lang="ko-KR" altLang="en-US" sz="1400"/>
            <a:t>단검</a:t>
          </a:r>
        </a:p>
      </dgm:t>
    </dgm:pt>
    <dgm:pt modelId="{0788AD1E-D157-428E-851D-E6E3A856797F}" type="parTrans" cxnId="{E5ADA404-7371-496C-A79C-EAE69417F009}">
      <dgm:prSet custT="1"/>
      <dgm:spPr/>
      <dgm:t>
        <a:bodyPr/>
        <a:lstStyle/>
        <a:p>
          <a:pPr latinLnBrk="1"/>
          <a:endParaRPr lang="ko-KR" altLang="en-US" sz="1400"/>
        </a:p>
      </dgm:t>
    </dgm:pt>
    <dgm:pt modelId="{8B4DDC2F-7CBD-481F-AF18-C3FE286974D9}" type="sibTrans" cxnId="{E5ADA404-7371-496C-A79C-EAE69417F009}">
      <dgm:prSet/>
      <dgm:spPr/>
      <dgm:t>
        <a:bodyPr/>
        <a:lstStyle/>
        <a:p>
          <a:pPr latinLnBrk="1"/>
          <a:endParaRPr lang="ko-KR" altLang="en-US" sz="1400"/>
        </a:p>
      </dgm:t>
    </dgm:pt>
    <dgm:pt modelId="{6DAF1D81-9226-46CA-8D10-C3023AA31059}">
      <dgm:prSet phldrT="[텍스트]" custT="1"/>
      <dgm:spPr/>
      <dgm:t>
        <a:bodyPr/>
        <a:lstStyle/>
        <a:p>
          <a:pPr latinLnBrk="1"/>
          <a:r>
            <a:rPr lang="ko-KR" altLang="en-US" sz="1400"/>
            <a:t>장검</a:t>
          </a:r>
        </a:p>
      </dgm:t>
    </dgm:pt>
    <dgm:pt modelId="{B5895D71-7CB3-4AF2-A8A9-36C356ED4AF6}" type="parTrans" cxnId="{7D94DEF8-8EFC-4248-B8F6-DF01659E13C8}">
      <dgm:prSet custT="1"/>
      <dgm:spPr/>
      <dgm:t>
        <a:bodyPr/>
        <a:lstStyle/>
        <a:p>
          <a:pPr latinLnBrk="1"/>
          <a:endParaRPr lang="ko-KR" altLang="en-US" sz="1400"/>
        </a:p>
      </dgm:t>
    </dgm:pt>
    <dgm:pt modelId="{B1C79075-F43C-42CD-8330-E0DEED403B66}" type="sibTrans" cxnId="{7D94DEF8-8EFC-4248-B8F6-DF01659E13C8}">
      <dgm:prSet/>
      <dgm:spPr/>
      <dgm:t>
        <a:bodyPr/>
        <a:lstStyle/>
        <a:p>
          <a:pPr latinLnBrk="1"/>
          <a:endParaRPr lang="ko-KR" altLang="en-US" sz="1400"/>
        </a:p>
      </dgm:t>
    </dgm:pt>
    <dgm:pt modelId="{DAF8A8DD-94F2-44E9-B636-78CCBA2BABC7}">
      <dgm:prSet phldrT="[텍스트]" custT="1"/>
      <dgm:spPr/>
      <dgm:t>
        <a:bodyPr/>
        <a:lstStyle/>
        <a:p>
          <a:pPr latinLnBrk="1"/>
          <a:r>
            <a:rPr lang="ko-KR" altLang="en-US" sz="1400"/>
            <a:t>둔기</a:t>
          </a:r>
        </a:p>
      </dgm:t>
    </dgm:pt>
    <dgm:pt modelId="{FE7C2166-A1B6-4BC7-A5A3-862BA61D70EF}" type="parTrans" cxnId="{A83802C8-36C6-46D0-940B-5FBA8E3DF24A}">
      <dgm:prSet custT="1"/>
      <dgm:spPr/>
      <dgm:t>
        <a:bodyPr/>
        <a:lstStyle/>
        <a:p>
          <a:pPr latinLnBrk="1"/>
          <a:endParaRPr lang="ko-KR" altLang="en-US" sz="1400"/>
        </a:p>
      </dgm:t>
    </dgm:pt>
    <dgm:pt modelId="{CCC254C8-624F-4C0E-A915-BE95AEDB41C1}" type="sibTrans" cxnId="{A83802C8-36C6-46D0-940B-5FBA8E3DF24A}">
      <dgm:prSet/>
      <dgm:spPr/>
      <dgm:t>
        <a:bodyPr/>
        <a:lstStyle/>
        <a:p>
          <a:pPr latinLnBrk="1"/>
          <a:endParaRPr lang="ko-KR" altLang="en-US" sz="1400"/>
        </a:p>
      </dgm:t>
    </dgm:pt>
    <dgm:pt modelId="{5CB8CEDF-8389-4E06-A717-E86A42EBBD32}">
      <dgm:prSet phldrT="[텍스트]" custT="1"/>
      <dgm:spPr/>
      <dgm:t>
        <a:bodyPr/>
        <a:lstStyle/>
        <a:p>
          <a:pPr latinLnBrk="1"/>
          <a:r>
            <a:rPr lang="ko-KR" altLang="en-US" sz="1400"/>
            <a:t>철퇴</a:t>
          </a:r>
        </a:p>
      </dgm:t>
    </dgm:pt>
    <dgm:pt modelId="{3F96D75B-F065-4B16-B8F9-0CEBDF796A69}" type="parTrans" cxnId="{4729A5E6-B94A-4992-9B8F-8227A37570B4}">
      <dgm:prSet custT="1"/>
      <dgm:spPr/>
      <dgm:t>
        <a:bodyPr/>
        <a:lstStyle/>
        <a:p>
          <a:pPr latinLnBrk="1"/>
          <a:endParaRPr lang="ko-KR" altLang="en-US" sz="1400"/>
        </a:p>
      </dgm:t>
    </dgm:pt>
    <dgm:pt modelId="{6D0476E4-2CB3-4B22-91BC-3B15DA80F868}" type="sibTrans" cxnId="{4729A5E6-B94A-4992-9B8F-8227A37570B4}">
      <dgm:prSet/>
      <dgm:spPr/>
      <dgm:t>
        <a:bodyPr/>
        <a:lstStyle/>
        <a:p>
          <a:pPr latinLnBrk="1"/>
          <a:endParaRPr lang="ko-KR" altLang="en-US" sz="1400"/>
        </a:p>
      </dgm:t>
    </dgm:pt>
    <dgm:pt modelId="{6287A74C-3F2B-4A62-A46B-BEF64B72E333}">
      <dgm:prSet phldrT="[텍스트]" custT="1"/>
      <dgm:spPr/>
      <dgm:t>
        <a:bodyPr/>
        <a:lstStyle/>
        <a:p>
          <a:pPr latinLnBrk="1"/>
          <a:r>
            <a:rPr lang="ko-KR" altLang="en-US" sz="1400"/>
            <a:t>몽둥이</a:t>
          </a:r>
        </a:p>
      </dgm:t>
    </dgm:pt>
    <dgm:pt modelId="{EB97AF67-5327-4713-AAC0-51957199C177}" type="parTrans" cxnId="{4B7C627E-62A0-4BA5-8615-554187611981}">
      <dgm:prSet custT="1"/>
      <dgm:spPr/>
      <dgm:t>
        <a:bodyPr/>
        <a:lstStyle/>
        <a:p>
          <a:pPr latinLnBrk="1"/>
          <a:endParaRPr lang="ko-KR" altLang="en-US" sz="1400"/>
        </a:p>
      </dgm:t>
    </dgm:pt>
    <dgm:pt modelId="{4B227A36-FECD-4425-AE32-F8E9365E07F5}" type="sibTrans" cxnId="{4B7C627E-62A0-4BA5-8615-554187611981}">
      <dgm:prSet/>
      <dgm:spPr/>
      <dgm:t>
        <a:bodyPr/>
        <a:lstStyle/>
        <a:p>
          <a:pPr latinLnBrk="1"/>
          <a:endParaRPr lang="ko-KR" altLang="en-US" sz="1400"/>
        </a:p>
      </dgm:t>
    </dgm:pt>
    <dgm:pt modelId="{C2E2CB15-60C6-429F-B8B7-E02909C26FA0}" type="pres">
      <dgm:prSet presAssocID="{01359E0C-56C4-41A3-B54F-871645F1203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D6CC0C-B755-40F7-9908-5039E18F6B49}" type="pres">
      <dgm:prSet presAssocID="{C0E361F9-F480-45EA-95FE-81C8B25ADEC8}" presName="root1" presStyleCnt="0"/>
      <dgm:spPr/>
    </dgm:pt>
    <dgm:pt modelId="{37AD7EC4-72C4-4D95-8523-D4FE73FA5F43}" type="pres">
      <dgm:prSet presAssocID="{C0E361F9-F480-45EA-95FE-81C8B25ADEC8}" presName="LevelOneTextNode" presStyleLbl="node0" presStyleIdx="0" presStyleCnt="1" custScaleY="52820">
        <dgm:presLayoutVars>
          <dgm:chPref val="3"/>
        </dgm:presLayoutVars>
      </dgm:prSet>
      <dgm:spPr/>
    </dgm:pt>
    <dgm:pt modelId="{49D42550-EBC9-49A4-A075-EA25481BABC1}" type="pres">
      <dgm:prSet presAssocID="{C0E361F9-F480-45EA-95FE-81C8B25ADEC8}" presName="level2hierChild" presStyleCnt="0"/>
      <dgm:spPr/>
    </dgm:pt>
    <dgm:pt modelId="{3C1EBB99-F2CC-49D1-A28B-D8BD99A1C424}" type="pres">
      <dgm:prSet presAssocID="{5CBD2757-A914-4069-BF84-FE2DFD805185}" presName="conn2-1" presStyleLbl="parChTrans1D2" presStyleIdx="0" presStyleCnt="2"/>
      <dgm:spPr/>
    </dgm:pt>
    <dgm:pt modelId="{309F2FD7-CDFF-4595-AB89-3892D1DB54C7}" type="pres">
      <dgm:prSet presAssocID="{5CBD2757-A914-4069-BF84-FE2DFD805185}" presName="connTx" presStyleLbl="parChTrans1D2" presStyleIdx="0" presStyleCnt="2"/>
      <dgm:spPr/>
    </dgm:pt>
    <dgm:pt modelId="{0341884A-52A2-4D2C-9E5C-13D62EA7A315}" type="pres">
      <dgm:prSet presAssocID="{640FBA6F-F03E-4885-95CA-06C7A3AD90D3}" presName="root2" presStyleCnt="0"/>
      <dgm:spPr/>
    </dgm:pt>
    <dgm:pt modelId="{0F4B3DFA-3105-4C70-8E0D-1CB21B27BBDE}" type="pres">
      <dgm:prSet presAssocID="{640FBA6F-F03E-4885-95CA-06C7A3AD90D3}" presName="LevelTwoTextNode" presStyleLbl="node2" presStyleIdx="0" presStyleCnt="2" custScaleY="52820">
        <dgm:presLayoutVars>
          <dgm:chPref val="3"/>
        </dgm:presLayoutVars>
      </dgm:prSet>
      <dgm:spPr/>
    </dgm:pt>
    <dgm:pt modelId="{C30337E5-7DF6-4B30-88F9-7C041266530B}" type="pres">
      <dgm:prSet presAssocID="{640FBA6F-F03E-4885-95CA-06C7A3AD90D3}" presName="level3hierChild" presStyleCnt="0"/>
      <dgm:spPr/>
    </dgm:pt>
    <dgm:pt modelId="{A2F0C472-F47E-49F1-B628-B6975DC9870D}" type="pres">
      <dgm:prSet presAssocID="{0788AD1E-D157-428E-851D-E6E3A856797F}" presName="conn2-1" presStyleLbl="parChTrans1D3" presStyleIdx="0" presStyleCnt="4"/>
      <dgm:spPr/>
    </dgm:pt>
    <dgm:pt modelId="{499B14FF-76DC-4489-A740-88D361DED955}" type="pres">
      <dgm:prSet presAssocID="{0788AD1E-D157-428E-851D-E6E3A856797F}" presName="connTx" presStyleLbl="parChTrans1D3" presStyleIdx="0" presStyleCnt="4"/>
      <dgm:spPr/>
    </dgm:pt>
    <dgm:pt modelId="{B3B5E23A-03C1-441D-8CBE-63BD457EEC87}" type="pres">
      <dgm:prSet presAssocID="{6C512F63-3666-4190-8D60-6532F8813E02}" presName="root2" presStyleCnt="0"/>
      <dgm:spPr/>
    </dgm:pt>
    <dgm:pt modelId="{676AB43C-F12B-490C-A7B1-B4660000B340}" type="pres">
      <dgm:prSet presAssocID="{6C512F63-3666-4190-8D60-6532F8813E02}" presName="LevelTwoTextNode" presStyleLbl="node3" presStyleIdx="0" presStyleCnt="4" custScaleY="52820">
        <dgm:presLayoutVars>
          <dgm:chPref val="3"/>
        </dgm:presLayoutVars>
      </dgm:prSet>
      <dgm:spPr/>
    </dgm:pt>
    <dgm:pt modelId="{23DE3D79-B902-42A9-9696-6E71F9FF37C4}" type="pres">
      <dgm:prSet presAssocID="{6C512F63-3666-4190-8D60-6532F8813E02}" presName="level3hierChild" presStyleCnt="0"/>
      <dgm:spPr/>
    </dgm:pt>
    <dgm:pt modelId="{A94F0F72-7C47-40CE-910C-FDB6477546DE}" type="pres">
      <dgm:prSet presAssocID="{B5895D71-7CB3-4AF2-A8A9-36C356ED4AF6}" presName="conn2-1" presStyleLbl="parChTrans1D3" presStyleIdx="1" presStyleCnt="4"/>
      <dgm:spPr/>
    </dgm:pt>
    <dgm:pt modelId="{61460E45-094C-4165-8C0B-0652D0A9CC87}" type="pres">
      <dgm:prSet presAssocID="{B5895D71-7CB3-4AF2-A8A9-36C356ED4AF6}" presName="connTx" presStyleLbl="parChTrans1D3" presStyleIdx="1" presStyleCnt="4"/>
      <dgm:spPr/>
    </dgm:pt>
    <dgm:pt modelId="{C17EAC8B-6B9A-42C3-AE94-E3636A037FE9}" type="pres">
      <dgm:prSet presAssocID="{6DAF1D81-9226-46CA-8D10-C3023AA31059}" presName="root2" presStyleCnt="0"/>
      <dgm:spPr/>
    </dgm:pt>
    <dgm:pt modelId="{6566643A-0A15-426A-9F42-6E234ABD0108}" type="pres">
      <dgm:prSet presAssocID="{6DAF1D81-9226-46CA-8D10-C3023AA31059}" presName="LevelTwoTextNode" presStyleLbl="node3" presStyleIdx="1" presStyleCnt="4" custScaleY="52820">
        <dgm:presLayoutVars>
          <dgm:chPref val="3"/>
        </dgm:presLayoutVars>
      </dgm:prSet>
      <dgm:spPr/>
    </dgm:pt>
    <dgm:pt modelId="{7205C14B-0A89-4480-A218-BCB1951D59EA}" type="pres">
      <dgm:prSet presAssocID="{6DAF1D81-9226-46CA-8D10-C3023AA31059}" presName="level3hierChild" presStyleCnt="0"/>
      <dgm:spPr/>
    </dgm:pt>
    <dgm:pt modelId="{9EDC908F-6E98-44EC-9354-3296961BFF3E}" type="pres">
      <dgm:prSet presAssocID="{FE7C2166-A1B6-4BC7-A5A3-862BA61D70EF}" presName="conn2-1" presStyleLbl="parChTrans1D2" presStyleIdx="1" presStyleCnt="2"/>
      <dgm:spPr/>
    </dgm:pt>
    <dgm:pt modelId="{554DDFC6-A152-4AEA-9945-A6A32564FAC6}" type="pres">
      <dgm:prSet presAssocID="{FE7C2166-A1B6-4BC7-A5A3-862BA61D70EF}" presName="connTx" presStyleLbl="parChTrans1D2" presStyleIdx="1" presStyleCnt="2"/>
      <dgm:spPr/>
    </dgm:pt>
    <dgm:pt modelId="{5D51D87E-C071-4EA8-932D-53490EE7E430}" type="pres">
      <dgm:prSet presAssocID="{DAF8A8DD-94F2-44E9-B636-78CCBA2BABC7}" presName="root2" presStyleCnt="0"/>
      <dgm:spPr/>
    </dgm:pt>
    <dgm:pt modelId="{6CBCAA65-3EFF-483A-A5BB-08A7B4B2E218}" type="pres">
      <dgm:prSet presAssocID="{DAF8A8DD-94F2-44E9-B636-78CCBA2BABC7}" presName="LevelTwoTextNode" presStyleLbl="node2" presStyleIdx="1" presStyleCnt="2" custScaleY="52820">
        <dgm:presLayoutVars>
          <dgm:chPref val="3"/>
        </dgm:presLayoutVars>
      </dgm:prSet>
      <dgm:spPr/>
    </dgm:pt>
    <dgm:pt modelId="{7A58B184-66FE-4FF5-AE58-173756B11605}" type="pres">
      <dgm:prSet presAssocID="{DAF8A8DD-94F2-44E9-B636-78CCBA2BABC7}" presName="level3hierChild" presStyleCnt="0"/>
      <dgm:spPr/>
    </dgm:pt>
    <dgm:pt modelId="{399B1068-41AB-4A91-9C76-A324917F5F27}" type="pres">
      <dgm:prSet presAssocID="{3F96D75B-F065-4B16-B8F9-0CEBDF796A69}" presName="conn2-1" presStyleLbl="parChTrans1D3" presStyleIdx="2" presStyleCnt="4"/>
      <dgm:spPr/>
    </dgm:pt>
    <dgm:pt modelId="{AE3F26DC-D7EC-4201-BEFA-53D694559BA0}" type="pres">
      <dgm:prSet presAssocID="{3F96D75B-F065-4B16-B8F9-0CEBDF796A69}" presName="connTx" presStyleLbl="parChTrans1D3" presStyleIdx="2" presStyleCnt="4"/>
      <dgm:spPr/>
    </dgm:pt>
    <dgm:pt modelId="{7E921EF5-9EB4-4C2E-99E6-3E4E36CD6831}" type="pres">
      <dgm:prSet presAssocID="{5CB8CEDF-8389-4E06-A717-E86A42EBBD32}" presName="root2" presStyleCnt="0"/>
      <dgm:spPr/>
    </dgm:pt>
    <dgm:pt modelId="{5D53E530-51FD-4BD1-8308-7C7C9CCDFF5B}" type="pres">
      <dgm:prSet presAssocID="{5CB8CEDF-8389-4E06-A717-E86A42EBBD32}" presName="LevelTwoTextNode" presStyleLbl="node3" presStyleIdx="2" presStyleCnt="4" custScaleY="52820">
        <dgm:presLayoutVars>
          <dgm:chPref val="3"/>
        </dgm:presLayoutVars>
      </dgm:prSet>
      <dgm:spPr/>
    </dgm:pt>
    <dgm:pt modelId="{E89F3BB0-7FD9-49B7-B20D-E8266D76203C}" type="pres">
      <dgm:prSet presAssocID="{5CB8CEDF-8389-4E06-A717-E86A42EBBD32}" presName="level3hierChild" presStyleCnt="0"/>
      <dgm:spPr/>
    </dgm:pt>
    <dgm:pt modelId="{3298B7DF-91FA-400A-A679-B6B467F61537}" type="pres">
      <dgm:prSet presAssocID="{EB97AF67-5327-4713-AAC0-51957199C177}" presName="conn2-1" presStyleLbl="parChTrans1D3" presStyleIdx="3" presStyleCnt="4"/>
      <dgm:spPr/>
    </dgm:pt>
    <dgm:pt modelId="{FD5068D5-E255-4462-8CAF-61A7432EF49A}" type="pres">
      <dgm:prSet presAssocID="{EB97AF67-5327-4713-AAC0-51957199C177}" presName="connTx" presStyleLbl="parChTrans1D3" presStyleIdx="3" presStyleCnt="4"/>
      <dgm:spPr/>
    </dgm:pt>
    <dgm:pt modelId="{EFA455BB-8ED0-4C1D-9966-07E6B11A1B75}" type="pres">
      <dgm:prSet presAssocID="{6287A74C-3F2B-4A62-A46B-BEF64B72E333}" presName="root2" presStyleCnt="0"/>
      <dgm:spPr/>
    </dgm:pt>
    <dgm:pt modelId="{49405871-6AED-44DE-A550-4884A4D3F0C9}" type="pres">
      <dgm:prSet presAssocID="{6287A74C-3F2B-4A62-A46B-BEF64B72E333}" presName="LevelTwoTextNode" presStyleLbl="node3" presStyleIdx="3" presStyleCnt="4" custScaleY="52820">
        <dgm:presLayoutVars>
          <dgm:chPref val="3"/>
        </dgm:presLayoutVars>
      </dgm:prSet>
      <dgm:spPr/>
    </dgm:pt>
    <dgm:pt modelId="{389004C3-9775-4555-8EA0-7CF23C463700}" type="pres">
      <dgm:prSet presAssocID="{6287A74C-3F2B-4A62-A46B-BEF64B72E333}" presName="level3hierChild" presStyleCnt="0"/>
      <dgm:spPr/>
    </dgm:pt>
  </dgm:ptLst>
  <dgm:cxnLst>
    <dgm:cxn modelId="{E5ADA404-7371-496C-A79C-EAE69417F009}" srcId="{640FBA6F-F03E-4885-95CA-06C7A3AD90D3}" destId="{6C512F63-3666-4190-8D60-6532F8813E02}" srcOrd="0" destOrd="0" parTransId="{0788AD1E-D157-428E-851D-E6E3A856797F}" sibTransId="{8B4DDC2F-7CBD-481F-AF18-C3FE286974D9}"/>
    <dgm:cxn modelId="{545ECA0A-44D6-420A-A332-9F32436CBE71}" type="presOf" srcId="{FE7C2166-A1B6-4BC7-A5A3-862BA61D70EF}" destId="{554DDFC6-A152-4AEA-9945-A6A32564FAC6}" srcOrd="1" destOrd="0" presId="urn:microsoft.com/office/officeart/2005/8/layout/hierarchy2"/>
    <dgm:cxn modelId="{F217551C-03BB-405C-B681-3EA06CE1D63D}" type="presOf" srcId="{5CBD2757-A914-4069-BF84-FE2DFD805185}" destId="{309F2FD7-CDFF-4595-AB89-3892D1DB54C7}" srcOrd="1" destOrd="0" presId="urn:microsoft.com/office/officeart/2005/8/layout/hierarchy2"/>
    <dgm:cxn modelId="{CDF6E01F-C23C-47A7-A5CC-57B4242D5707}" type="presOf" srcId="{EB97AF67-5327-4713-AAC0-51957199C177}" destId="{FD5068D5-E255-4462-8CAF-61A7432EF49A}" srcOrd="1" destOrd="0" presId="urn:microsoft.com/office/officeart/2005/8/layout/hierarchy2"/>
    <dgm:cxn modelId="{EE2AD02A-F46E-48EE-A343-F219D8C53021}" srcId="{01359E0C-56C4-41A3-B54F-871645F12039}" destId="{C0E361F9-F480-45EA-95FE-81C8B25ADEC8}" srcOrd="0" destOrd="0" parTransId="{438575FC-D0A6-4C8A-8694-7D9CCEA4DF91}" sibTransId="{9C55F626-CC0B-45D8-941A-AB43EE35D1CE}"/>
    <dgm:cxn modelId="{D0440A63-6364-4692-B770-D44A47355462}" type="presOf" srcId="{5CBD2757-A914-4069-BF84-FE2DFD805185}" destId="{3C1EBB99-F2CC-49D1-A28B-D8BD99A1C424}" srcOrd="0" destOrd="0" presId="urn:microsoft.com/office/officeart/2005/8/layout/hierarchy2"/>
    <dgm:cxn modelId="{873F0C64-4AF7-4326-95C4-3AD585F60BF8}" type="presOf" srcId="{3F96D75B-F065-4B16-B8F9-0CEBDF796A69}" destId="{AE3F26DC-D7EC-4201-BEFA-53D694559BA0}" srcOrd="1" destOrd="0" presId="urn:microsoft.com/office/officeart/2005/8/layout/hierarchy2"/>
    <dgm:cxn modelId="{0E1E2564-D0C2-44CC-93E0-33945F77DFAA}" type="presOf" srcId="{6C512F63-3666-4190-8D60-6532F8813E02}" destId="{676AB43C-F12B-490C-A7B1-B4660000B340}" srcOrd="0" destOrd="0" presId="urn:microsoft.com/office/officeart/2005/8/layout/hierarchy2"/>
    <dgm:cxn modelId="{16C24C70-06B3-4838-A846-43C128951F43}" type="presOf" srcId="{6287A74C-3F2B-4A62-A46B-BEF64B72E333}" destId="{49405871-6AED-44DE-A550-4884A4D3F0C9}" srcOrd="0" destOrd="0" presId="urn:microsoft.com/office/officeart/2005/8/layout/hierarchy2"/>
    <dgm:cxn modelId="{1E255052-528F-47EA-8728-89E9657A52EF}" type="presOf" srcId="{DAF8A8DD-94F2-44E9-B636-78CCBA2BABC7}" destId="{6CBCAA65-3EFF-483A-A5BB-08A7B4B2E218}" srcOrd="0" destOrd="0" presId="urn:microsoft.com/office/officeart/2005/8/layout/hierarchy2"/>
    <dgm:cxn modelId="{E2F6B772-E515-46C5-BD61-78B86205E356}" type="presOf" srcId="{B5895D71-7CB3-4AF2-A8A9-36C356ED4AF6}" destId="{A94F0F72-7C47-40CE-910C-FDB6477546DE}" srcOrd="0" destOrd="0" presId="urn:microsoft.com/office/officeart/2005/8/layout/hierarchy2"/>
    <dgm:cxn modelId="{4B7C627E-62A0-4BA5-8615-554187611981}" srcId="{DAF8A8DD-94F2-44E9-B636-78CCBA2BABC7}" destId="{6287A74C-3F2B-4A62-A46B-BEF64B72E333}" srcOrd="1" destOrd="0" parTransId="{EB97AF67-5327-4713-AAC0-51957199C177}" sibTransId="{4B227A36-FECD-4425-AE32-F8E9365E07F5}"/>
    <dgm:cxn modelId="{ADB8FD8B-CC5A-4897-AB5B-00259AF2F142}" type="presOf" srcId="{EB97AF67-5327-4713-AAC0-51957199C177}" destId="{3298B7DF-91FA-400A-A679-B6B467F61537}" srcOrd="0" destOrd="0" presId="urn:microsoft.com/office/officeart/2005/8/layout/hierarchy2"/>
    <dgm:cxn modelId="{3B2B148C-4595-4B1A-94EE-1D9A015954FF}" srcId="{C0E361F9-F480-45EA-95FE-81C8B25ADEC8}" destId="{640FBA6F-F03E-4885-95CA-06C7A3AD90D3}" srcOrd="0" destOrd="0" parTransId="{5CBD2757-A914-4069-BF84-FE2DFD805185}" sibTransId="{3B21D74E-E395-4E05-935C-7936B800F051}"/>
    <dgm:cxn modelId="{063C5090-2237-4BCE-904B-DE3B275C1794}" type="presOf" srcId="{5CB8CEDF-8389-4E06-A717-E86A42EBBD32}" destId="{5D53E530-51FD-4BD1-8308-7C7C9CCDFF5B}" srcOrd="0" destOrd="0" presId="urn:microsoft.com/office/officeart/2005/8/layout/hierarchy2"/>
    <dgm:cxn modelId="{5600029C-62FD-483F-8285-95D4B6ADEF3B}" type="presOf" srcId="{640FBA6F-F03E-4885-95CA-06C7A3AD90D3}" destId="{0F4B3DFA-3105-4C70-8E0D-1CB21B27BBDE}" srcOrd="0" destOrd="0" presId="urn:microsoft.com/office/officeart/2005/8/layout/hierarchy2"/>
    <dgm:cxn modelId="{1E964BA9-6864-452E-AE8C-24C309BB10E2}" type="presOf" srcId="{B5895D71-7CB3-4AF2-A8A9-36C356ED4AF6}" destId="{61460E45-094C-4165-8C0B-0652D0A9CC87}" srcOrd="1" destOrd="0" presId="urn:microsoft.com/office/officeart/2005/8/layout/hierarchy2"/>
    <dgm:cxn modelId="{A773CBA9-2131-4693-AD6C-8AA556C2588C}" type="presOf" srcId="{0788AD1E-D157-428E-851D-E6E3A856797F}" destId="{A2F0C472-F47E-49F1-B628-B6975DC9870D}" srcOrd="0" destOrd="0" presId="urn:microsoft.com/office/officeart/2005/8/layout/hierarchy2"/>
    <dgm:cxn modelId="{41F680AC-4E6B-4FCA-9A95-4D74ECF5AC83}" type="presOf" srcId="{0788AD1E-D157-428E-851D-E6E3A856797F}" destId="{499B14FF-76DC-4489-A740-88D361DED955}" srcOrd="1" destOrd="0" presId="urn:microsoft.com/office/officeart/2005/8/layout/hierarchy2"/>
    <dgm:cxn modelId="{76A852B0-14B6-4E75-96F0-BAB9D62DDF75}" type="presOf" srcId="{FE7C2166-A1B6-4BC7-A5A3-862BA61D70EF}" destId="{9EDC908F-6E98-44EC-9354-3296961BFF3E}" srcOrd="0" destOrd="0" presId="urn:microsoft.com/office/officeart/2005/8/layout/hierarchy2"/>
    <dgm:cxn modelId="{A83802C8-36C6-46D0-940B-5FBA8E3DF24A}" srcId="{C0E361F9-F480-45EA-95FE-81C8B25ADEC8}" destId="{DAF8A8DD-94F2-44E9-B636-78CCBA2BABC7}" srcOrd="1" destOrd="0" parTransId="{FE7C2166-A1B6-4BC7-A5A3-862BA61D70EF}" sibTransId="{CCC254C8-624F-4C0E-A915-BE95AEDB41C1}"/>
    <dgm:cxn modelId="{C13FC4D0-E62B-4EE3-A344-7E06BE498279}" type="presOf" srcId="{C0E361F9-F480-45EA-95FE-81C8B25ADEC8}" destId="{37AD7EC4-72C4-4D95-8523-D4FE73FA5F43}" srcOrd="0" destOrd="0" presId="urn:microsoft.com/office/officeart/2005/8/layout/hierarchy2"/>
    <dgm:cxn modelId="{4729A5E6-B94A-4992-9B8F-8227A37570B4}" srcId="{DAF8A8DD-94F2-44E9-B636-78CCBA2BABC7}" destId="{5CB8CEDF-8389-4E06-A717-E86A42EBBD32}" srcOrd="0" destOrd="0" parTransId="{3F96D75B-F065-4B16-B8F9-0CEBDF796A69}" sibTransId="{6D0476E4-2CB3-4B22-91BC-3B15DA80F868}"/>
    <dgm:cxn modelId="{2F2434E8-5CF8-477F-AD37-C99239E9E289}" type="presOf" srcId="{3F96D75B-F065-4B16-B8F9-0CEBDF796A69}" destId="{399B1068-41AB-4A91-9C76-A324917F5F27}" srcOrd="0" destOrd="0" presId="urn:microsoft.com/office/officeart/2005/8/layout/hierarchy2"/>
    <dgm:cxn modelId="{1BBA79F0-33AF-4A68-9362-44146CB4459B}" type="presOf" srcId="{01359E0C-56C4-41A3-B54F-871645F12039}" destId="{C2E2CB15-60C6-429F-B8B7-E02909C26FA0}" srcOrd="0" destOrd="0" presId="urn:microsoft.com/office/officeart/2005/8/layout/hierarchy2"/>
    <dgm:cxn modelId="{8557D7F4-67C3-44DF-9F33-96D5A36C3BDE}" type="presOf" srcId="{6DAF1D81-9226-46CA-8D10-C3023AA31059}" destId="{6566643A-0A15-426A-9F42-6E234ABD0108}" srcOrd="0" destOrd="0" presId="urn:microsoft.com/office/officeart/2005/8/layout/hierarchy2"/>
    <dgm:cxn modelId="{7D94DEF8-8EFC-4248-B8F6-DF01659E13C8}" srcId="{640FBA6F-F03E-4885-95CA-06C7A3AD90D3}" destId="{6DAF1D81-9226-46CA-8D10-C3023AA31059}" srcOrd="1" destOrd="0" parTransId="{B5895D71-7CB3-4AF2-A8A9-36C356ED4AF6}" sibTransId="{B1C79075-F43C-42CD-8330-E0DEED403B66}"/>
    <dgm:cxn modelId="{A4B95138-1865-42E2-8820-13B61638C0C2}" type="presParOf" srcId="{C2E2CB15-60C6-429F-B8B7-E02909C26FA0}" destId="{81D6CC0C-B755-40F7-9908-5039E18F6B49}" srcOrd="0" destOrd="0" presId="urn:microsoft.com/office/officeart/2005/8/layout/hierarchy2"/>
    <dgm:cxn modelId="{6DC991C6-7182-43A0-9952-1CAA30DDBD44}" type="presParOf" srcId="{81D6CC0C-B755-40F7-9908-5039E18F6B49}" destId="{37AD7EC4-72C4-4D95-8523-D4FE73FA5F43}" srcOrd="0" destOrd="0" presId="urn:microsoft.com/office/officeart/2005/8/layout/hierarchy2"/>
    <dgm:cxn modelId="{B300CD6B-832C-4475-A739-59A963B1B978}" type="presParOf" srcId="{81D6CC0C-B755-40F7-9908-5039E18F6B49}" destId="{49D42550-EBC9-49A4-A075-EA25481BABC1}" srcOrd="1" destOrd="0" presId="urn:microsoft.com/office/officeart/2005/8/layout/hierarchy2"/>
    <dgm:cxn modelId="{AC1A7A5B-7957-441B-9A10-A785FDEE45F2}" type="presParOf" srcId="{49D42550-EBC9-49A4-A075-EA25481BABC1}" destId="{3C1EBB99-F2CC-49D1-A28B-D8BD99A1C424}" srcOrd="0" destOrd="0" presId="urn:microsoft.com/office/officeart/2005/8/layout/hierarchy2"/>
    <dgm:cxn modelId="{03BA79C2-2468-4171-9F1D-18799E525CAE}" type="presParOf" srcId="{3C1EBB99-F2CC-49D1-A28B-D8BD99A1C424}" destId="{309F2FD7-CDFF-4595-AB89-3892D1DB54C7}" srcOrd="0" destOrd="0" presId="urn:microsoft.com/office/officeart/2005/8/layout/hierarchy2"/>
    <dgm:cxn modelId="{83697636-79BA-44FF-860B-8702BF12C09E}" type="presParOf" srcId="{49D42550-EBC9-49A4-A075-EA25481BABC1}" destId="{0341884A-52A2-4D2C-9E5C-13D62EA7A315}" srcOrd="1" destOrd="0" presId="urn:microsoft.com/office/officeart/2005/8/layout/hierarchy2"/>
    <dgm:cxn modelId="{9FC63C24-F982-4C7D-8542-A4349E9C7FDD}" type="presParOf" srcId="{0341884A-52A2-4D2C-9E5C-13D62EA7A315}" destId="{0F4B3DFA-3105-4C70-8E0D-1CB21B27BBDE}" srcOrd="0" destOrd="0" presId="urn:microsoft.com/office/officeart/2005/8/layout/hierarchy2"/>
    <dgm:cxn modelId="{2F402FA1-BBB6-4802-AE69-3EA55262C31A}" type="presParOf" srcId="{0341884A-52A2-4D2C-9E5C-13D62EA7A315}" destId="{C30337E5-7DF6-4B30-88F9-7C041266530B}" srcOrd="1" destOrd="0" presId="urn:microsoft.com/office/officeart/2005/8/layout/hierarchy2"/>
    <dgm:cxn modelId="{07C1E0F9-1316-4D66-8878-F2F9547C031E}" type="presParOf" srcId="{C30337E5-7DF6-4B30-88F9-7C041266530B}" destId="{A2F0C472-F47E-49F1-B628-B6975DC9870D}" srcOrd="0" destOrd="0" presId="urn:microsoft.com/office/officeart/2005/8/layout/hierarchy2"/>
    <dgm:cxn modelId="{520286A3-7D50-4050-9342-E459AE9C2F80}" type="presParOf" srcId="{A2F0C472-F47E-49F1-B628-B6975DC9870D}" destId="{499B14FF-76DC-4489-A740-88D361DED955}" srcOrd="0" destOrd="0" presId="urn:microsoft.com/office/officeart/2005/8/layout/hierarchy2"/>
    <dgm:cxn modelId="{83027CB1-07A4-4D0D-BE3C-4A2D3089FBF7}" type="presParOf" srcId="{C30337E5-7DF6-4B30-88F9-7C041266530B}" destId="{B3B5E23A-03C1-441D-8CBE-63BD457EEC87}" srcOrd="1" destOrd="0" presId="urn:microsoft.com/office/officeart/2005/8/layout/hierarchy2"/>
    <dgm:cxn modelId="{F061E2E7-7CE3-4295-8D95-589C3221DEE6}" type="presParOf" srcId="{B3B5E23A-03C1-441D-8CBE-63BD457EEC87}" destId="{676AB43C-F12B-490C-A7B1-B4660000B340}" srcOrd="0" destOrd="0" presId="urn:microsoft.com/office/officeart/2005/8/layout/hierarchy2"/>
    <dgm:cxn modelId="{CA24BA3E-A221-49C3-8856-7F7B784AA189}" type="presParOf" srcId="{B3B5E23A-03C1-441D-8CBE-63BD457EEC87}" destId="{23DE3D79-B902-42A9-9696-6E71F9FF37C4}" srcOrd="1" destOrd="0" presId="urn:microsoft.com/office/officeart/2005/8/layout/hierarchy2"/>
    <dgm:cxn modelId="{470E1322-FD07-439C-B341-C19A4F6DA5B9}" type="presParOf" srcId="{C30337E5-7DF6-4B30-88F9-7C041266530B}" destId="{A94F0F72-7C47-40CE-910C-FDB6477546DE}" srcOrd="2" destOrd="0" presId="urn:microsoft.com/office/officeart/2005/8/layout/hierarchy2"/>
    <dgm:cxn modelId="{B59DBCED-44F9-4B9D-B3B2-5C9B59514049}" type="presParOf" srcId="{A94F0F72-7C47-40CE-910C-FDB6477546DE}" destId="{61460E45-094C-4165-8C0B-0652D0A9CC87}" srcOrd="0" destOrd="0" presId="urn:microsoft.com/office/officeart/2005/8/layout/hierarchy2"/>
    <dgm:cxn modelId="{31F4978B-315E-4CF4-8ACF-EFA6BBB1BBF8}" type="presParOf" srcId="{C30337E5-7DF6-4B30-88F9-7C041266530B}" destId="{C17EAC8B-6B9A-42C3-AE94-E3636A037FE9}" srcOrd="3" destOrd="0" presId="urn:microsoft.com/office/officeart/2005/8/layout/hierarchy2"/>
    <dgm:cxn modelId="{4399778B-8B90-433F-A58F-8BFBA98C0FC6}" type="presParOf" srcId="{C17EAC8B-6B9A-42C3-AE94-E3636A037FE9}" destId="{6566643A-0A15-426A-9F42-6E234ABD0108}" srcOrd="0" destOrd="0" presId="urn:microsoft.com/office/officeart/2005/8/layout/hierarchy2"/>
    <dgm:cxn modelId="{6204F7E6-6D34-435D-BE54-AD7942366936}" type="presParOf" srcId="{C17EAC8B-6B9A-42C3-AE94-E3636A037FE9}" destId="{7205C14B-0A89-4480-A218-BCB1951D59EA}" srcOrd="1" destOrd="0" presId="urn:microsoft.com/office/officeart/2005/8/layout/hierarchy2"/>
    <dgm:cxn modelId="{7FB99A76-669F-424E-AC6D-614FF537B4DA}" type="presParOf" srcId="{49D42550-EBC9-49A4-A075-EA25481BABC1}" destId="{9EDC908F-6E98-44EC-9354-3296961BFF3E}" srcOrd="2" destOrd="0" presId="urn:microsoft.com/office/officeart/2005/8/layout/hierarchy2"/>
    <dgm:cxn modelId="{5C02A45F-7DEE-43E1-8510-7AB51075697E}" type="presParOf" srcId="{9EDC908F-6E98-44EC-9354-3296961BFF3E}" destId="{554DDFC6-A152-4AEA-9945-A6A32564FAC6}" srcOrd="0" destOrd="0" presId="urn:microsoft.com/office/officeart/2005/8/layout/hierarchy2"/>
    <dgm:cxn modelId="{59E8F030-8B9F-478F-927D-809F83D36046}" type="presParOf" srcId="{49D42550-EBC9-49A4-A075-EA25481BABC1}" destId="{5D51D87E-C071-4EA8-932D-53490EE7E430}" srcOrd="3" destOrd="0" presId="urn:microsoft.com/office/officeart/2005/8/layout/hierarchy2"/>
    <dgm:cxn modelId="{124F6291-2505-467B-93C0-B7C55017D51F}" type="presParOf" srcId="{5D51D87E-C071-4EA8-932D-53490EE7E430}" destId="{6CBCAA65-3EFF-483A-A5BB-08A7B4B2E218}" srcOrd="0" destOrd="0" presId="urn:microsoft.com/office/officeart/2005/8/layout/hierarchy2"/>
    <dgm:cxn modelId="{0201C597-2450-4017-AA05-A5B3C1BD9AFB}" type="presParOf" srcId="{5D51D87E-C071-4EA8-932D-53490EE7E430}" destId="{7A58B184-66FE-4FF5-AE58-173756B11605}" srcOrd="1" destOrd="0" presId="urn:microsoft.com/office/officeart/2005/8/layout/hierarchy2"/>
    <dgm:cxn modelId="{F105F342-C839-4F1A-83B9-E78B449007C1}" type="presParOf" srcId="{7A58B184-66FE-4FF5-AE58-173756B11605}" destId="{399B1068-41AB-4A91-9C76-A324917F5F27}" srcOrd="0" destOrd="0" presId="urn:microsoft.com/office/officeart/2005/8/layout/hierarchy2"/>
    <dgm:cxn modelId="{9071BE11-705F-42CA-B139-67BC06C11275}" type="presParOf" srcId="{399B1068-41AB-4A91-9C76-A324917F5F27}" destId="{AE3F26DC-D7EC-4201-BEFA-53D694559BA0}" srcOrd="0" destOrd="0" presId="urn:microsoft.com/office/officeart/2005/8/layout/hierarchy2"/>
    <dgm:cxn modelId="{BE2B0C21-BD0D-4A3B-AFAC-C2AD0E6D155A}" type="presParOf" srcId="{7A58B184-66FE-4FF5-AE58-173756B11605}" destId="{7E921EF5-9EB4-4C2E-99E6-3E4E36CD6831}" srcOrd="1" destOrd="0" presId="urn:microsoft.com/office/officeart/2005/8/layout/hierarchy2"/>
    <dgm:cxn modelId="{28490FC9-7E07-4D1F-8E56-05BC895AD90B}" type="presParOf" srcId="{7E921EF5-9EB4-4C2E-99E6-3E4E36CD6831}" destId="{5D53E530-51FD-4BD1-8308-7C7C9CCDFF5B}" srcOrd="0" destOrd="0" presId="urn:microsoft.com/office/officeart/2005/8/layout/hierarchy2"/>
    <dgm:cxn modelId="{5CC65F99-0272-44E3-942C-6C1EAF6376A3}" type="presParOf" srcId="{7E921EF5-9EB4-4C2E-99E6-3E4E36CD6831}" destId="{E89F3BB0-7FD9-49B7-B20D-E8266D76203C}" srcOrd="1" destOrd="0" presId="urn:microsoft.com/office/officeart/2005/8/layout/hierarchy2"/>
    <dgm:cxn modelId="{A4997A93-E41D-4EAA-9F1B-092940E3D3AE}" type="presParOf" srcId="{7A58B184-66FE-4FF5-AE58-173756B11605}" destId="{3298B7DF-91FA-400A-A679-B6B467F61537}" srcOrd="2" destOrd="0" presId="urn:microsoft.com/office/officeart/2005/8/layout/hierarchy2"/>
    <dgm:cxn modelId="{474AC94E-1A87-41CC-932E-EC81138D6C65}" type="presParOf" srcId="{3298B7DF-91FA-400A-A679-B6B467F61537}" destId="{FD5068D5-E255-4462-8CAF-61A7432EF49A}" srcOrd="0" destOrd="0" presId="urn:microsoft.com/office/officeart/2005/8/layout/hierarchy2"/>
    <dgm:cxn modelId="{A0C0F1FF-EC83-43B9-8FE3-64B34E31B1D8}" type="presParOf" srcId="{7A58B184-66FE-4FF5-AE58-173756B11605}" destId="{EFA455BB-8ED0-4C1D-9966-07E6B11A1B75}" srcOrd="3" destOrd="0" presId="urn:microsoft.com/office/officeart/2005/8/layout/hierarchy2"/>
    <dgm:cxn modelId="{AE8211DE-71EC-4291-8EA2-40B379A05D1B}" type="presParOf" srcId="{EFA455BB-8ED0-4C1D-9966-07E6B11A1B75}" destId="{49405871-6AED-44DE-A550-4884A4D3F0C9}" srcOrd="0" destOrd="0" presId="urn:microsoft.com/office/officeart/2005/8/layout/hierarchy2"/>
    <dgm:cxn modelId="{0A9676DF-8C32-4646-86EF-384D20046C0A}" type="presParOf" srcId="{EFA455BB-8ED0-4C1D-9966-07E6B11A1B75}" destId="{389004C3-9775-4555-8EA0-7CF23C463700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F59CCFC5-AA14-4F44-B44D-55500D1D75C8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DC7A9371-2848-43C9-AFAC-963D67A6FA55}">
      <dgm:prSet phldrT="[텍스트]"/>
      <dgm:spPr/>
      <dgm:t>
        <a:bodyPr/>
        <a:lstStyle/>
        <a:p>
          <a:pPr latinLnBrk="1"/>
          <a:r>
            <a:rPr lang="ko-KR" altLang="en-US"/>
            <a:t>고블린 대장</a:t>
          </a:r>
        </a:p>
      </dgm:t>
    </dgm:pt>
    <dgm:pt modelId="{2D57C08C-EA5E-4718-8837-1517F03902D5}" type="parTrans" cxnId="{949C9E57-C4A9-49A0-96D3-79C913518D45}">
      <dgm:prSet/>
      <dgm:spPr/>
      <dgm:t>
        <a:bodyPr/>
        <a:lstStyle/>
        <a:p>
          <a:pPr latinLnBrk="1"/>
          <a:endParaRPr lang="ko-KR" altLang="en-US"/>
        </a:p>
      </dgm:t>
    </dgm:pt>
    <dgm:pt modelId="{0B8DD697-77A0-48C4-A906-A1B5FA253BD8}" type="sibTrans" cxnId="{949C9E57-C4A9-49A0-96D3-79C913518D45}">
      <dgm:prSet/>
      <dgm:spPr/>
      <dgm:t>
        <a:bodyPr/>
        <a:lstStyle/>
        <a:p>
          <a:pPr latinLnBrk="1"/>
          <a:endParaRPr lang="ko-KR" altLang="en-US"/>
        </a:p>
      </dgm:t>
    </dgm:pt>
    <dgm:pt modelId="{B75E8C6F-9929-4170-83D3-83B43C1403AA}">
      <dgm:prSet phldrT="[텍스트]"/>
      <dgm:spPr/>
      <dgm:t>
        <a:bodyPr/>
        <a:lstStyle/>
        <a:p>
          <a:pPr latinLnBrk="1"/>
          <a:r>
            <a:rPr lang="ko-KR" altLang="en-US"/>
            <a:t>고블린</a:t>
          </a:r>
        </a:p>
      </dgm:t>
    </dgm:pt>
    <dgm:pt modelId="{2C909150-A3AC-4A79-BD8A-B91AE114A012}" type="parTrans" cxnId="{0A719612-ED85-495A-AD8E-01508B27B52E}">
      <dgm:prSet/>
      <dgm:spPr/>
      <dgm:t>
        <a:bodyPr/>
        <a:lstStyle/>
        <a:p>
          <a:pPr latinLnBrk="1"/>
          <a:endParaRPr lang="ko-KR" altLang="en-US"/>
        </a:p>
      </dgm:t>
    </dgm:pt>
    <dgm:pt modelId="{AB02B932-E005-4299-B1F2-E654551AF5F3}" type="sibTrans" cxnId="{0A719612-ED85-495A-AD8E-01508B27B52E}">
      <dgm:prSet/>
      <dgm:spPr/>
      <dgm:t>
        <a:bodyPr/>
        <a:lstStyle/>
        <a:p>
          <a:pPr latinLnBrk="1"/>
          <a:endParaRPr lang="ko-KR" altLang="en-US"/>
        </a:p>
      </dgm:t>
    </dgm:pt>
    <dgm:pt modelId="{3072E7ED-5B2A-47DE-B0E3-B32D73FB4C56}">
      <dgm:prSet phldrT="[텍스트]"/>
      <dgm:spPr/>
      <dgm:t>
        <a:bodyPr/>
        <a:lstStyle/>
        <a:p>
          <a:pPr latinLnBrk="1"/>
          <a:r>
            <a:rPr lang="ko-KR" altLang="en-US"/>
            <a:t>고블린 대장</a:t>
          </a:r>
        </a:p>
      </dgm:t>
    </dgm:pt>
    <dgm:pt modelId="{D93AE37A-A86B-424D-9EA7-B56BC1D98217}" type="parTrans" cxnId="{0827BFD6-8F47-404B-BA1E-00DD3148CD7E}">
      <dgm:prSet/>
      <dgm:spPr/>
      <dgm:t>
        <a:bodyPr/>
        <a:lstStyle/>
        <a:p>
          <a:pPr latinLnBrk="1"/>
          <a:endParaRPr lang="ko-KR" altLang="en-US"/>
        </a:p>
      </dgm:t>
    </dgm:pt>
    <dgm:pt modelId="{1B33A986-617D-4AB8-9720-7E512B9A932E}" type="sibTrans" cxnId="{0827BFD6-8F47-404B-BA1E-00DD3148CD7E}">
      <dgm:prSet/>
      <dgm:spPr/>
      <dgm:t>
        <a:bodyPr/>
        <a:lstStyle/>
        <a:p>
          <a:pPr latinLnBrk="1"/>
          <a:endParaRPr lang="ko-KR" altLang="en-US"/>
        </a:p>
      </dgm:t>
    </dgm:pt>
    <dgm:pt modelId="{A1D84917-91B6-4CE8-9FA2-E2E55A303A53}">
      <dgm:prSet phldrT="[텍스트]"/>
      <dgm:spPr/>
      <dgm:t>
        <a:bodyPr/>
        <a:lstStyle/>
        <a:p>
          <a:pPr latinLnBrk="1"/>
          <a:r>
            <a:rPr lang="ko-KR" altLang="en-US"/>
            <a:t>늑대</a:t>
          </a:r>
        </a:p>
      </dgm:t>
    </dgm:pt>
    <dgm:pt modelId="{D210FD7A-605F-45BC-9B9B-86585E59BCFB}" type="parTrans" cxnId="{51443FDD-D615-40E8-91DB-3B8B1D4DE824}">
      <dgm:prSet/>
      <dgm:spPr/>
      <dgm:t>
        <a:bodyPr/>
        <a:lstStyle/>
        <a:p>
          <a:pPr latinLnBrk="1"/>
          <a:endParaRPr lang="ko-KR" altLang="en-US"/>
        </a:p>
      </dgm:t>
    </dgm:pt>
    <dgm:pt modelId="{BD1DB239-21F7-4579-967A-9CFAE6393D7E}" type="sibTrans" cxnId="{51443FDD-D615-40E8-91DB-3B8B1D4DE824}">
      <dgm:prSet/>
      <dgm:spPr/>
      <dgm:t>
        <a:bodyPr/>
        <a:lstStyle/>
        <a:p>
          <a:pPr latinLnBrk="1"/>
          <a:endParaRPr lang="ko-KR" altLang="en-US"/>
        </a:p>
      </dgm:t>
    </dgm:pt>
    <dgm:pt modelId="{98723157-8E56-4832-8F1E-651A92AC1D26}">
      <dgm:prSet phldrT="[텍스트]"/>
      <dgm:spPr/>
      <dgm:t>
        <a:bodyPr/>
        <a:lstStyle/>
        <a:p>
          <a:pPr latinLnBrk="1"/>
          <a:r>
            <a:rPr lang="ko-KR" altLang="en-US"/>
            <a:t>고블린</a:t>
          </a:r>
        </a:p>
      </dgm:t>
    </dgm:pt>
    <dgm:pt modelId="{B76D6069-8882-48F4-A015-13AAC43D267C}" type="parTrans" cxnId="{72B43680-F6D3-483D-A713-A9B915F7218D}">
      <dgm:prSet/>
      <dgm:spPr/>
      <dgm:t>
        <a:bodyPr/>
        <a:lstStyle/>
        <a:p>
          <a:pPr latinLnBrk="1"/>
          <a:endParaRPr lang="ko-KR" altLang="en-US"/>
        </a:p>
      </dgm:t>
    </dgm:pt>
    <dgm:pt modelId="{CACAE141-A858-45BA-801E-F5B6B122FDB2}" type="sibTrans" cxnId="{72B43680-F6D3-483D-A713-A9B915F7218D}">
      <dgm:prSet/>
      <dgm:spPr/>
      <dgm:t>
        <a:bodyPr/>
        <a:lstStyle/>
        <a:p>
          <a:pPr latinLnBrk="1"/>
          <a:endParaRPr lang="ko-KR" altLang="en-US"/>
        </a:p>
      </dgm:t>
    </dgm:pt>
    <dgm:pt modelId="{1938175B-DC9C-49F3-AAED-9E26E6EB6A5D}">
      <dgm:prSet phldrT="[텍스트]"/>
      <dgm:spPr/>
      <dgm:t>
        <a:bodyPr/>
        <a:lstStyle/>
        <a:p>
          <a:pPr latinLnBrk="1"/>
          <a:r>
            <a:rPr lang="ko-KR" altLang="en-US"/>
            <a:t>고블린</a:t>
          </a:r>
        </a:p>
      </dgm:t>
    </dgm:pt>
    <dgm:pt modelId="{E65A2768-3AC8-479B-875A-F89390C3CFA7}" type="parTrans" cxnId="{3D3089EB-EE2E-42A1-A399-AAF6E19C6102}">
      <dgm:prSet/>
      <dgm:spPr/>
      <dgm:t>
        <a:bodyPr/>
        <a:lstStyle/>
        <a:p>
          <a:pPr latinLnBrk="1"/>
          <a:endParaRPr lang="ko-KR" altLang="en-US"/>
        </a:p>
      </dgm:t>
    </dgm:pt>
    <dgm:pt modelId="{7645C3E5-4D9E-4B50-914A-7FFE200FC2A6}" type="sibTrans" cxnId="{3D3089EB-EE2E-42A1-A399-AAF6E19C6102}">
      <dgm:prSet/>
      <dgm:spPr/>
      <dgm:t>
        <a:bodyPr/>
        <a:lstStyle/>
        <a:p>
          <a:pPr latinLnBrk="1"/>
          <a:endParaRPr lang="ko-KR" altLang="en-US"/>
        </a:p>
      </dgm:t>
    </dgm:pt>
    <dgm:pt modelId="{E69D4550-292D-4EEC-8C56-CD917583474A}" type="pres">
      <dgm:prSet presAssocID="{F59CCFC5-AA14-4F44-B44D-55500D1D75C8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F80EA773-6303-4B2A-A8CD-EB4749E7AA23}" type="pres">
      <dgm:prSet presAssocID="{DC7A9371-2848-43C9-AFAC-963D67A6FA55}" presName="root1" presStyleCnt="0"/>
      <dgm:spPr/>
    </dgm:pt>
    <dgm:pt modelId="{74FD5351-DA89-499B-AF74-DA1EA28A1043}" type="pres">
      <dgm:prSet presAssocID="{DC7A9371-2848-43C9-AFAC-963D67A6FA55}" presName="LevelOneTextNode" presStyleLbl="node0" presStyleIdx="0" presStyleCnt="2" custScaleX="33602" custScaleY="18723">
        <dgm:presLayoutVars>
          <dgm:chPref val="3"/>
        </dgm:presLayoutVars>
      </dgm:prSet>
      <dgm:spPr/>
    </dgm:pt>
    <dgm:pt modelId="{A2318EC4-B841-4104-BD5A-A3A6E555EA94}" type="pres">
      <dgm:prSet presAssocID="{DC7A9371-2848-43C9-AFAC-963D67A6FA55}" presName="level2hierChild" presStyleCnt="0"/>
      <dgm:spPr/>
    </dgm:pt>
    <dgm:pt modelId="{C6F1FF28-F64E-4000-947B-FC28ECF2ECB6}" type="pres">
      <dgm:prSet presAssocID="{2C909150-A3AC-4A79-BD8A-B91AE114A012}" presName="conn2-1" presStyleLbl="parChTrans1D2" presStyleIdx="0" presStyleCnt="4"/>
      <dgm:spPr/>
    </dgm:pt>
    <dgm:pt modelId="{57BEEA37-11FF-4029-965D-D244118D83C8}" type="pres">
      <dgm:prSet presAssocID="{2C909150-A3AC-4A79-BD8A-B91AE114A012}" presName="connTx" presStyleLbl="parChTrans1D2" presStyleIdx="0" presStyleCnt="4"/>
      <dgm:spPr/>
    </dgm:pt>
    <dgm:pt modelId="{FA3146BC-A28E-445A-94CF-92395FA86F1D}" type="pres">
      <dgm:prSet presAssocID="{B75E8C6F-9929-4170-83D3-83B43C1403AA}" presName="root2" presStyleCnt="0"/>
      <dgm:spPr/>
    </dgm:pt>
    <dgm:pt modelId="{2BB8D632-5965-4531-B15E-B4E45E62BD14}" type="pres">
      <dgm:prSet presAssocID="{B75E8C6F-9929-4170-83D3-83B43C1403AA}" presName="LevelTwoTextNode" presStyleLbl="node2" presStyleIdx="0" presStyleCnt="4" custScaleX="33602" custScaleY="18723">
        <dgm:presLayoutVars>
          <dgm:chPref val="3"/>
        </dgm:presLayoutVars>
      </dgm:prSet>
      <dgm:spPr/>
    </dgm:pt>
    <dgm:pt modelId="{922272D8-6C21-4992-B058-D5BDEFD53A93}" type="pres">
      <dgm:prSet presAssocID="{B75E8C6F-9929-4170-83D3-83B43C1403AA}" presName="level3hierChild" presStyleCnt="0"/>
      <dgm:spPr/>
    </dgm:pt>
    <dgm:pt modelId="{89E42606-671F-4737-AA85-3755B61BB64B}" type="pres">
      <dgm:prSet presAssocID="{3072E7ED-5B2A-47DE-B0E3-B32D73FB4C56}" presName="root1" presStyleCnt="0"/>
      <dgm:spPr/>
    </dgm:pt>
    <dgm:pt modelId="{6AABCC35-A807-4461-952B-44B478F32E73}" type="pres">
      <dgm:prSet presAssocID="{3072E7ED-5B2A-47DE-B0E3-B32D73FB4C56}" presName="LevelOneTextNode" presStyleLbl="node0" presStyleIdx="1" presStyleCnt="2" custScaleX="33602" custScaleY="18723" custLinFactNeighborY="-6948">
        <dgm:presLayoutVars>
          <dgm:chPref val="3"/>
        </dgm:presLayoutVars>
      </dgm:prSet>
      <dgm:spPr/>
    </dgm:pt>
    <dgm:pt modelId="{388239D0-469E-4050-84BF-86F281D56C26}" type="pres">
      <dgm:prSet presAssocID="{3072E7ED-5B2A-47DE-B0E3-B32D73FB4C56}" presName="level2hierChild" presStyleCnt="0"/>
      <dgm:spPr/>
    </dgm:pt>
    <dgm:pt modelId="{14D6D82F-FCFB-43E9-B348-683862639BE7}" type="pres">
      <dgm:prSet presAssocID="{D210FD7A-605F-45BC-9B9B-86585E59BCFB}" presName="conn2-1" presStyleLbl="parChTrans1D2" presStyleIdx="1" presStyleCnt="4"/>
      <dgm:spPr/>
    </dgm:pt>
    <dgm:pt modelId="{F2237F91-3692-4D41-8B8D-210462DBEB58}" type="pres">
      <dgm:prSet presAssocID="{D210FD7A-605F-45BC-9B9B-86585E59BCFB}" presName="connTx" presStyleLbl="parChTrans1D2" presStyleIdx="1" presStyleCnt="4"/>
      <dgm:spPr/>
    </dgm:pt>
    <dgm:pt modelId="{454D9D8B-5E32-4331-8018-CC71BDC8E74F}" type="pres">
      <dgm:prSet presAssocID="{A1D84917-91B6-4CE8-9FA2-E2E55A303A53}" presName="root2" presStyleCnt="0"/>
      <dgm:spPr/>
    </dgm:pt>
    <dgm:pt modelId="{DACBFF88-4111-40D7-B178-4ECE944C5130}" type="pres">
      <dgm:prSet presAssocID="{A1D84917-91B6-4CE8-9FA2-E2E55A303A53}" presName="LevelTwoTextNode" presStyleLbl="node2" presStyleIdx="1" presStyleCnt="4" custScaleX="33602" custScaleY="18723" custLinFactNeighborY="-6948">
        <dgm:presLayoutVars>
          <dgm:chPref val="3"/>
        </dgm:presLayoutVars>
      </dgm:prSet>
      <dgm:spPr/>
    </dgm:pt>
    <dgm:pt modelId="{2CE20585-7453-4EBE-9682-34D01080D6DA}" type="pres">
      <dgm:prSet presAssocID="{A1D84917-91B6-4CE8-9FA2-E2E55A303A53}" presName="level3hierChild" presStyleCnt="0"/>
      <dgm:spPr/>
    </dgm:pt>
    <dgm:pt modelId="{8E80D571-2E6D-4D8A-91B6-B8EB7CE0E3C3}" type="pres">
      <dgm:prSet presAssocID="{B76D6069-8882-48F4-A015-13AAC43D267C}" presName="conn2-1" presStyleLbl="parChTrans1D2" presStyleIdx="2" presStyleCnt="4"/>
      <dgm:spPr/>
    </dgm:pt>
    <dgm:pt modelId="{87AE21FF-A4B5-436B-B27D-61724658D47E}" type="pres">
      <dgm:prSet presAssocID="{B76D6069-8882-48F4-A015-13AAC43D267C}" presName="connTx" presStyleLbl="parChTrans1D2" presStyleIdx="2" presStyleCnt="4"/>
      <dgm:spPr/>
    </dgm:pt>
    <dgm:pt modelId="{EEB94F12-F350-4BC6-81EF-612BE39D4E1C}" type="pres">
      <dgm:prSet presAssocID="{98723157-8E56-4832-8F1E-651A92AC1D26}" presName="root2" presStyleCnt="0"/>
      <dgm:spPr/>
    </dgm:pt>
    <dgm:pt modelId="{44915A29-9AD0-48BA-907B-01689A1BCCF8}" type="pres">
      <dgm:prSet presAssocID="{98723157-8E56-4832-8F1E-651A92AC1D26}" presName="LevelTwoTextNode" presStyleLbl="node2" presStyleIdx="2" presStyleCnt="4" custScaleX="33602" custScaleY="18723" custLinFactNeighborY="-6948">
        <dgm:presLayoutVars>
          <dgm:chPref val="3"/>
        </dgm:presLayoutVars>
      </dgm:prSet>
      <dgm:spPr/>
    </dgm:pt>
    <dgm:pt modelId="{F11C7DAC-13DF-4A83-B979-8C5A095D13E8}" type="pres">
      <dgm:prSet presAssocID="{98723157-8E56-4832-8F1E-651A92AC1D26}" presName="level3hierChild" presStyleCnt="0"/>
      <dgm:spPr/>
    </dgm:pt>
    <dgm:pt modelId="{7DA7E558-AC9F-4D62-BA0F-E91AE1B3F0C3}" type="pres">
      <dgm:prSet presAssocID="{E65A2768-3AC8-479B-875A-F89390C3CFA7}" presName="conn2-1" presStyleLbl="parChTrans1D2" presStyleIdx="3" presStyleCnt="4"/>
      <dgm:spPr/>
    </dgm:pt>
    <dgm:pt modelId="{6D03A4B6-6A48-465C-BD36-8F6F958C16D2}" type="pres">
      <dgm:prSet presAssocID="{E65A2768-3AC8-479B-875A-F89390C3CFA7}" presName="connTx" presStyleLbl="parChTrans1D2" presStyleIdx="3" presStyleCnt="4"/>
      <dgm:spPr/>
    </dgm:pt>
    <dgm:pt modelId="{450F2D8C-837B-422C-BE6C-5C481F4FE060}" type="pres">
      <dgm:prSet presAssocID="{1938175B-DC9C-49F3-AAED-9E26E6EB6A5D}" presName="root2" presStyleCnt="0"/>
      <dgm:spPr/>
    </dgm:pt>
    <dgm:pt modelId="{52F18A31-3E1B-4872-9477-9339ADFA0726}" type="pres">
      <dgm:prSet presAssocID="{1938175B-DC9C-49F3-AAED-9E26E6EB6A5D}" presName="LevelTwoTextNode" presStyleLbl="node2" presStyleIdx="3" presStyleCnt="4" custScaleX="33602" custScaleY="18723" custLinFactNeighborY="-6948">
        <dgm:presLayoutVars>
          <dgm:chPref val="3"/>
        </dgm:presLayoutVars>
      </dgm:prSet>
      <dgm:spPr/>
    </dgm:pt>
    <dgm:pt modelId="{E14583D7-28D7-4805-938F-561F24A72D13}" type="pres">
      <dgm:prSet presAssocID="{1938175B-DC9C-49F3-AAED-9E26E6EB6A5D}" presName="level3hierChild" presStyleCnt="0"/>
      <dgm:spPr/>
    </dgm:pt>
  </dgm:ptLst>
  <dgm:cxnLst>
    <dgm:cxn modelId="{57CF3D0F-D605-4D7F-B66B-D7AC41D5C7B4}" type="presOf" srcId="{B76D6069-8882-48F4-A015-13AAC43D267C}" destId="{87AE21FF-A4B5-436B-B27D-61724658D47E}" srcOrd="1" destOrd="0" presId="urn:microsoft.com/office/officeart/2005/8/layout/hierarchy2"/>
    <dgm:cxn modelId="{0A719612-ED85-495A-AD8E-01508B27B52E}" srcId="{DC7A9371-2848-43C9-AFAC-963D67A6FA55}" destId="{B75E8C6F-9929-4170-83D3-83B43C1403AA}" srcOrd="0" destOrd="0" parTransId="{2C909150-A3AC-4A79-BD8A-B91AE114A012}" sibTransId="{AB02B932-E005-4299-B1F2-E654551AF5F3}"/>
    <dgm:cxn modelId="{BC992A14-3DF5-42DE-9E84-DDDBB42F96F1}" type="presOf" srcId="{D210FD7A-605F-45BC-9B9B-86585E59BCFB}" destId="{14D6D82F-FCFB-43E9-B348-683862639BE7}" srcOrd="0" destOrd="0" presId="urn:microsoft.com/office/officeart/2005/8/layout/hierarchy2"/>
    <dgm:cxn modelId="{4EEBF62E-BA10-4118-B3EB-67E4294A3D95}" type="presOf" srcId="{2C909150-A3AC-4A79-BD8A-B91AE114A012}" destId="{C6F1FF28-F64E-4000-947B-FC28ECF2ECB6}" srcOrd="0" destOrd="0" presId="urn:microsoft.com/office/officeart/2005/8/layout/hierarchy2"/>
    <dgm:cxn modelId="{E4F49335-3993-46EA-8FC4-71348849BF23}" type="presOf" srcId="{A1D84917-91B6-4CE8-9FA2-E2E55A303A53}" destId="{DACBFF88-4111-40D7-B178-4ECE944C5130}" srcOrd="0" destOrd="0" presId="urn:microsoft.com/office/officeart/2005/8/layout/hierarchy2"/>
    <dgm:cxn modelId="{21A0955E-B389-4D96-8481-EACA42B7F52E}" type="presOf" srcId="{1938175B-DC9C-49F3-AAED-9E26E6EB6A5D}" destId="{52F18A31-3E1B-4872-9477-9339ADFA0726}" srcOrd="0" destOrd="0" presId="urn:microsoft.com/office/officeart/2005/8/layout/hierarchy2"/>
    <dgm:cxn modelId="{88043846-FCF9-4183-8AD3-AEC4E208E549}" type="presOf" srcId="{2C909150-A3AC-4A79-BD8A-B91AE114A012}" destId="{57BEEA37-11FF-4029-965D-D244118D83C8}" srcOrd="1" destOrd="0" presId="urn:microsoft.com/office/officeart/2005/8/layout/hierarchy2"/>
    <dgm:cxn modelId="{2CE19047-8D27-4BF4-82C2-17980E219B8E}" type="presOf" srcId="{98723157-8E56-4832-8F1E-651A92AC1D26}" destId="{44915A29-9AD0-48BA-907B-01689A1BCCF8}" srcOrd="0" destOrd="0" presId="urn:microsoft.com/office/officeart/2005/8/layout/hierarchy2"/>
    <dgm:cxn modelId="{CCA34A68-4179-4071-9760-737E74685781}" type="presOf" srcId="{E65A2768-3AC8-479B-875A-F89390C3CFA7}" destId="{6D03A4B6-6A48-465C-BD36-8F6F958C16D2}" srcOrd="1" destOrd="0" presId="urn:microsoft.com/office/officeart/2005/8/layout/hierarchy2"/>
    <dgm:cxn modelId="{60AD186B-D385-46A1-8D5F-B5985748460A}" type="presOf" srcId="{F59CCFC5-AA14-4F44-B44D-55500D1D75C8}" destId="{E69D4550-292D-4EEC-8C56-CD917583474A}" srcOrd="0" destOrd="0" presId="urn:microsoft.com/office/officeart/2005/8/layout/hierarchy2"/>
    <dgm:cxn modelId="{93AFA754-8EEF-4001-A06A-71787CF65F6E}" type="presOf" srcId="{DC7A9371-2848-43C9-AFAC-963D67A6FA55}" destId="{74FD5351-DA89-499B-AF74-DA1EA28A1043}" srcOrd="0" destOrd="0" presId="urn:microsoft.com/office/officeart/2005/8/layout/hierarchy2"/>
    <dgm:cxn modelId="{949C9E57-C4A9-49A0-96D3-79C913518D45}" srcId="{F59CCFC5-AA14-4F44-B44D-55500D1D75C8}" destId="{DC7A9371-2848-43C9-AFAC-963D67A6FA55}" srcOrd="0" destOrd="0" parTransId="{2D57C08C-EA5E-4718-8837-1517F03902D5}" sibTransId="{0B8DD697-77A0-48C4-A906-A1B5FA253BD8}"/>
    <dgm:cxn modelId="{6A4A9D5A-2A64-4D9B-A396-1DABC9EC3406}" type="presOf" srcId="{B76D6069-8882-48F4-A015-13AAC43D267C}" destId="{8E80D571-2E6D-4D8A-91B6-B8EB7CE0E3C3}" srcOrd="0" destOrd="0" presId="urn:microsoft.com/office/officeart/2005/8/layout/hierarchy2"/>
    <dgm:cxn modelId="{72B43680-F6D3-483D-A713-A9B915F7218D}" srcId="{3072E7ED-5B2A-47DE-B0E3-B32D73FB4C56}" destId="{98723157-8E56-4832-8F1E-651A92AC1D26}" srcOrd="1" destOrd="0" parTransId="{B76D6069-8882-48F4-A015-13AAC43D267C}" sibTransId="{CACAE141-A858-45BA-801E-F5B6B122FDB2}"/>
    <dgm:cxn modelId="{08265882-A048-4D33-94B0-440629FCFA07}" type="presOf" srcId="{3072E7ED-5B2A-47DE-B0E3-B32D73FB4C56}" destId="{6AABCC35-A807-4461-952B-44B478F32E73}" srcOrd="0" destOrd="0" presId="urn:microsoft.com/office/officeart/2005/8/layout/hierarchy2"/>
    <dgm:cxn modelId="{5F21AAA5-4735-45F5-89B0-2AC7FCB29BF5}" type="presOf" srcId="{B75E8C6F-9929-4170-83D3-83B43C1403AA}" destId="{2BB8D632-5965-4531-B15E-B4E45E62BD14}" srcOrd="0" destOrd="0" presId="urn:microsoft.com/office/officeart/2005/8/layout/hierarchy2"/>
    <dgm:cxn modelId="{D62BDCCD-FE64-4353-874A-354BE367CCD1}" type="presOf" srcId="{D210FD7A-605F-45BC-9B9B-86585E59BCFB}" destId="{F2237F91-3692-4D41-8B8D-210462DBEB58}" srcOrd="1" destOrd="0" presId="urn:microsoft.com/office/officeart/2005/8/layout/hierarchy2"/>
    <dgm:cxn modelId="{0827BFD6-8F47-404B-BA1E-00DD3148CD7E}" srcId="{F59CCFC5-AA14-4F44-B44D-55500D1D75C8}" destId="{3072E7ED-5B2A-47DE-B0E3-B32D73FB4C56}" srcOrd="1" destOrd="0" parTransId="{D93AE37A-A86B-424D-9EA7-B56BC1D98217}" sibTransId="{1B33A986-617D-4AB8-9720-7E512B9A932E}"/>
    <dgm:cxn modelId="{51443FDD-D615-40E8-91DB-3B8B1D4DE824}" srcId="{3072E7ED-5B2A-47DE-B0E3-B32D73FB4C56}" destId="{A1D84917-91B6-4CE8-9FA2-E2E55A303A53}" srcOrd="0" destOrd="0" parTransId="{D210FD7A-605F-45BC-9B9B-86585E59BCFB}" sibTransId="{BD1DB239-21F7-4579-967A-9CFAE6393D7E}"/>
    <dgm:cxn modelId="{3D3089EB-EE2E-42A1-A399-AAF6E19C6102}" srcId="{3072E7ED-5B2A-47DE-B0E3-B32D73FB4C56}" destId="{1938175B-DC9C-49F3-AAED-9E26E6EB6A5D}" srcOrd="2" destOrd="0" parTransId="{E65A2768-3AC8-479B-875A-F89390C3CFA7}" sibTransId="{7645C3E5-4D9E-4B50-914A-7FFE200FC2A6}"/>
    <dgm:cxn modelId="{F7F0E6F6-BD37-402B-BF05-113F9BA02BD0}" type="presOf" srcId="{E65A2768-3AC8-479B-875A-F89390C3CFA7}" destId="{7DA7E558-AC9F-4D62-BA0F-E91AE1B3F0C3}" srcOrd="0" destOrd="0" presId="urn:microsoft.com/office/officeart/2005/8/layout/hierarchy2"/>
    <dgm:cxn modelId="{6164B8B0-86DB-41E5-BB8D-47866775C3C7}" type="presParOf" srcId="{E69D4550-292D-4EEC-8C56-CD917583474A}" destId="{F80EA773-6303-4B2A-A8CD-EB4749E7AA23}" srcOrd="0" destOrd="0" presId="urn:microsoft.com/office/officeart/2005/8/layout/hierarchy2"/>
    <dgm:cxn modelId="{94C7056E-F917-442F-81FE-1EA222F33F65}" type="presParOf" srcId="{F80EA773-6303-4B2A-A8CD-EB4749E7AA23}" destId="{74FD5351-DA89-499B-AF74-DA1EA28A1043}" srcOrd="0" destOrd="0" presId="urn:microsoft.com/office/officeart/2005/8/layout/hierarchy2"/>
    <dgm:cxn modelId="{1EF35C47-6CFE-4532-BB29-F6E1CBCED40B}" type="presParOf" srcId="{F80EA773-6303-4B2A-A8CD-EB4749E7AA23}" destId="{A2318EC4-B841-4104-BD5A-A3A6E555EA94}" srcOrd="1" destOrd="0" presId="urn:microsoft.com/office/officeart/2005/8/layout/hierarchy2"/>
    <dgm:cxn modelId="{431B4517-DBF5-4C15-85E6-214838B3EE03}" type="presParOf" srcId="{A2318EC4-B841-4104-BD5A-A3A6E555EA94}" destId="{C6F1FF28-F64E-4000-947B-FC28ECF2ECB6}" srcOrd="0" destOrd="0" presId="urn:microsoft.com/office/officeart/2005/8/layout/hierarchy2"/>
    <dgm:cxn modelId="{DA4CFB5A-6289-46A3-BBB2-C2A94B3E8042}" type="presParOf" srcId="{C6F1FF28-F64E-4000-947B-FC28ECF2ECB6}" destId="{57BEEA37-11FF-4029-965D-D244118D83C8}" srcOrd="0" destOrd="0" presId="urn:microsoft.com/office/officeart/2005/8/layout/hierarchy2"/>
    <dgm:cxn modelId="{E3E7B3D3-8698-4EDB-B26A-069448AD6F34}" type="presParOf" srcId="{A2318EC4-B841-4104-BD5A-A3A6E555EA94}" destId="{FA3146BC-A28E-445A-94CF-92395FA86F1D}" srcOrd="1" destOrd="0" presId="urn:microsoft.com/office/officeart/2005/8/layout/hierarchy2"/>
    <dgm:cxn modelId="{A0F7B7C6-02DA-4AC7-8FCC-6B7109600DD5}" type="presParOf" srcId="{FA3146BC-A28E-445A-94CF-92395FA86F1D}" destId="{2BB8D632-5965-4531-B15E-B4E45E62BD14}" srcOrd="0" destOrd="0" presId="urn:microsoft.com/office/officeart/2005/8/layout/hierarchy2"/>
    <dgm:cxn modelId="{5A91C99A-3847-4412-9F75-9BD177C20852}" type="presParOf" srcId="{FA3146BC-A28E-445A-94CF-92395FA86F1D}" destId="{922272D8-6C21-4992-B058-D5BDEFD53A93}" srcOrd="1" destOrd="0" presId="urn:microsoft.com/office/officeart/2005/8/layout/hierarchy2"/>
    <dgm:cxn modelId="{EA8EC60B-68D6-4961-BB26-1702AF67493A}" type="presParOf" srcId="{E69D4550-292D-4EEC-8C56-CD917583474A}" destId="{89E42606-671F-4737-AA85-3755B61BB64B}" srcOrd="1" destOrd="0" presId="urn:microsoft.com/office/officeart/2005/8/layout/hierarchy2"/>
    <dgm:cxn modelId="{BFCA92D4-3756-4865-B14D-6D83F1818843}" type="presParOf" srcId="{89E42606-671F-4737-AA85-3755B61BB64B}" destId="{6AABCC35-A807-4461-952B-44B478F32E73}" srcOrd="0" destOrd="0" presId="urn:microsoft.com/office/officeart/2005/8/layout/hierarchy2"/>
    <dgm:cxn modelId="{B6EFD5AF-36C8-4D82-BA1D-D84EF68335B0}" type="presParOf" srcId="{89E42606-671F-4737-AA85-3755B61BB64B}" destId="{388239D0-469E-4050-84BF-86F281D56C26}" srcOrd="1" destOrd="0" presId="urn:microsoft.com/office/officeart/2005/8/layout/hierarchy2"/>
    <dgm:cxn modelId="{80C6B4F3-2154-4F1A-A469-A16839923E18}" type="presParOf" srcId="{388239D0-469E-4050-84BF-86F281D56C26}" destId="{14D6D82F-FCFB-43E9-B348-683862639BE7}" srcOrd="0" destOrd="0" presId="urn:microsoft.com/office/officeart/2005/8/layout/hierarchy2"/>
    <dgm:cxn modelId="{DA5868DD-3039-413C-BD2D-90FEA2497D57}" type="presParOf" srcId="{14D6D82F-FCFB-43E9-B348-683862639BE7}" destId="{F2237F91-3692-4D41-8B8D-210462DBEB58}" srcOrd="0" destOrd="0" presId="urn:microsoft.com/office/officeart/2005/8/layout/hierarchy2"/>
    <dgm:cxn modelId="{CAFEBE04-D331-42D9-8237-EE10D7697351}" type="presParOf" srcId="{388239D0-469E-4050-84BF-86F281D56C26}" destId="{454D9D8B-5E32-4331-8018-CC71BDC8E74F}" srcOrd="1" destOrd="0" presId="urn:microsoft.com/office/officeart/2005/8/layout/hierarchy2"/>
    <dgm:cxn modelId="{EDFE04A8-D05C-4745-AE18-40F8B6780553}" type="presParOf" srcId="{454D9D8B-5E32-4331-8018-CC71BDC8E74F}" destId="{DACBFF88-4111-40D7-B178-4ECE944C5130}" srcOrd="0" destOrd="0" presId="urn:microsoft.com/office/officeart/2005/8/layout/hierarchy2"/>
    <dgm:cxn modelId="{3D9BDAF2-22FC-434E-AC58-E31DF584215C}" type="presParOf" srcId="{454D9D8B-5E32-4331-8018-CC71BDC8E74F}" destId="{2CE20585-7453-4EBE-9682-34D01080D6DA}" srcOrd="1" destOrd="0" presId="urn:microsoft.com/office/officeart/2005/8/layout/hierarchy2"/>
    <dgm:cxn modelId="{EBC070F0-EAA2-4F75-A671-109552B81EFC}" type="presParOf" srcId="{388239D0-469E-4050-84BF-86F281D56C26}" destId="{8E80D571-2E6D-4D8A-91B6-B8EB7CE0E3C3}" srcOrd="2" destOrd="0" presId="urn:microsoft.com/office/officeart/2005/8/layout/hierarchy2"/>
    <dgm:cxn modelId="{E8BD6935-9FE0-4BCC-9183-6D067DDCC5EF}" type="presParOf" srcId="{8E80D571-2E6D-4D8A-91B6-B8EB7CE0E3C3}" destId="{87AE21FF-A4B5-436B-B27D-61724658D47E}" srcOrd="0" destOrd="0" presId="urn:microsoft.com/office/officeart/2005/8/layout/hierarchy2"/>
    <dgm:cxn modelId="{9D261C03-0F34-4D7E-816D-A1E173F8C38F}" type="presParOf" srcId="{388239D0-469E-4050-84BF-86F281D56C26}" destId="{EEB94F12-F350-4BC6-81EF-612BE39D4E1C}" srcOrd="3" destOrd="0" presId="urn:microsoft.com/office/officeart/2005/8/layout/hierarchy2"/>
    <dgm:cxn modelId="{3AE1E617-439C-4202-90CB-4B0234574BBD}" type="presParOf" srcId="{EEB94F12-F350-4BC6-81EF-612BE39D4E1C}" destId="{44915A29-9AD0-48BA-907B-01689A1BCCF8}" srcOrd="0" destOrd="0" presId="urn:microsoft.com/office/officeart/2005/8/layout/hierarchy2"/>
    <dgm:cxn modelId="{D2351FC5-2E80-42AD-A5A1-942FD6DEECCF}" type="presParOf" srcId="{EEB94F12-F350-4BC6-81EF-612BE39D4E1C}" destId="{F11C7DAC-13DF-4A83-B979-8C5A095D13E8}" srcOrd="1" destOrd="0" presId="urn:microsoft.com/office/officeart/2005/8/layout/hierarchy2"/>
    <dgm:cxn modelId="{854C5ADC-9734-4662-97D9-A59BA27C32AA}" type="presParOf" srcId="{388239D0-469E-4050-84BF-86F281D56C26}" destId="{7DA7E558-AC9F-4D62-BA0F-E91AE1B3F0C3}" srcOrd="4" destOrd="0" presId="urn:microsoft.com/office/officeart/2005/8/layout/hierarchy2"/>
    <dgm:cxn modelId="{0E234EC9-8B9E-463E-A40D-0AECDB69CB6B}" type="presParOf" srcId="{7DA7E558-AC9F-4D62-BA0F-E91AE1B3F0C3}" destId="{6D03A4B6-6A48-465C-BD36-8F6F958C16D2}" srcOrd="0" destOrd="0" presId="urn:microsoft.com/office/officeart/2005/8/layout/hierarchy2"/>
    <dgm:cxn modelId="{D983E15A-DA6F-4EE9-9EF9-E388F1ED6B48}" type="presParOf" srcId="{388239D0-469E-4050-84BF-86F281D56C26}" destId="{450F2D8C-837B-422C-BE6C-5C481F4FE060}" srcOrd="5" destOrd="0" presId="urn:microsoft.com/office/officeart/2005/8/layout/hierarchy2"/>
    <dgm:cxn modelId="{D99E967F-82BB-497A-9CAA-3508CDAB66E5}" type="presParOf" srcId="{450F2D8C-837B-422C-BE6C-5C481F4FE060}" destId="{52F18A31-3E1B-4872-9477-9339ADFA0726}" srcOrd="0" destOrd="0" presId="urn:microsoft.com/office/officeart/2005/8/layout/hierarchy2"/>
    <dgm:cxn modelId="{087EEDE8-9CF0-428F-A747-F63D53E3CA0D}" type="presParOf" srcId="{450F2D8C-837B-422C-BE6C-5C481F4FE060}" destId="{E14583D7-28D7-4805-938F-561F24A72D13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72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C16BD0EE-99B8-42E6-A281-6814773DD241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7E1D5A3A-17C5-4CFE-998B-145CA4417A12}">
      <dgm:prSet phldrT="[텍스트]"/>
      <dgm:spPr/>
      <dgm:t>
        <a:bodyPr/>
        <a:lstStyle/>
        <a:p>
          <a:pPr latinLnBrk="1"/>
          <a:r>
            <a:rPr lang="ko-KR" altLang="en-US"/>
            <a:t>농구선수</a:t>
          </a:r>
        </a:p>
      </dgm:t>
    </dgm:pt>
    <dgm:pt modelId="{3CB0718B-DDFD-42DE-ADAD-35DC73787589}" type="parTrans" cxnId="{AE7BC29F-50D5-45FA-9E35-DE943BF26CF9}">
      <dgm:prSet/>
      <dgm:spPr/>
      <dgm:t>
        <a:bodyPr/>
        <a:lstStyle/>
        <a:p>
          <a:pPr latinLnBrk="1"/>
          <a:endParaRPr lang="ko-KR" altLang="en-US"/>
        </a:p>
      </dgm:t>
    </dgm:pt>
    <dgm:pt modelId="{04363EE4-5850-4198-B48C-D8734964C1AF}" type="sibTrans" cxnId="{AE7BC29F-50D5-45FA-9E35-DE943BF26CF9}">
      <dgm:prSet/>
      <dgm:spPr/>
      <dgm:t>
        <a:bodyPr/>
        <a:lstStyle/>
        <a:p>
          <a:pPr latinLnBrk="1"/>
          <a:endParaRPr lang="ko-KR" altLang="en-US"/>
        </a:p>
      </dgm:t>
    </dgm:pt>
    <dgm:pt modelId="{EA7D358E-29BC-424A-81A1-303CE84946F3}">
      <dgm:prSet phldrT="[텍스트]"/>
      <dgm:spPr/>
      <dgm:t>
        <a:bodyPr/>
        <a:lstStyle/>
        <a:p>
          <a:pPr latinLnBrk="1"/>
          <a:r>
            <a:rPr lang="ko-KR" altLang="en-US"/>
            <a:t>농구팀</a:t>
          </a:r>
        </a:p>
      </dgm:t>
    </dgm:pt>
    <dgm:pt modelId="{A4F431C1-DBF8-4A2E-9C61-0AF5CD22C4B3}" type="parTrans" cxnId="{4034FE16-02C2-4AD7-9946-97F44064C229}">
      <dgm:prSet/>
      <dgm:spPr/>
      <dgm:t>
        <a:bodyPr/>
        <a:lstStyle/>
        <a:p>
          <a:pPr latinLnBrk="1"/>
          <a:endParaRPr lang="ko-KR" altLang="en-US"/>
        </a:p>
      </dgm:t>
    </dgm:pt>
    <dgm:pt modelId="{52DCB732-8E4E-4C37-8629-029CCC42A7DF}" type="sibTrans" cxnId="{4034FE16-02C2-4AD7-9946-97F44064C229}">
      <dgm:prSet/>
      <dgm:spPr/>
      <dgm:t>
        <a:bodyPr/>
        <a:lstStyle/>
        <a:p>
          <a:pPr latinLnBrk="1"/>
          <a:endParaRPr lang="ko-KR" altLang="en-US"/>
        </a:p>
      </dgm:t>
    </dgm:pt>
    <dgm:pt modelId="{97642B3C-DD56-4881-8467-A8E6497B9777}" type="pres">
      <dgm:prSet presAssocID="{C16BD0EE-99B8-42E6-A281-6814773DD24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44B703B-B988-4C56-9E33-03CEC49D8F47}" type="pres">
      <dgm:prSet presAssocID="{7E1D5A3A-17C5-4CFE-998B-145CA4417A12}" presName="root1" presStyleCnt="0"/>
      <dgm:spPr/>
    </dgm:pt>
    <dgm:pt modelId="{019A8C6C-220B-4AB3-AB81-967CA7485E0A}" type="pres">
      <dgm:prSet presAssocID="{7E1D5A3A-17C5-4CFE-998B-145CA4417A12}" presName="LevelOneTextNode" presStyleLbl="node0" presStyleIdx="0" presStyleCnt="1" custScaleX="86085" custScaleY="86085" custLinFactNeighborX="-23585" custLinFactNeighborY="758">
        <dgm:presLayoutVars>
          <dgm:chPref val="3"/>
        </dgm:presLayoutVars>
      </dgm:prSet>
      <dgm:spPr/>
    </dgm:pt>
    <dgm:pt modelId="{A97EAF56-4FCB-445D-A641-4499054BCFC1}" type="pres">
      <dgm:prSet presAssocID="{7E1D5A3A-17C5-4CFE-998B-145CA4417A12}" presName="level2hierChild" presStyleCnt="0"/>
      <dgm:spPr/>
    </dgm:pt>
    <dgm:pt modelId="{6D116FA3-105A-4941-812D-E10ECFCC5642}" type="pres">
      <dgm:prSet presAssocID="{A4F431C1-DBF8-4A2E-9C61-0AF5CD22C4B3}" presName="conn2-1" presStyleLbl="parChTrans1D2" presStyleIdx="0" presStyleCnt="1"/>
      <dgm:spPr/>
    </dgm:pt>
    <dgm:pt modelId="{EDC6FED8-567B-4DBF-B3DE-D9F4CB672D82}" type="pres">
      <dgm:prSet presAssocID="{A4F431C1-DBF8-4A2E-9C61-0AF5CD22C4B3}" presName="connTx" presStyleLbl="parChTrans1D2" presStyleIdx="0" presStyleCnt="1"/>
      <dgm:spPr/>
    </dgm:pt>
    <dgm:pt modelId="{10C5D176-408B-4516-990A-3039BF2A26DA}" type="pres">
      <dgm:prSet presAssocID="{EA7D358E-29BC-424A-81A1-303CE84946F3}" presName="root2" presStyleCnt="0"/>
      <dgm:spPr/>
    </dgm:pt>
    <dgm:pt modelId="{29E63C3A-0A9A-40A2-8DB2-AC86F9783F4E}" type="pres">
      <dgm:prSet presAssocID="{EA7D358E-29BC-424A-81A1-303CE84946F3}" presName="LevelTwoTextNode" presStyleLbl="node2" presStyleIdx="0" presStyleCnt="1" custScaleX="86085" custScaleY="86085" custLinFactNeighborX="21987">
        <dgm:presLayoutVars>
          <dgm:chPref val="3"/>
        </dgm:presLayoutVars>
      </dgm:prSet>
      <dgm:spPr/>
    </dgm:pt>
    <dgm:pt modelId="{48E82BD4-7CC6-428B-9A7E-8CFC621639EC}" type="pres">
      <dgm:prSet presAssocID="{EA7D358E-29BC-424A-81A1-303CE84946F3}" presName="level3hierChild" presStyleCnt="0"/>
      <dgm:spPr/>
    </dgm:pt>
  </dgm:ptLst>
  <dgm:cxnLst>
    <dgm:cxn modelId="{4034FE16-02C2-4AD7-9946-97F44064C229}" srcId="{7E1D5A3A-17C5-4CFE-998B-145CA4417A12}" destId="{EA7D358E-29BC-424A-81A1-303CE84946F3}" srcOrd="0" destOrd="0" parTransId="{A4F431C1-DBF8-4A2E-9C61-0AF5CD22C4B3}" sibTransId="{52DCB732-8E4E-4C37-8629-029CCC42A7DF}"/>
    <dgm:cxn modelId="{E0BC5F36-A62C-44FA-BE66-E0903EFF8E4F}" type="presOf" srcId="{7E1D5A3A-17C5-4CFE-998B-145CA4417A12}" destId="{019A8C6C-220B-4AB3-AB81-967CA7485E0A}" srcOrd="0" destOrd="0" presId="urn:microsoft.com/office/officeart/2005/8/layout/hierarchy2"/>
    <dgm:cxn modelId="{7E251238-BBD7-42EC-A31A-0E692695C109}" type="presOf" srcId="{C16BD0EE-99B8-42E6-A281-6814773DD241}" destId="{97642B3C-DD56-4881-8467-A8E6497B9777}" srcOrd="0" destOrd="0" presId="urn:microsoft.com/office/officeart/2005/8/layout/hierarchy2"/>
    <dgm:cxn modelId="{48CA8B3D-E198-4F40-AADE-D2F0A0165C8D}" type="presOf" srcId="{A4F431C1-DBF8-4A2E-9C61-0AF5CD22C4B3}" destId="{6D116FA3-105A-4941-812D-E10ECFCC5642}" srcOrd="0" destOrd="0" presId="urn:microsoft.com/office/officeart/2005/8/layout/hierarchy2"/>
    <dgm:cxn modelId="{5C6EB249-1E8F-4DCA-B9D5-333F10B13511}" type="presOf" srcId="{EA7D358E-29BC-424A-81A1-303CE84946F3}" destId="{29E63C3A-0A9A-40A2-8DB2-AC86F9783F4E}" srcOrd="0" destOrd="0" presId="urn:microsoft.com/office/officeart/2005/8/layout/hierarchy2"/>
    <dgm:cxn modelId="{AE7BC29F-50D5-45FA-9E35-DE943BF26CF9}" srcId="{C16BD0EE-99B8-42E6-A281-6814773DD241}" destId="{7E1D5A3A-17C5-4CFE-998B-145CA4417A12}" srcOrd="0" destOrd="0" parTransId="{3CB0718B-DDFD-42DE-ADAD-35DC73787589}" sibTransId="{04363EE4-5850-4198-B48C-D8734964C1AF}"/>
    <dgm:cxn modelId="{E778EFA6-8230-49A7-B089-488980BB216B}" type="presOf" srcId="{A4F431C1-DBF8-4A2E-9C61-0AF5CD22C4B3}" destId="{EDC6FED8-567B-4DBF-B3DE-D9F4CB672D82}" srcOrd="1" destOrd="0" presId="urn:microsoft.com/office/officeart/2005/8/layout/hierarchy2"/>
    <dgm:cxn modelId="{C6B5EB29-BA52-4517-80BD-EDCE5FFFEA93}" type="presParOf" srcId="{97642B3C-DD56-4881-8467-A8E6497B9777}" destId="{544B703B-B988-4C56-9E33-03CEC49D8F47}" srcOrd="0" destOrd="0" presId="urn:microsoft.com/office/officeart/2005/8/layout/hierarchy2"/>
    <dgm:cxn modelId="{AED1C13B-DD2D-4B04-B387-2AEC0EF9CD37}" type="presParOf" srcId="{544B703B-B988-4C56-9E33-03CEC49D8F47}" destId="{019A8C6C-220B-4AB3-AB81-967CA7485E0A}" srcOrd="0" destOrd="0" presId="urn:microsoft.com/office/officeart/2005/8/layout/hierarchy2"/>
    <dgm:cxn modelId="{0BC09418-0BFC-45A7-B0C0-9732EF1ABEE1}" type="presParOf" srcId="{544B703B-B988-4C56-9E33-03CEC49D8F47}" destId="{A97EAF56-4FCB-445D-A641-4499054BCFC1}" srcOrd="1" destOrd="0" presId="urn:microsoft.com/office/officeart/2005/8/layout/hierarchy2"/>
    <dgm:cxn modelId="{EACFB5B7-0C7B-4B52-9B24-520953868D47}" type="presParOf" srcId="{A97EAF56-4FCB-445D-A641-4499054BCFC1}" destId="{6D116FA3-105A-4941-812D-E10ECFCC5642}" srcOrd="0" destOrd="0" presId="urn:microsoft.com/office/officeart/2005/8/layout/hierarchy2"/>
    <dgm:cxn modelId="{2DAB6882-B62E-480A-90DA-515A759F4009}" type="presParOf" srcId="{6D116FA3-105A-4941-812D-E10ECFCC5642}" destId="{EDC6FED8-567B-4DBF-B3DE-D9F4CB672D82}" srcOrd="0" destOrd="0" presId="urn:microsoft.com/office/officeart/2005/8/layout/hierarchy2"/>
    <dgm:cxn modelId="{0263EDB9-EE82-463A-8C3B-2DAC6F748134}" type="presParOf" srcId="{A97EAF56-4FCB-445D-A641-4499054BCFC1}" destId="{10C5D176-408B-4516-990A-3039BF2A26DA}" srcOrd="1" destOrd="0" presId="urn:microsoft.com/office/officeart/2005/8/layout/hierarchy2"/>
    <dgm:cxn modelId="{C3010332-F468-41B1-958D-B59B1027BE93}" type="presParOf" srcId="{10C5D176-408B-4516-990A-3039BF2A26DA}" destId="{29E63C3A-0A9A-40A2-8DB2-AC86F9783F4E}" srcOrd="0" destOrd="0" presId="urn:microsoft.com/office/officeart/2005/8/layout/hierarchy2"/>
    <dgm:cxn modelId="{5BAC0C6B-E9D9-4574-AB2B-D6CA8CDD6CB5}" type="presParOf" srcId="{10C5D176-408B-4516-990A-3039BF2A26DA}" destId="{48E82BD4-7CC6-428B-9A7E-8CFC621639EC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77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28FE83C1-F831-42AD-B5FC-E9AAF6E2C335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6BA5B62C-E3F2-4CCB-AA18-FC257BFD5693}">
      <dgm:prSet phldrT="[텍스트]"/>
      <dgm:spPr/>
      <dgm:t>
        <a:bodyPr/>
        <a:lstStyle/>
        <a:p>
          <a:pPr latinLnBrk="1"/>
          <a:r>
            <a:rPr lang="ko-KR" altLang="en-US"/>
            <a:t>중학교 졸업생</a:t>
          </a:r>
        </a:p>
      </dgm:t>
    </dgm:pt>
    <dgm:pt modelId="{C416EBC2-691C-481D-AE83-66625AC492F0}" type="parTrans" cxnId="{33666640-4E39-4840-BDB9-259F70BA4B07}">
      <dgm:prSet/>
      <dgm:spPr/>
      <dgm:t>
        <a:bodyPr/>
        <a:lstStyle/>
        <a:p>
          <a:pPr latinLnBrk="1"/>
          <a:endParaRPr lang="ko-KR" altLang="en-US"/>
        </a:p>
      </dgm:t>
    </dgm:pt>
    <dgm:pt modelId="{5D32EA7C-4FCE-4407-ADFF-34BF5E143902}" type="sibTrans" cxnId="{33666640-4E39-4840-BDB9-259F70BA4B07}">
      <dgm:prSet/>
      <dgm:spPr/>
      <dgm:t>
        <a:bodyPr/>
        <a:lstStyle/>
        <a:p>
          <a:pPr latinLnBrk="1"/>
          <a:endParaRPr lang="ko-KR" altLang="en-US"/>
        </a:p>
      </dgm:t>
    </dgm:pt>
    <dgm:pt modelId="{910D0319-E3C2-4BBB-AAF3-D1453326FB2C}">
      <dgm:prSet phldrT="[텍스트]"/>
      <dgm:spPr/>
      <dgm:t>
        <a:bodyPr/>
        <a:lstStyle/>
        <a:p>
          <a:pPr latinLnBrk="1"/>
          <a:r>
            <a:rPr lang="ko-KR" altLang="en-US"/>
            <a:t>실업계</a:t>
          </a:r>
        </a:p>
      </dgm:t>
    </dgm:pt>
    <dgm:pt modelId="{5BC1D3B3-8791-43AA-BB68-A918660D4144}" type="parTrans" cxnId="{1C55EE04-DF5B-4215-B077-64054507A890}">
      <dgm:prSet/>
      <dgm:spPr/>
      <dgm:t>
        <a:bodyPr/>
        <a:lstStyle/>
        <a:p>
          <a:pPr latinLnBrk="1"/>
          <a:endParaRPr lang="ko-KR" altLang="en-US"/>
        </a:p>
      </dgm:t>
    </dgm:pt>
    <dgm:pt modelId="{7A357B90-E4DD-4010-9447-06FCB43C0150}" type="sibTrans" cxnId="{1C55EE04-DF5B-4215-B077-64054507A890}">
      <dgm:prSet/>
      <dgm:spPr/>
      <dgm:t>
        <a:bodyPr/>
        <a:lstStyle/>
        <a:p>
          <a:pPr latinLnBrk="1"/>
          <a:endParaRPr lang="ko-KR" altLang="en-US"/>
        </a:p>
      </dgm:t>
    </dgm:pt>
    <dgm:pt modelId="{65359AF0-F0D5-4247-B3B4-FF3A3BB45247}">
      <dgm:prSet phldrT="[텍스트]"/>
      <dgm:spPr/>
      <dgm:t>
        <a:bodyPr/>
        <a:lstStyle/>
        <a:p>
          <a:pPr latinLnBrk="1"/>
          <a:r>
            <a:rPr lang="ko-KR" altLang="en-US"/>
            <a:t>인문계</a:t>
          </a:r>
        </a:p>
      </dgm:t>
    </dgm:pt>
    <dgm:pt modelId="{230115CE-3B4A-4B50-ABD7-B093B15AA975}" type="parTrans" cxnId="{CE86A8B6-B261-4DF7-9B84-CF09FC0005D1}">
      <dgm:prSet/>
      <dgm:spPr/>
      <dgm:t>
        <a:bodyPr/>
        <a:lstStyle/>
        <a:p>
          <a:pPr latinLnBrk="1"/>
          <a:endParaRPr lang="ko-KR" altLang="en-US"/>
        </a:p>
      </dgm:t>
    </dgm:pt>
    <dgm:pt modelId="{482997A4-7623-453D-A842-74050080D562}" type="sibTrans" cxnId="{CE86A8B6-B261-4DF7-9B84-CF09FC0005D1}">
      <dgm:prSet/>
      <dgm:spPr/>
      <dgm:t>
        <a:bodyPr/>
        <a:lstStyle/>
        <a:p>
          <a:pPr latinLnBrk="1"/>
          <a:endParaRPr lang="ko-KR" altLang="en-US"/>
        </a:p>
      </dgm:t>
    </dgm:pt>
    <dgm:pt modelId="{CAA9C3C9-2888-4653-ADEA-6ED466B5A271}" type="pres">
      <dgm:prSet presAssocID="{28FE83C1-F831-42AD-B5FC-E9AAF6E2C335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78C34520-DF86-4450-9724-77E528B45C47}" type="pres">
      <dgm:prSet presAssocID="{6BA5B62C-E3F2-4CCB-AA18-FC257BFD5693}" presName="root1" presStyleCnt="0"/>
      <dgm:spPr/>
    </dgm:pt>
    <dgm:pt modelId="{0B3968FC-A9EC-403D-98B9-69BA9FAC90AD}" type="pres">
      <dgm:prSet presAssocID="{6BA5B62C-E3F2-4CCB-AA18-FC257BFD5693}" presName="LevelOneTextNode" presStyleLbl="node0" presStyleIdx="0" presStyleCnt="1" custScaleX="68299" custScaleY="32800" custLinFactNeighborX="-42996">
        <dgm:presLayoutVars>
          <dgm:chPref val="3"/>
        </dgm:presLayoutVars>
      </dgm:prSet>
      <dgm:spPr/>
    </dgm:pt>
    <dgm:pt modelId="{F7AF1132-4804-4D7A-A988-15EA8455C2BE}" type="pres">
      <dgm:prSet presAssocID="{6BA5B62C-E3F2-4CCB-AA18-FC257BFD5693}" presName="level2hierChild" presStyleCnt="0"/>
      <dgm:spPr/>
    </dgm:pt>
    <dgm:pt modelId="{CEF505E7-9922-4B81-8E8A-B68FF31AE360}" type="pres">
      <dgm:prSet presAssocID="{230115CE-3B4A-4B50-ABD7-B093B15AA975}" presName="conn2-1" presStyleLbl="parChTrans1D2" presStyleIdx="0" presStyleCnt="2"/>
      <dgm:spPr/>
    </dgm:pt>
    <dgm:pt modelId="{E27F1D14-8CB7-4D6B-9F36-0E158445694F}" type="pres">
      <dgm:prSet presAssocID="{230115CE-3B4A-4B50-ABD7-B093B15AA975}" presName="connTx" presStyleLbl="parChTrans1D2" presStyleIdx="0" presStyleCnt="2"/>
      <dgm:spPr/>
    </dgm:pt>
    <dgm:pt modelId="{7CA499D3-E0CF-4B55-8563-3B769D618F23}" type="pres">
      <dgm:prSet presAssocID="{65359AF0-F0D5-4247-B3B4-FF3A3BB45247}" presName="root2" presStyleCnt="0"/>
      <dgm:spPr/>
    </dgm:pt>
    <dgm:pt modelId="{B23CAD96-0D83-43B7-8F22-21E58DC6A258}" type="pres">
      <dgm:prSet presAssocID="{65359AF0-F0D5-4247-B3B4-FF3A3BB45247}" presName="LevelTwoTextNode" presStyleLbl="node2" presStyleIdx="0" presStyleCnt="2" custScaleX="68299" custScaleY="32800" custLinFactNeighborX="41516">
        <dgm:presLayoutVars>
          <dgm:chPref val="3"/>
        </dgm:presLayoutVars>
      </dgm:prSet>
      <dgm:spPr/>
    </dgm:pt>
    <dgm:pt modelId="{2DB254CB-B690-4C70-833D-54E6A0D689B7}" type="pres">
      <dgm:prSet presAssocID="{65359AF0-F0D5-4247-B3B4-FF3A3BB45247}" presName="level3hierChild" presStyleCnt="0"/>
      <dgm:spPr/>
    </dgm:pt>
    <dgm:pt modelId="{2A12140C-FEBE-4CD6-A348-4F29DB6824F5}" type="pres">
      <dgm:prSet presAssocID="{5BC1D3B3-8791-43AA-BB68-A918660D4144}" presName="conn2-1" presStyleLbl="parChTrans1D2" presStyleIdx="1" presStyleCnt="2"/>
      <dgm:spPr/>
    </dgm:pt>
    <dgm:pt modelId="{99753EAB-B20D-454D-8A77-5F42EE353572}" type="pres">
      <dgm:prSet presAssocID="{5BC1D3B3-8791-43AA-BB68-A918660D4144}" presName="connTx" presStyleLbl="parChTrans1D2" presStyleIdx="1" presStyleCnt="2"/>
      <dgm:spPr/>
    </dgm:pt>
    <dgm:pt modelId="{9A338AF0-ECB2-4537-B46C-D00E7D770BDC}" type="pres">
      <dgm:prSet presAssocID="{910D0319-E3C2-4BBB-AAF3-D1453326FB2C}" presName="root2" presStyleCnt="0"/>
      <dgm:spPr/>
    </dgm:pt>
    <dgm:pt modelId="{12CDBA67-B129-4CD1-8E28-6B60698FE1B1}" type="pres">
      <dgm:prSet presAssocID="{910D0319-E3C2-4BBB-AAF3-D1453326FB2C}" presName="LevelTwoTextNode" presStyleLbl="node2" presStyleIdx="1" presStyleCnt="2" custScaleX="68299" custScaleY="32800" custLinFactNeighborX="41516">
        <dgm:presLayoutVars>
          <dgm:chPref val="3"/>
        </dgm:presLayoutVars>
      </dgm:prSet>
      <dgm:spPr/>
    </dgm:pt>
    <dgm:pt modelId="{D17F80FA-BB09-441E-BC01-9ED523CE914F}" type="pres">
      <dgm:prSet presAssocID="{910D0319-E3C2-4BBB-AAF3-D1453326FB2C}" presName="level3hierChild" presStyleCnt="0"/>
      <dgm:spPr/>
    </dgm:pt>
  </dgm:ptLst>
  <dgm:cxnLst>
    <dgm:cxn modelId="{D7C9AF01-8A49-4AE6-9498-14A33BF14665}" type="presOf" srcId="{910D0319-E3C2-4BBB-AAF3-D1453326FB2C}" destId="{12CDBA67-B129-4CD1-8E28-6B60698FE1B1}" srcOrd="0" destOrd="0" presId="urn:microsoft.com/office/officeart/2005/8/layout/hierarchy2"/>
    <dgm:cxn modelId="{1C55EE04-DF5B-4215-B077-64054507A890}" srcId="{6BA5B62C-E3F2-4CCB-AA18-FC257BFD5693}" destId="{910D0319-E3C2-4BBB-AAF3-D1453326FB2C}" srcOrd="1" destOrd="0" parTransId="{5BC1D3B3-8791-43AA-BB68-A918660D4144}" sibTransId="{7A357B90-E4DD-4010-9447-06FCB43C0150}"/>
    <dgm:cxn modelId="{C1971423-10C6-4D4D-AB9E-9F020B0BD236}" type="presOf" srcId="{28FE83C1-F831-42AD-B5FC-E9AAF6E2C335}" destId="{CAA9C3C9-2888-4653-ADEA-6ED466B5A271}" srcOrd="0" destOrd="0" presId="urn:microsoft.com/office/officeart/2005/8/layout/hierarchy2"/>
    <dgm:cxn modelId="{13CFE424-DDBF-4A71-80C7-85E586DE1630}" type="presOf" srcId="{65359AF0-F0D5-4247-B3B4-FF3A3BB45247}" destId="{B23CAD96-0D83-43B7-8F22-21E58DC6A258}" srcOrd="0" destOrd="0" presId="urn:microsoft.com/office/officeart/2005/8/layout/hierarchy2"/>
    <dgm:cxn modelId="{044FD330-A66E-4A7B-AF20-F3CDF9689F93}" type="presOf" srcId="{230115CE-3B4A-4B50-ABD7-B093B15AA975}" destId="{E27F1D14-8CB7-4D6B-9F36-0E158445694F}" srcOrd="1" destOrd="0" presId="urn:microsoft.com/office/officeart/2005/8/layout/hierarchy2"/>
    <dgm:cxn modelId="{33666640-4E39-4840-BDB9-259F70BA4B07}" srcId="{28FE83C1-F831-42AD-B5FC-E9AAF6E2C335}" destId="{6BA5B62C-E3F2-4CCB-AA18-FC257BFD5693}" srcOrd="0" destOrd="0" parTransId="{C416EBC2-691C-481D-AE83-66625AC492F0}" sibTransId="{5D32EA7C-4FCE-4407-ADFF-34BF5E143902}"/>
    <dgm:cxn modelId="{AE609D4A-DBEB-4633-B609-1D9FD58001E5}" type="presOf" srcId="{6BA5B62C-E3F2-4CCB-AA18-FC257BFD5693}" destId="{0B3968FC-A9EC-403D-98B9-69BA9FAC90AD}" srcOrd="0" destOrd="0" presId="urn:microsoft.com/office/officeart/2005/8/layout/hierarchy2"/>
    <dgm:cxn modelId="{F4EEAA58-2E17-40E7-9530-5DE9CB52633A}" type="presOf" srcId="{230115CE-3B4A-4B50-ABD7-B093B15AA975}" destId="{CEF505E7-9922-4B81-8E8A-B68FF31AE360}" srcOrd="0" destOrd="0" presId="urn:microsoft.com/office/officeart/2005/8/layout/hierarchy2"/>
    <dgm:cxn modelId="{CE86A8B6-B261-4DF7-9B84-CF09FC0005D1}" srcId="{6BA5B62C-E3F2-4CCB-AA18-FC257BFD5693}" destId="{65359AF0-F0D5-4247-B3B4-FF3A3BB45247}" srcOrd="0" destOrd="0" parTransId="{230115CE-3B4A-4B50-ABD7-B093B15AA975}" sibTransId="{482997A4-7623-453D-A842-74050080D562}"/>
    <dgm:cxn modelId="{EE6099E9-E929-435F-A325-1FA2F32F344B}" type="presOf" srcId="{5BC1D3B3-8791-43AA-BB68-A918660D4144}" destId="{2A12140C-FEBE-4CD6-A348-4F29DB6824F5}" srcOrd="0" destOrd="0" presId="urn:microsoft.com/office/officeart/2005/8/layout/hierarchy2"/>
    <dgm:cxn modelId="{E28984F3-08F2-40C2-B5A3-CC3E5DB9B7FA}" type="presOf" srcId="{5BC1D3B3-8791-43AA-BB68-A918660D4144}" destId="{99753EAB-B20D-454D-8A77-5F42EE353572}" srcOrd="1" destOrd="0" presId="urn:microsoft.com/office/officeart/2005/8/layout/hierarchy2"/>
    <dgm:cxn modelId="{A8A69A4E-7DEC-4878-9885-C4DB6790F663}" type="presParOf" srcId="{CAA9C3C9-2888-4653-ADEA-6ED466B5A271}" destId="{78C34520-DF86-4450-9724-77E528B45C47}" srcOrd="0" destOrd="0" presId="urn:microsoft.com/office/officeart/2005/8/layout/hierarchy2"/>
    <dgm:cxn modelId="{3AB3B67D-2D56-4129-9675-B48FAFF23F20}" type="presParOf" srcId="{78C34520-DF86-4450-9724-77E528B45C47}" destId="{0B3968FC-A9EC-403D-98B9-69BA9FAC90AD}" srcOrd="0" destOrd="0" presId="urn:microsoft.com/office/officeart/2005/8/layout/hierarchy2"/>
    <dgm:cxn modelId="{D6FA6D79-16C8-45F0-BDB3-6912ED80A547}" type="presParOf" srcId="{78C34520-DF86-4450-9724-77E528B45C47}" destId="{F7AF1132-4804-4D7A-A988-15EA8455C2BE}" srcOrd="1" destOrd="0" presId="urn:microsoft.com/office/officeart/2005/8/layout/hierarchy2"/>
    <dgm:cxn modelId="{2F0D3A38-1028-4FB7-9E81-DEC0AD0972B1}" type="presParOf" srcId="{F7AF1132-4804-4D7A-A988-15EA8455C2BE}" destId="{CEF505E7-9922-4B81-8E8A-B68FF31AE360}" srcOrd="0" destOrd="0" presId="urn:microsoft.com/office/officeart/2005/8/layout/hierarchy2"/>
    <dgm:cxn modelId="{BCCD8FC1-1967-410B-BF6E-DC7DA41C1772}" type="presParOf" srcId="{CEF505E7-9922-4B81-8E8A-B68FF31AE360}" destId="{E27F1D14-8CB7-4D6B-9F36-0E158445694F}" srcOrd="0" destOrd="0" presId="urn:microsoft.com/office/officeart/2005/8/layout/hierarchy2"/>
    <dgm:cxn modelId="{859BA613-88AA-403F-903F-B1DEAA69D9EB}" type="presParOf" srcId="{F7AF1132-4804-4D7A-A988-15EA8455C2BE}" destId="{7CA499D3-E0CF-4B55-8563-3B769D618F23}" srcOrd="1" destOrd="0" presId="urn:microsoft.com/office/officeart/2005/8/layout/hierarchy2"/>
    <dgm:cxn modelId="{3F59A0CA-0B0C-4E22-BB2F-161B6B3A3959}" type="presParOf" srcId="{7CA499D3-E0CF-4B55-8563-3B769D618F23}" destId="{B23CAD96-0D83-43B7-8F22-21E58DC6A258}" srcOrd="0" destOrd="0" presId="urn:microsoft.com/office/officeart/2005/8/layout/hierarchy2"/>
    <dgm:cxn modelId="{E44AA0EF-6527-4EBC-B19A-2DA069A7DE0B}" type="presParOf" srcId="{7CA499D3-E0CF-4B55-8563-3B769D618F23}" destId="{2DB254CB-B690-4C70-833D-54E6A0D689B7}" srcOrd="1" destOrd="0" presId="urn:microsoft.com/office/officeart/2005/8/layout/hierarchy2"/>
    <dgm:cxn modelId="{C1463169-7344-4100-8C59-246D204A9750}" type="presParOf" srcId="{F7AF1132-4804-4D7A-A988-15EA8455C2BE}" destId="{2A12140C-FEBE-4CD6-A348-4F29DB6824F5}" srcOrd="2" destOrd="0" presId="urn:microsoft.com/office/officeart/2005/8/layout/hierarchy2"/>
    <dgm:cxn modelId="{D8A2E465-2CD5-46E8-A27E-6DD58E06EFE3}" type="presParOf" srcId="{2A12140C-FEBE-4CD6-A348-4F29DB6824F5}" destId="{99753EAB-B20D-454D-8A77-5F42EE353572}" srcOrd="0" destOrd="0" presId="urn:microsoft.com/office/officeart/2005/8/layout/hierarchy2"/>
    <dgm:cxn modelId="{092E5A1C-C7C1-41F2-AF3A-58D45F798721}" type="presParOf" srcId="{F7AF1132-4804-4D7A-A988-15EA8455C2BE}" destId="{9A338AF0-ECB2-4537-B46C-D00E7D770BDC}" srcOrd="3" destOrd="0" presId="urn:microsoft.com/office/officeart/2005/8/layout/hierarchy2"/>
    <dgm:cxn modelId="{9C6E2749-6C70-402D-B53A-AB5557284D2A}" type="presParOf" srcId="{9A338AF0-ECB2-4537-B46C-D00E7D770BDC}" destId="{12CDBA67-B129-4CD1-8E28-6B60698FE1B1}" srcOrd="0" destOrd="0" presId="urn:microsoft.com/office/officeart/2005/8/layout/hierarchy2"/>
    <dgm:cxn modelId="{2326AB75-C7BF-45AE-908B-C933B8DDA1DE}" type="presParOf" srcId="{9A338AF0-ECB2-4537-B46C-D00E7D770BDC}" destId="{D17F80FA-BB09-441E-BC01-9ED523CE914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2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28C4CDC8-C491-4BEA-9580-389D240A879C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BE487F06-E9ED-4D0B-B1BD-D6AB456C719B}">
      <dgm:prSet phldrT="[텍스트]"/>
      <dgm:spPr/>
      <dgm:t>
        <a:bodyPr/>
        <a:lstStyle/>
        <a:p>
          <a:pPr latinLnBrk="1"/>
          <a:r>
            <a:rPr lang="ko-KR" altLang="en-US"/>
            <a:t>데이터 구조</a:t>
          </a:r>
        </a:p>
      </dgm:t>
    </dgm:pt>
    <dgm:pt modelId="{8AB129F4-4730-4C1E-81C2-632ED410741D}" type="parTrans" cxnId="{753AA5D5-5F3B-433D-B95B-020FE93DF0EA}">
      <dgm:prSet/>
      <dgm:spPr/>
      <dgm:t>
        <a:bodyPr/>
        <a:lstStyle/>
        <a:p>
          <a:pPr latinLnBrk="1"/>
          <a:endParaRPr lang="ko-KR" altLang="en-US"/>
        </a:p>
      </dgm:t>
    </dgm:pt>
    <dgm:pt modelId="{EB49AAC9-6BF1-412E-BCE3-40E80BBCDDDD}" type="sibTrans" cxnId="{753AA5D5-5F3B-433D-B95B-020FE93DF0EA}">
      <dgm:prSet/>
      <dgm:spPr/>
      <dgm:t>
        <a:bodyPr/>
        <a:lstStyle/>
        <a:p>
          <a:pPr latinLnBrk="1"/>
          <a:endParaRPr lang="ko-KR" altLang="en-US"/>
        </a:p>
      </dgm:t>
    </dgm:pt>
    <dgm:pt modelId="{205D90B6-37AE-4704-8103-768B1AA1F0DF}">
      <dgm:prSet phldrT="[텍스트]"/>
      <dgm:spPr/>
      <dgm:t>
        <a:bodyPr/>
        <a:lstStyle/>
        <a:p>
          <a:pPr latinLnBrk="1"/>
          <a:r>
            <a:rPr lang="ko-KR" altLang="en-US"/>
            <a:t>선형 구조</a:t>
          </a:r>
        </a:p>
      </dgm:t>
    </dgm:pt>
    <dgm:pt modelId="{8B1756D5-E277-46D3-974B-6D8A8A2C70DB}" type="parTrans" cxnId="{7DD09A57-6CE0-44C7-9A0F-969BA6B8F137}">
      <dgm:prSet/>
      <dgm:spPr/>
      <dgm:t>
        <a:bodyPr/>
        <a:lstStyle/>
        <a:p>
          <a:pPr latinLnBrk="1"/>
          <a:endParaRPr lang="ko-KR" altLang="en-US"/>
        </a:p>
      </dgm:t>
    </dgm:pt>
    <dgm:pt modelId="{EFC48BEA-7270-48B8-B184-F282AF8685AA}" type="sibTrans" cxnId="{7DD09A57-6CE0-44C7-9A0F-969BA6B8F137}">
      <dgm:prSet/>
      <dgm:spPr/>
      <dgm:t>
        <a:bodyPr/>
        <a:lstStyle/>
        <a:p>
          <a:pPr latinLnBrk="1"/>
          <a:endParaRPr lang="ko-KR" altLang="en-US"/>
        </a:p>
      </dgm:t>
    </dgm:pt>
    <dgm:pt modelId="{787AEE6D-860B-4083-8CD9-5222CC0CF6B2}">
      <dgm:prSet phldrT="[텍스트]"/>
      <dgm:spPr/>
      <dgm:t>
        <a:bodyPr/>
        <a:lstStyle/>
        <a:p>
          <a:pPr latinLnBrk="1"/>
          <a:r>
            <a:rPr lang="ko-KR" altLang="en-US"/>
            <a:t>리스트</a:t>
          </a:r>
          <a:r>
            <a:rPr lang="en-US" altLang="ko-KR"/>
            <a:t>(List)</a:t>
          </a:r>
          <a:endParaRPr lang="ko-KR" altLang="en-US"/>
        </a:p>
      </dgm:t>
    </dgm:pt>
    <dgm:pt modelId="{212FC400-1AA4-4122-A87C-5865CE22F937}" type="parTrans" cxnId="{FDA4A0DF-22D2-4019-8F17-C2899ADB3CC7}">
      <dgm:prSet/>
      <dgm:spPr/>
      <dgm:t>
        <a:bodyPr/>
        <a:lstStyle/>
        <a:p>
          <a:pPr latinLnBrk="1"/>
          <a:endParaRPr lang="ko-KR" altLang="en-US"/>
        </a:p>
      </dgm:t>
    </dgm:pt>
    <dgm:pt modelId="{075E597D-80C7-42BA-8275-62ECBA276A8A}" type="sibTrans" cxnId="{FDA4A0DF-22D2-4019-8F17-C2899ADB3CC7}">
      <dgm:prSet/>
      <dgm:spPr/>
      <dgm:t>
        <a:bodyPr/>
        <a:lstStyle/>
        <a:p>
          <a:pPr latinLnBrk="1"/>
          <a:endParaRPr lang="ko-KR" altLang="en-US"/>
        </a:p>
      </dgm:t>
    </dgm:pt>
    <dgm:pt modelId="{97CB005C-1AB1-4A39-80E5-42B16FF6E64C}">
      <dgm:prSet phldrT="[텍스트]"/>
      <dgm:spPr/>
      <dgm:t>
        <a:bodyPr/>
        <a:lstStyle/>
        <a:p>
          <a:pPr latinLnBrk="1"/>
          <a:r>
            <a:rPr lang="ko-KR" altLang="en-US"/>
            <a:t>큐</a:t>
          </a:r>
          <a:r>
            <a:rPr lang="en-US" altLang="ko-KR"/>
            <a:t>(Queue)</a:t>
          </a:r>
          <a:endParaRPr lang="ko-KR" altLang="en-US"/>
        </a:p>
      </dgm:t>
    </dgm:pt>
    <dgm:pt modelId="{3BDE8F84-8891-48B2-BDAD-9D20665537EA}" type="parTrans" cxnId="{45C48A63-3B86-478C-8622-9D9C20122FBB}">
      <dgm:prSet/>
      <dgm:spPr/>
      <dgm:t>
        <a:bodyPr/>
        <a:lstStyle/>
        <a:p>
          <a:pPr latinLnBrk="1"/>
          <a:endParaRPr lang="ko-KR" altLang="en-US"/>
        </a:p>
      </dgm:t>
    </dgm:pt>
    <dgm:pt modelId="{D0DF3490-3927-48CC-9B11-1CC1157BFBC8}" type="sibTrans" cxnId="{45C48A63-3B86-478C-8622-9D9C20122FBB}">
      <dgm:prSet/>
      <dgm:spPr/>
      <dgm:t>
        <a:bodyPr/>
        <a:lstStyle/>
        <a:p>
          <a:pPr latinLnBrk="1"/>
          <a:endParaRPr lang="ko-KR" altLang="en-US"/>
        </a:p>
      </dgm:t>
    </dgm:pt>
    <dgm:pt modelId="{4E158D3F-4D6B-4DC0-BA8B-9D8BD649C1C1}">
      <dgm:prSet phldrT="[텍스트]"/>
      <dgm:spPr/>
      <dgm:t>
        <a:bodyPr/>
        <a:lstStyle/>
        <a:p>
          <a:pPr latinLnBrk="1"/>
          <a:r>
            <a:rPr lang="ko-KR" altLang="en-US"/>
            <a:t>비선형 구조</a:t>
          </a:r>
        </a:p>
      </dgm:t>
    </dgm:pt>
    <dgm:pt modelId="{13FCD5A8-AFDF-41BC-845A-68FFBB81BC94}" type="parTrans" cxnId="{2477CBD9-F9E9-4DE0-BFF7-AB1902983AE7}">
      <dgm:prSet/>
      <dgm:spPr/>
      <dgm:t>
        <a:bodyPr/>
        <a:lstStyle/>
        <a:p>
          <a:pPr latinLnBrk="1"/>
          <a:endParaRPr lang="ko-KR" altLang="en-US"/>
        </a:p>
      </dgm:t>
    </dgm:pt>
    <dgm:pt modelId="{1FCA22DB-F894-49C4-A48E-EF93A6CD922A}" type="sibTrans" cxnId="{2477CBD9-F9E9-4DE0-BFF7-AB1902983AE7}">
      <dgm:prSet/>
      <dgm:spPr/>
      <dgm:t>
        <a:bodyPr/>
        <a:lstStyle/>
        <a:p>
          <a:pPr latinLnBrk="1"/>
          <a:endParaRPr lang="ko-KR" altLang="en-US"/>
        </a:p>
      </dgm:t>
    </dgm:pt>
    <dgm:pt modelId="{A1F859B7-8501-43E9-9EFB-9CFB908A59FE}">
      <dgm:prSet phldrT="[텍스트]"/>
      <dgm:spPr/>
      <dgm:t>
        <a:bodyPr/>
        <a:lstStyle/>
        <a:p>
          <a:pPr latinLnBrk="1"/>
          <a:r>
            <a:rPr lang="ko-KR" altLang="en-US"/>
            <a:t>트리</a:t>
          </a:r>
          <a:r>
            <a:rPr lang="en-US" altLang="ko-KR"/>
            <a:t>(Tree)</a:t>
          </a:r>
          <a:endParaRPr lang="ko-KR" altLang="en-US"/>
        </a:p>
      </dgm:t>
    </dgm:pt>
    <dgm:pt modelId="{401E3E04-77B3-4180-AE69-D5AEC3DD711C}" type="parTrans" cxnId="{099A95B1-D474-4441-9C9C-D632AF28C718}">
      <dgm:prSet/>
      <dgm:spPr/>
      <dgm:t>
        <a:bodyPr/>
        <a:lstStyle/>
        <a:p>
          <a:pPr latinLnBrk="1"/>
          <a:endParaRPr lang="ko-KR" altLang="en-US"/>
        </a:p>
      </dgm:t>
    </dgm:pt>
    <dgm:pt modelId="{8A085B3F-6E02-412E-A8A4-AF7094A091BA}" type="sibTrans" cxnId="{099A95B1-D474-4441-9C9C-D632AF28C718}">
      <dgm:prSet/>
      <dgm:spPr/>
      <dgm:t>
        <a:bodyPr/>
        <a:lstStyle/>
        <a:p>
          <a:pPr latinLnBrk="1"/>
          <a:endParaRPr lang="ko-KR" altLang="en-US"/>
        </a:p>
      </dgm:t>
    </dgm:pt>
    <dgm:pt modelId="{E3545527-D54D-46C3-AEC3-A2BF5F4591D2}">
      <dgm:prSet phldrT="[텍스트]"/>
      <dgm:spPr/>
      <dgm:t>
        <a:bodyPr/>
        <a:lstStyle/>
        <a:p>
          <a:pPr latinLnBrk="1"/>
          <a:r>
            <a:rPr lang="ko-KR" altLang="en-US"/>
            <a:t>스택</a:t>
          </a:r>
          <a:r>
            <a:rPr lang="en-US" altLang="ko-KR"/>
            <a:t>(Stack)</a:t>
          </a:r>
          <a:endParaRPr lang="ko-KR" altLang="en-US"/>
        </a:p>
      </dgm:t>
    </dgm:pt>
    <dgm:pt modelId="{DC63A9E2-4A43-4C46-9DB2-04173355930D}" type="parTrans" cxnId="{AE430D7B-4782-4CB8-8070-3070DBFADB5E}">
      <dgm:prSet/>
      <dgm:spPr/>
      <dgm:t>
        <a:bodyPr/>
        <a:lstStyle/>
        <a:p>
          <a:pPr latinLnBrk="1"/>
          <a:endParaRPr lang="ko-KR" altLang="en-US"/>
        </a:p>
      </dgm:t>
    </dgm:pt>
    <dgm:pt modelId="{FA9CC698-8DB5-413D-B0F9-ABFA769DFD0C}" type="sibTrans" cxnId="{AE430D7B-4782-4CB8-8070-3070DBFADB5E}">
      <dgm:prSet/>
      <dgm:spPr/>
      <dgm:t>
        <a:bodyPr/>
        <a:lstStyle/>
        <a:p>
          <a:pPr latinLnBrk="1"/>
          <a:endParaRPr lang="ko-KR" altLang="en-US"/>
        </a:p>
      </dgm:t>
    </dgm:pt>
    <dgm:pt modelId="{301861AE-E8A0-425D-8E1E-5EC165C3662F}">
      <dgm:prSet phldrT="[텍스트]"/>
      <dgm:spPr/>
      <dgm:t>
        <a:bodyPr/>
        <a:lstStyle/>
        <a:p>
          <a:pPr latinLnBrk="1"/>
          <a:r>
            <a:rPr lang="ko-KR" altLang="en-US"/>
            <a:t>데크</a:t>
          </a:r>
          <a:r>
            <a:rPr lang="en-US" altLang="ko-KR"/>
            <a:t>(Dequeue)</a:t>
          </a:r>
          <a:endParaRPr lang="ko-KR" altLang="en-US"/>
        </a:p>
      </dgm:t>
    </dgm:pt>
    <dgm:pt modelId="{04670966-E131-4B00-BA32-D307C73ACA1E}" type="parTrans" cxnId="{FA5E1857-02E8-45AA-9BE5-05195BC1AFD6}">
      <dgm:prSet/>
      <dgm:spPr/>
      <dgm:t>
        <a:bodyPr/>
        <a:lstStyle/>
        <a:p>
          <a:pPr latinLnBrk="1"/>
          <a:endParaRPr lang="ko-KR" altLang="en-US"/>
        </a:p>
      </dgm:t>
    </dgm:pt>
    <dgm:pt modelId="{AC3E88E3-B7FD-40E5-BAA7-9D2BAE028643}" type="sibTrans" cxnId="{FA5E1857-02E8-45AA-9BE5-05195BC1AFD6}">
      <dgm:prSet/>
      <dgm:spPr/>
      <dgm:t>
        <a:bodyPr/>
        <a:lstStyle/>
        <a:p>
          <a:pPr latinLnBrk="1"/>
          <a:endParaRPr lang="ko-KR" altLang="en-US"/>
        </a:p>
      </dgm:t>
    </dgm:pt>
    <dgm:pt modelId="{23B917D3-00E1-41E7-939E-C28970FD16DD}">
      <dgm:prSet phldrT="[텍스트]"/>
      <dgm:spPr/>
      <dgm:t>
        <a:bodyPr/>
        <a:lstStyle/>
        <a:p>
          <a:pPr latinLnBrk="1"/>
          <a:r>
            <a:rPr lang="ko-KR" altLang="en-US"/>
            <a:t>그래프</a:t>
          </a:r>
          <a:r>
            <a:rPr lang="en-US" altLang="ko-KR"/>
            <a:t>(Graph)</a:t>
          </a:r>
          <a:endParaRPr lang="ko-KR" altLang="en-US"/>
        </a:p>
      </dgm:t>
    </dgm:pt>
    <dgm:pt modelId="{42DDC3B1-F1BB-49B2-97F2-1110234EB381}" type="parTrans" cxnId="{3D138ACD-27CA-4825-81AE-B671FEA1C6EA}">
      <dgm:prSet/>
      <dgm:spPr/>
      <dgm:t>
        <a:bodyPr/>
        <a:lstStyle/>
        <a:p>
          <a:pPr latinLnBrk="1"/>
          <a:endParaRPr lang="ko-KR" altLang="en-US"/>
        </a:p>
      </dgm:t>
    </dgm:pt>
    <dgm:pt modelId="{152E3867-D6B2-49D4-83C3-97C459E3F49A}" type="sibTrans" cxnId="{3D138ACD-27CA-4825-81AE-B671FEA1C6EA}">
      <dgm:prSet/>
      <dgm:spPr/>
      <dgm:t>
        <a:bodyPr/>
        <a:lstStyle/>
        <a:p>
          <a:pPr latinLnBrk="1"/>
          <a:endParaRPr lang="ko-KR" altLang="en-US"/>
        </a:p>
      </dgm:t>
    </dgm:pt>
    <dgm:pt modelId="{AC24FD61-15D8-409C-A15A-BE141DA9E09A}" type="pres">
      <dgm:prSet presAssocID="{28C4CDC8-C491-4BEA-9580-389D240A879C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4F3D9A3E-56BD-4B7B-AD67-AA505630EBA4}" type="pres">
      <dgm:prSet presAssocID="{BE487F06-E9ED-4D0B-B1BD-D6AB456C719B}" presName="root1" presStyleCnt="0"/>
      <dgm:spPr/>
    </dgm:pt>
    <dgm:pt modelId="{640773DE-5CEE-4FB3-AB10-C98D898247A1}" type="pres">
      <dgm:prSet presAssocID="{BE487F06-E9ED-4D0B-B1BD-D6AB456C719B}" presName="LevelOneTextNode" presStyleLbl="node0" presStyleIdx="0" presStyleCnt="1" custScaleX="93873" custScaleY="60821" custLinFactX="-63794" custLinFactY="-145454" custLinFactNeighborX="-100000" custLinFactNeighborY="-200000">
        <dgm:presLayoutVars>
          <dgm:chPref val="3"/>
        </dgm:presLayoutVars>
      </dgm:prSet>
      <dgm:spPr/>
    </dgm:pt>
    <dgm:pt modelId="{A2A699FB-1DD3-4F10-931F-1CAF8531C922}" type="pres">
      <dgm:prSet presAssocID="{BE487F06-E9ED-4D0B-B1BD-D6AB456C719B}" presName="level2hierChild" presStyleCnt="0"/>
      <dgm:spPr/>
    </dgm:pt>
    <dgm:pt modelId="{20A2AA1F-CCDE-4180-A80E-F75D7AECED71}" type="pres">
      <dgm:prSet presAssocID="{8B1756D5-E277-46D3-974B-6D8A8A2C70DB}" presName="conn2-1" presStyleLbl="parChTrans1D2" presStyleIdx="0" presStyleCnt="2"/>
      <dgm:spPr/>
    </dgm:pt>
    <dgm:pt modelId="{32A9C998-896B-477A-8C92-C97942A41594}" type="pres">
      <dgm:prSet presAssocID="{8B1756D5-E277-46D3-974B-6D8A8A2C70DB}" presName="connTx" presStyleLbl="parChTrans1D2" presStyleIdx="0" presStyleCnt="2"/>
      <dgm:spPr/>
    </dgm:pt>
    <dgm:pt modelId="{15DE1533-4DA6-4111-BC0A-CE8CF611B963}" type="pres">
      <dgm:prSet presAssocID="{205D90B6-37AE-4704-8103-768B1AA1F0DF}" presName="root2" presStyleCnt="0"/>
      <dgm:spPr/>
    </dgm:pt>
    <dgm:pt modelId="{D6518FDF-D2A2-472B-A134-D8EAC537CC0B}" type="pres">
      <dgm:prSet presAssocID="{205D90B6-37AE-4704-8103-768B1AA1F0DF}" presName="LevelTwoTextNode" presStyleLbl="node2" presStyleIdx="0" presStyleCnt="2" custScaleX="93873" custScaleY="60821" custLinFactY="-70014" custLinFactNeighborX="-1037" custLinFactNeighborY="-100000">
        <dgm:presLayoutVars>
          <dgm:chPref val="3"/>
        </dgm:presLayoutVars>
      </dgm:prSet>
      <dgm:spPr/>
    </dgm:pt>
    <dgm:pt modelId="{BB00435D-3FF2-4B4C-9009-E08F1F9950A5}" type="pres">
      <dgm:prSet presAssocID="{205D90B6-37AE-4704-8103-768B1AA1F0DF}" presName="level3hierChild" presStyleCnt="0"/>
      <dgm:spPr/>
    </dgm:pt>
    <dgm:pt modelId="{34BC432C-1394-4BFF-97B4-0CD0C78ADBCE}" type="pres">
      <dgm:prSet presAssocID="{212FC400-1AA4-4122-A87C-5865CE22F937}" presName="conn2-1" presStyleLbl="parChTrans1D3" presStyleIdx="0" presStyleCnt="6"/>
      <dgm:spPr/>
    </dgm:pt>
    <dgm:pt modelId="{EF318D03-6990-4508-820C-6F7988147704}" type="pres">
      <dgm:prSet presAssocID="{212FC400-1AA4-4122-A87C-5865CE22F937}" presName="connTx" presStyleLbl="parChTrans1D3" presStyleIdx="0" presStyleCnt="6"/>
      <dgm:spPr/>
    </dgm:pt>
    <dgm:pt modelId="{18C0CA69-6FAE-4A44-A746-25F8FBE9B3EE}" type="pres">
      <dgm:prSet presAssocID="{787AEE6D-860B-4083-8CD9-5222CC0CF6B2}" presName="root2" presStyleCnt="0"/>
      <dgm:spPr/>
    </dgm:pt>
    <dgm:pt modelId="{AB3542FD-9FB8-4E61-BBE4-A11C93EC5109}" type="pres">
      <dgm:prSet presAssocID="{787AEE6D-860B-4083-8CD9-5222CC0CF6B2}" presName="LevelTwoTextNode" presStyleLbl="node3" presStyleIdx="0" presStyleCnt="6" custScaleX="93873" custScaleY="60821" custLinFactX="74160" custLinFactNeighborX="100000">
        <dgm:presLayoutVars>
          <dgm:chPref val="3"/>
        </dgm:presLayoutVars>
      </dgm:prSet>
      <dgm:spPr/>
    </dgm:pt>
    <dgm:pt modelId="{9DA60102-94B2-4898-BA7E-7EAF91A06CF6}" type="pres">
      <dgm:prSet presAssocID="{787AEE6D-860B-4083-8CD9-5222CC0CF6B2}" presName="level3hierChild" presStyleCnt="0"/>
      <dgm:spPr/>
    </dgm:pt>
    <dgm:pt modelId="{0AE3493E-B237-48BE-8802-7EE2CCB734A7}" type="pres">
      <dgm:prSet presAssocID="{DC63A9E2-4A43-4C46-9DB2-04173355930D}" presName="conn2-1" presStyleLbl="parChTrans1D3" presStyleIdx="1" presStyleCnt="6"/>
      <dgm:spPr/>
    </dgm:pt>
    <dgm:pt modelId="{313BB549-04C3-4AAD-B6A6-0D10F23DA4E0}" type="pres">
      <dgm:prSet presAssocID="{DC63A9E2-4A43-4C46-9DB2-04173355930D}" presName="connTx" presStyleLbl="parChTrans1D3" presStyleIdx="1" presStyleCnt="6"/>
      <dgm:spPr/>
    </dgm:pt>
    <dgm:pt modelId="{69A964C0-2B7D-475E-AC6E-D69DCB1A1E0A}" type="pres">
      <dgm:prSet presAssocID="{E3545527-D54D-46C3-AEC3-A2BF5F4591D2}" presName="root2" presStyleCnt="0"/>
      <dgm:spPr/>
    </dgm:pt>
    <dgm:pt modelId="{C4B38B13-B360-4EA1-A8FA-8FEE9F2F3425}" type="pres">
      <dgm:prSet presAssocID="{E3545527-D54D-46C3-AEC3-A2BF5F4591D2}" presName="LevelTwoTextNode" presStyleLbl="node3" presStyleIdx="1" presStyleCnt="6" custScaleX="93873" custScaleY="60821" custLinFactX="74160" custLinFactNeighborX="100000">
        <dgm:presLayoutVars>
          <dgm:chPref val="3"/>
        </dgm:presLayoutVars>
      </dgm:prSet>
      <dgm:spPr/>
    </dgm:pt>
    <dgm:pt modelId="{5703D114-CE34-49D7-8870-633D509767EB}" type="pres">
      <dgm:prSet presAssocID="{E3545527-D54D-46C3-AEC3-A2BF5F4591D2}" presName="level3hierChild" presStyleCnt="0"/>
      <dgm:spPr/>
    </dgm:pt>
    <dgm:pt modelId="{4BA56E2B-BC6B-4966-8B57-F04C3E3CD486}" type="pres">
      <dgm:prSet presAssocID="{3BDE8F84-8891-48B2-BDAD-9D20665537EA}" presName="conn2-1" presStyleLbl="parChTrans1D3" presStyleIdx="2" presStyleCnt="6"/>
      <dgm:spPr/>
    </dgm:pt>
    <dgm:pt modelId="{569A9851-48D7-426A-8520-B6981D0B7E6D}" type="pres">
      <dgm:prSet presAssocID="{3BDE8F84-8891-48B2-BDAD-9D20665537EA}" presName="connTx" presStyleLbl="parChTrans1D3" presStyleIdx="2" presStyleCnt="6"/>
      <dgm:spPr/>
    </dgm:pt>
    <dgm:pt modelId="{758040A7-3684-488D-AAA2-161277BE97A2}" type="pres">
      <dgm:prSet presAssocID="{97CB005C-1AB1-4A39-80E5-42B16FF6E64C}" presName="root2" presStyleCnt="0"/>
      <dgm:spPr/>
    </dgm:pt>
    <dgm:pt modelId="{44F4EC32-9597-4FDF-9DDB-D6167192F2A3}" type="pres">
      <dgm:prSet presAssocID="{97CB005C-1AB1-4A39-80E5-42B16FF6E64C}" presName="LevelTwoTextNode" presStyleLbl="node3" presStyleIdx="2" presStyleCnt="6" custScaleX="93873" custScaleY="60821" custLinFactX="74160" custLinFactNeighborX="100000">
        <dgm:presLayoutVars>
          <dgm:chPref val="3"/>
        </dgm:presLayoutVars>
      </dgm:prSet>
      <dgm:spPr/>
    </dgm:pt>
    <dgm:pt modelId="{8C5F85CD-2A67-4108-95FB-8EB2F51227D0}" type="pres">
      <dgm:prSet presAssocID="{97CB005C-1AB1-4A39-80E5-42B16FF6E64C}" presName="level3hierChild" presStyleCnt="0"/>
      <dgm:spPr/>
    </dgm:pt>
    <dgm:pt modelId="{A3E7E6D0-7BB1-4522-A68F-F91240A856AC}" type="pres">
      <dgm:prSet presAssocID="{04670966-E131-4B00-BA32-D307C73ACA1E}" presName="conn2-1" presStyleLbl="parChTrans1D3" presStyleIdx="3" presStyleCnt="6"/>
      <dgm:spPr/>
    </dgm:pt>
    <dgm:pt modelId="{5BAB9528-53CD-41FD-A5EF-1C774B18EC4B}" type="pres">
      <dgm:prSet presAssocID="{04670966-E131-4B00-BA32-D307C73ACA1E}" presName="connTx" presStyleLbl="parChTrans1D3" presStyleIdx="3" presStyleCnt="6"/>
      <dgm:spPr/>
    </dgm:pt>
    <dgm:pt modelId="{E0FFB850-4FA7-497A-B1A7-7E9B4E7ECDD9}" type="pres">
      <dgm:prSet presAssocID="{301861AE-E8A0-425D-8E1E-5EC165C3662F}" presName="root2" presStyleCnt="0"/>
      <dgm:spPr/>
    </dgm:pt>
    <dgm:pt modelId="{56129D3D-7F31-4316-8952-D162155D28EE}" type="pres">
      <dgm:prSet presAssocID="{301861AE-E8A0-425D-8E1E-5EC165C3662F}" presName="LevelTwoTextNode" presStyleLbl="node3" presStyleIdx="3" presStyleCnt="6" custScaleX="93873" custScaleY="60821" custLinFactX="74160" custLinFactNeighborX="100000">
        <dgm:presLayoutVars>
          <dgm:chPref val="3"/>
        </dgm:presLayoutVars>
      </dgm:prSet>
      <dgm:spPr/>
    </dgm:pt>
    <dgm:pt modelId="{43F77E0E-1B9F-4C5C-B0B1-1DD05015541D}" type="pres">
      <dgm:prSet presAssocID="{301861AE-E8A0-425D-8E1E-5EC165C3662F}" presName="level3hierChild" presStyleCnt="0"/>
      <dgm:spPr/>
    </dgm:pt>
    <dgm:pt modelId="{654BB556-E32E-44FA-95E8-10417E3BDAFD}" type="pres">
      <dgm:prSet presAssocID="{13FCD5A8-AFDF-41BC-845A-68FFBB81BC94}" presName="conn2-1" presStyleLbl="parChTrans1D2" presStyleIdx="1" presStyleCnt="2"/>
      <dgm:spPr/>
    </dgm:pt>
    <dgm:pt modelId="{CDEF5408-2596-467B-8BF7-C16666A84A4B}" type="pres">
      <dgm:prSet presAssocID="{13FCD5A8-AFDF-41BC-845A-68FFBB81BC94}" presName="connTx" presStyleLbl="parChTrans1D2" presStyleIdx="1" presStyleCnt="2"/>
      <dgm:spPr/>
    </dgm:pt>
    <dgm:pt modelId="{BD2143C0-1381-4A29-9202-54B1B3B08A60}" type="pres">
      <dgm:prSet presAssocID="{4E158D3F-4D6B-4DC0-BA8B-9D8BD649C1C1}" presName="root2" presStyleCnt="0"/>
      <dgm:spPr/>
    </dgm:pt>
    <dgm:pt modelId="{40185C67-6D72-4C72-B56D-A94B22EE3B31}" type="pres">
      <dgm:prSet presAssocID="{4E158D3F-4D6B-4DC0-BA8B-9D8BD649C1C1}" presName="LevelTwoTextNode" presStyleLbl="node2" presStyleIdx="1" presStyleCnt="2" custScaleX="93873" custScaleY="60821" custLinFactY="-70014" custLinFactNeighborX="-1037" custLinFactNeighborY="-100000">
        <dgm:presLayoutVars>
          <dgm:chPref val="3"/>
        </dgm:presLayoutVars>
      </dgm:prSet>
      <dgm:spPr/>
    </dgm:pt>
    <dgm:pt modelId="{C0A5AF5E-7CB1-44FD-B34E-D9BFA117FECD}" type="pres">
      <dgm:prSet presAssocID="{4E158D3F-4D6B-4DC0-BA8B-9D8BD649C1C1}" presName="level3hierChild" presStyleCnt="0"/>
      <dgm:spPr/>
    </dgm:pt>
    <dgm:pt modelId="{B2565CAA-F242-4E79-A759-9C7F0B071F40}" type="pres">
      <dgm:prSet presAssocID="{401E3E04-77B3-4180-AE69-D5AEC3DD711C}" presName="conn2-1" presStyleLbl="parChTrans1D3" presStyleIdx="4" presStyleCnt="6"/>
      <dgm:spPr/>
    </dgm:pt>
    <dgm:pt modelId="{71C96EAF-93AB-4BDB-9B5D-7B698DFDF12F}" type="pres">
      <dgm:prSet presAssocID="{401E3E04-77B3-4180-AE69-D5AEC3DD711C}" presName="connTx" presStyleLbl="parChTrans1D3" presStyleIdx="4" presStyleCnt="6"/>
      <dgm:spPr/>
    </dgm:pt>
    <dgm:pt modelId="{92CBC651-9D10-47E8-92F7-C11B83C62599}" type="pres">
      <dgm:prSet presAssocID="{A1F859B7-8501-43E9-9EFB-9CFB908A59FE}" presName="root2" presStyleCnt="0"/>
      <dgm:spPr/>
    </dgm:pt>
    <dgm:pt modelId="{9DDCF226-53B0-42A4-B839-783918CD19B3}" type="pres">
      <dgm:prSet presAssocID="{A1F859B7-8501-43E9-9EFB-9CFB908A59FE}" presName="LevelTwoTextNode" presStyleLbl="node3" presStyleIdx="4" presStyleCnt="6" custScaleX="93873" custScaleY="60821" custLinFactX="74160" custLinFactNeighborX="100000">
        <dgm:presLayoutVars>
          <dgm:chPref val="3"/>
        </dgm:presLayoutVars>
      </dgm:prSet>
      <dgm:spPr/>
    </dgm:pt>
    <dgm:pt modelId="{67E810E0-CA15-46EB-80DD-304D72020C22}" type="pres">
      <dgm:prSet presAssocID="{A1F859B7-8501-43E9-9EFB-9CFB908A59FE}" presName="level3hierChild" presStyleCnt="0"/>
      <dgm:spPr/>
    </dgm:pt>
    <dgm:pt modelId="{D5EB195E-DB3E-40BA-B67B-53F068929C4C}" type="pres">
      <dgm:prSet presAssocID="{42DDC3B1-F1BB-49B2-97F2-1110234EB381}" presName="conn2-1" presStyleLbl="parChTrans1D3" presStyleIdx="5" presStyleCnt="6"/>
      <dgm:spPr/>
    </dgm:pt>
    <dgm:pt modelId="{36056514-F9B2-4857-820C-378C3AE7FAD0}" type="pres">
      <dgm:prSet presAssocID="{42DDC3B1-F1BB-49B2-97F2-1110234EB381}" presName="connTx" presStyleLbl="parChTrans1D3" presStyleIdx="5" presStyleCnt="6"/>
      <dgm:spPr/>
    </dgm:pt>
    <dgm:pt modelId="{77BC8130-667A-42B8-B543-2F31A407FB56}" type="pres">
      <dgm:prSet presAssocID="{23B917D3-00E1-41E7-939E-C28970FD16DD}" presName="root2" presStyleCnt="0"/>
      <dgm:spPr/>
    </dgm:pt>
    <dgm:pt modelId="{5652F9B4-E9FC-47A7-BB40-8B7E9ABFCBE4}" type="pres">
      <dgm:prSet presAssocID="{23B917D3-00E1-41E7-939E-C28970FD16DD}" presName="LevelTwoTextNode" presStyleLbl="node3" presStyleIdx="5" presStyleCnt="6" custScaleX="93873" custScaleY="60821" custLinFactX="74160" custLinFactNeighborX="100000">
        <dgm:presLayoutVars>
          <dgm:chPref val="3"/>
        </dgm:presLayoutVars>
      </dgm:prSet>
      <dgm:spPr/>
    </dgm:pt>
    <dgm:pt modelId="{665D59A3-17A5-4D3A-947B-CF572800A52B}" type="pres">
      <dgm:prSet presAssocID="{23B917D3-00E1-41E7-939E-C28970FD16DD}" presName="level3hierChild" presStyleCnt="0"/>
      <dgm:spPr/>
    </dgm:pt>
  </dgm:ptLst>
  <dgm:cxnLst>
    <dgm:cxn modelId="{26640A05-EDD9-4CC7-9312-3209765EB9F9}" type="presOf" srcId="{28C4CDC8-C491-4BEA-9580-389D240A879C}" destId="{AC24FD61-15D8-409C-A15A-BE141DA9E09A}" srcOrd="0" destOrd="0" presId="urn:microsoft.com/office/officeart/2005/8/layout/hierarchy2"/>
    <dgm:cxn modelId="{AAA74B07-F43F-4961-B660-DB627D9F3167}" type="presOf" srcId="{BE487F06-E9ED-4D0B-B1BD-D6AB456C719B}" destId="{640773DE-5CEE-4FB3-AB10-C98D898247A1}" srcOrd="0" destOrd="0" presId="urn:microsoft.com/office/officeart/2005/8/layout/hierarchy2"/>
    <dgm:cxn modelId="{501EC61C-EF17-4F86-9BA9-A23A0DC7C52D}" type="presOf" srcId="{04670966-E131-4B00-BA32-D307C73ACA1E}" destId="{A3E7E6D0-7BB1-4522-A68F-F91240A856AC}" srcOrd="0" destOrd="0" presId="urn:microsoft.com/office/officeart/2005/8/layout/hierarchy2"/>
    <dgm:cxn modelId="{71554221-DE52-4E8E-903E-02074EA91005}" type="presOf" srcId="{3BDE8F84-8891-48B2-BDAD-9D20665537EA}" destId="{4BA56E2B-BC6B-4966-8B57-F04C3E3CD486}" srcOrd="0" destOrd="0" presId="urn:microsoft.com/office/officeart/2005/8/layout/hierarchy2"/>
    <dgm:cxn modelId="{9B0ECB2D-62B5-4696-A73C-57088B038238}" type="presOf" srcId="{A1F859B7-8501-43E9-9EFB-9CFB908A59FE}" destId="{9DDCF226-53B0-42A4-B839-783918CD19B3}" srcOrd="0" destOrd="0" presId="urn:microsoft.com/office/officeart/2005/8/layout/hierarchy2"/>
    <dgm:cxn modelId="{016C0B36-7EAC-408C-8BA9-88D93E84ECB5}" type="presOf" srcId="{4E158D3F-4D6B-4DC0-BA8B-9D8BD649C1C1}" destId="{40185C67-6D72-4C72-B56D-A94B22EE3B31}" srcOrd="0" destOrd="0" presId="urn:microsoft.com/office/officeart/2005/8/layout/hierarchy2"/>
    <dgm:cxn modelId="{0F4AF23B-0905-48FA-881B-C9F64843EA90}" type="presOf" srcId="{212FC400-1AA4-4122-A87C-5865CE22F937}" destId="{EF318D03-6990-4508-820C-6F7988147704}" srcOrd="1" destOrd="0" presId="urn:microsoft.com/office/officeart/2005/8/layout/hierarchy2"/>
    <dgm:cxn modelId="{55787862-7E90-48A9-B5A1-9172E387F1DB}" type="presOf" srcId="{13FCD5A8-AFDF-41BC-845A-68FFBB81BC94}" destId="{CDEF5408-2596-467B-8BF7-C16666A84A4B}" srcOrd="1" destOrd="0" presId="urn:microsoft.com/office/officeart/2005/8/layout/hierarchy2"/>
    <dgm:cxn modelId="{45C48A63-3B86-478C-8622-9D9C20122FBB}" srcId="{205D90B6-37AE-4704-8103-768B1AA1F0DF}" destId="{97CB005C-1AB1-4A39-80E5-42B16FF6E64C}" srcOrd="2" destOrd="0" parTransId="{3BDE8F84-8891-48B2-BDAD-9D20665537EA}" sibTransId="{D0DF3490-3927-48CC-9B11-1CC1157BFBC8}"/>
    <dgm:cxn modelId="{7DC11C46-27A4-47F0-ACDE-7FA72A3E596F}" type="presOf" srcId="{401E3E04-77B3-4180-AE69-D5AEC3DD711C}" destId="{71C96EAF-93AB-4BDB-9B5D-7B698DFDF12F}" srcOrd="1" destOrd="0" presId="urn:microsoft.com/office/officeart/2005/8/layout/hierarchy2"/>
    <dgm:cxn modelId="{B31BC366-286B-4464-8CA9-2BA2F128C42F}" type="presOf" srcId="{97CB005C-1AB1-4A39-80E5-42B16FF6E64C}" destId="{44F4EC32-9597-4FDF-9DDB-D6167192F2A3}" srcOrd="0" destOrd="0" presId="urn:microsoft.com/office/officeart/2005/8/layout/hierarchy2"/>
    <dgm:cxn modelId="{D462BD4B-E39D-48FA-BEAB-E4EBBE94F440}" type="presOf" srcId="{42DDC3B1-F1BB-49B2-97F2-1110234EB381}" destId="{D5EB195E-DB3E-40BA-B67B-53F068929C4C}" srcOrd="0" destOrd="0" presId="urn:microsoft.com/office/officeart/2005/8/layout/hierarchy2"/>
    <dgm:cxn modelId="{E1166670-7891-4A10-AA96-D6738740A4E5}" type="presOf" srcId="{DC63A9E2-4A43-4C46-9DB2-04173355930D}" destId="{0AE3493E-B237-48BE-8802-7EE2CCB734A7}" srcOrd="0" destOrd="0" presId="urn:microsoft.com/office/officeart/2005/8/layout/hierarchy2"/>
    <dgm:cxn modelId="{1B35E174-26F8-4854-A89D-F2A282DFDBFF}" type="presOf" srcId="{205D90B6-37AE-4704-8103-768B1AA1F0DF}" destId="{D6518FDF-D2A2-472B-A134-D8EAC537CC0B}" srcOrd="0" destOrd="0" presId="urn:microsoft.com/office/officeart/2005/8/layout/hierarchy2"/>
    <dgm:cxn modelId="{69076056-9F92-4216-9BF2-6CBB3F313400}" type="presOf" srcId="{04670966-E131-4B00-BA32-D307C73ACA1E}" destId="{5BAB9528-53CD-41FD-A5EF-1C774B18EC4B}" srcOrd="1" destOrd="0" presId="urn:microsoft.com/office/officeart/2005/8/layout/hierarchy2"/>
    <dgm:cxn modelId="{FA5E1857-02E8-45AA-9BE5-05195BC1AFD6}" srcId="{205D90B6-37AE-4704-8103-768B1AA1F0DF}" destId="{301861AE-E8A0-425D-8E1E-5EC165C3662F}" srcOrd="3" destOrd="0" parTransId="{04670966-E131-4B00-BA32-D307C73ACA1E}" sibTransId="{AC3E88E3-B7FD-40E5-BAA7-9D2BAE028643}"/>
    <dgm:cxn modelId="{7DD09A57-6CE0-44C7-9A0F-969BA6B8F137}" srcId="{BE487F06-E9ED-4D0B-B1BD-D6AB456C719B}" destId="{205D90B6-37AE-4704-8103-768B1AA1F0DF}" srcOrd="0" destOrd="0" parTransId="{8B1756D5-E277-46D3-974B-6D8A8A2C70DB}" sibTransId="{EFC48BEA-7270-48B8-B184-F282AF8685AA}"/>
    <dgm:cxn modelId="{5BF1EF5A-BD35-40ED-8892-CE3A8265F2DF}" type="presOf" srcId="{23B917D3-00E1-41E7-939E-C28970FD16DD}" destId="{5652F9B4-E9FC-47A7-BB40-8B7E9ABFCBE4}" srcOrd="0" destOrd="0" presId="urn:microsoft.com/office/officeart/2005/8/layout/hierarchy2"/>
    <dgm:cxn modelId="{AE430D7B-4782-4CB8-8070-3070DBFADB5E}" srcId="{205D90B6-37AE-4704-8103-768B1AA1F0DF}" destId="{E3545527-D54D-46C3-AEC3-A2BF5F4591D2}" srcOrd="1" destOrd="0" parTransId="{DC63A9E2-4A43-4C46-9DB2-04173355930D}" sibTransId="{FA9CC698-8DB5-413D-B0F9-ABFA769DFD0C}"/>
    <dgm:cxn modelId="{92DC447D-6BE9-40CB-B676-17718708E25A}" type="presOf" srcId="{787AEE6D-860B-4083-8CD9-5222CC0CF6B2}" destId="{AB3542FD-9FB8-4E61-BBE4-A11C93EC5109}" srcOrd="0" destOrd="0" presId="urn:microsoft.com/office/officeart/2005/8/layout/hierarchy2"/>
    <dgm:cxn modelId="{C1767681-0E73-420E-9C34-C0F6F80F5628}" type="presOf" srcId="{E3545527-D54D-46C3-AEC3-A2BF5F4591D2}" destId="{C4B38B13-B360-4EA1-A8FA-8FEE9F2F3425}" srcOrd="0" destOrd="0" presId="urn:microsoft.com/office/officeart/2005/8/layout/hierarchy2"/>
    <dgm:cxn modelId="{2F6E758B-8C67-4230-9FA2-73FEA4251836}" type="presOf" srcId="{301861AE-E8A0-425D-8E1E-5EC165C3662F}" destId="{56129D3D-7F31-4316-8952-D162155D28EE}" srcOrd="0" destOrd="0" presId="urn:microsoft.com/office/officeart/2005/8/layout/hierarchy2"/>
    <dgm:cxn modelId="{BE5DCF95-999A-40D4-B762-ADB4248B0D09}" type="presOf" srcId="{DC63A9E2-4A43-4C46-9DB2-04173355930D}" destId="{313BB549-04C3-4AAD-B6A6-0D10F23DA4E0}" srcOrd="1" destOrd="0" presId="urn:microsoft.com/office/officeart/2005/8/layout/hierarchy2"/>
    <dgm:cxn modelId="{4F9BA0A2-CD7C-4B72-B00A-E16783374D51}" type="presOf" srcId="{13FCD5A8-AFDF-41BC-845A-68FFBB81BC94}" destId="{654BB556-E32E-44FA-95E8-10417E3BDAFD}" srcOrd="0" destOrd="0" presId="urn:microsoft.com/office/officeart/2005/8/layout/hierarchy2"/>
    <dgm:cxn modelId="{8C81F2A4-F029-4B33-B284-48F7C0A19A77}" type="presOf" srcId="{3BDE8F84-8891-48B2-BDAD-9D20665537EA}" destId="{569A9851-48D7-426A-8520-B6981D0B7E6D}" srcOrd="1" destOrd="0" presId="urn:microsoft.com/office/officeart/2005/8/layout/hierarchy2"/>
    <dgm:cxn modelId="{099A95B1-D474-4441-9C9C-D632AF28C718}" srcId="{4E158D3F-4D6B-4DC0-BA8B-9D8BD649C1C1}" destId="{A1F859B7-8501-43E9-9EFB-9CFB908A59FE}" srcOrd="0" destOrd="0" parTransId="{401E3E04-77B3-4180-AE69-D5AEC3DD711C}" sibTransId="{8A085B3F-6E02-412E-A8A4-AF7094A091BA}"/>
    <dgm:cxn modelId="{BBBE5BBE-D093-4F3F-81CA-A1D8956FEF24}" type="presOf" srcId="{8B1756D5-E277-46D3-974B-6D8A8A2C70DB}" destId="{20A2AA1F-CCDE-4180-A80E-F75D7AECED71}" srcOrd="0" destOrd="0" presId="urn:microsoft.com/office/officeart/2005/8/layout/hierarchy2"/>
    <dgm:cxn modelId="{F131DDBE-7764-4545-BEEA-6615C2952F0B}" type="presOf" srcId="{401E3E04-77B3-4180-AE69-D5AEC3DD711C}" destId="{B2565CAA-F242-4E79-A759-9C7F0B071F40}" srcOrd="0" destOrd="0" presId="urn:microsoft.com/office/officeart/2005/8/layout/hierarchy2"/>
    <dgm:cxn modelId="{CDA169C7-9149-4865-9098-57AB46A35027}" type="presOf" srcId="{42DDC3B1-F1BB-49B2-97F2-1110234EB381}" destId="{36056514-F9B2-4857-820C-378C3AE7FAD0}" srcOrd="1" destOrd="0" presId="urn:microsoft.com/office/officeart/2005/8/layout/hierarchy2"/>
    <dgm:cxn modelId="{3D138ACD-27CA-4825-81AE-B671FEA1C6EA}" srcId="{4E158D3F-4D6B-4DC0-BA8B-9D8BD649C1C1}" destId="{23B917D3-00E1-41E7-939E-C28970FD16DD}" srcOrd="1" destOrd="0" parTransId="{42DDC3B1-F1BB-49B2-97F2-1110234EB381}" sibTransId="{152E3867-D6B2-49D4-83C3-97C459E3F49A}"/>
    <dgm:cxn modelId="{753AA5D5-5F3B-433D-B95B-020FE93DF0EA}" srcId="{28C4CDC8-C491-4BEA-9580-389D240A879C}" destId="{BE487F06-E9ED-4D0B-B1BD-D6AB456C719B}" srcOrd="0" destOrd="0" parTransId="{8AB129F4-4730-4C1E-81C2-632ED410741D}" sibTransId="{EB49AAC9-6BF1-412E-BCE3-40E80BBCDDDD}"/>
    <dgm:cxn modelId="{2477CBD9-F9E9-4DE0-BFF7-AB1902983AE7}" srcId="{BE487F06-E9ED-4D0B-B1BD-D6AB456C719B}" destId="{4E158D3F-4D6B-4DC0-BA8B-9D8BD649C1C1}" srcOrd="1" destOrd="0" parTransId="{13FCD5A8-AFDF-41BC-845A-68FFBB81BC94}" sibTransId="{1FCA22DB-F894-49C4-A48E-EF93A6CD922A}"/>
    <dgm:cxn modelId="{F27A92DF-CB91-4AD9-8B3B-28EED882BD4A}" type="presOf" srcId="{8B1756D5-E277-46D3-974B-6D8A8A2C70DB}" destId="{32A9C998-896B-477A-8C92-C97942A41594}" srcOrd="1" destOrd="0" presId="urn:microsoft.com/office/officeart/2005/8/layout/hierarchy2"/>
    <dgm:cxn modelId="{FDA4A0DF-22D2-4019-8F17-C2899ADB3CC7}" srcId="{205D90B6-37AE-4704-8103-768B1AA1F0DF}" destId="{787AEE6D-860B-4083-8CD9-5222CC0CF6B2}" srcOrd="0" destOrd="0" parTransId="{212FC400-1AA4-4122-A87C-5865CE22F937}" sibTransId="{075E597D-80C7-42BA-8275-62ECBA276A8A}"/>
    <dgm:cxn modelId="{2E636BEA-B094-47B9-921D-02FC2F28B571}" type="presOf" srcId="{212FC400-1AA4-4122-A87C-5865CE22F937}" destId="{34BC432C-1394-4BFF-97B4-0CD0C78ADBCE}" srcOrd="0" destOrd="0" presId="urn:microsoft.com/office/officeart/2005/8/layout/hierarchy2"/>
    <dgm:cxn modelId="{9C5FA5E5-0879-46E0-A2B6-7EEFAEC7C9A1}" type="presParOf" srcId="{AC24FD61-15D8-409C-A15A-BE141DA9E09A}" destId="{4F3D9A3E-56BD-4B7B-AD67-AA505630EBA4}" srcOrd="0" destOrd="0" presId="urn:microsoft.com/office/officeart/2005/8/layout/hierarchy2"/>
    <dgm:cxn modelId="{522743E4-34D5-4DB8-922E-25F1E4A7B229}" type="presParOf" srcId="{4F3D9A3E-56BD-4B7B-AD67-AA505630EBA4}" destId="{640773DE-5CEE-4FB3-AB10-C98D898247A1}" srcOrd="0" destOrd="0" presId="urn:microsoft.com/office/officeart/2005/8/layout/hierarchy2"/>
    <dgm:cxn modelId="{CE1313F9-D626-4D7E-B5ED-2330ADEF1E15}" type="presParOf" srcId="{4F3D9A3E-56BD-4B7B-AD67-AA505630EBA4}" destId="{A2A699FB-1DD3-4F10-931F-1CAF8531C922}" srcOrd="1" destOrd="0" presId="urn:microsoft.com/office/officeart/2005/8/layout/hierarchy2"/>
    <dgm:cxn modelId="{0F81BA0B-C4ED-4BA8-8C45-923C79D4AA75}" type="presParOf" srcId="{A2A699FB-1DD3-4F10-931F-1CAF8531C922}" destId="{20A2AA1F-CCDE-4180-A80E-F75D7AECED71}" srcOrd="0" destOrd="0" presId="urn:microsoft.com/office/officeart/2005/8/layout/hierarchy2"/>
    <dgm:cxn modelId="{FB82AF3C-FE00-4B67-B52E-E4B08412F4F0}" type="presParOf" srcId="{20A2AA1F-CCDE-4180-A80E-F75D7AECED71}" destId="{32A9C998-896B-477A-8C92-C97942A41594}" srcOrd="0" destOrd="0" presId="urn:microsoft.com/office/officeart/2005/8/layout/hierarchy2"/>
    <dgm:cxn modelId="{EED2AB1B-4DF2-4534-8851-2D71F59EAE12}" type="presParOf" srcId="{A2A699FB-1DD3-4F10-931F-1CAF8531C922}" destId="{15DE1533-4DA6-4111-BC0A-CE8CF611B963}" srcOrd="1" destOrd="0" presId="urn:microsoft.com/office/officeart/2005/8/layout/hierarchy2"/>
    <dgm:cxn modelId="{44E04FEC-B8F9-4998-8F25-640432CB156C}" type="presParOf" srcId="{15DE1533-4DA6-4111-BC0A-CE8CF611B963}" destId="{D6518FDF-D2A2-472B-A134-D8EAC537CC0B}" srcOrd="0" destOrd="0" presId="urn:microsoft.com/office/officeart/2005/8/layout/hierarchy2"/>
    <dgm:cxn modelId="{33F5DD09-551C-4DA1-8C7A-3C65378E5C3D}" type="presParOf" srcId="{15DE1533-4DA6-4111-BC0A-CE8CF611B963}" destId="{BB00435D-3FF2-4B4C-9009-E08F1F9950A5}" srcOrd="1" destOrd="0" presId="urn:microsoft.com/office/officeart/2005/8/layout/hierarchy2"/>
    <dgm:cxn modelId="{6BEB3B2B-11D4-43F1-92D1-4433D0AE7A57}" type="presParOf" srcId="{BB00435D-3FF2-4B4C-9009-E08F1F9950A5}" destId="{34BC432C-1394-4BFF-97B4-0CD0C78ADBCE}" srcOrd="0" destOrd="0" presId="urn:microsoft.com/office/officeart/2005/8/layout/hierarchy2"/>
    <dgm:cxn modelId="{924AADE8-553E-447E-9D15-9AB2F7B65EF3}" type="presParOf" srcId="{34BC432C-1394-4BFF-97B4-0CD0C78ADBCE}" destId="{EF318D03-6990-4508-820C-6F7988147704}" srcOrd="0" destOrd="0" presId="urn:microsoft.com/office/officeart/2005/8/layout/hierarchy2"/>
    <dgm:cxn modelId="{D015AFFE-8737-4B52-90BA-275CF6FFE914}" type="presParOf" srcId="{BB00435D-3FF2-4B4C-9009-E08F1F9950A5}" destId="{18C0CA69-6FAE-4A44-A746-25F8FBE9B3EE}" srcOrd="1" destOrd="0" presId="urn:microsoft.com/office/officeart/2005/8/layout/hierarchy2"/>
    <dgm:cxn modelId="{43BB2773-5DF0-4E07-B09D-9E3745D21C99}" type="presParOf" srcId="{18C0CA69-6FAE-4A44-A746-25F8FBE9B3EE}" destId="{AB3542FD-9FB8-4E61-BBE4-A11C93EC5109}" srcOrd="0" destOrd="0" presId="urn:microsoft.com/office/officeart/2005/8/layout/hierarchy2"/>
    <dgm:cxn modelId="{45494EE0-7B58-46FA-905D-81E4951416E3}" type="presParOf" srcId="{18C0CA69-6FAE-4A44-A746-25F8FBE9B3EE}" destId="{9DA60102-94B2-4898-BA7E-7EAF91A06CF6}" srcOrd="1" destOrd="0" presId="urn:microsoft.com/office/officeart/2005/8/layout/hierarchy2"/>
    <dgm:cxn modelId="{32783677-850C-4D2C-9450-F96D70612879}" type="presParOf" srcId="{BB00435D-3FF2-4B4C-9009-E08F1F9950A5}" destId="{0AE3493E-B237-48BE-8802-7EE2CCB734A7}" srcOrd="2" destOrd="0" presId="urn:microsoft.com/office/officeart/2005/8/layout/hierarchy2"/>
    <dgm:cxn modelId="{0A4ECB62-B994-4807-8AB8-E95BFF5FB180}" type="presParOf" srcId="{0AE3493E-B237-48BE-8802-7EE2CCB734A7}" destId="{313BB549-04C3-4AAD-B6A6-0D10F23DA4E0}" srcOrd="0" destOrd="0" presId="urn:microsoft.com/office/officeart/2005/8/layout/hierarchy2"/>
    <dgm:cxn modelId="{8470BED5-3568-4564-9E72-559882466831}" type="presParOf" srcId="{BB00435D-3FF2-4B4C-9009-E08F1F9950A5}" destId="{69A964C0-2B7D-475E-AC6E-D69DCB1A1E0A}" srcOrd="3" destOrd="0" presId="urn:microsoft.com/office/officeart/2005/8/layout/hierarchy2"/>
    <dgm:cxn modelId="{5F9745EB-B176-4132-8E5F-2434A5C48A6A}" type="presParOf" srcId="{69A964C0-2B7D-475E-AC6E-D69DCB1A1E0A}" destId="{C4B38B13-B360-4EA1-A8FA-8FEE9F2F3425}" srcOrd="0" destOrd="0" presId="urn:microsoft.com/office/officeart/2005/8/layout/hierarchy2"/>
    <dgm:cxn modelId="{C37C3C98-A1AD-4C8D-9299-B05199566626}" type="presParOf" srcId="{69A964C0-2B7D-475E-AC6E-D69DCB1A1E0A}" destId="{5703D114-CE34-49D7-8870-633D509767EB}" srcOrd="1" destOrd="0" presId="urn:microsoft.com/office/officeart/2005/8/layout/hierarchy2"/>
    <dgm:cxn modelId="{2184610D-71EB-4903-AF09-4C08AF31813B}" type="presParOf" srcId="{BB00435D-3FF2-4B4C-9009-E08F1F9950A5}" destId="{4BA56E2B-BC6B-4966-8B57-F04C3E3CD486}" srcOrd="4" destOrd="0" presId="urn:microsoft.com/office/officeart/2005/8/layout/hierarchy2"/>
    <dgm:cxn modelId="{6742C4F9-D056-4B85-8E22-A7D147B4BB0A}" type="presParOf" srcId="{4BA56E2B-BC6B-4966-8B57-F04C3E3CD486}" destId="{569A9851-48D7-426A-8520-B6981D0B7E6D}" srcOrd="0" destOrd="0" presId="urn:microsoft.com/office/officeart/2005/8/layout/hierarchy2"/>
    <dgm:cxn modelId="{0E2E8548-CF3E-4ED1-823D-45434FA411E8}" type="presParOf" srcId="{BB00435D-3FF2-4B4C-9009-E08F1F9950A5}" destId="{758040A7-3684-488D-AAA2-161277BE97A2}" srcOrd="5" destOrd="0" presId="urn:microsoft.com/office/officeart/2005/8/layout/hierarchy2"/>
    <dgm:cxn modelId="{FA9417B3-EE6F-4D82-BEE4-5358C43F7891}" type="presParOf" srcId="{758040A7-3684-488D-AAA2-161277BE97A2}" destId="{44F4EC32-9597-4FDF-9DDB-D6167192F2A3}" srcOrd="0" destOrd="0" presId="urn:microsoft.com/office/officeart/2005/8/layout/hierarchy2"/>
    <dgm:cxn modelId="{0A6E9250-A813-493C-A691-A0A8A189D1F4}" type="presParOf" srcId="{758040A7-3684-488D-AAA2-161277BE97A2}" destId="{8C5F85CD-2A67-4108-95FB-8EB2F51227D0}" srcOrd="1" destOrd="0" presId="urn:microsoft.com/office/officeart/2005/8/layout/hierarchy2"/>
    <dgm:cxn modelId="{9716A082-8281-4150-B12A-C367F27AE3E0}" type="presParOf" srcId="{BB00435D-3FF2-4B4C-9009-E08F1F9950A5}" destId="{A3E7E6D0-7BB1-4522-A68F-F91240A856AC}" srcOrd="6" destOrd="0" presId="urn:microsoft.com/office/officeart/2005/8/layout/hierarchy2"/>
    <dgm:cxn modelId="{27DAAA7B-67AE-46B7-BCC9-9D735A5A78BD}" type="presParOf" srcId="{A3E7E6D0-7BB1-4522-A68F-F91240A856AC}" destId="{5BAB9528-53CD-41FD-A5EF-1C774B18EC4B}" srcOrd="0" destOrd="0" presId="urn:microsoft.com/office/officeart/2005/8/layout/hierarchy2"/>
    <dgm:cxn modelId="{1E27D453-FB25-4DC5-99FF-06EDADCA09CB}" type="presParOf" srcId="{BB00435D-3FF2-4B4C-9009-E08F1F9950A5}" destId="{E0FFB850-4FA7-497A-B1A7-7E9B4E7ECDD9}" srcOrd="7" destOrd="0" presId="urn:microsoft.com/office/officeart/2005/8/layout/hierarchy2"/>
    <dgm:cxn modelId="{5D11669E-0A7F-4B9D-A3DE-D4B1BC8B3D27}" type="presParOf" srcId="{E0FFB850-4FA7-497A-B1A7-7E9B4E7ECDD9}" destId="{56129D3D-7F31-4316-8952-D162155D28EE}" srcOrd="0" destOrd="0" presId="urn:microsoft.com/office/officeart/2005/8/layout/hierarchy2"/>
    <dgm:cxn modelId="{C212C162-6E53-421B-80F2-993F7CB9C8A2}" type="presParOf" srcId="{E0FFB850-4FA7-497A-B1A7-7E9B4E7ECDD9}" destId="{43F77E0E-1B9F-4C5C-B0B1-1DD05015541D}" srcOrd="1" destOrd="0" presId="urn:microsoft.com/office/officeart/2005/8/layout/hierarchy2"/>
    <dgm:cxn modelId="{AEEAC813-B683-45C6-9454-75922251994F}" type="presParOf" srcId="{A2A699FB-1DD3-4F10-931F-1CAF8531C922}" destId="{654BB556-E32E-44FA-95E8-10417E3BDAFD}" srcOrd="2" destOrd="0" presId="urn:microsoft.com/office/officeart/2005/8/layout/hierarchy2"/>
    <dgm:cxn modelId="{6CD675EF-2CF0-41F8-B1B2-FB2805EB3EFD}" type="presParOf" srcId="{654BB556-E32E-44FA-95E8-10417E3BDAFD}" destId="{CDEF5408-2596-467B-8BF7-C16666A84A4B}" srcOrd="0" destOrd="0" presId="urn:microsoft.com/office/officeart/2005/8/layout/hierarchy2"/>
    <dgm:cxn modelId="{12066ADC-3696-4687-B1D9-CDDC04EFBFA2}" type="presParOf" srcId="{A2A699FB-1DD3-4F10-931F-1CAF8531C922}" destId="{BD2143C0-1381-4A29-9202-54B1B3B08A60}" srcOrd="3" destOrd="0" presId="urn:microsoft.com/office/officeart/2005/8/layout/hierarchy2"/>
    <dgm:cxn modelId="{597924CD-ADE3-4D4A-9BA8-FB4EB287DB4E}" type="presParOf" srcId="{BD2143C0-1381-4A29-9202-54B1B3B08A60}" destId="{40185C67-6D72-4C72-B56D-A94B22EE3B31}" srcOrd="0" destOrd="0" presId="urn:microsoft.com/office/officeart/2005/8/layout/hierarchy2"/>
    <dgm:cxn modelId="{0651FC83-7130-49C4-9355-B1BCE33F541D}" type="presParOf" srcId="{BD2143C0-1381-4A29-9202-54B1B3B08A60}" destId="{C0A5AF5E-7CB1-44FD-B34E-D9BFA117FECD}" srcOrd="1" destOrd="0" presId="urn:microsoft.com/office/officeart/2005/8/layout/hierarchy2"/>
    <dgm:cxn modelId="{E548CA18-17C7-41F6-9DC6-8C9D74BE6AE4}" type="presParOf" srcId="{C0A5AF5E-7CB1-44FD-B34E-D9BFA117FECD}" destId="{B2565CAA-F242-4E79-A759-9C7F0B071F40}" srcOrd="0" destOrd="0" presId="urn:microsoft.com/office/officeart/2005/8/layout/hierarchy2"/>
    <dgm:cxn modelId="{EAF3DD75-8368-4B93-885D-3B1538D72A76}" type="presParOf" srcId="{B2565CAA-F242-4E79-A759-9C7F0B071F40}" destId="{71C96EAF-93AB-4BDB-9B5D-7B698DFDF12F}" srcOrd="0" destOrd="0" presId="urn:microsoft.com/office/officeart/2005/8/layout/hierarchy2"/>
    <dgm:cxn modelId="{A02B9732-D9DA-4123-9CD5-E861366069BB}" type="presParOf" srcId="{C0A5AF5E-7CB1-44FD-B34E-D9BFA117FECD}" destId="{92CBC651-9D10-47E8-92F7-C11B83C62599}" srcOrd="1" destOrd="0" presId="urn:microsoft.com/office/officeart/2005/8/layout/hierarchy2"/>
    <dgm:cxn modelId="{823B360B-CFC8-46EE-B69C-CDC434C4F3F7}" type="presParOf" srcId="{92CBC651-9D10-47E8-92F7-C11B83C62599}" destId="{9DDCF226-53B0-42A4-B839-783918CD19B3}" srcOrd="0" destOrd="0" presId="urn:microsoft.com/office/officeart/2005/8/layout/hierarchy2"/>
    <dgm:cxn modelId="{E1575954-BB92-435C-AA46-4D47B7AE1147}" type="presParOf" srcId="{92CBC651-9D10-47E8-92F7-C11B83C62599}" destId="{67E810E0-CA15-46EB-80DD-304D72020C22}" srcOrd="1" destOrd="0" presId="urn:microsoft.com/office/officeart/2005/8/layout/hierarchy2"/>
    <dgm:cxn modelId="{26135DF1-D778-4C31-B210-A7B951A132C2}" type="presParOf" srcId="{C0A5AF5E-7CB1-44FD-B34E-D9BFA117FECD}" destId="{D5EB195E-DB3E-40BA-B67B-53F068929C4C}" srcOrd="2" destOrd="0" presId="urn:microsoft.com/office/officeart/2005/8/layout/hierarchy2"/>
    <dgm:cxn modelId="{3534B823-25EE-4B51-8B96-5A56AF1743F7}" type="presParOf" srcId="{D5EB195E-DB3E-40BA-B67B-53F068929C4C}" destId="{36056514-F9B2-4857-820C-378C3AE7FAD0}" srcOrd="0" destOrd="0" presId="urn:microsoft.com/office/officeart/2005/8/layout/hierarchy2"/>
    <dgm:cxn modelId="{A12A229B-C778-4CED-BB9A-8B0DB1396C67}" type="presParOf" srcId="{C0A5AF5E-7CB1-44FD-B34E-D9BFA117FECD}" destId="{77BC8130-667A-42B8-B543-2F31A407FB56}" srcOrd="3" destOrd="0" presId="urn:microsoft.com/office/officeart/2005/8/layout/hierarchy2"/>
    <dgm:cxn modelId="{DDC25EA7-7C3C-4178-8659-F4020377B456}" type="presParOf" srcId="{77BC8130-667A-42B8-B543-2F31A407FB56}" destId="{5652F9B4-E9FC-47A7-BB40-8B7E9ABFCBE4}" srcOrd="0" destOrd="0" presId="urn:microsoft.com/office/officeart/2005/8/layout/hierarchy2"/>
    <dgm:cxn modelId="{E1558B81-31EC-42DE-8090-CF6772D52CB9}" type="presParOf" srcId="{77BC8130-667A-42B8-B543-2F31A407FB56}" destId="{665D59A3-17A5-4D3A-947B-CF572800A52B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90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599467DF-870A-4399-BADA-F675532C2AAC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610E837-6AE8-4086-8F2D-BDA24AE03C71}">
      <dgm:prSet phldrT="[텍스트]"/>
      <dgm:spPr/>
      <dgm:t>
        <a:bodyPr/>
        <a:lstStyle/>
        <a:p>
          <a:pPr latinLnBrk="1"/>
          <a:r>
            <a:rPr lang="ko-KR" altLang="en-US"/>
            <a:t>연관된</a:t>
          </a:r>
        </a:p>
      </dgm:t>
    </dgm:pt>
    <dgm:pt modelId="{A2E291A4-0275-4845-BC0A-64245E9407DE}" type="parTrans" cxnId="{320056C7-AD37-40E3-B157-43D7AB5B571E}">
      <dgm:prSet/>
      <dgm:spPr/>
      <dgm:t>
        <a:bodyPr/>
        <a:lstStyle/>
        <a:p>
          <a:pPr latinLnBrk="1"/>
          <a:endParaRPr lang="ko-KR" altLang="en-US"/>
        </a:p>
      </dgm:t>
    </dgm:pt>
    <dgm:pt modelId="{A126E18E-2729-49CB-891E-25E05C4CE102}" type="sibTrans" cxnId="{320056C7-AD37-40E3-B157-43D7AB5B571E}">
      <dgm:prSet/>
      <dgm:spPr/>
      <dgm:t>
        <a:bodyPr/>
        <a:lstStyle/>
        <a:p>
          <a:pPr latinLnBrk="1"/>
          <a:endParaRPr lang="ko-KR" altLang="en-US"/>
        </a:p>
      </dgm:t>
    </dgm:pt>
    <dgm:pt modelId="{1E60858B-3F4F-4423-9896-2E869DB0A2B8}">
      <dgm:prSet phldrT="[텍스트]"/>
      <dgm:spPr/>
      <dgm:t>
        <a:bodyPr/>
        <a:lstStyle/>
        <a:p>
          <a:pPr latinLnBrk="1"/>
          <a:endParaRPr lang="ko-KR" altLang="en-US"/>
        </a:p>
      </dgm:t>
    </dgm:pt>
    <dgm:pt modelId="{971F9C18-3407-4BA5-89C8-775806C64B88}" type="parTrans" cxnId="{EDBF2361-47A3-4C07-AFB4-53364E5A847C}">
      <dgm:prSet/>
      <dgm:spPr/>
      <dgm:t>
        <a:bodyPr/>
        <a:lstStyle/>
        <a:p>
          <a:pPr latinLnBrk="1"/>
          <a:endParaRPr lang="ko-KR" altLang="en-US"/>
        </a:p>
      </dgm:t>
    </dgm:pt>
    <dgm:pt modelId="{3A4525B8-9248-43BB-96F4-E7DE4C815FD3}" type="sibTrans" cxnId="{EDBF2361-47A3-4C07-AFB4-53364E5A847C}">
      <dgm:prSet/>
      <dgm:spPr/>
      <dgm:t>
        <a:bodyPr/>
        <a:lstStyle/>
        <a:p>
          <a:pPr latinLnBrk="1"/>
          <a:endParaRPr lang="ko-KR" altLang="en-US"/>
        </a:p>
      </dgm:t>
    </dgm:pt>
    <dgm:pt modelId="{A7DF92D3-2033-4181-B100-CA2D8131B0F6}">
      <dgm:prSet phldrT="[텍스트]"/>
      <dgm:spPr/>
      <dgm:t>
        <a:bodyPr/>
        <a:lstStyle/>
        <a:p>
          <a:pPr latinLnBrk="1"/>
          <a:r>
            <a:rPr lang="ko-KR" altLang="en-US"/>
            <a:t>데이터를</a:t>
          </a:r>
        </a:p>
      </dgm:t>
    </dgm:pt>
    <dgm:pt modelId="{17FB8A3C-0978-45BB-8675-65A9C72A8EA5}" type="parTrans" cxnId="{E7C7AEDC-208C-4476-807D-5091847556BD}">
      <dgm:prSet/>
      <dgm:spPr/>
      <dgm:t>
        <a:bodyPr/>
        <a:lstStyle/>
        <a:p>
          <a:pPr latinLnBrk="1"/>
          <a:endParaRPr lang="ko-KR" altLang="en-US"/>
        </a:p>
      </dgm:t>
    </dgm:pt>
    <dgm:pt modelId="{0EAC55C2-F3EC-490C-B589-2165D7DFB452}" type="sibTrans" cxnId="{E7C7AEDC-208C-4476-807D-5091847556BD}">
      <dgm:prSet/>
      <dgm:spPr/>
      <dgm:t>
        <a:bodyPr/>
        <a:lstStyle/>
        <a:p>
          <a:pPr latinLnBrk="1"/>
          <a:endParaRPr lang="ko-KR" altLang="en-US"/>
        </a:p>
      </dgm:t>
    </dgm:pt>
    <dgm:pt modelId="{352944C0-098C-43C4-A0EF-0D7D8C889EC9}">
      <dgm:prSet phldrT="[텍스트]"/>
      <dgm:spPr/>
      <dgm:t>
        <a:bodyPr/>
        <a:lstStyle/>
        <a:p>
          <a:pPr latinLnBrk="1"/>
          <a:r>
            <a:rPr lang="ko-KR" altLang="en-US"/>
            <a:t>묶어서</a:t>
          </a:r>
        </a:p>
      </dgm:t>
    </dgm:pt>
    <dgm:pt modelId="{92F1EE65-4EB2-4421-8CC5-1F9B428882B4}" type="parTrans" cxnId="{86E4BD0E-A760-48E8-816C-5A7D9A8551D7}">
      <dgm:prSet/>
      <dgm:spPr/>
      <dgm:t>
        <a:bodyPr/>
        <a:lstStyle/>
        <a:p>
          <a:pPr latinLnBrk="1"/>
          <a:endParaRPr lang="ko-KR" altLang="en-US"/>
        </a:p>
      </dgm:t>
    </dgm:pt>
    <dgm:pt modelId="{1F102B74-A333-4814-8F50-D0F48653AB18}" type="sibTrans" cxnId="{86E4BD0E-A760-48E8-816C-5A7D9A8551D7}">
      <dgm:prSet/>
      <dgm:spPr/>
      <dgm:t>
        <a:bodyPr/>
        <a:lstStyle/>
        <a:p>
          <a:pPr latinLnBrk="1"/>
          <a:endParaRPr lang="ko-KR" altLang="en-US"/>
        </a:p>
      </dgm:t>
    </dgm:pt>
    <dgm:pt modelId="{55E4F9F8-1E4B-4500-8CE5-71B83AEADFCC}">
      <dgm:prSet phldrT="[텍스트]"/>
      <dgm:spPr/>
      <dgm:t>
        <a:bodyPr/>
        <a:lstStyle/>
        <a:p>
          <a:pPr latinLnBrk="1"/>
          <a:r>
            <a:rPr lang="ko-KR" altLang="en-US"/>
            <a:t>관리</a:t>
          </a:r>
        </a:p>
      </dgm:t>
    </dgm:pt>
    <dgm:pt modelId="{BAB11DDE-48EA-4B76-87D7-8E385547B155}" type="parTrans" cxnId="{F05C0650-44E7-4CA7-879E-65988C7075BA}">
      <dgm:prSet/>
      <dgm:spPr/>
      <dgm:t>
        <a:bodyPr/>
        <a:lstStyle/>
        <a:p>
          <a:pPr latinLnBrk="1"/>
          <a:endParaRPr lang="ko-KR" altLang="en-US"/>
        </a:p>
      </dgm:t>
    </dgm:pt>
    <dgm:pt modelId="{5F2E2AFE-2A86-4D29-8564-A33060403946}" type="sibTrans" cxnId="{F05C0650-44E7-4CA7-879E-65988C7075BA}">
      <dgm:prSet/>
      <dgm:spPr/>
      <dgm:t>
        <a:bodyPr/>
        <a:lstStyle/>
        <a:p>
          <a:pPr latinLnBrk="1"/>
          <a:endParaRPr lang="ko-KR" altLang="en-US"/>
        </a:p>
      </dgm:t>
    </dgm:pt>
    <dgm:pt modelId="{6C926E98-8D24-49EB-AF11-4AD5F02A4BE4}">
      <dgm:prSet phldrT="[텍스트]"/>
      <dgm:spPr/>
      <dgm:t>
        <a:bodyPr/>
        <a:lstStyle/>
        <a:p>
          <a:pPr latinLnBrk="1"/>
          <a:endParaRPr lang="ko-KR" altLang="en-US"/>
        </a:p>
      </dgm:t>
    </dgm:pt>
    <dgm:pt modelId="{C9BAE32D-54F8-4057-9767-6AF35BAA574E}" type="parTrans" cxnId="{BAF23858-C2B7-4BCB-8B12-E29EE0934B49}">
      <dgm:prSet/>
      <dgm:spPr/>
      <dgm:t>
        <a:bodyPr/>
        <a:lstStyle/>
        <a:p>
          <a:pPr latinLnBrk="1"/>
          <a:endParaRPr lang="ko-KR" altLang="en-US"/>
        </a:p>
      </dgm:t>
    </dgm:pt>
    <dgm:pt modelId="{C7D815D8-F970-4D7F-9208-6F3B3FA8F76F}" type="sibTrans" cxnId="{BAF23858-C2B7-4BCB-8B12-E29EE0934B49}">
      <dgm:prSet/>
      <dgm:spPr/>
      <dgm:t>
        <a:bodyPr/>
        <a:lstStyle/>
        <a:p>
          <a:pPr latinLnBrk="1"/>
          <a:endParaRPr lang="ko-KR" altLang="en-US"/>
        </a:p>
      </dgm:t>
    </dgm:pt>
    <dgm:pt modelId="{7800F427-061A-4018-8840-FF07AB208D79}" type="pres">
      <dgm:prSet presAssocID="{599467DF-870A-4399-BADA-F675532C2AAC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12D3464C-E3B1-45E9-943D-C99D8FFC97A7}" type="pres">
      <dgm:prSet presAssocID="{3610E837-6AE8-4086-8F2D-BDA24AE03C71}" presName="root1" presStyleCnt="0"/>
      <dgm:spPr/>
    </dgm:pt>
    <dgm:pt modelId="{41C03EBC-B92B-407B-ACF4-7F3C474686F0}" type="pres">
      <dgm:prSet presAssocID="{3610E837-6AE8-4086-8F2D-BDA24AE03C71}" presName="LevelOneTextNode" presStyleLbl="node0" presStyleIdx="0" presStyleCnt="1">
        <dgm:presLayoutVars>
          <dgm:chPref val="3"/>
        </dgm:presLayoutVars>
      </dgm:prSet>
      <dgm:spPr/>
    </dgm:pt>
    <dgm:pt modelId="{830EFC41-AEFA-41A2-B887-1FD4E5B0A473}" type="pres">
      <dgm:prSet presAssocID="{3610E837-6AE8-4086-8F2D-BDA24AE03C71}" presName="level2hierChild" presStyleCnt="0"/>
      <dgm:spPr/>
    </dgm:pt>
    <dgm:pt modelId="{F4762301-7D1C-481D-8E52-90F74EF1D716}" type="pres">
      <dgm:prSet presAssocID="{17FB8A3C-0978-45BB-8675-65A9C72A8EA5}" presName="conn2-1" presStyleLbl="parChTrans1D2" presStyleIdx="0" presStyleCnt="1"/>
      <dgm:spPr/>
    </dgm:pt>
    <dgm:pt modelId="{1EA20DFF-EE7C-4A3E-8177-88B797E76E22}" type="pres">
      <dgm:prSet presAssocID="{17FB8A3C-0978-45BB-8675-65A9C72A8EA5}" presName="connTx" presStyleLbl="parChTrans1D2" presStyleIdx="0" presStyleCnt="1"/>
      <dgm:spPr/>
    </dgm:pt>
    <dgm:pt modelId="{5C52BDBB-980F-4291-B4D9-DE3E0FE752EC}" type="pres">
      <dgm:prSet presAssocID="{A7DF92D3-2033-4181-B100-CA2D8131B0F6}" presName="root2" presStyleCnt="0"/>
      <dgm:spPr/>
    </dgm:pt>
    <dgm:pt modelId="{497D3368-3E5C-44B9-B978-4CD51502F0B7}" type="pres">
      <dgm:prSet presAssocID="{A7DF92D3-2033-4181-B100-CA2D8131B0F6}" presName="LevelTwoTextNode" presStyleLbl="node2" presStyleIdx="0" presStyleCnt="1">
        <dgm:presLayoutVars>
          <dgm:chPref val="3"/>
        </dgm:presLayoutVars>
      </dgm:prSet>
      <dgm:spPr/>
    </dgm:pt>
    <dgm:pt modelId="{039D6FC7-69D0-4B50-B2AF-CF07E852995A}" type="pres">
      <dgm:prSet presAssocID="{A7DF92D3-2033-4181-B100-CA2D8131B0F6}" presName="level3hierChild" presStyleCnt="0"/>
      <dgm:spPr/>
    </dgm:pt>
    <dgm:pt modelId="{CABA1D8C-4886-4218-9B23-5A597C6EE120}" type="pres">
      <dgm:prSet presAssocID="{92F1EE65-4EB2-4421-8CC5-1F9B428882B4}" presName="conn2-1" presStyleLbl="parChTrans1D3" presStyleIdx="0" presStyleCnt="1"/>
      <dgm:spPr/>
    </dgm:pt>
    <dgm:pt modelId="{5E900756-0163-4F39-BF26-CF667D5CE9F8}" type="pres">
      <dgm:prSet presAssocID="{92F1EE65-4EB2-4421-8CC5-1F9B428882B4}" presName="connTx" presStyleLbl="parChTrans1D3" presStyleIdx="0" presStyleCnt="1"/>
      <dgm:spPr/>
    </dgm:pt>
    <dgm:pt modelId="{C1CEC946-EAF5-4131-B72B-CAE06F38A3E3}" type="pres">
      <dgm:prSet presAssocID="{352944C0-098C-43C4-A0EF-0D7D8C889EC9}" presName="root2" presStyleCnt="0"/>
      <dgm:spPr/>
    </dgm:pt>
    <dgm:pt modelId="{E35F9C2F-2A61-480B-A384-D74FA43FA871}" type="pres">
      <dgm:prSet presAssocID="{352944C0-098C-43C4-A0EF-0D7D8C889EC9}" presName="LevelTwoTextNode" presStyleLbl="node3" presStyleIdx="0" presStyleCnt="1">
        <dgm:presLayoutVars>
          <dgm:chPref val="3"/>
        </dgm:presLayoutVars>
      </dgm:prSet>
      <dgm:spPr/>
    </dgm:pt>
    <dgm:pt modelId="{DA804DCC-0D56-4B82-B212-84D47F2F1227}" type="pres">
      <dgm:prSet presAssocID="{352944C0-098C-43C4-A0EF-0D7D8C889EC9}" presName="level3hierChild" presStyleCnt="0"/>
      <dgm:spPr/>
    </dgm:pt>
    <dgm:pt modelId="{D8E70ED0-1C5F-4417-9D10-9803FC9CEBDC}" type="pres">
      <dgm:prSet presAssocID="{BAB11DDE-48EA-4B76-87D7-8E385547B155}" presName="conn2-1" presStyleLbl="parChTrans1D4" presStyleIdx="0" presStyleCnt="3"/>
      <dgm:spPr/>
    </dgm:pt>
    <dgm:pt modelId="{B11DA138-747F-4862-A6FF-64E5C9C585AD}" type="pres">
      <dgm:prSet presAssocID="{BAB11DDE-48EA-4B76-87D7-8E385547B155}" presName="connTx" presStyleLbl="parChTrans1D4" presStyleIdx="0" presStyleCnt="3"/>
      <dgm:spPr/>
    </dgm:pt>
    <dgm:pt modelId="{2EA1A93D-15AA-4F21-873D-4068E162BF84}" type="pres">
      <dgm:prSet presAssocID="{55E4F9F8-1E4B-4500-8CE5-71B83AEADFCC}" presName="root2" presStyleCnt="0"/>
      <dgm:spPr/>
    </dgm:pt>
    <dgm:pt modelId="{9024F2A7-F8BA-4F96-9DEC-D78A2510640C}" type="pres">
      <dgm:prSet presAssocID="{55E4F9F8-1E4B-4500-8CE5-71B83AEADFCC}" presName="LevelTwoTextNode" presStyleLbl="node4" presStyleIdx="0" presStyleCnt="3">
        <dgm:presLayoutVars>
          <dgm:chPref val="3"/>
        </dgm:presLayoutVars>
      </dgm:prSet>
      <dgm:spPr/>
    </dgm:pt>
    <dgm:pt modelId="{A61D7C6F-14B0-41F1-96B6-C70077A78260}" type="pres">
      <dgm:prSet presAssocID="{55E4F9F8-1E4B-4500-8CE5-71B83AEADFCC}" presName="level3hierChild" presStyleCnt="0"/>
      <dgm:spPr/>
    </dgm:pt>
    <dgm:pt modelId="{130971FB-ED2E-425E-8899-370AED5B527B}" type="pres">
      <dgm:prSet presAssocID="{C9BAE32D-54F8-4057-9767-6AF35BAA574E}" presName="conn2-1" presStyleLbl="parChTrans1D4" presStyleIdx="1" presStyleCnt="3"/>
      <dgm:spPr/>
    </dgm:pt>
    <dgm:pt modelId="{311AE97B-EEDD-4C04-9CED-60F633202C37}" type="pres">
      <dgm:prSet presAssocID="{C9BAE32D-54F8-4057-9767-6AF35BAA574E}" presName="connTx" presStyleLbl="parChTrans1D4" presStyleIdx="1" presStyleCnt="3"/>
      <dgm:spPr/>
    </dgm:pt>
    <dgm:pt modelId="{5ADD7ACF-E6AF-42FA-A81A-797DBBB49C80}" type="pres">
      <dgm:prSet presAssocID="{6C926E98-8D24-49EB-AF11-4AD5F02A4BE4}" presName="root2" presStyleCnt="0"/>
      <dgm:spPr/>
    </dgm:pt>
    <dgm:pt modelId="{B31ED7C8-EB02-4492-A3BB-D82BF95EDA38}" type="pres">
      <dgm:prSet presAssocID="{6C926E98-8D24-49EB-AF11-4AD5F02A4BE4}" presName="LevelTwoTextNode" presStyleLbl="node4" presStyleIdx="1" presStyleCnt="3">
        <dgm:presLayoutVars>
          <dgm:chPref val="3"/>
        </dgm:presLayoutVars>
      </dgm:prSet>
      <dgm:spPr/>
    </dgm:pt>
    <dgm:pt modelId="{47DB04D3-5C45-4807-B09B-3165083101CA}" type="pres">
      <dgm:prSet presAssocID="{6C926E98-8D24-49EB-AF11-4AD5F02A4BE4}" presName="level3hierChild" presStyleCnt="0"/>
      <dgm:spPr/>
    </dgm:pt>
    <dgm:pt modelId="{B67F4482-AB74-41F5-BF90-2E7F1CC2E5F7}" type="pres">
      <dgm:prSet presAssocID="{971F9C18-3407-4BA5-89C8-775806C64B88}" presName="conn2-1" presStyleLbl="parChTrans1D4" presStyleIdx="2" presStyleCnt="3"/>
      <dgm:spPr/>
    </dgm:pt>
    <dgm:pt modelId="{4F679563-13F1-4E37-81E2-448F7CE76AA1}" type="pres">
      <dgm:prSet presAssocID="{971F9C18-3407-4BA5-89C8-775806C64B88}" presName="connTx" presStyleLbl="parChTrans1D4" presStyleIdx="2" presStyleCnt="3"/>
      <dgm:spPr/>
    </dgm:pt>
    <dgm:pt modelId="{0F3E1C1A-09C5-40F5-BC59-84A72EA7D1A4}" type="pres">
      <dgm:prSet presAssocID="{1E60858B-3F4F-4423-9896-2E869DB0A2B8}" presName="root2" presStyleCnt="0"/>
      <dgm:spPr/>
    </dgm:pt>
    <dgm:pt modelId="{93DF908B-2C40-41A6-8F82-C5FAFA110703}" type="pres">
      <dgm:prSet presAssocID="{1E60858B-3F4F-4423-9896-2E869DB0A2B8}" presName="LevelTwoTextNode" presStyleLbl="node4" presStyleIdx="2" presStyleCnt="3">
        <dgm:presLayoutVars>
          <dgm:chPref val="3"/>
        </dgm:presLayoutVars>
      </dgm:prSet>
      <dgm:spPr/>
    </dgm:pt>
    <dgm:pt modelId="{D187351A-25A9-4EC4-8706-969B761C6616}" type="pres">
      <dgm:prSet presAssocID="{1E60858B-3F4F-4423-9896-2E869DB0A2B8}" presName="level3hierChild" presStyleCnt="0"/>
      <dgm:spPr/>
    </dgm:pt>
  </dgm:ptLst>
  <dgm:cxnLst>
    <dgm:cxn modelId="{01D63200-D596-4CE1-9F34-8156319001B1}" type="presOf" srcId="{C9BAE32D-54F8-4057-9767-6AF35BAA574E}" destId="{311AE97B-EEDD-4C04-9CED-60F633202C37}" srcOrd="1" destOrd="0" presId="urn:microsoft.com/office/officeart/2005/8/layout/hierarchy2"/>
    <dgm:cxn modelId="{86E4BD0E-A760-48E8-816C-5A7D9A8551D7}" srcId="{A7DF92D3-2033-4181-B100-CA2D8131B0F6}" destId="{352944C0-098C-43C4-A0EF-0D7D8C889EC9}" srcOrd="0" destOrd="0" parTransId="{92F1EE65-4EB2-4421-8CC5-1F9B428882B4}" sibTransId="{1F102B74-A333-4814-8F50-D0F48653AB18}"/>
    <dgm:cxn modelId="{0AFA6D1E-72D6-4A13-B64F-E08DEBADEC2A}" type="presOf" srcId="{971F9C18-3407-4BA5-89C8-775806C64B88}" destId="{B67F4482-AB74-41F5-BF90-2E7F1CC2E5F7}" srcOrd="0" destOrd="0" presId="urn:microsoft.com/office/officeart/2005/8/layout/hierarchy2"/>
    <dgm:cxn modelId="{A5A4FB27-AC92-4F91-9FDA-145A9906F513}" type="presOf" srcId="{17FB8A3C-0978-45BB-8675-65A9C72A8EA5}" destId="{1EA20DFF-EE7C-4A3E-8177-88B797E76E22}" srcOrd="1" destOrd="0" presId="urn:microsoft.com/office/officeart/2005/8/layout/hierarchy2"/>
    <dgm:cxn modelId="{C1564836-7984-45DF-9857-BBB59BACCC6F}" type="presOf" srcId="{3610E837-6AE8-4086-8F2D-BDA24AE03C71}" destId="{41C03EBC-B92B-407B-ACF4-7F3C474686F0}" srcOrd="0" destOrd="0" presId="urn:microsoft.com/office/officeart/2005/8/layout/hierarchy2"/>
    <dgm:cxn modelId="{9039F137-18F5-431D-97B3-E75FC0A59683}" type="presOf" srcId="{1E60858B-3F4F-4423-9896-2E869DB0A2B8}" destId="{93DF908B-2C40-41A6-8F82-C5FAFA110703}" srcOrd="0" destOrd="0" presId="urn:microsoft.com/office/officeart/2005/8/layout/hierarchy2"/>
    <dgm:cxn modelId="{F68F8460-883C-434D-AB71-32247CF4FD75}" type="presOf" srcId="{BAB11DDE-48EA-4B76-87D7-8E385547B155}" destId="{B11DA138-747F-4862-A6FF-64E5C9C585AD}" srcOrd="1" destOrd="0" presId="urn:microsoft.com/office/officeart/2005/8/layout/hierarchy2"/>
    <dgm:cxn modelId="{EDBF2361-47A3-4C07-AFB4-53364E5A847C}" srcId="{6C926E98-8D24-49EB-AF11-4AD5F02A4BE4}" destId="{1E60858B-3F4F-4423-9896-2E869DB0A2B8}" srcOrd="0" destOrd="0" parTransId="{971F9C18-3407-4BA5-89C8-775806C64B88}" sibTransId="{3A4525B8-9248-43BB-96F4-E7DE4C815FD3}"/>
    <dgm:cxn modelId="{ED72A745-EEEF-43EA-A694-3DBAC8D67D1B}" type="presOf" srcId="{BAB11DDE-48EA-4B76-87D7-8E385547B155}" destId="{D8E70ED0-1C5F-4417-9D10-9803FC9CEBDC}" srcOrd="0" destOrd="0" presId="urn:microsoft.com/office/officeart/2005/8/layout/hierarchy2"/>
    <dgm:cxn modelId="{11B0A14A-6EF0-411E-B338-C7A6630352B0}" type="presOf" srcId="{17FB8A3C-0978-45BB-8675-65A9C72A8EA5}" destId="{F4762301-7D1C-481D-8E52-90F74EF1D716}" srcOrd="0" destOrd="0" presId="urn:microsoft.com/office/officeart/2005/8/layout/hierarchy2"/>
    <dgm:cxn modelId="{F05C0650-44E7-4CA7-879E-65988C7075BA}" srcId="{352944C0-098C-43C4-A0EF-0D7D8C889EC9}" destId="{55E4F9F8-1E4B-4500-8CE5-71B83AEADFCC}" srcOrd="0" destOrd="0" parTransId="{BAB11DDE-48EA-4B76-87D7-8E385547B155}" sibTransId="{5F2E2AFE-2A86-4D29-8564-A33060403946}"/>
    <dgm:cxn modelId="{A2E8AB51-9100-40FF-8860-D017DABDB6B5}" type="presOf" srcId="{599467DF-870A-4399-BADA-F675532C2AAC}" destId="{7800F427-061A-4018-8840-FF07AB208D79}" srcOrd="0" destOrd="0" presId="urn:microsoft.com/office/officeart/2005/8/layout/hierarchy2"/>
    <dgm:cxn modelId="{BAF23858-C2B7-4BCB-8B12-E29EE0934B49}" srcId="{55E4F9F8-1E4B-4500-8CE5-71B83AEADFCC}" destId="{6C926E98-8D24-49EB-AF11-4AD5F02A4BE4}" srcOrd="0" destOrd="0" parTransId="{C9BAE32D-54F8-4057-9767-6AF35BAA574E}" sibTransId="{C7D815D8-F970-4D7F-9208-6F3B3FA8F76F}"/>
    <dgm:cxn modelId="{BF26657E-0C5D-4089-A923-2A2A37E94740}" type="presOf" srcId="{971F9C18-3407-4BA5-89C8-775806C64B88}" destId="{4F679563-13F1-4E37-81E2-448F7CE76AA1}" srcOrd="1" destOrd="0" presId="urn:microsoft.com/office/officeart/2005/8/layout/hierarchy2"/>
    <dgm:cxn modelId="{DFC2B398-29A9-4C2D-9170-7B3DC57B0F65}" type="presOf" srcId="{C9BAE32D-54F8-4057-9767-6AF35BAA574E}" destId="{130971FB-ED2E-425E-8899-370AED5B527B}" srcOrd="0" destOrd="0" presId="urn:microsoft.com/office/officeart/2005/8/layout/hierarchy2"/>
    <dgm:cxn modelId="{320DB69F-C87A-4BA4-8D9E-852DB11CA64B}" type="presOf" srcId="{55E4F9F8-1E4B-4500-8CE5-71B83AEADFCC}" destId="{9024F2A7-F8BA-4F96-9DEC-D78A2510640C}" srcOrd="0" destOrd="0" presId="urn:microsoft.com/office/officeart/2005/8/layout/hierarchy2"/>
    <dgm:cxn modelId="{B1AA21A0-0951-4668-BBF2-32E376AE62A9}" type="presOf" srcId="{92F1EE65-4EB2-4421-8CC5-1F9B428882B4}" destId="{5E900756-0163-4F39-BF26-CF667D5CE9F8}" srcOrd="1" destOrd="0" presId="urn:microsoft.com/office/officeart/2005/8/layout/hierarchy2"/>
    <dgm:cxn modelId="{C51AFDAE-6C1A-4D01-9E2B-AAD594ED13C4}" type="presOf" srcId="{6C926E98-8D24-49EB-AF11-4AD5F02A4BE4}" destId="{B31ED7C8-EB02-4492-A3BB-D82BF95EDA38}" srcOrd="0" destOrd="0" presId="urn:microsoft.com/office/officeart/2005/8/layout/hierarchy2"/>
    <dgm:cxn modelId="{320056C7-AD37-40E3-B157-43D7AB5B571E}" srcId="{599467DF-870A-4399-BADA-F675532C2AAC}" destId="{3610E837-6AE8-4086-8F2D-BDA24AE03C71}" srcOrd="0" destOrd="0" parTransId="{A2E291A4-0275-4845-BC0A-64245E9407DE}" sibTransId="{A126E18E-2729-49CB-891E-25E05C4CE102}"/>
    <dgm:cxn modelId="{DA2901D3-C0FA-4EE6-9FC8-CF632886DED6}" type="presOf" srcId="{352944C0-098C-43C4-A0EF-0D7D8C889EC9}" destId="{E35F9C2F-2A61-480B-A384-D74FA43FA871}" srcOrd="0" destOrd="0" presId="urn:microsoft.com/office/officeart/2005/8/layout/hierarchy2"/>
    <dgm:cxn modelId="{E7C7AEDC-208C-4476-807D-5091847556BD}" srcId="{3610E837-6AE8-4086-8F2D-BDA24AE03C71}" destId="{A7DF92D3-2033-4181-B100-CA2D8131B0F6}" srcOrd="0" destOrd="0" parTransId="{17FB8A3C-0978-45BB-8675-65A9C72A8EA5}" sibTransId="{0EAC55C2-F3EC-490C-B589-2165D7DFB452}"/>
    <dgm:cxn modelId="{233139E4-AF9D-480C-8A94-0FA7F48FE560}" type="presOf" srcId="{A7DF92D3-2033-4181-B100-CA2D8131B0F6}" destId="{497D3368-3E5C-44B9-B978-4CD51502F0B7}" srcOrd="0" destOrd="0" presId="urn:microsoft.com/office/officeart/2005/8/layout/hierarchy2"/>
    <dgm:cxn modelId="{2D21C2F2-A145-4AEB-8473-CDE705779044}" type="presOf" srcId="{92F1EE65-4EB2-4421-8CC5-1F9B428882B4}" destId="{CABA1D8C-4886-4218-9B23-5A597C6EE120}" srcOrd="0" destOrd="0" presId="urn:microsoft.com/office/officeart/2005/8/layout/hierarchy2"/>
    <dgm:cxn modelId="{E4B226ED-B7EB-4F15-95C0-69112C1B5DDC}" type="presParOf" srcId="{7800F427-061A-4018-8840-FF07AB208D79}" destId="{12D3464C-E3B1-45E9-943D-C99D8FFC97A7}" srcOrd="0" destOrd="0" presId="urn:microsoft.com/office/officeart/2005/8/layout/hierarchy2"/>
    <dgm:cxn modelId="{F872D1C4-D119-488A-9B8B-0E2D866E2698}" type="presParOf" srcId="{12D3464C-E3B1-45E9-943D-C99D8FFC97A7}" destId="{41C03EBC-B92B-407B-ACF4-7F3C474686F0}" srcOrd="0" destOrd="0" presId="urn:microsoft.com/office/officeart/2005/8/layout/hierarchy2"/>
    <dgm:cxn modelId="{A8DD2640-15BA-4F04-B964-26A4B73FB846}" type="presParOf" srcId="{12D3464C-E3B1-45E9-943D-C99D8FFC97A7}" destId="{830EFC41-AEFA-41A2-B887-1FD4E5B0A473}" srcOrd="1" destOrd="0" presId="urn:microsoft.com/office/officeart/2005/8/layout/hierarchy2"/>
    <dgm:cxn modelId="{B7A1A7DE-5399-482A-A30B-0ABF8A2AB7F5}" type="presParOf" srcId="{830EFC41-AEFA-41A2-B887-1FD4E5B0A473}" destId="{F4762301-7D1C-481D-8E52-90F74EF1D716}" srcOrd="0" destOrd="0" presId="urn:microsoft.com/office/officeart/2005/8/layout/hierarchy2"/>
    <dgm:cxn modelId="{3A897CAD-1191-49BF-8081-82DEBEC6C7E6}" type="presParOf" srcId="{F4762301-7D1C-481D-8E52-90F74EF1D716}" destId="{1EA20DFF-EE7C-4A3E-8177-88B797E76E22}" srcOrd="0" destOrd="0" presId="urn:microsoft.com/office/officeart/2005/8/layout/hierarchy2"/>
    <dgm:cxn modelId="{0DF77196-1F60-48A7-BB78-2B42473AFC80}" type="presParOf" srcId="{830EFC41-AEFA-41A2-B887-1FD4E5B0A473}" destId="{5C52BDBB-980F-4291-B4D9-DE3E0FE752EC}" srcOrd="1" destOrd="0" presId="urn:microsoft.com/office/officeart/2005/8/layout/hierarchy2"/>
    <dgm:cxn modelId="{A80DA454-BEF8-4B9F-9B6A-3031CB852FA6}" type="presParOf" srcId="{5C52BDBB-980F-4291-B4D9-DE3E0FE752EC}" destId="{497D3368-3E5C-44B9-B978-4CD51502F0B7}" srcOrd="0" destOrd="0" presId="urn:microsoft.com/office/officeart/2005/8/layout/hierarchy2"/>
    <dgm:cxn modelId="{6EAE6057-24AD-4875-A05E-D247A9BEA608}" type="presParOf" srcId="{5C52BDBB-980F-4291-B4D9-DE3E0FE752EC}" destId="{039D6FC7-69D0-4B50-B2AF-CF07E852995A}" srcOrd="1" destOrd="0" presId="urn:microsoft.com/office/officeart/2005/8/layout/hierarchy2"/>
    <dgm:cxn modelId="{24246F98-1615-41D5-B2D2-E12E3C1E1090}" type="presParOf" srcId="{039D6FC7-69D0-4B50-B2AF-CF07E852995A}" destId="{CABA1D8C-4886-4218-9B23-5A597C6EE120}" srcOrd="0" destOrd="0" presId="urn:microsoft.com/office/officeart/2005/8/layout/hierarchy2"/>
    <dgm:cxn modelId="{BCD27135-AD9C-4DF7-9F8D-6CBB86D99BF0}" type="presParOf" srcId="{CABA1D8C-4886-4218-9B23-5A597C6EE120}" destId="{5E900756-0163-4F39-BF26-CF667D5CE9F8}" srcOrd="0" destOrd="0" presId="urn:microsoft.com/office/officeart/2005/8/layout/hierarchy2"/>
    <dgm:cxn modelId="{AAA300FF-0B08-411D-9A0F-FDB83A964D08}" type="presParOf" srcId="{039D6FC7-69D0-4B50-B2AF-CF07E852995A}" destId="{C1CEC946-EAF5-4131-B72B-CAE06F38A3E3}" srcOrd="1" destOrd="0" presId="urn:microsoft.com/office/officeart/2005/8/layout/hierarchy2"/>
    <dgm:cxn modelId="{D8246866-BB39-41A7-A0B0-51BBA73BEF99}" type="presParOf" srcId="{C1CEC946-EAF5-4131-B72B-CAE06F38A3E3}" destId="{E35F9C2F-2A61-480B-A384-D74FA43FA871}" srcOrd="0" destOrd="0" presId="urn:microsoft.com/office/officeart/2005/8/layout/hierarchy2"/>
    <dgm:cxn modelId="{73AB613F-66FE-40D7-B08E-509AF1A2167C}" type="presParOf" srcId="{C1CEC946-EAF5-4131-B72B-CAE06F38A3E3}" destId="{DA804DCC-0D56-4B82-B212-84D47F2F1227}" srcOrd="1" destOrd="0" presId="urn:microsoft.com/office/officeart/2005/8/layout/hierarchy2"/>
    <dgm:cxn modelId="{BC5845DA-6C2E-4EAE-AD13-69873F15483B}" type="presParOf" srcId="{DA804DCC-0D56-4B82-B212-84D47F2F1227}" destId="{D8E70ED0-1C5F-4417-9D10-9803FC9CEBDC}" srcOrd="0" destOrd="0" presId="urn:microsoft.com/office/officeart/2005/8/layout/hierarchy2"/>
    <dgm:cxn modelId="{B3FCFFE8-E429-4A00-B9BC-D1C394A3310A}" type="presParOf" srcId="{D8E70ED0-1C5F-4417-9D10-9803FC9CEBDC}" destId="{B11DA138-747F-4862-A6FF-64E5C9C585AD}" srcOrd="0" destOrd="0" presId="urn:microsoft.com/office/officeart/2005/8/layout/hierarchy2"/>
    <dgm:cxn modelId="{A5DE1BF2-7C6B-4222-AF5F-28E994A5CFE0}" type="presParOf" srcId="{DA804DCC-0D56-4B82-B212-84D47F2F1227}" destId="{2EA1A93D-15AA-4F21-873D-4068E162BF84}" srcOrd="1" destOrd="0" presId="urn:microsoft.com/office/officeart/2005/8/layout/hierarchy2"/>
    <dgm:cxn modelId="{A11A571F-B24F-414D-86F4-48425E4E1260}" type="presParOf" srcId="{2EA1A93D-15AA-4F21-873D-4068E162BF84}" destId="{9024F2A7-F8BA-4F96-9DEC-D78A2510640C}" srcOrd="0" destOrd="0" presId="urn:microsoft.com/office/officeart/2005/8/layout/hierarchy2"/>
    <dgm:cxn modelId="{9B7F5038-F952-4938-8498-322092ADD5C6}" type="presParOf" srcId="{2EA1A93D-15AA-4F21-873D-4068E162BF84}" destId="{A61D7C6F-14B0-41F1-96B6-C70077A78260}" srcOrd="1" destOrd="0" presId="urn:microsoft.com/office/officeart/2005/8/layout/hierarchy2"/>
    <dgm:cxn modelId="{7FFB9140-F8FC-4CA9-9678-4F56E9B5E62B}" type="presParOf" srcId="{A61D7C6F-14B0-41F1-96B6-C70077A78260}" destId="{130971FB-ED2E-425E-8899-370AED5B527B}" srcOrd="0" destOrd="0" presId="urn:microsoft.com/office/officeart/2005/8/layout/hierarchy2"/>
    <dgm:cxn modelId="{2B70426B-0563-46F9-8101-A897DDD055DB}" type="presParOf" srcId="{130971FB-ED2E-425E-8899-370AED5B527B}" destId="{311AE97B-EEDD-4C04-9CED-60F633202C37}" srcOrd="0" destOrd="0" presId="urn:microsoft.com/office/officeart/2005/8/layout/hierarchy2"/>
    <dgm:cxn modelId="{EC60099F-0E22-40FC-8CEB-82DE0423D753}" type="presParOf" srcId="{A61D7C6F-14B0-41F1-96B6-C70077A78260}" destId="{5ADD7ACF-E6AF-42FA-A81A-797DBBB49C80}" srcOrd="1" destOrd="0" presId="urn:microsoft.com/office/officeart/2005/8/layout/hierarchy2"/>
    <dgm:cxn modelId="{26BCF69A-354B-478E-ADF5-676F7581C21E}" type="presParOf" srcId="{5ADD7ACF-E6AF-42FA-A81A-797DBBB49C80}" destId="{B31ED7C8-EB02-4492-A3BB-D82BF95EDA38}" srcOrd="0" destOrd="0" presId="urn:microsoft.com/office/officeart/2005/8/layout/hierarchy2"/>
    <dgm:cxn modelId="{D3F4348B-5B41-4ABC-B6E4-903A1839871E}" type="presParOf" srcId="{5ADD7ACF-E6AF-42FA-A81A-797DBBB49C80}" destId="{47DB04D3-5C45-4807-B09B-3165083101CA}" srcOrd="1" destOrd="0" presId="urn:microsoft.com/office/officeart/2005/8/layout/hierarchy2"/>
    <dgm:cxn modelId="{F4202C65-E65C-4470-A7E4-3C29787321D5}" type="presParOf" srcId="{47DB04D3-5C45-4807-B09B-3165083101CA}" destId="{B67F4482-AB74-41F5-BF90-2E7F1CC2E5F7}" srcOrd="0" destOrd="0" presId="urn:microsoft.com/office/officeart/2005/8/layout/hierarchy2"/>
    <dgm:cxn modelId="{FEC76B05-3905-42E7-97A0-53EC9D78AAD8}" type="presParOf" srcId="{B67F4482-AB74-41F5-BF90-2E7F1CC2E5F7}" destId="{4F679563-13F1-4E37-81E2-448F7CE76AA1}" srcOrd="0" destOrd="0" presId="urn:microsoft.com/office/officeart/2005/8/layout/hierarchy2"/>
    <dgm:cxn modelId="{D0A55856-1032-4A17-8B00-7D872B0340E5}" type="presParOf" srcId="{47DB04D3-5C45-4807-B09B-3165083101CA}" destId="{0F3E1C1A-09C5-40F5-BC59-84A72EA7D1A4}" srcOrd="1" destOrd="0" presId="urn:microsoft.com/office/officeart/2005/8/layout/hierarchy2"/>
    <dgm:cxn modelId="{AD794937-044F-4657-8C57-C13BD028A1F9}" type="presParOf" srcId="{0F3E1C1A-09C5-40F5-BC59-84A72EA7D1A4}" destId="{93DF908B-2C40-41A6-8F82-C5FAFA110703}" srcOrd="0" destOrd="0" presId="urn:microsoft.com/office/officeart/2005/8/layout/hierarchy2"/>
    <dgm:cxn modelId="{B516C6FD-D678-4237-A8C6-0458762A4222}" type="presParOf" srcId="{0F3E1C1A-09C5-40F5-BC59-84A72EA7D1A4}" destId="{D187351A-25A9-4EC4-8706-969B761C6616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95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1EBC96E-FFAD-4C46-8223-CBF719817507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02D4924C-5992-4939-B4F4-C44C44049F96}">
      <dgm:prSet phldrT="[텍스트]"/>
      <dgm:spPr/>
      <dgm:t>
        <a:bodyPr/>
        <a:lstStyle/>
        <a:p>
          <a:pPr latinLnBrk="1"/>
          <a:r>
            <a:rPr lang="en-US" altLang="ko-KR"/>
            <a:t>1. </a:t>
          </a:r>
          <a:r>
            <a:rPr lang="ko-KR" altLang="en-US"/>
            <a:t>라면의 상태변화</a:t>
          </a:r>
        </a:p>
      </dgm:t>
    </dgm:pt>
    <dgm:pt modelId="{F0E08F72-080C-447B-BE06-FEF24031AB80}" type="parTrans" cxnId="{40220F89-2140-4B98-8829-C6FB6C07757C}">
      <dgm:prSet/>
      <dgm:spPr/>
      <dgm:t>
        <a:bodyPr/>
        <a:lstStyle/>
        <a:p>
          <a:pPr latinLnBrk="1"/>
          <a:endParaRPr lang="ko-KR" altLang="en-US"/>
        </a:p>
      </dgm:t>
    </dgm:pt>
    <dgm:pt modelId="{AFBC5620-2883-4C71-BB48-41B41359B57C}" type="sibTrans" cxnId="{40220F89-2140-4B98-8829-C6FB6C07757C}">
      <dgm:prSet/>
      <dgm:spPr/>
      <dgm:t>
        <a:bodyPr/>
        <a:lstStyle/>
        <a:p>
          <a:pPr latinLnBrk="1"/>
          <a:endParaRPr lang="ko-KR" altLang="en-US"/>
        </a:p>
      </dgm:t>
    </dgm:pt>
    <dgm:pt modelId="{338CC237-EFF8-43EB-B3EF-40E2768B2B2E}">
      <dgm:prSet phldrT="[텍스트]"/>
      <dgm:spPr/>
      <dgm:t>
        <a:bodyPr/>
        <a:lstStyle/>
        <a:p>
          <a:pPr latinLnBrk="1"/>
          <a:r>
            <a:rPr lang="ko-KR" altLang="en-US"/>
            <a:t>밀봉상태</a:t>
          </a:r>
        </a:p>
      </dgm:t>
    </dgm:pt>
    <dgm:pt modelId="{B69A8FCC-95EB-463C-A77F-80323E1C3A8B}" type="parTrans" cxnId="{C72CFA51-CEBF-472B-B676-0FF2CEFF6E8B}">
      <dgm:prSet/>
      <dgm:spPr/>
      <dgm:t>
        <a:bodyPr/>
        <a:lstStyle/>
        <a:p>
          <a:pPr latinLnBrk="1"/>
          <a:endParaRPr lang="ko-KR" altLang="en-US"/>
        </a:p>
      </dgm:t>
    </dgm:pt>
    <dgm:pt modelId="{7AA8BA15-AEDF-4B4F-9FF3-4C671B5C8248}" type="sibTrans" cxnId="{C72CFA51-CEBF-472B-B676-0FF2CEFF6E8B}">
      <dgm:prSet/>
      <dgm:spPr/>
      <dgm:t>
        <a:bodyPr/>
        <a:lstStyle/>
        <a:p>
          <a:pPr latinLnBrk="1"/>
          <a:endParaRPr lang="ko-KR" altLang="en-US"/>
        </a:p>
      </dgm:t>
    </dgm:pt>
    <dgm:pt modelId="{FC6612B1-C099-4EBE-8E61-90C2EC81B0DC}">
      <dgm:prSet phldrT="[텍스트]"/>
      <dgm:spPr/>
      <dgm:t>
        <a:bodyPr/>
        <a:lstStyle/>
        <a:p>
          <a:pPr latinLnBrk="1"/>
          <a:r>
            <a:rPr lang="en-US" altLang="ko-KR"/>
            <a:t>5. </a:t>
          </a:r>
          <a:r>
            <a:rPr lang="ko-KR" altLang="en-US"/>
            <a:t>생라면 먹기</a:t>
          </a:r>
        </a:p>
      </dgm:t>
    </dgm:pt>
    <dgm:pt modelId="{5FD2DBDD-8671-4CA4-8625-FE8D869D1E43}" type="parTrans" cxnId="{517D1871-F0DD-4E9D-9E1E-8F8AD51B82BE}">
      <dgm:prSet/>
      <dgm:spPr/>
      <dgm:t>
        <a:bodyPr/>
        <a:lstStyle/>
        <a:p>
          <a:pPr latinLnBrk="1"/>
          <a:endParaRPr lang="ko-KR" altLang="en-US"/>
        </a:p>
      </dgm:t>
    </dgm:pt>
    <dgm:pt modelId="{6B89FAA3-875C-4670-8AB5-64EB2E67D150}" type="sibTrans" cxnId="{517D1871-F0DD-4E9D-9E1E-8F8AD51B82BE}">
      <dgm:prSet/>
      <dgm:spPr/>
      <dgm:t>
        <a:bodyPr/>
        <a:lstStyle/>
        <a:p>
          <a:pPr latinLnBrk="1"/>
          <a:endParaRPr lang="ko-KR" altLang="en-US"/>
        </a:p>
      </dgm:t>
    </dgm:pt>
    <dgm:pt modelId="{26EA1697-5D57-4BB0-997F-6733421A5434}">
      <dgm:prSet phldrT="[텍스트]"/>
      <dgm:spPr/>
      <dgm:t>
        <a:bodyPr/>
        <a:lstStyle/>
        <a:p>
          <a:pPr latinLnBrk="1"/>
          <a:r>
            <a:rPr lang="en-US" altLang="ko-KR"/>
            <a:t>2. </a:t>
          </a:r>
          <a:r>
            <a:rPr lang="ko-KR" altLang="en-US"/>
            <a:t>맛 좋은 라면</a:t>
          </a:r>
        </a:p>
      </dgm:t>
    </dgm:pt>
    <dgm:pt modelId="{2F04CBE1-7932-43FF-9178-C11FD99C3F55}" type="parTrans" cxnId="{98B678FE-EA92-4AA1-B552-544FD960EB5E}">
      <dgm:prSet/>
      <dgm:spPr/>
      <dgm:t>
        <a:bodyPr/>
        <a:lstStyle/>
        <a:p>
          <a:pPr latinLnBrk="1"/>
          <a:endParaRPr lang="ko-KR" altLang="en-US"/>
        </a:p>
      </dgm:t>
    </dgm:pt>
    <dgm:pt modelId="{67DF172C-B8F8-4077-864D-79A555593998}" type="sibTrans" cxnId="{98B678FE-EA92-4AA1-B552-544FD960EB5E}">
      <dgm:prSet/>
      <dgm:spPr/>
      <dgm:t>
        <a:bodyPr/>
        <a:lstStyle/>
        <a:p>
          <a:pPr latinLnBrk="1"/>
          <a:endParaRPr lang="ko-KR" altLang="en-US"/>
        </a:p>
      </dgm:t>
    </dgm:pt>
    <dgm:pt modelId="{2AD697EA-56FC-42B9-9E1E-D4FD80A04751}">
      <dgm:prSet phldrT="[텍스트]"/>
      <dgm:spPr/>
      <dgm:t>
        <a:bodyPr/>
        <a:lstStyle/>
        <a:p>
          <a:pPr latinLnBrk="1"/>
          <a:r>
            <a:rPr lang="ko-KR" altLang="en-US"/>
            <a:t>개봉상태</a:t>
          </a:r>
        </a:p>
      </dgm:t>
    </dgm:pt>
    <dgm:pt modelId="{45E8BE89-1FD4-4359-97B2-E09C1728DE13}" type="parTrans" cxnId="{88693345-EF32-4C61-905D-BE0480A5B6D9}">
      <dgm:prSet/>
      <dgm:spPr/>
      <dgm:t>
        <a:bodyPr/>
        <a:lstStyle/>
        <a:p>
          <a:pPr latinLnBrk="1"/>
          <a:endParaRPr lang="ko-KR" altLang="en-US"/>
        </a:p>
      </dgm:t>
    </dgm:pt>
    <dgm:pt modelId="{44B17A9F-298B-40BB-A462-2DD4066B3F4E}" type="sibTrans" cxnId="{88693345-EF32-4C61-905D-BE0480A5B6D9}">
      <dgm:prSet/>
      <dgm:spPr/>
      <dgm:t>
        <a:bodyPr/>
        <a:lstStyle/>
        <a:p>
          <a:pPr latinLnBrk="1"/>
          <a:endParaRPr lang="ko-KR" altLang="en-US"/>
        </a:p>
      </dgm:t>
    </dgm:pt>
    <dgm:pt modelId="{D270A9CD-A565-41E2-9494-4AB3C097CD65}">
      <dgm:prSet phldrT="[텍스트]"/>
      <dgm:spPr/>
      <dgm:t>
        <a:bodyPr/>
        <a:lstStyle/>
        <a:p>
          <a:pPr latinLnBrk="1"/>
          <a:r>
            <a:rPr lang="ko-KR" altLang="en-US"/>
            <a:t>조리 상태</a:t>
          </a:r>
        </a:p>
      </dgm:t>
    </dgm:pt>
    <dgm:pt modelId="{8AF39ACE-CA4C-40FE-9FFB-85AFCFB08D4C}" type="sibTrans" cxnId="{05049CCF-7F3E-4276-A72B-219FA23A1C0F}">
      <dgm:prSet/>
      <dgm:spPr/>
      <dgm:t>
        <a:bodyPr/>
        <a:lstStyle/>
        <a:p>
          <a:pPr latinLnBrk="1"/>
          <a:endParaRPr lang="ko-KR" altLang="en-US"/>
        </a:p>
      </dgm:t>
    </dgm:pt>
    <dgm:pt modelId="{29225153-A117-4B31-B84B-71BC6B13974F}" type="parTrans" cxnId="{05049CCF-7F3E-4276-A72B-219FA23A1C0F}">
      <dgm:prSet/>
      <dgm:spPr/>
      <dgm:t>
        <a:bodyPr/>
        <a:lstStyle/>
        <a:p>
          <a:pPr latinLnBrk="1"/>
          <a:endParaRPr lang="ko-KR" altLang="en-US"/>
        </a:p>
      </dgm:t>
    </dgm:pt>
    <dgm:pt modelId="{9D6B3BCE-1DB0-4E38-9143-F62C083BE5A3}">
      <dgm:prSet phldrT="[텍스트]"/>
      <dgm:spPr/>
      <dgm:t>
        <a:bodyPr/>
        <a:lstStyle/>
        <a:p>
          <a:pPr latinLnBrk="1"/>
          <a:r>
            <a:rPr lang="en-US" altLang="ko-KR"/>
            <a:t>4. </a:t>
          </a:r>
          <a:r>
            <a:rPr lang="ko-KR" altLang="en-US"/>
            <a:t>분식집에서 사먹기</a:t>
          </a:r>
        </a:p>
      </dgm:t>
    </dgm:pt>
    <dgm:pt modelId="{00487CE1-634D-479E-85A3-CD959632EC64}" type="parTrans" cxnId="{237FCC48-8A9F-4CEF-88A5-44B5F7503DBF}">
      <dgm:prSet/>
      <dgm:spPr/>
      <dgm:t>
        <a:bodyPr/>
        <a:lstStyle/>
        <a:p>
          <a:pPr latinLnBrk="1"/>
          <a:endParaRPr lang="ko-KR" altLang="en-US"/>
        </a:p>
      </dgm:t>
    </dgm:pt>
    <dgm:pt modelId="{38245449-69F1-48EC-8A12-1881A0C024CA}" type="sibTrans" cxnId="{237FCC48-8A9F-4CEF-88A5-44B5F7503DBF}">
      <dgm:prSet/>
      <dgm:spPr/>
      <dgm:t>
        <a:bodyPr/>
        <a:lstStyle/>
        <a:p>
          <a:pPr latinLnBrk="1"/>
          <a:endParaRPr lang="ko-KR" altLang="en-US"/>
        </a:p>
      </dgm:t>
    </dgm:pt>
    <dgm:pt modelId="{571DE661-F7A5-448B-BC05-07A598C859D4}" type="pres">
      <dgm:prSet presAssocID="{C1EBC96E-FFAD-4C46-8223-CBF719817507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FED6D800-B7A3-4300-9063-46A6D202B739}" type="pres">
      <dgm:prSet presAssocID="{02D4924C-5992-4939-B4F4-C44C44049F96}" presName="root1" presStyleCnt="0"/>
      <dgm:spPr/>
    </dgm:pt>
    <dgm:pt modelId="{A5547C41-5848-4B13-857D-1323DC36AED8}" type="pres">
      <dgm:prSet presAssocID="{02D4924C-5992-4939-B4F4-C44C44049F96}" presName="LevelOneTextNode" presStyleLbl="node0" presStyleIdx="0" presStyleCnt="1" custScaleX="97949" custScaleY="67213">
        <dgm:presLayoutVars>
          <dgm:chPref val="3"/>
        </dgm:presLayoutVars>
      </dgm:prSet>
      <dgm:spPr/>
    </dgm:pt>
    <dgm:pt modelId="{DCB13141-AF99-44B6-93EC-B8B41F84C784}" type="pres">
      <dgm:prSet presAssocID="{02D4924C-5992-4939-B4F4-C44C44049F96}" presName="level2hierChild" presStyleCnt="0"/>
      <dgm:spPr/>
    </dgm:pt>
    <dgm:pt modelId="{9AD6D59A-DB9F-4844-9F41-BCC9D69DDAFB}" type="pres">
      <dgm:prSet presAssocID="{B69A8FCC-95EB-463C-A77F-80323E1C3A8B}" presName="conn2-1" presStyleLbl="parChTrans1D2" presStyleIdx="0" presStyleCnt="1"/>
      <dgm:spPr/>
    </dgm:pt>
    <dgm:pt modelId="{ABA82022-0F44-4189-9EFF-685F9EDC7A85}" type="pres">
      <dgm:prSet presAssocID="{B69A8FCC-95EB-463C-A77F-80323E1C3A8B}" presName="connTx" presStyleLbl="parChTrans1D2" presStyleIdx="0" presStyleCnt="1"/>
      <dgm:spPr/>
    </dgm:pt>
    <dgm:pt modelId="{6EC71A64-873E-45A5-97F5-98BD9A9DCB06}" type="pres">
      <dgm:prSet presAssocID="{338CC237-EFF8-43EB-B3EF-40E2768B2B2E}" presName="root2" presStyleCnt="0"/>
      <dgm:spPr/>
    </dgm:pt>
    <dgm:pt modelId="{85C148D9-82E8-4D8A-AD2E-CA0831E88FE1}" type="pres">
      <dgm:prSet presAssocID="{338CC237-EFF8-43EB-B3EF-40E2768B2B2E}" presName="LevelTwoTextNode" presStyleLbl="node2" presStyleIdx="0" presStyleCnt="1" custScaleX="51682" custScaleY="67213">
        <dgm:presLayoutVars>
          <dgm:chPref val="3"/>
        </dgm:presLayoutVars>
      </dgm:prSet>
      <dgm:spPr/>
    </dgm:pt>
    <dgm:pt modelId="{40BA6BA8-A529-4049-80C2-120D61F36B08}" type="pres">
      <dgm:prSet presAssocID="{338CC237-EFF8-43EB-B3EF-40E2768B2B2E}" presName="level3hierChild" presStyleCnt="0"/>
      <dgm:spPr/>
    </dgm:pt>
    <dgm:pt modelId="{EE680901-4009-4A8E-8E99-D8031BE87853}" type="pres">
      <dgm:prSet presAssocID="{5FD2DBDD-8671-4CA4-8625-FE8D869D1E43}" presName="conn2-1" presStyleLbl="parChTrans1D3" presStyleIdx="0" presStyleCnt="2"/>
      <dgm:spPr/>
    </dgm:pt>
    <dgm:pt modelId="{3D008F06-A8F1-4126-9AF9-7DA65F4EDC58}" type="pres">
      <dgm:prSet presAssocID="{5FD2DBDD-8671-4CA4-8625-FE8D869D1E43}" presName="connTx" presStyleLbl="parChTrans1D3" presStyleIdx="0" presStyleCnt="2"/>
      <dgm:spPr/>
    </dgm:pt>
    <dgm:pt modelId="{7A57FCC1-4FF0-484D-BFE8-247641CF68EB}" type="pres">
      <dgm:prSet presAssocID="{FC6612B1-C099-4EBE-8E61-90C2EC81B0DC}" presName="root2" presStyleCnt="0"/>
      <dgm:spPr/>
    </dgm:pt>
    <dgm:pt modelId="{56B34F4F-D7BB-4C24-91AD-776DA23303CF}" type="pres">
      <dgm:prSet presAssocID="{FC6612B1-C099-4EBE-8E61-90C2EC81B0DC}" presName="LevelTwoTextNode" presStyleLbl="node3" presStyleIdx="0" presStyleCnt="2" custScaleX="69517" custScaleY="55059">
        <dgm:presLayoutVars>
          <dgm:chPref val="3"/>
        </dgm:presLayoutVars>
      </dgm:prSet>
      <dgm:spPr/>
    </dgm:pt>
    <dgm:pt modelId="{4C906E98-C3DF-4E0D-80BE-F9C945EBC090}" type="pres">
      <dgm:prSet presAssocID="{FC6612B1-C099-4EBE-8E61-90C2EC81B0DC}" presName="level3hierChild" presStyleCnt="0"/>
      <dgm:spPr/>
    </dgm:pt>
    <dgm:pt modelId="{28158737-C3F5-4EB2-97F3-B0A4E1E45C94}" type="pres">
      <dgm:prSet presAssocID="{45E8BE89-1FD4-4359-97B2-E09C1728DE13}" presName="conn2-1" presStyleLbl="parChTrans1D3" presStyleIdx="1" presStyleCnt="2"/>
      <dgm:spPr/>
    </dgm:pt>
    <dgm:pt modelId="{7A020E1B-27DC-4C75-A617-70BBB00298DA}" type="pres">
      <dgm:prSet presAssocID="{45E8BE89-1FD4-4359-97B2-E09C1728DE13}" presName="connTx" presStyleLbl="parChTrans1D3" presStyleIdx="1" presStyleCnt="2"/>
      <dgm:spPr/>
    </dgm:pt>
    <dgm:pt modelId="{E1A64CEB-F649-4532-BAF9-671BF4E695D7}" type="pres">
      <dgm:prSet presAssocID="{2AD697EA-56FC-42B9-9E1E-D4FD80A04751}" presName="root2" presStyleCnt="0"/>
      <dgm:spPr/>
    </dgm:pt>
    <dgm:pt modelId="{080D2469-82FA-43E2-BD05-026EA30917C9}" type="pres">
      <dgm:prSet presAssocID="{2AD697EA-56FC-42B9-9E1E-D4FD80A04751}" presName="LevelTwoTextNode" presStyleLbl="node3" presStyleIdx="1" presStyleCnt="2" custScaleX="51118" custScaleY="53894">
        <dgm:presLayoutVars>
          <dgm:chPref val="3"/>
        </dgm:presLayoutVars>
      </dgm:prSet>
      <dgm:spPr/>
    </dgm:pt>
    <dgm:pt modelId="{9F547BB5-CF93-484E-8E1A-6DB067589788}" type="pres">
      <dgm:prSet presAssocID="{2AD697EA-56FC-42B9-9E1E-D4FD80A04751}" presName="level3hierChild" presStyleCnt="0"/>
      <dgm:spPr/>
    </dgm:pt>
    <dgm:pt modelId="{3BE30FE0-FFE3-4329-8262-4C900B882CAA}" type="pres">
      <dgm:prSet presAssocID="{29225153-A117-4B31-B84B-71BC6B13974F}" presName="conn2-1" presStyleLbl="parChTrans1D4" presStyleIdx="0" presStyleCnt="3"/>
      <dgm:spPr/>
    </dgm:pt>
    <dgm:pt modelId="{BDC23343-EB24-4D41-816A-BB856AE570F6}" type="pres">
      <dgm:prSet presAssocID="{29225153-A117-4B31-B84B-71BC6B13974F}" presName="connTx" presStyleLbl="parChTrans1D4" presStyleIdx="0" presStyleCnt="3"/>
      <dgm:spPr/>
    </dgm:pt>
    <dgm:pt modelId="{6ED10E46-A672-4400-9C19-D6B51C023BAC}" type="pres">
      <dgm:prSet presAssocID="{D270A9CD-A565-41E2-9494-4AB3C097CD65}" presName="root2" presStyleCnt="0"/>
      <dgm:spPr/>
    </dgm:pt>
    <dgm:pt modelId="{F1823DE6-BA9D-46F9-AA29-FC9D332ADDD6}" type="pres">
      <dgm:prSet presAssocID="{D270A9CD-A565-41E2-9494-4AB3C097CD65}" presName="LevelTwoTextNode" presStyleLbl="node4" presStyleIdx="0" presStyleCnt="3" custScaleX="55979" custScaleY="53068">
        <dgm:presLayoutVars>
          <dgm:chPref val="3"/>
        </dgm:presLayoutVars>
      </dgm:prSet>
      <dgm:spPr/>
    </dgm:pt>
    <dgm:pt modelId="{43B9F732-0F20-4ED9-88FE-CFAE965F0858}" type="pres">
      <dgm:prSet presAssocID="{D270A9CD-A565-41E2-9494-4AB3C097CD65}" presName="level3hierChild" presStyleCnt="0"/>
      <dgm:spPr/>
    </dgm:pt>
    <dgm:pt modelId="{5E76F98C-00A0-40E8-8AB0-7205302CFC47}" type="pres">
      <dgm:prSet presAssocID="{00487CE1-634D-479E-85A3-CD959632EC64}" presName="conn2-1" presStyleLbl="parChTrans1D4" presStyleIdx="1" presStyleCnt="3"/>
      <dgm:spPr/>
    </dgm:pt>
    <dgm:pt modelId="{01282EF8-8A2F-4471-B0AB-5FAF6F6DDFF4}" type="pres">
      <dgm:prSet presAssocID="{00487CE1-634D-479E-85A3-CD959632EC64}" presName="connTx" presStyleLbl="parChTrans1D4" presStyleIdx="1" presStyleCnt="3"/>
      <dgm:spPr/>
    </dgm:pt>
    <dgm:pt modelId="{1722B779-AA75-4A3E-B288-A84A87415E98}" type="pres">
      <dgm:prSet presAssocID="{9D6B3BCE-1DB0-4E38-9143-F62C083BE5A3}" presName="root2" presStyleCnt="0"/>
      <dgm:spPr/>
    </dgm:pt>
    <dgm:pt modelId="{4C6C6CD4-ABC9-4BB7-B54D-4CBCD27ACD76}" type="pres">
      <dgm:prSet presAssocID="{9D6B3BCE-1DB0-4E38-9143-F62C083BE5A3}" presName="LevelTwoTextNode" presStyleLbl="node4" presStyleIdx="1" presStyleCnt="3" custScaleY="50083" custLinFactNeighborX="-9391" custLinFactNeighborY="-64004">
        <dgm:presLayoutVars>
          <dgm:chPref val="3"/>
        </dgm:presLayoutVars>
      </dgm:prSet>
      <dgm:spPr/>
    </dgm:pt>
    <dgm:pt modelId="{61B495AA-3BED-48FC-A6D0-8AB1402E3A61}" type="pres">
      <dgm:prSet presAssocID="{9D6B3BCE-1DB0-4E38-9143-F62C083BE5A3}" presName="level3hierChild" presStyleCnt="0"/>
      <dgm:spPr/>
    </dgm:pt>
    <dgm:pt modelId="{C5806D71-22BA-4385-AB96-21FDBAECF527}" type="pres">
      <dgm:prSet presAssocID="{2F04CBE1-7932-43FF-9178-C11FD99C3F55}" presName="conn2-1" presStyleLbl="parChTrans1D4" presStyleIdx="2" presStyleCnt="3"/>
      <dgm:spPr/>
    </dgm:pt>
    <dgm:pt modelId="{65E23E09-FDCD-4F20-A4A9-A1FA16ECF822}" type="pres">
      <dgm:prSet presAssocID="{2F04CBE1-7932-43FF-9178-C11FD99C3F55}" presName="connTx" presStyleLbl="parChTrans1D4" presStyleIdx="2" presStyleCnt="3"/>
      <dgm:spPr/>
    </dgm:pt>
    <dgm:pt modelId="{ED283B4C-355A-4355-A1F1-F186303CB3BF}" type="pres">
      <dgm:prSet presAssocID="{26EA1697-5D57-4BB0-997F-6733421A5434}" presName="root2" presStyleCnt="0"/>
      <dgm:spPr/>
    </dgm:pt>
    <dgm:pt modelId="{EBC02BB4-7B52-4D90-B47F-DD131493AF5E}" type="pres">
      <dgm:prSet presAssocID="{26EA1697-5D57-4BB0-997F-6733421A5434}" presName="LevelTwoTextNode" presStyleLbl="node4" presStyleIdx="2" presStyleCnt="3" custScaleX="64126" custScaleY="41692">
        <dgm:presLayoutVars>
          <dgm:chPref val="3"/>
        </dgm:presLayoutVars>
      </dgm:prSet>
      <dgm:spPr/>
    </dgm:pt>
    <dgm:pt modelId="{26C7D431-0520-4BE1-B489-23A219BC807A}" type="pres">
      <dgm:prSet presAssocID="{26EA1697-5D57-4BB0-997F-6733421A5434}" presName="level3hierChild" presStyleCnt="0"/>
      <dgm:spPr/>
    </dgm:pt>
  </dgm:ptLst>
  <dgm:cxnLst>
    <dgm:cxn modelId="{4F48780A-97BB-4949-81B2-2D39EE60F00C}" type="presOf" srcId="{00487CE1-634D-479E-85A3-CD959632EC64}" destId="{01282EF8-8A2F-4471-B0AB-5FAF6F6DDFF4}" srcOrd="1" destOrd="0" presId="urn:microsoft.com/office/officeart/2005/8/layout/hierarchy2"/>
    <dgm:cxn modelId="{E925B712-B035-4FB8-858C-652EF08C0D93}" type="presOf" srcId="{2F04CBE1-7932-43FF-9178-C11FD99C3F55}" destId="{C5806D71-22BA-4385-AB96-21FDBAECF527}" srcOrd="0" destOrd="0" presId="urn:microsoft.com/office/officeart/2005/8/layout/hierarchy2"/>
    <dgm:cxn modelId="{1D2E8E23-7CF2-409C-AB69-8F78432AF7B8}" type="presOf" srcId="{45E8BE89-1FD4-4359-97B2-E09C1728DE13}" destId="{28158737-C3F5-4EB2-97F3-B0A4E1E45C94}" srcOrd="0" destOrd="0" presId="urn:microsoft.com/office/officeart/2005/8/layout/hierarchy2"/>
    <dgm:cxn modelId="{7113AD39-35AA-459C-8310-1687E21FB100}" type="presOf" srcId="{29225153-A117-4B31-B84B-71BC6B13974F}" destId="{BDC23343-EB24-4D41-816A-BB856AE570F6}" srcOrd="1" destOrd="0" presId="urn:microsoft.com/office/officeart/2005/8/layout/hierarchy2"/>
    <dgm:cxn modelId="{B832F240-6265-4746-94AB-2582538BF8B3}" type="presOf" srcId="{45E8BE89-1FD4-4359-97B2-E09C1728DE13}" destId="{7A020E1B-27DC-4C75-A617-70BBB00298DA}" srcOrd="1" destOrd="0" presId="urn:microsoft.com/office/officeart/2005/8/layout/hierarchy2"/>
    <dgm:cxn modelId="{88693345-EF32-4C61-905D-BE0480A5B6D9}" srcId="{338CC237-EFF8-43EB-B3EF-40E2768B2B2E}" destId="{2AD697EA-56FC-42B9-9E1E-D4FD80A04751}" srcOrd="1" destOrd="0" parTransId="{45E8BE89-1FD4-4359-97B2-E09C1728DE13}" sibTransId="{44B17A9F-298B-40BB-A462-2DD4066B3F4E}"/>
    <dgm:cxn modelId="{EC2D5C67-0300-4CB3-A951-DCDA0B897622}" type="presOf" srcId="{2F04CBE1-7932-43FF-9178-C11FD99C3F55}" destId="{65E23E09-FDCD-4F20-A4A9-A1FA16ECF822}" srcOrd="1" destOrd="0" presId="urn:microsoft.com/office/officeart/2005/8/layout/hierarchy2"/>
    <dgm:cxn modelId="{237FCC48-8A9F-4CEF-88A5-44B5F7503DBF}" srcId="{D270A9CD-A565-41E2-9494-4AB3C097CD65}" destId="{9D6B3BCE-1DB0-4E38-9143-F62C083BE5A3}" srcOrd="0" destOrd="0" parTransId="{00487CE1-634D-479E-85A3-CD959632EC64}" sibTransId="{38245449-69F1-48EC-8A12-1881A0C024CA}"/>
    <dgm:cxn modelId="{D4E83B4E-8562-48F6-B3C9-CEE6B2BE6706}" type="presOf" srcId="{C1EBC96E-FFAD-4C46-8223-CBF719817507}" destId="{571DE661-F7A5-448B-BC05-07A598C859D4}" srcOrd="0" destOrd="0" presId="urn:microsoft.com/office/officeart/2005/8/layout/hierarchy2"/>
    <dgm:cxn modelId="{B759754F-F21E-4641-A634-97730BCD5F3B}" type="presOf" srcId="{5FD2DBDD-8671-4CA4-8625-FE8D869D1E43}" destId="{3D008F06-A8F1-4126-9AF9-7DA65F4EDC58}" srcOrd="1" destOrd="0" presId="urn:microsoft.com/office/officeart/2005/8/layout/hierarchy2"/>
    <dgm:cxn modelId="{999DAD50-C016-4035-BE9F-13AA046B5412}" type="presOf" srcId="{338CC237-EFF8-43EB-B3EF-40E2768B2B2E}" destId="{85C148D9-82E8-4D8A-AD2E-CA0831E88FE1}" srcOrd="0" destOrd="0" presId="urn:microsoft.com/office/officeart/2005/8/layout/hierarchy2"/>
    <dgm:cxn modelId="{517D1871-F0DD-4E9D-9E1E-8F8AD51B82BE}" srcId="{338CC237-EFF8-43EB-B3EF-40E2768B2B2E}" destId="{FC6612B1-C099-4EBE-8E61-90C2EC81B0DC}" srcOrd="0" destOrd="0" parTransId="{5FD2DBDD-8671-4CA4-8625-FE8D869D1E43}" sibTransId="{6B89FAA3-875C-4670-8AB5-64EB2E67D150}"/>
    <dgm:cxn modelId="{C72CFA51-CEBF-472B-B676-0FF2CEFF6E8B}" srcId="{02D4924C-5992-4939-B4F4-C44C44049F96}" destId="{338CC237-EFF8-43EB-B3EF-40E2768B2B2E}" srcOrd="0" destOrd="0" parTransId="{B69A8FCC-95EB-463C-A77F-80323E1C3A8B}" sibTransId="{7AA8BA15-AEDF-4B4F-9FF3-4C671B5C8248}"/>
    <dgm:cxn modelId="{3C0BC877-C4BA-4AC3-BC41-928DCA5C5118}" type="presOf" srcId="{02D4924C-5992-4939-B4F4-C44C44049F96}" destId="{A5547C41-5848-4B13-857D-1323DC36AED8}" srcOrd="0" destOrd="0" presId="urn:microsoft.com/office/officeart/2005/8/layout/hierarchy2"/>
    <dgm:cxn modelId="{88E99A58-5ED0-4506-8FB9-659611AAC86C}" type="presOf" srcId="{D270A9CD-A565-41E2-9494-4AB3C097CD65}" destId="{F1823DE6-BA9D-46F9-AA29-FC9D332ADDD6}" srcOrd="0" destOrd="0" presId="urn:microsoft.com/office/officeart/2005/8/layout/hierarchy2"/>
    <dgm:cxn modelId="{40220F89-2140-4B98-8829-C6FB6C07757C}" srcId="{C1EBC96E-FFAD-4C46-8223-CBF719817507}" destId="{02D4924C-5992-4939-B4F4-C44C44049F96}" srcOrd="0" destOrd="0" parTransId="{F0E08F72-080C-447B-BE06-FEF24031AB80}" sibTransId="{AFBC5620-2883-4C71-BB48-41B41359B57C}"/>
    <dgm:cxn modelId="{28526794-E997-4B20-9929-7671291B189A}" type="presOf" srcId="{B69A8FCC-95EB-463C-A77F-80323E1C3A8B}" destId="{9AD6D59A-DB9F-4844-9F41-BCC9D69DDAFB}" srcOrd="0" destOrd="0" presId="urn:microsoft.com/office/officeart/2005/8/layout/hierarchy2"/>
    <dgm:cxn modelId="{6A589EA9-1873-460C-A36D-53F577DBE5C8}" type="presOf" srcId="{2AD697EA-56FC-42B9-9E1E-D4FD80A04751}" destId="{080D2469-82FA-43E2-BD05-026EA30917C9}" srcOrd="0" destOrd="0" presId="urn:microsoft.com/office/officeart/2005/8/layout/hierarchy2"/>
    <dgm:cxn modelId="{5BDCE5A9-7B93-4A2D-A955-8F1B99EBF9A7}" type="presOf" srcId="{29225153-A117-4B31-B84B-71BC6B13974F}" destId="{3BE30FE0-FFE3-4329-8262-4C900B882CAA}" srcOrd="0" destOrd="0" presId="urn:microsoft.com/office/officeart/2005/8/layout/hierarchy2"/>
    <dgm:cxn modelId="{22AE20B1-3511-46FA-8433-62AAC7899157}" type="presOf" srcId="{26EA1697-5D57-4BB0-997F-6733421A5434}" destId="{EBC02BB4-7B52-4D90-B47F-DD131493AF5E}" srcOrd="0" destOrd="0" presId="urn:microsoft.com/office/officeart/2005/8/layout/hierarchy2"/>
    <dgm:cxn modelId="{6B5FBDB6-227F-4AF4-8233-E12F268CF05B}" type="presOf" srcId="{9D6B3BCE-1DB0-4E38-9143-F62C083BE5A3}" destId="{4C6C6CD4-ABC9-4BB7-B54D-4CBCD27ACD76}" srcOrd="0" destOrd="0" presId="urn:microsoft.com/office/officeart/2005/8/layout/hierarchy2"/>
    <dgm:cxn modelId="{3F731ABA-EBB4-4FC7-A449-0D19AC9E6F34}" type="presOf" srcId="{B69A8FCC-95EB-463C-A77F-80323E1C3A8B}" destId="{ABA82022-0F44-4189-9EFF-685F9EDC7A85}" srcOrd="1" destOrd="0" presId="urn:microsoft.com/office/officeart/2005/8/layout/hierarchy2"/>
    <dgm:cxn modelId="{B52C1ECE-C80A-4AC2-9FE9-FAA19A22D853}" type="presOf" srcId="{FC6612B1-C099-4EBE-8E61-90C2EC81B0DC}" destId="{56B34F4F-D7BB-4C24-91AD-776DA23303CF}" srcOrd="0" destOrd="0" presId="urn:microsoft.com/office/officeart/2005/8/layout/hierarchy2"/>
    <dgm:cxn modelId="{05049CCF-7F3E-4276-A72B-219FA23A1C0F}" srcId="{2AD697EA-56FC-42B9-9E1E-D4FD80A04751}" destId="{D270A9CD-A565-41E2-9494-4AB3C097CD65}" srcOrd="0" destOrd="0" parTransId="{29225153-A117-4B31-B84B-71BC6B13974F}" sibTransId="{8AF39ACE-CA4C-40FE-9FFB-85AFCFB08D4C}"/>
    <dgm:cxn modelId="{138C60EB-B093-4858-9DC0-C875EBBE6981}" type="presOf" srcId="{00487CE1-634D-479E-85A3-CD959632EC64}" destId="{5E76F98C-00A0-40E8-8AB0-7205302CFC47}" srcOrd="0" destOrd="0" presId="urn:microsoft.com/office/officeart/2005/8/layout/hierarchy2"/>
    <dgm:cxn modelId="{A4BCAEFC-A54C-46EB-94EB-BB3464A9CBED}" type="presOf" srcId="{5FD2DBDD-8671-4CA4-8625-FE8D869D1E43}" destId="{EE680901-4009-4A8E-8E99-D8031BE87853}" srcOrd="0" destOrd="0" presId="urn:microsoft.com/office/officeart/2005/8/layout/hierarchy2"/>
    <dgm:cxn modelId="{98B678FE-EA92-4AA1-B552-544FD960EB5E}" srcId="{D270A9CD-A565-41E2-9494-4AB3C097CD65}" destId="{26EA1697-5D57-4BB0-997F-6733421A5434}" srcOrd="1" destOrd="0" parTransId="{2F04CBE1-7932-43FF-9178-C11FD99C3F55}" sibTransId="{67DF172C-B8F8-4077-864D-79A555593998}"/>
    <dgm:cxn modelId="{B37DD871-2D9C-4B10-BE50-84DB4E5254C0}" type="presParOf" srcId="{571DE661-F7A5-448B-BC05-07A598C859D4}" destId="{FED6D800-B7A3-4300-9063-46A6D202B739}" srcOrd="0" destOrd="0" presId="urn:microsoft.com/office/officeart/2005/8/layout/hierarchy2"/>
    <dgm:cxn modelId="{4586005D-8CCB-498A-8576-8DA039B2D48C}" type="presParOf" srcId="{FED6D800-B7A3-4300-9063-46A6D202B739}" destId="{A5547C41-5848-4B13-857D-1323DC36AED8}" srcOrd="0" destOrd="0" presId="urn:microsoft.com/office/officeart/2005/8/layout/hierarchy2"/>
    <dgm:cxn modelId="{69663756-632A-4E76-A937-78009F58386F}" type="presParOf" srcId="{FED6D800-B7A3-4300-9063-46A6D202B739}" destId="{DCB13141-AF99-44B6-93EC-B8B41F84C784}" srcOrd="1" destOrd="0" presId="urn:microsoft.com/office/officeart/2005/8/layout/hierarchy2"/>
    <dgm:cxn modelId="{F4D0BC75-150E-40E0-8ABD-DAA00F907615}" type="presParOf" srcId="{DCB13141-AF99-44B6-93EC-B8B41F84C784}" destId="{9AD6D59A-DB9F-4844-9F41-BCC9D69DDAFB}" srcOrd="0" destOrd="0" presId="urn:microsoft.com/office/officeart/2005/8/layout/hierarchy2"/>
    <dgm:cxn modelId="{469DF795-C634-4DC1-B842-44811D217DB9}" type="presParOf" srcId="{9AD6D59A-DB9F-4844-9F41-BCC9D69DDAFB}" destId="{ABA82022-0F44-4189-9EFF-685F9EDC7A85}" srcOrd="0" destOrd="0" presId="urn:microsoft.com/office/officeart/2005/8/layout/hierarchy2"/>
    <dgm:cxn modelId="{474862FF-A1B3-4034-8770-09FF9A6420FA}" type="presParOf" srcId="{DCB13141-AF99-44B6-93EC-B8B41F84C784}" destId="{6EC71A64-873E-45A5-97F5-98BD9A9DCB06}" srcOrd="1" destOrd="0" presId="urn:microsoft.com/office/officeart/2005/8/layout/hierarchy2"/>
    <dgm:cxn modelId="{0513D6BF-9D1F-401A-A3F5-551058D97DF7}" type="presParOf" srcId="{6EC71A64-873E-45A5-97F5-98BD9A9DCB06}" destId="{85C148D9-82E8-4D8A-AD2E-CA0831E88FE1}" srcOrd="0" destOrd="0" presId="urn:microsoft.com/office/officeart/2005/8/layout/hierarchy2"/>
    <dgm:cxn modelId="{2D29359C-4F72-4B93-B3F3-9E88B77F63A7}" type="presParOf" srcId="{6EC71A64-873E-45A5-97F5-98BD9A9DCB06}" destId="{40BA6BA8-A529-4049-80C2-120D61F36B08}" srcOrd="1" destOrd="0" presId="urn:microsoft.com/office/officeart/2005/8/layout/hierarchy2"/>
    <dgm:cxn modelId="{C6290C38-A426-4E0E-A4DA-5B16369B394A}" type="presParOf" srcId="{40BA6BA8-A529-4049-80C2-120D61F36B08}" destId="{EE680901-4009-4A8E-8E99-D8031BE87853}" srcOrd="0" destOrd="0" presId="urn:microsoft.com/office/officeart/2005/8/layout/hierarchy2"/>
    <dgm:cxn modelId="{3BEFF943-E713-4A89-8ED6-6475647D8937}" type="presParOf" srcId="{EE680901-4009-4A8E-8E99-D8031BE87853}" destId="{3D008F06-A8F1-4126-9AF9-7DA65F4EDC58}" srcOrd="0" destOrd="0" presId="urn:microsoft.com/office/officeart/2005/8/layout/hierarchy2"/>
    <dgm:cxn modelId="{4E872316-30E5-46C5-9B21-FCFF900F272B}" type="presParOf" srcId="{40BA6BA8-A529-4049-80C2-120D61F36B08}" destId="{7A57FCC1-4FF0-484D-BFE8-247641CF68EB}" srcOrd="1" destOrd="0" presId="urn:microsoft.com/office/officeart/2005/8/layout/hierarchy2"/>
    <dgm:cxn modelId="{BE3DE6B8-1894-413E-9A9F-0C2A6709CB00}" type="presParOf" srcId="{7A57FCC1-4FF0-484D-BFE8-247641CF68EB}" destId="{56B34F4F-D7BB-4C24-91AD-776DA23303CF}" srcOrd="0" destOrd="0" presId="urn:microsoft.com/office/officeart/2005/8/layout/hierarchy2"/>
    <dgm:cxn modelId="{0D8A0DB9-3FF2-4D85-B5E9-4E31303178D1}" type="presParOf" srcId="{7A57FCC1-4FF0-484D-BFE8-247641CF68EB}" destId="{4C906E98-C3DF-4E0D-80BE-F9C945EBC090}" srcOrd="1" destOrd="0" presId="urn:microsoft.com/office/officeart/2005/8/layout/hierarchy2"/>
    <dgm:cxn modelId="{842DCB67-2069-4337-8A42-9A669B22C9A0}" type="presParOf" srcId="{40BA6BA8-A529-4049-80C2-120D61F36B08}" destId="{28158737-C3F5-4EB2-97F3-B0A4E1E45C94}" srcOrd="2" destOrd="0" presId="urn:microsoft.com/office/officeart/2005/8/layout/hierarchy2"/>
    <dgm:cxn modelId="{75124CC4-3802-496D-A6D2-FE787EF5BC29}" type="presParOf" srcId="{28158737-C3F5-4EB2-97F3-B0A4E1E45C94}" destId="{7A020E1B-27DC-4C75-A617-70BBB00298DA}" srcOrd="0" destOrd="0" presId="urn:microsoft.com/office/officeart/2005/8/layout/hierarchy2"/>
    <dgm:cxn modelId="{9D588773-A99C-4491-9D27-BDBB6BC50A46}" type="presParOf" srcId="{40BA6BA8-A529-4049-80C2-120D61F36B08}" destId="{E1A64CEB-F649-4532-BAF9-671BF4E695D7}" srcOrd="3" destOrd="0" presId="urn:microsoft.com/office/officeart/2005/8/layout/hierarchy2"/>
    <dgm:cxn modelId="{9D3E6361-9258-418B-844C-9A0A86BEB3E9}" type="presParOf" srcId="{E1A64CEB-F649-4532-BAF9-671BF4E695D7}" destId="{080D2469-82FA-43E2-BD05-026EA30917C9}" srcOrd="0" destOrd="0" presId="urn:microsoft.com/office/officeart/2005/8/layout/hierarchy2"/>
    <dgm:cxn modelId="{63C05505-D0B3-4B1D-ADD8-56A3AC65EEBB}" type="presParOf" srcId="{E1A64CEB-F649-4532-BAF9-671BF4E695D7}" destId="{9F547BB5-CF93-484E-8E1A-6DB067589788}" srcOrd="1" destOrd="0" presId="urn:microsoft.com/office/officeart/2005/8/layout/hierarchy2"/>
    <dgm:cxn modelId="{C63D1359-E8D1-40A0-85D9-401665AE7FA5}" type="presParOf" srcId="{9F547BB5-CF93-484E-8E1A-6DB067589788}" destId="{3BE30FE0-FFE3-4329-8262-4C900B882CAA}" srcOrd="0" destOrd="0" presId="urn:microsoft.com/office/officeart/2005/8/layout/hierarchy2"/>
    <dgm:cxn modelId="{3DFED87D-CCCB-4136-90F2-18955652A791}" type="presParOf" srcId="{3BE30FE0-FFE3-4329-8262-4C900B882CAA}" destId="{BDC23343-EB24-4D41-816A-BB856AE570F6}" srcOrd="0" destOrd="0" presId="urn:microsoft.com/office/officeart/2005/8/layout/hierarchy2"/>
    <dgm:cxn modelId="{77CC3AF4-73AA-4F4E-9A75-EB511CED3E60}" type="presParOf" srcId="{9F547BB5-CF93-484E-8E1A-6DB067589788}" destId="{6ED10E46-A672-4400-9C19-D6B51C023BAC}" srcOrd="1" destOrd="0" presId="urn:microsoft.com/office/officeart/2005/8/layout/hierarchy2"/>
    <dgm:cxn modelId="{15F446EF-7570-4BE1-A358-B54E6195CF86}" type="presParOf" srcId="{6ED10E46-A672-4400-9C19-D6B51C023BAC}" destId="{F1823DE6-BA9D-46F9-AA29-FC9D332ADDD6}" srcOrd="0" destOrd="0" presId="urn:microsoft.com/office/officeart/2005/8/layout/hierarchy2"/>
    <dgm:cxn modelId="{20BBEAB5-A858-4697-AA73-A43C400F146A}" type="presParOf" srcId="{6ED10E46-A672-4400-9C19-D6B51C023BAC}" destId="{43B9F732-0F20-4ED9-88FE-CFAE965F0858}" srcOrd="1" destOrd="0" presId="urn:microsoft.com/office/officeart/2005/8/layout/hierarchy2"/>
    <dgm:cxn modelId="{E4105A22-DA4E-4D44-BC82-9408DEF403A7}" type="presParOf" srcId="{43B9F732-0F20-4ED9-88FE-CFAE965F0858}" destId="{5E76F98C-00A0-40E8-8AB0-7205302CFC47}" srcOrd="0" destOrd="0" presId="urn:microsoft.com/office/officeart/2005/8/layout/hierarchy2"/>
    <dgm:cxn modelId="{4D8FDD27-4D6E-4AFA-9F3A-6277DD889F26}" type="presParOf" srcId="{5E76F98C-00A0-40E8-8AB0-7205302CFC47}" destId="{01282EF8-8A2F-4471-B0AB-5FAF6F6DDFF4}" srcOrd="0" destOrd="0" presId="urn:microsoft.com/office/officeart/2005/8/layout/hierarchy2"/>
    <dgm:cxn modelId="{7F7DC7D3-CE75-4CEC-A6DA-8C83E0B8199E}" type="presParOf" srcId="{43B9F732-0F20-4ED9-88FE-CFAE965F0858}" destId="{1722B779-AA75-4A3E-B288-A84A87415E98}" srcOrd="1" destOrd="0" presId="urn:microsoft.com/office/officeart/2005/8/layout/hierarchy2"/>
    <dgm:cxn modelId="{9827937E-F38C-47A3-AF22-A8AAA77BA3A0}" type="presParOf" srcId="{1722B779-AA75-4A3E-B288-A84A87415E98}" destId="{4C6C6CD4-ABC9-4BB7-B54D-4CBCD27ACD76}" srcOrd="0" destOrd="0" presId="urn:microsoft.com/office/officeart/2005/8/layout/hierarchy2"/>
    <dgm:cxn modelId="{F3D758F9-90EF-452D-8FDA-E72807926D46}" type="presParOf" srcId="{1722B779-AA75-4A3E-B288-A84A87415E98}" destId="{61B495AA-3BED-48FC-A6D0-8AB1402E3A61}" srcOrd="1" destOrd="0" presId="urn:microsoft.com/office/officeart/2005/8/layout/hierarchy2"/>
    <dgm:cxn modelId="{9C22FE32-7148-4424-B56C-C94D47378302}" type="presParOf" srcId="{43B9F732-0F20-4ED9-88FE-CFAE965F0858}" destId="{C5806D71-22BA-4385-AB96-21FDBAECF527}" srcOrd="2" destOrd="0" presId="urn:microsoft.com/office/officeart/2005/8/layout/hierarchy2"/>
    <dgm:cxn modelId="{BEBB8151-83C0-4D6D-A467-9B295B69227E}" type="presParOf" srcId="{C5806D71-22BA-4385-AB96-21FDBAECF527}" destId="{65E23E09-FDCD-4F20-A4A9-A1FA16ECF822}" srcOrd="0" destOrd="0" presId="urn:microsoft.com/office/officeart/2005/8/layout/hierarchy2"/>
    <dgm:cxn modelId="{F1ECB5D4-F9DA-4D3A-8603-7F3A33ED717F}" type="presParOf" srcId="{43B9F732-0F20-4ED9-88FE-CFAE965F0858}" destId="{ED283B4C-355A-4355-A1F1-F186303CB3BF}" srcOrd="3" destOrd="0" presId="urn:microsoft.com/office/officeart/2005/8/layout/hierarchy2"/>
    <dgm:cxn modelId="{EFF74984-6383-4369-BAFC-C0FC4FC4CBA8}" type="presParOf" srcId="{ED283B4C-355A-4355-A1F1-F186303CB3BF}" destId="{EBC02BB4-7B52-4D90-B47F-DD131493AF5E}" srcOrd="0" destOrd="0" presId="urn:microsoft.com/office/officeart/2005/8/layout/hierarchy2"/>
    <dgm:cxn modelId="{A2F4208F-97EC-47B2-9913-DF2B24453062}" type="presParOf" srcId="{ED283B4C-355A-4355-A1F1-F186303CB3BF}" destId="{26C7D431-0520-4BE1-B489-23A219BC807A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0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A734881-1D2E-432D-B0A9-BA80FB2DBCC7}">
      <dsp:nvSpPr>
        <dsp:cNvPr id="0" name=""/>
        <dsp:cNvSpPr/>
      </dsp:nvSpPr>
      <dsp:spPr>
        <a:xfrm>
          <a:off x="3116307" y="0"/>
          <a:ext cx="1038769" cy="708025"/>
        </a:xfrm>
        <a:prstGeom prst="trapezoid">
          <a:avLst>
            <a:gd name="adj" fmla="val 73357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7</a:t>
          </a:r>
          <a:r>
            <a:rPr lang="ko-KR" altLang="en-US" sz="1200" kern="1200"/>
            <a:t>단계</a:t>
          </a:r>
          <a:endParaRPr lang="en-US" altLang="ko-KR" sz="1200" kern="1200"/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자아 실현의 욕구</a:t>
          </a:r>
        </a:p>
      </dsp:txBody>
      <dsp:txXfrm>
        <a:off x="3116307" y="0"/>
        <a:ext cx="1038769" cy="708025"/>
      </dsp:txXfrm>
    </dsp:sp>
    <dsp:sp modelId="{64959B84-4C13-40B7-A6A4-2859587CDF8D}">
      <dsp:nvSpPr>
        <dsp:cNvPr id="0" name=""/>
        <dsp:cNvSpPr/>
      </dsp:nvSpPr>
      <dsp:spPr>
        <a:xfrm>
          <a:off x="2596923" y="708025"/>
          <a:ext cx="2077538" cy="708025"/>
        </a:xfrm>
        <a:prstGeom prst="trapezoid">
          <a:avLst>
            <a:gd name="adj" fmla="val 73357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6</a:t>
          </a:r>
          <a:r>
            <a:rPr lang="ko-KR" altLang="en-US" sz="1200" kern="1200"/>
            <a:t>단계 심미적 욕구</a:t>
          </a:r>
          <a:endParaRPr lang="en-US" altLang="ko-KR" sz="1200" kern="1200"/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탐미의 욕구</a:t>
          </a:r>
        </a:p>
      </dsp:txBody>
      <dsp:txXfrm>
        <a:off x="2960492" y="708025"/>
        <a:ext cx="1350400" cy="708025"/>
      </dsp:txXfrm>
    </dsp:sp>
    <dsp:sp modelId="{9F3ABCE6-D677-48F4-91EF-82B7FC8AD97D}">
      <dsp:nvSpPr>
        <dsp:cNvPr id="0" name=""/>
        <dsp:cNvSpPr/>
      </dsp:nvSpPr>
      <dsp:spPr>
        <a:xfrm>
          <a:off x="2077538" y="1416050"/>
          <a:ext cx="3116307" cy="708025"/>
        </a:xfrm>
        <a:prstGeom prst="trapezoid">
          <a:avLst>
            <a:gd name="adj" fmla="val 73357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5</a:t>
          </a:r>
          <a:r>
            <a:rPr lang="ko-KR" altLang="en-US" sz="1200" kern="1200"/>
            <a:t>단계 지적 욕구</a:t>
          </a:r>
          <a:endParaRPr lang="en-US" altLang="ko-KR" sz="1200" kern="1200"/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100" kern="1200"/>
            <a:t>인지적 욕구</a:t>
          </a:r>
          <a:r>
            <a:rPr lang="en-US" altLang="ko-KR" sz="1100" kern="1200"/>
            <a:t>, </a:t>
          </a:r>
          <a:r>
            <a:rPr lang="ko-KR" altLang="en-US" sz="1100" kern="1200"/>
            <a:t>진리 추구의 욕구</a:t>
          </a:r>
        </a:p>
      </dsp:txBody>
      <dsp:txXfrm>
        <a:off x="2622892" y="1416050"/>
        <a:ext cx="2025600" cy="708025"/>
      </dsp:txXfrm>
    </dsp:sp>
    <dsp:sp modelId="{2764E320-2EAE-4292-B7F7-BB1C62F50487}">
      <dsp:nvSpPr>
        <dsp:cNvPr id="0" name=""/>
        <dsp:cNvSpPr/>
      </dsp:nvSpPr>
      <dsp:spPr>
        <a:xfrm>
          <a:off x="1558153" y="2124075"/>
          <a:ext cx="4155077" cy="708025"/>
        </a:xfrm>
        <a:prstGeom prst="trapezoid">
          <a:avLst>
            <a:gd name="adj" fmla="val 73357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4</a:t>
          </a:r>
          <a:r>
            <a:rPr lang="ko-KR" altLang="en-US" sz="1200" kern="1200"/>
            <a:t>단계 존경 욕구</a:t>
          </a:r>
          <a:endParaRPr lang="en-US" altLang="ko-KR" sz="1200" kern="1200"/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지존욕구</a:t>
          </a:r>
          <a:r>
            <a:rPr lang="en-US" altLang="ko-KR" sz="1200" kern="1200"/>
            <a:t>, </a:t>
          </a:r>
          <a:r>
            <a:rPr lang="ko-KR" altLang="en-US" sz="1200" kern="1200"/>
            <a:t>지배 욕구</a:t>
          </a:r>
        </a:p>
      </dsp:txBody>
      <dsp:txXfrm>
        <a:off x="2285292" y="2124075"/>
        <a:ext cx="2700800" cy="708025"/>
      </dsp:txXfrm>
    </dsp:sp>
    <dsp:sp modelId="{9C38942C-C5D9-42B7-894C-1DCBE828D811}">
      <dsp:nvSpPr>
        <dsp:cNvPr id="0" name=""/>
        <dsp:cNvSpPr/>
      </dsp:nvSpPr>
      <dsp:spPr>
        <a:xfrm>
          <a:off x="1038769" y="2832100"/>
          <a:ext cx="5193846" cy="708025"/>
        </a:xfrm>
        <a:prstGeom prst="trapezoid">
          <a:avLst>
            <a:gd name="adj" fmla="val 73357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3</a:t>
          </a:r>
          <a:r>
            <a:rPr lang="ko-KR" altLang="en-US" sz="1200" kern="1200"/>
            <a:t>단계사회적 욕구</a:t>
          </a:r>
          <a:endParaRPr lang="en-US" altLang="ko-KR" sz="1200" kern="1200"/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사랑 및 소속감 욕구</a:t>
          </a:r>
        </a:p>
      </dsp:txBody>
      <dsp:txXfrm>
        <a:off x="1947692" y="2832100"/>
        <a:ext cx="3376000" cy="708025"/>
      </dsp:txXfrm>
    </dsp:sp>
    <dsp:sp modelId="{85966B48-97BD-426E-93B6-22455F6653A1}">
      <dsp:nvSpPr>
        <dsp:cNvPr id="0" name=""/>
        <dsp:cNvSpPr/>
      </dsp:nvSpPr>
      <dsp:spPr>
        <a:xfrm>
          <a:off x="519384" y="3540125"/>
          <a:ext cx="6232615" cy="708025"/>
        </a:xfrm>
        <a:prstGeom prst="trapezoid">
          <a:avLst>
            <a:gd name="adj" fmla="val 73357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2</a:t>
          </a:r>
          <a:r>
            <a:rPr lang="ko-KR" altLang="en-US" sz="1200" kern="1200"/>
            <a:t>단계 안전의 욕구</a:t>
          </a:r>
        </a:p>
      </dsp:txBody>
      <dsp:txXfrm>
        <a:off x="1610092" y="3540125"/>
        <a:ext cx="4051200" cy="708025"/>
      </dsp:txXfrm>
    </dsp:sp>
    <dsp:sp modelId="{F545B8AE-0091-4662-A3DA-343BFF598110}">
      <dsp:nvSpPr>
        <dsp:cNvPr id="0" name=""/>
        <dsp:cNvSpPr/>
      </dsp:nvSpPr>
      <dsp:spPr>
        <a:xfrm>
          <a:off x="0" y="4248150"/>
          <a:ext cx="7271385" cy="708025"/>
        </a:xfrm>
        <a:prstGeom prst="trapezoid">
          <a:avLst>
            <a:gd name="adj" fmla="val 73357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1</a:t>
          </a:r>
          <a:r>
            <a:rPr lang="ko-KR" altLang="en-US" sz="1200" kern="1200"/>
            <a:t>단계 생리적 욕구</a:t>
          </a:r>
          <a:endParaRPr lang="en-US" altLang="ko-KR" sz="1200" kern="1200"/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생물학적 욕구</a:t>
          </a:r>
        </a:p>
      </dsp:txBody>
      <dsp:txXfrm>
        <a:off x="1272492" y="4248150"/>
        <a:ext cx="4726400" cy="708025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5C1D9BD-65FA-45BE-AF21-4EEB64FBC256}">
      <dsp:nvSpPr>
        <dsp:cNvPr id="0" name=""/>
        <dsp:cNvSpPr/>
      </dsp:nvSpPr>
      <dsp:spPr>
        <a:xfrm>
          <a:off x="1042" y="517716"/>
          <a:ext cx="996482" cy="348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300" kern="1200"/>
            <a:t>덜 익은 상태</a:t>
          </a:r>
        </a:p>
      </dsp:txBody>
      <dsp:txXfrm>
        <a:off x="11243" y="527917"/>
        <a:ext cx="976080" cy="327893"/>
      </dsp:txXfrm>
    </dsp:sp>
    <dsp:sp modelId="{72A172F6-7693-4714-8510-7FABB19A4A90}">
      <dsp:nvSpPr>
        <dsp:cNvPr id="0" name=""/>
        <dsp:cNvSpPr/>
      </dsp:nvSpPr>
      <dsp:spPr>
        <a:xfrm>
          <a:off x="997524" y="629900"/>
          <a:ext cx="771525" cy="123925"/>
        </a:xfrm>
        <a:custGeom>
          <a:avLst/>
          <a:gdLst/>
          <a:ahLst/>
          <a:cxnLst/>
          <a:rect l="0" t="0" r="0" b="0"/>
          <a:pathLst>
            <a:path>
              <a:moveTo>
                <a:pt x="0" y="61962"/>
              </a:moveTo>
              <a:lnTo>
                <a:pt x="771525" y="6196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1363999" y="672575"/>
        <a:ext cx="38576" cy="38576"/>
      </dsp:txXfrm>
    </dsp:sp>
    <dsp:sp modelId="{40B23D73-FB5A-4179-BDF4-C544119FB006}">
      <dsp:nvSpPr>
        <dsp:cNvPr id="0" name=""/>
        <dsp:cNvSpPr/>
      </dsp:nvSpPr>
      <dsp:spPr>
        <a:xfrm>
          <a:off x="1769049" y="512435"/>
          <a:ext cx="1220861" cy="35885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300" kern="1200"/>
            <a:t>꼬들꼬들 상태</a:t>
          </a:r>
        </a:p>
      </dsp:txBody>
      <dsp:txXfrm>
        <a:off x="1779560" y="522946"/>
        <a:ext cx="1199839" cy="337833"/>
      </dsp:txXfrm>
    </dsp:sp>
    <dsp:sp modelId="{0B879BFA-B9C5-4009-9CB3-315039D17FE8}">
      <dsp:nvSpPr>
        <dsp:cNvPr id="0" name=""/>
        <dsp:cNvSpPr/>
      </dsp:nvSpPr>
      <dsp:spPr>
        <a:xfrm rot="19652346">
          <a:off x="2931085" y="427823"/>
          <a:ext cx="753001" cy="123925"/>
        </a:xfrm>
        <a:custGeom>
          <a:avLst/>
          <a:gdLst/>
          <a:ahLst/>
          <a:cxnLst/>
          <a:rect l="0" t="0" r="0" b="0"/>
          <a:pathLst>
            <a:path>
              <a:moveTo>
                <a:pt x="0" y="61962"/>
              </a:moveTo>
              <a:lnTo>
                <a:pt x="753001" y="619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288761" y="470961"/>
        <a:ext cx="37650" cy="37650"/>
      </dsp:txXfrm>
    </dsp:sp>
    <dsp:sp modelId="{3B9FE630-115B-4F1F-8612-15DF517B4ED5}">
      <dsp:nvSpPr>
        <dsp:cNvPr id="0" name=""/>
        <dsp:cNvSpPr/>
      </dsp:nvSpPr>
      <dsp:spPr>
        <a:xfrm>
          <a:off x="3625261" y="135835"/>
          <a:ext cx="1038318" cy="3037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300" kern="1200"/>
            <a:t>맛 좋은 라면</a:t>
          </a:r>
        </a:p>
      </dsp:txBody>
      <dsp:txXfrm>
        <a:off x="3634158" y="144732"/>
        <a:ext cx="1020524" cy="285955"/>
      </dsp:txXfrm>
    </dsp:sp>
    <dsp:sp modelId="{74BA6F26-D9BE-48D9-B3A2-4F883D658915}">
      <dsp:nvSpPr>
        <dsp:cNvPr id="0" name=""/>
        <dsp:cNvSpPr/>
      </dsp:nvSpPr>
      <dsp:spPr>
        <a:xfrm rot="1934465">
          <a:off x="2929793" y="837903"/>
          <a:ext cx="779793" cy="123925"/>
        </a:xfrm>
        <a:custGeom>
          <a:avLst/>
          <a:gdLst/>
          <a:ahLst/>
          <a:cxnLst/>
          <a:rect l="0" t="0" r="0" b="0"/>
          <a:pathLst>
            <a:path>
              <a:moveTo>
                <a:pt x="0" y="61962"/>
              </a:moveTo>
              <a:lnTo>
                <a:pt x="779793" y="619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300194" y="880372"/>
        <a:ext cx="38989" cy="38989"/>
      </dsp:txXfrm>
    </dsp:sp>
    <dsp:sp modelId="{8A840396-3636-46B1-982C-E16CD41DFC9B}">
      <dsp:nvSpPr>
        <dsp:cNvPr id="0" name=""/>
        <dsp:cNvSpPr/>
      </dsp:nvSpPr>
      <dsp:spPr>
        <a:xfrm>
          <a:off x="3649468" y="951144"/>
          <a:ext cx="885324" cy="3134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300" kern="1200"/>
            <a:t>퍼진 상태</a:t>
          </a:r>
        </a:p>
      </dsp:txBody>
      <dsp:txXfrm>
        <a:off x="3658649" y="960325"/>
        <a:ext cx="866962" cy="295089"/>
      </dsp:txXfrm>
    </dsp:sp>
    <dsp:sp modelId="{CCFED246-4778-4206-9564-93234AD797FB}">
      <dsp:nvSpPr>
        <dsp:cNvPr id="0" name=""/>
        <dsp:cNvSpPr/>
      </dsp:nvSpPr>
      <dsp:spPr>
        <a:xfrm rot="49513">
          <a:off x="4534747" y="1052199"/>
          <a:ext cx="873861" cy="123925"/>
        </a:xfrm>
        <a:custGeom>
          <a:avLst/>
          <a:gdLst/>
          <a:ahLst/>
          <a:cxnLst/>
          <a:rect l="0" t="0" r="0" b="0"/>
          <a:pathLst>
            <a:path>
              <a:moveTo>
                <a:pt x="0" y="61962"/>
              </a:moveTo>
              <a:lnTo>
                <a:pt x="873861" y="619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4949832" y="1092316"/>
        <a:ext cx="43693" cy="43693"/>
      </dsp:txXfrm>
    </dsp:sp>
    <dsp:sp modelId="{69132924-613D-4B20-B85A-0168E1194CB5}">
      <dsp:nvSpPr>
        <dsp:cNvPr id="0" name=""/>
        <dsp:cNvSpPr/>
      </dsp:nvSpPr>
      <dsp:spPr>
        <a:xfrm>
          <a:off x="5408564" y="946674"/>
          <a:ext cx="1215151" cy="34756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300" kern="1200"/>
            <a:t>맛 없는 라면</a:t>
          </a:r>
        </a:p>
      </dsp:txBody>
      <dsp:txXfrm>
        <a:off x="5418744" y="956854"/>
        <a:ext cx="1194791" cy="327202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547A25C-3C3D-4B1B-8462-1CCF02E6194C}">
      <dsp:nvSpPr>
        <dsp:cNvPr id="0" name=""/>
        <dsp:cNvSpPr/>
      </dsp:nvSpPr>
      <dsp:spPr>
        <a:xfrm>
          <a:off x="6015" y="0"/>
          <a:ext cx="1273914" cy="4265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en-US" altLang="ko-KR" sz="1200" kern="1200"/>
            <a:t>2D </a:t>
          </a:r>
          <a:r>
            <a:rPr lang="ko-KR" altLang="en-US" sz="1200" kern="1200"/>
            <a:t>그래픽</a:t>
          </a:r>
          <a:endParaRPr lang="en-US" altLang="ko-KR" sz="1200" kern="1200"/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프로그램</a:t>
          </a:r>
        </a:p>
      </dsp:txBody>
      <dsp:txXfrm>
        <a:off x="18508" y="12493"/>
        <a:ext cx="1248928" cy="401565"/>
      </dsp:txXfrm>
    </dsp:sp>
    <dsp:sp modelId="{7D2BE56A-4888-41B0-A374-CF85AC528837}">
      <dsp:nvSpPr>
        <dsp:cNvPr id="0" name=""/>
        <dsp:cNvSpPr/>
      </dsp:nvSpPr>
      <dsp:spPr>
        <a:xfrm>
          <a:off x="1279929" y="181182"/>
          <a:ext cx="509565" cy="64185"/>
        </a:xfrm>
        <a:custGeom>
          <a:avLst/>
          <a:gdLst/>
          <a:ahLst/>
          <a:cxnLst/>
          <a:rect l="0" t="0" r="0" b="0"/>
          <a:pathLst>
            <a:path>
              <a:moveTo>
                <a:pt x="0" y="32092"/>
              </a:moveTo>
              <a:lnTo>
                <a:pt x="509565" y="3209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1521973" y="200536"/>
        <a:ext cx="25478" cy="25478"/>
      </dsp:txXfrm>
    </dsp:sp>
    <dsp:sp modelId="{847E93AD-3670-4D52-8E6E-06C2066C6CEE}">
      <dsp:nvSpPr>
        <dsp:cNvPr id="0" name=""/>
        <dsp:cNvSpPr/>
      </dsp:nvSpPr>
      <dsp:spPr>
        <a:xfrm>
          <a:off x="1789495" y="0"/>
          <a:ext cx="1273914" cy="4265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리소스 제작</a:t>
          </a:r>
        </a:p>
      </dsp:txBody>
      <dsp:txXfrm>
        <a:off x="1801988" y="12493"/>
        <a:ext cx="1248928" cy="401565"/>
      </dsp:txXfrm>
    </dsp:sp>
    <dsp:sp modelId="{02E64467-AF1C-40A4-999F-8CAD6626250B}">
      <dsp:nvSpPr>
        <dsp:cNvPr id="0" name=""/>
        <dsp:cNvSpPr/>
      </dsp:nvSpPr>
      <dsp:spPr>
        <a:xfrm>
          <a:off x="3063409" y="181182"/>
          <a:ext cx="509565" cy="64185"/>
        </a:xfrm>
        <a:custGeom>
          <a:avLst/>
          <a:gdLst/>
          <a:ahLst/>
          <a:cxnLst/>
          <a:rect l="0" t="0" r="0" b="0"/>
          <a:pathLst>
            <a:path>
              <a:moveTo>
                <a:pt x="0" y="32092"/>
              </a:moveTo>
              <a:lnTo>
                <a:pt x="509565" y="3209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305453" y="200536"/>
        <a:ext cx="25478" cy="25478"/>
      </dsp:txXfrm>
    </dsp:sp>
    <dsp:sp modelId="{322C4090-4A5E-4C68-9FDD-79FFBD71AA83}">
      <dsp:nvSpPr>
        <dsp:cNvPr id="0" name=""/>
        <dsp:cNvSpPr/>
      </dsp:nvSpPr>
      <dsp:spPr>
        <a:xfrm>
          <a:off x="3572975" y="0"/>
          <a:ext cx="1273914" cy="4265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선 렌더링</a:t>
          </a:r>
        </a:p>
      </dsp:txBody>
      <dsp:txXfrm>
        <a:off x="3585468" y="12493"/>
        <a:ext cx="1248928" cy="401565"/>
      </dsp:txXfrm>
    </dsp:sp>
    <dsp:sp modelId="{6EA5581F-9E64-402B-8D69-633924D23E4E}">
      <dsp:nvSpPr>
        <dsp:cNvPr id="0" name=""/>
        <dsp:cNvSpPr/>
      </dsp:nvSpPr>
      <dsp:spPr>
        <a:xfrm>
          <a:off x="4846889" y="181182"/>
          <a:ext cx="509565" cy="64185"/>
        </a:xfrm>
        <a:custGeom>
          <a:avLst/>
          <a:gdLst/>
          <a:ahLst/>
          <a:cxnLst/>
          <a:rect l="0" t="0" r="0" b="0"/>
          <a:pathLst>
            <a:path>
              <a:moveTo>
                <a:pt x="0" y="32092"/>
              </a:moveTo>
              <a:lnTo>
                <a:pt x="509565" y="3209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5088933" y="200536"/>
        <a:ext cx="25478" cy="25478"/>
      </dsp:txXfrm>
    </dsp:sp>
    <dsp:sp modelId="{89C9AC15-303D-4347-A91C-5762E80A7555}">
      <dsp:nvSpPr>
        <dsp:cNvPr id="0" name=""/>
        <dsp:cNvSpPr/>
      </dsp:nvSpPr>
      <dsp:spPr>
        <a:xfrm>
          <a:off x="5356455" y="0"/>
          <a:ext cx="1273914" cy="4265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2D </a:t>
          </a:r>
          <a:r>
            <a:rPr lang="ko-KR" altLang="en-US" sz="1200" kern="1200"/>
            <a:t>플랫폼</a:t>
          </a:r>
        </a:p>
      </dsp:txBody>
      <dsp:txXfrm>
        <a:off x="5368948" y="12493"/>
        <a:ext cx="1248928" cy="401565"/>
      </dsp:txXfrm>
    </dsp:sp>
    <dsp:sp modelId="{6042A971-9359-4452-9D53-B692638871CB}">
      <dsp:nvSpPr>
        <dsp:cNvPr id="0" name=""/>
        <dsp:cNvSpPr/>
      </dsp:nvSpPr>
      <dsp:spPr>
        <a:xfrm>
          <a:off x="6015" y="723653"/>
          <a:ext cx="1273914" cy="47753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en-US" altLang="ko-KR" sz="1200" kern="1200"/>
            <a:t>3D </a:t>
          </a:r>
          <a:r>
            <a:rPr lang="ko-KR" altLang="en-US" sz="1200" kern="1200"/>
            <a:t>그래픽</a:t>
          </a:r>
          <a:endParaRPr lang="en-US" altLang="ko-KR" sz="1200" kern="1200"/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프로그램</a:t>
          </a:r>
        </a:p>
      </dsp:txBody>
      <dsp:txXfrm>
        <a:off x="20001" y="737639"/>
        <a:ext cx="1245942" cy="449561"/>
      </dsp:txXfrm>
    </dsp:sp>
    <dsp:sp modelId="{6DB4AB48-F60F-4328-AAAA-89E9B9EB7C34}">
      <dsp:nvSpPr>
        <dsp:cNvPr id="0" name=""/>
        <dsp:cNvSpPr/>
      </dsp:nvSpPr>
      <dsp:spPr>
        <a:xfrm>
          <a:off x="1279929" y="930327"/>
          <a:ext cx="509565" cy="64185"/>
        </a:xfrm>
        <a:custGeom>
          <a:avLst/>
          <a:gdLst/>
          <a:ahLst/>
          <a:cxnLst/>
          <a:rect l="0" t="0" r="0" b="0"/>
          <a:pathLst>
            <a:path>
              <a:moveTo>
                <a:pt x="0" y="32092"/>
              </a:moveTo>
              <a:lnTo>
                <a:pt x="509565" y="3209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1521973" y="949680"/>
        <a:ext cx="25478" cy="25478"/>
      </dsp:txXfrm>
    </dsp:sp>
    <dsp:sp modelId="{1B1200A1-5C1D-46B2-8477-C15B9591ECD2}">
      <dsp:nvSpPr>
        <dsp:cNvPr id="0" name=""/>
        <dsp:cNvSpPr/>
      </dsp:nvSpPr>
      <dsp:spPr>
        <a:xfrm>
          <a:off x="1789495" y="723653"/>
          <a:ext cx="1273914" cy="47753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리소스 제작</a:t>
          </a:r>
        </a:p>
      </dsp:txBody>
      <dsp:txXfrm>
        <a:off x="1803481" y="737639"/>
        <a:ext cx="1245942" cy="449561"/>
      </dsp:txXfrm>
    </dsp:sp>
    <dsp:sp modelId="{A67F0AAE-E8E7-4F07-9B94-E50A7F03E4F9}">
      <dsp:nvSpPr>
        <dsp:cNvPr id="0" name=""/>
        <dsp:cNvSpPr/>
      </dsp:nvSpPr>
      <dsp:spPr>
        <a:xfrm>
          <a:off x="3063409" y="930327"/>
          <a:ext cx="509565" cy="64185"/>
        </a:xfrm>
        <a:custGeom>
          <a:avLst/>
          <a:gdLst/>
          <a:ahLst/>
          <a:cxnLst/>
          <a:rect l="0" t="0" r="0" b="0"/>
          <a:pathLst>
            <a:path>
              <a:moveTo>
                <a:pt x="0" y="32092"/>
              </a:moveTo>
              <a:lnTo>
                <a:pt x="509565" y="3209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305453" y="949680"/>
        <a:ext cx="25478" cy="25478"/>
      </dsp:txXfrm>
    </dsp:sp>
    <dsp:sp modelId="{502E1246-ED5C-4AAA-A89C-F42934392F74}">
      <dsp:nvSpPr>
        <dsp:cNvPr id="0" name=""/>
        <dsp:cNvSpPr/>
      </dsp:nvSpPr>
      <dsp:spPr>
        <a:xfrm>
          <a:off x="3572975" y="723653"/>
          <a:ext cx="1273914" cy="47753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실시간으로</a:t>
          </a:r>
          <a:endParaRPr lang="en-US" altLang="ko-KR" sz="1200" kern="1200"/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렌더링</a:t>
          </a:r>
        </a:p>
      </dsp:txBody>
      <dsp:txXfrm>
        <a:off x="3586961" y="737639"/>
        <a:ext cx="1245942" cy="449561"/>
      </dsp:txXfrm>
    </dsp:sp>
    <dsp:sp modelId="{137FDF89-C249-41D3-A277-72896AF24D42}">
      <dsp:nvSpPr>
        <dsp:cNvPr id="0" name=""/>
        <dsp:cNvSpPr/>
      </dsp:nvSpPr>
      <dsp:spPr>
        <a:xfrm>
          <a:off x="4846889" y="930327"/>
          <a:ext cx="509565" cy="64185"/>
        </a:xfrm>
        <a:custGeom>
          <a:avLst/>
          <a:gdLst/>
          <a:ahLst/>
          <a:cxnLst/>
          <a:rect l="0" t="0" r="0" b="0"/>
          <a:pathLst>
            <a:path>
              <a:moveTo>
                <a:pt x="0" y="32092"/>
              </a:moveTo>
              <a:lnTo>
                <a:pt x="509565" y="3209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5088933" y="949680"/>
        <a:ext cx="25478" cy="25478"/>
      </dsp:txXfrm>
    </dsp:sp>
    <dsp:sp modelId="{3ABA26F4-A2C1-4D97-A8E5-13359872E0E9}">
      <dsp:nvSpPr>
        <dsp:cNvPr id="0" name=""/>
        <dsp:cNvSpPr/>
      </dsp:nvSpPr>
      <dsp:spPr>
        <a:xfrm>
          <a:off x="5356455" y="723653"/>
          <a:ext cx="1273914" cy="47753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3D </a:t>
          </a:r>
          <a:r>
            <a:rPr lang="ko-KR" altLang="en-US" sz="1200" kern="1200"/>
            <a:t>플랫폼</a:t>
          </a:r>
        </a:p>
      </dsp:txBody>
      <dsp:txXfrm>
        <a:off x="5370441" y="737639"/>
        <a:ext cx="1245942" cy="449561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547A25C-3C3D-4B1B-8462-1CCF02E6194C}">
      <dsp:nvSpPr>
        <dsp:cNvPr id="0" name=""/>
        <dsp:cNvSpPr/>
      </dsp:nvSpPr>
      <dsp:spPr>
        <a:xfrm>
          <a:off x="7077" y="161699"/>
          <a:ext cx="815582" cy="4822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2D </a:t>
          </a:r>
          <a:r>
            <a:rPr lang="ko-KR" altLang="en-US" sz="1200" kern="1200"/>
            <a:t>리소스</a:t>
          </a:r>
        </a:p>
      </dsp:txBody>
      <dsp:txXfrm>
        <a:off x="21202" y="175824"/>
        <a:ext cx="787332" cy="453998"/>
      </dsp:txXfrm>
    </dsp:sp>
    <dsp:sp modelId="{7D2BE56A-4888-41B0-A374-CF85AC528837}">
      <dsp:nvSpPr>
        <dsp:cNvPr id="0" name=""/>
        <dsp:cNvSpPr/>
      </dsp:nvSpPr>
      <dsp:spPr>
        <a:xfrm>
          <a:off x="822659" y="389170"/>
          <a:ext cx="216791" cy="27307"/>
        </a:xfrm>
        <a:custGeom>
          <a:avLst/>
          <a:gdLst/>
          <a:ahLst/>
          <a:cxnLst/>
          <a:rect l="0" t="0" r="0" b="0"/>
          <a:pathLst>
            <a:path>
              <a:moveTo>
                <a:pt x="0" y="13653"/>
              </a:moveTo>
              <a:lnTo>
                <a:pt x="216791" y="1365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925635" y="397404"/>
        <a:ext cx="10839" cy="10839"/>
      </dsp:txXfrm>
    </dsp:sp>
    <dsp:sp modelId="{847E93AD-3670-4D52-8E6E-06C2066C6CEE}">
      <dsp:nvSpPr>
        <dsp:cNvPr id="0" name=""/>
        <dsp:cNvSpPr/>
      </dsp:nvSpPr>
      <dsp:spPr>
        <a:xfrm>
          <a:off x="1039451" y="161699"/>
          <a:ext cx="1080930" cy="4822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해당 리소스의</a:t>
          </a:r>
          <a:endParaRPr lang="en-US" altLang="ko-KR" sz="1200" kern="1200"/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위치 </a:t>
          </a:r>
          <a:r>
            <a:rPr lang="en-US" altLang="ko-KR" sz="1200" kern="1200"/>
            <a:t>/ </a:t>
          </a:r>
          <a:r>
            <a:rPr lang="ko-KR" altLang="en-US" sz="1200" kern="1200"/>
            <a:t>크기</a:t>
          </a:r>
          <a:endParaRPr lang="en-US" altLang="ko-KR" sz="1200" kern="1200"/>
        </a:p>
      </dsp:txBody>
      <dsp:txXfrm>
        <a:off x="1053576" y="175824"/>
        <a:ext cx="1052680" cy="453998"/>
      </dsp:txXfrm>
    </dsp:sp>
    <dsp:sp modelId="{02E64467-AF1C-40A4-999F-8CAD6626250B}">
      <dsp:nvSpPr>
        <dsp:cNvPr id="0" name=""/>
        <dsp:cNvSpPr/>
      </dsp:nvSpPr>
      <dsp:spPr>
        <a:xfrm>
          <a:off x="2120381" y="389170"/>
          <a:ext cx="216791" cy="27307"/>
        </a:xfrm>
        <a:custGeom>
          <a:avLst/>
          <a:gdLst/>
          <a:ahLst/>
          <a:cxnLst/>
          <a:rect l="0" t="0" r="0" b="0"/>
          <a:pathLst>
            <a:path>
              <a:moveTo>
                <a:pt x="0" y="13653"/>
              </a:moveTo>
              <a:lnTo>
                <a:pt x="216791" y="136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2223357" y="397404"/>
        <a:ext cx="10839" cy="10839"/>
      </dsp:txXfrm>
    </dsp:sp>
    <dsp:sp modelId="{322C4090-4A5E-4C68-9FDD-79FFBD71AA83}">
      <dsp:nvSpPr>
        <dsp:cNvPr id="0" name=""/>
        <dsp:cNvSpPr/>
      </dsp:nvSpPr>
      <dsp:spPr>
        <a:xfrm>
          <a:off x="2337173" y="161699"/>
          <a:ext cx="1080930" cy="4822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벡터 이미지 </a:t>
          </a:r>
          <a:r>
            <a:rPr lang="en-US" altLang="ko-KR" sz="1200" kern="1200"/>
            <a:t>/ </a:t>
          </a:r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크기 조정</a:t>
          </a:r>
        </a:p>
      </dsp:txBody>
      <dsp:txXfrm>
        <a:off x="2351298" y="175824"/>
        <a:ext cx="1052680" cy="453998"/>
      </dsp:txXfrm>
    </dsp:sp>
    <dsp:sp modelId="{6EA5581F-9E64-402B-8D69-633924D23E4E}">
      <dsp:nvSpPr>
        <dsp:cNvPr id="0" name=""/>
        <dsp:cNvSpPr/>
      </dsp:nvSpPr>
      <dsp:spPr>
        <a:xfrm>
          <a:off x="3418103" y="389170"/>
          <a:ext cx="450710" cy="27307"/>
        </a:xfrm>
        <a:custGeom>
          <a:avLst/>
          <a:gdLst/>
          <a:ahLst/>
          <a:cxnLst/>
          <a:rect l="0" t="0" r="0" b="0"/>
          <a:pathLst>
            <a:path>
              <a:moveTo>
                <a:pt x="0" y="13653"/>
              </a:moveTo>
              <a:lnTo>
                <a:pt x="450710" y="136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632191" y="391556"/>
        <a:ext cx="22535" cy="22535"/>
      </dsp:txXfrm>
    </dsp:sp>
    <dsp:sp modelId="{89C9AC15-303D-4347-A91C-5762E80A7555}">
      <dsp:nvSpPr>
        <dsp:cNvPr id="0" name=""/>
        <dsp:cNvSpPr/>
      </dsp:nvSpPr>
      <dsp:spPr>
        <a:xfrm>
          <a:off x="3868814" y="161699"/>
          <a:ext cx="1391295" cy="4822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2D </a:t>
          </a:r>
          <a:r>
            <a:rPr lang="ko-KR" altLang="en-US" sz="1200" kern="1200"/>
            <a:t>좌표계의 계산</a:t>
          </a:r>
        </a:p>
      </dsp:txBody>
      <dsp:txXfrm>
        <a:off x="3882939" y="175824"/>
        <a:ext cx="1363045" cy="453998"/>
      </dsp:txXfrm>
    </dsp:sp>
    <dsp:sp modelId="{195BF15A-5743-47A0-977D-7F71F67B6B14}">
      <dsp:nvSpPr>
        <dsp:cNvPr id="0" name=""/>
        <dsp:cNvSpPr/>
      </dsp:nvSpPr>
      <dsp:spPr>
        <a:xfrm rot="21597697">
          <a:off x="5260109" y="389071"/>
          <a:ext cx="295345" cy="27307"/>
        </a:xfrm>
        <a:custGeom>
          <a:avLst/>
          <a:gdLst/>
          <a:ahLst/>
          <a:cxnLst/>
          <a:rect l="0" t="0" r="0" b="0"/>
          <a:pathLst>
            <a:path>
              <a:moveTo>
                <a:pt x="0" y="13653"/>
              </a:moveTo>
              <a:lnTo>
                <a:pt x="295345" y="136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5400398" y="395341"/>
        <a:ext cx="14767" cy="14767"/>
      </dsp:txXfrm>
    </dsp:sp>
    <dsp:sp modelId="{0AD852C8-6133-4CB2-B062-C1D7E3759895}">
      <dsp:nvSpPr>
        <dsp:cNvPr id="0" name=""/>
        <dsp:cNvSpPr/>
      </dsp:nvSpPr>
      <dsp:spPr>
        <a:xfrm>
          <a:off x="5555454" y="147853"/>
          <a:ext cx="1080930" cy="50954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모니터에 출력</a:t>
          </a:r>
        </a:p>
      </dsp:txBody>
      <dsp:txXfrm>
        <a:off x="5570378" y="162777"/>
        <a:ext cx="1051082" cy="479697"/>
      </dsp:txXfrm>
    </dsp:sp>
    <dsp:sp modelId="{6042A971-9359-4452-9D53-B692638871CB}">
      <dsp:nvSpPr>
        <dsp:cNvPr id="0" name=""/>
        <dsp:cNvSpPr/>
      </dsp:nvSpPr>
      <dsp:spPr>
        <a:xfrm>
          <a:off x="7077" y="872212"/>
          <a:ext cx="814460" cy="4152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200" kern="1200"/>
            <a:t>3D </a:t>
          </a:r>
          <a:r>
            <a:rPr lang="ko-KR" altLang="en-US" sz="1200" kern="1200"/>
            <a:t>리소스</a:t>
          </a:r>
        </a:p>
      </dsp:txBody>
      <dsp:txXfrm>
        <a:off x="19238" y="884373"/>
        <a:ext cx="790138" cy="390899"/>
      </dsp:txXfrm>
    </dsp:sp>
    <dsp:sp modelId="{6DB4AB48-F60F-4328-AAAA-89E9B9EB7C34}">
      <dsp:nvSpPr>
        <dsp:cNvPr id="0" name=""/>
        <dsp:cNvSpPr/>
      </dsp:nvSpPr>
      <dsp:spPr>
        <a:xfrm>
          <a:off x="821537" y="1066169"/>
          <a:ext cx="216791" cy="27307"/>
        </a:xfrm>
        <a:custGeom>
          <a:avLst/>
          <a:gdLst/>
          <a:ahLst/>
          <a:cxnLst/>
          <a:rect l="0" t="0" r="0" b="0"/>
          <a:pathLst>
            <a:path>
              <a:moveTo>
                <a:pt x="0" y="13653"/>
              </a:moveTo>
              <a:lnTo>
                <a:pt x="216791" y="1365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924513" y="1074403"/>
        <a:ext cx="10839" cy="10839"/>
      </dsp:txXfrm>
    </dsp:sp>
    <dsp:sp modelId="{1B1200A1-5C1D-46B2-8477-C15B9591ECD2}">
      <dsp:nvSpPr>
        <dsp:cNvPr id="0" name=""/>
        <dsp:cNvSpPr/>
      </dsp:nvSpPr>
      <dsp:spPr>
        <a:xfrm>
          <a:off x="1038329" y="823296"/>
          <a:ext cx="1087732" cy="51305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리소스를 계보 데이터로 변환</a:t>
          </a:r>
        </a:p>
      </dsp:txBody>
      <dsp:txXfrm>
        <a:off x="1053356" y="838323"/>
        <a:ext cx="1057678" cy="483000"/>
      </dsp:txXfrm>
    </dsp:sp>
    <dsp:sp modelId="{A67F0AAE-E8E7-4F07-9B94-E50A7F03E4F9}">
      <dsp:nvSpPr>
        <dsp:cNvPr id="0" name=""/>
        <dsp:cNvSpPr/>
      </dsp:nvSpPr>
      <dsp:spPr>
        <a:xfrm>
          <a:off x="2126061" y="1066169"/>
          <a:ext cx="216791" cy="27307"/>
        </a:xfrm>
        <a:custGeom>
          <a:avLst/>
          <a:gdLst/>
          <a:ahLst/>
          <a:cxnLst/>
          <a:rect l="0" t="0" r="0" b="0"/>
          <a:pathLst>
            <a:path>
              <a:moveTo>
                <a:pt x="0" y="13653"/>
              </a:moveTo>
              <a:lnTo>
                <a:pt x="216791" y="136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2229037" y="1074403"/>
        <a:ext cx="10839" cy="10839"/>
      </dsp:txXfrm>
    </dsp:sp>
    <dsp:sp modelId="{502E1246-ED5C-4AAA-A89C-F42934392F74}">
      <dsp:nvSpPr>
        <dsp:cNvPr id="0" name=""/>
        <dsp:cNvSpPr/>
      </dsp:nvSpPr>
      <dsp:spPr>
        <a:xfrm>
          <a:off x="2342853" y="824747"/>
          <a:ext cx="749541" cy="51015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재질 정도</a:t>
          </a:r>
          <a:endParaRPr lang="en-US" altLang="ko-KR" sz="1200" kern="1200"/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계산</a:t>
          </a:r>
          <a:endParaRPr lang="en-US" altLang="ko-KR" sz="1200" kern="1200"/>
        </a:p>
      </dsp:txBody>
      <dsp:txXfrm>
        <a:off x="2357795" y="839689"/>
        <a:ext cx="719657" cy="480268"/>
      </dsp:txXfrm>
    </dsp:sp>
    <dsp:sp modelId="{137FDF89-C249-41D3-A277-72896AF24D42}">
      <dsp:nvSpPr>
        <dsp:cNvPr id="0" name=""/>
        <dsp:cNvSpPr/>
      </dsp:nvSpPr>
      <dsp:spPr>
        <a:xfrm>
          <a:off x="3092395" y="1066169"/>
          <a:ext cx="216791" cy="27307"/>
        </a:xfrm>
        <a:custGeom>
          <a:avLst/>
          <a:gdLst/>
          <a:ahLst/>
          <a:cxnLst/>
          <a:rect l="0" t="0" r="0" b="0"/>
          <a:pathLst>
            <a:path>
              <a:moveTo>
                <a:pt x="0" y="13653"/>
              </a:moveTo>
              <a:lnTo>
                <a:pt x="216791" y="136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195371" y="1074403"/>
        <a:ext cx="10839" cy="10839"/>
      </dsp:txXfrm>
    </dsp:sp>
    <dsp:sp modelId="{3ABA26F4-A2C1-4D97-A8E5-13359872E0E9}">
      <dsp:nvSpPr>
        <dsp:cNvPr id="0" name=""/>
        <dsp:cNvSpPr/>
      </dsp:nvSpPr>
      <dsp:spPr>
        <a:xfrm>
          <a:off x="3309187" y="819931"/>
          <a:ext cx="982815" cy="51978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빛</a:t>
          </a:r>
          <a:r>
            <a:rPr lang="en-US" altLang="ko-KR" sz="1200" kern="1200"/>
            <a:t>(</a:t>
          </a:r>
          <a:r>
            <a:rPr lang="ko-KR" altLang="en-US" sz="1200" kern="1200"/>
            <a:t>조명</a:t>
          </a:r>
          <a:r>
            <a:rPr lang="en-US" altLang="ko-KR" sz="1200" kern="1200"/>
            <a:t>) </a:t>
          </a:r>
          <a:r>
            <a:rPr lang="ko-KR" altLang="en-US" sz="1200" kern="1200"/>
            <a:t>계산</a:t>
          </a:r>
        </a:p>
      </dsp:txBody>
      <dsp:txXfrm>
        <a:off x="3324411" y="835155"/>
        <a:ext cx="952367" cy="489335"/>
      </dsp:txXfrm>
    </dsp:sp>
    <dsp:sp modelId="{0398414A-8AAA-4DB7-8F70-6446549619DA}">
      <dsp:nvSpPr>
        <dsp:cNvPr id="0" name=""/>
        <dsp:cNvSpPr/>
      </dsp:nvSpPr>
      <dsp:spPr>
        <a:xfrm rot="482778">
          <a:off x="4291033" y="1079960"/>
          <a:ext cx="197047" cy="27307"/>
        </a:xfrm>
        <a:custGeom>
          <a:avLst/>
          <a:gdLst/>
          <a:ahLst/>
          <a:cxnLst/>
          <a:rect l="0" t="0" r="0" b="0"/>
          <a:pathLst>
            <a:path>
              <a:moveTo>
                <a:pt x="0" y="13653"/>
              </a:moveTo>
              <a:lnTo>
                <a:pt x="197047" y="136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4384630" y="1088687"/>
        <a:ext cx="9852" cy="9852"/>
      </dsp:txXfrm>
    </dsp:sp>
    <dsp:sp modelId="{46A1968C-8A62-42EC-815A-1CD3FAF31D79}">
      <dsp:nvSpPr>
        <dsp:cNvPr id="0" name=""/>
        <dsp:cNvSpPr/>
      </dsp:nvSpPr>
      <dsp:spPr>
        <a:xfrm>
          <a:off x="4487110" y="876944"/>
          <a:ext cx="1080415" cy="4609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화면상의 </a:t>
          </a:r>
          <a:r>
            <a:rPr lang="en-US" altLang="ko-KR" sz="1200" kern="1200"/>
            <a:t>2D </a:t>
          </a:r>
        </a:p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ko-KR" altLang="en-US" sz="1200" kern="1200"/>
            <a:t>좌표계로 전환</a:t>
          </a:r>
        </a:p>
      </dsp:txBody>
      <dsp:txXfrm>
        <a:off x="4500610" y="890444"/>
        <a:ext cx="1053415" cy="433921"/>
      </dsp:txXfrm>
    </dsp:sp>
    <dsp:sp modelId="{C732FA2D-016C-41A7-93EB-EC9F62CEA13C}">
      <dsp:nvSpPr>
        <dsp:cNvPr id="0" name=""/>
        <dsp:cNvSpPr/>
      </dsp:nvSpPr>
      <dsp:spPr>
        <a:xfrm rot="765564">
          <a:off x="5564506" y="1120752"/>
          <a:ext cx="244514" cy="27307"/>
        </a:xfrm>
        <a:custGeom>
          <a:avLst/>
          <a:gdLst/>
          <a:ahLst/>
          <a:cxnLst/>
          <a:rect l="0" t="0" r="0" b="0"/>
          <a:pathLst>
            <a:path>
              <a:moveTo>
                <a:pt x="0" y="13653"/>
              </a:moveTo>
              <a:lnTo>
                <a:pt x="244514" y="136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5680651" y="1128293"/>
        <a:ext cx="12225" cy="12225"/>
      </dsp:txXfrm>
    </dsp:sp>
    <dsp:sp modelId="{BAC625EC-0037-4C63-AB51-429ED488CED2}">
      <dsp:nvSpPr>
        <dsp:cNvPr id="0" name=""/>
        <dsp:cNvSpPr/>
      </dsp:nvSpPr>
      <dsp:spPr>
        <a:xfrm>
          <a:off x="5806002" y="953681"/>
          <a:ext cx="823305" cy="41545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모니터에 출력</a:t>
          </a:r>
        </a:p>
      </dsp:txBody>
      <dsp:txXfrm>
        <a:off x="5818170" y="965849"/>
        <a:ext cx="798969" cy="39111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055ACA1-EDCC-4734-BFEB-6F3FE53AF75E}">
      <dsp:nvSpPr>
        <dsp:cNvPr id="0" name=""/>
        <dsp:cNvSpPr/>
      </dsp:nvSpPr>
      <dsp:spPr>
        <a:xfrm>
          <a:off x="2567432" y="0"/>
          <a:ext cx="1283716" cy="904240"/>
        </a:xfrm>
        <a:prstGeom prst="trapezoid">
          <a:avLst>
            <a:gd name="adj" fmla="val 70983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자아 실현의 욕구</a:t>
          </a:r>
        </a:p>
      </dsp:txBody>
      <dsp:txXfrm>
        <a:off x="2567432" y="0"/>
        <a:ext cx="1283716" cy="904240"/>
      </dsp:txXfrm>
    </dsp:sp>
    <dsp:sp modelId="{DD89BE91-1507-48CC-B913-CC3A2AD5C7C4}">
      <dsp:nvSpPr>
        <dsp:cNvPr id="0" name=""/>
        <dsp:cNvSpPr/>
      </dsp:nvSpPr>
      <dsp:spPr>
        <a:xfrm>
          <a:off x="1925574" y="904240"/>
          <a:ext cx="2567432" cy="904240"/>
        </a:xfrm>
        <a:prstGeom prst="trapezoid">
          <a:avLst>
            <a:gd name="adj" fmla="val 70983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자존의 욕구</a:t>
          </a:r>
        </a:p>
      </dsp:txBody>
      <dsp:txXfrm>
        <a:off x="2374874" y="904240"/>
        <a:ext cx="1668830" cy="904240"/>
      </dsp:txXfrm>
    </dsp:sp>
    <dsp:sp modelId="{4BD27F00-F2DC-40FB-9BE4-E31BBA658C43}">
      <dsp:nvSpPr>
        <dsp:cNvPr id="0" name=""/>
        <dsp:cNvSpPr/>
      </dsp:nvSpPr>
      <dsp:spPr>
        <a:xfrm>
          <a:off x="1283716" y="1808480"/>
          <a:ext cx="3851148" cy="904240"/>
        </a:xfrm>
        <a:prstGeom prst="trapezoid">
          <a:avLst>
            <a:gd name="adj" fmla="val 70983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사회적 욕구</a:t>
          </a:r>
        </a:p>
      </dsp:txBody>
      <dsp:txXfrm>
        <a:off x="1957666" y="1808480"/>
        <a:ext cx="2503246" cy="904240"/>
      </dsp:txXfrm>
    </dsp:sp>
    <dsp:sp modelId="{74994097-D522-421B-9758-0C7668A25840}">
      <dsp:nvSpPr>
        <dsp:cNvPr id="0" name=""/>
        <dsp:cNvSpPr/>
      </dsp:nvSpPr>
      <dsp:spPr>
        <a:xfrm>
          <a:off x="641857" y="2712720"/>
          <a:ext cx="5134864" cy="904240"/>
        </a:xfrm>
        <a:prstGeom prst="trapezoid">
          <a:avLst>
            <a:gd name="adj" fmla="val 70983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안전의 욕구</a:t>
          </a:r>
        </a:p>
      </dsp:txBody>
      <dsp:txXfrm>
        <a:off x="1540459" y="2712720"/>
        <a:ext cx="3337661" cy="904240"/>
      </dsp:txXfrm>
    </dsp:sp>
    <dsp:sp modelId="{A14182EC-3DC0-47FB-817F-D4A99BA2FB6D}">
      <dsp:nvSpPr>
        <dsp:cNvPr id="0" name=""/>
        <dsp:cNvSpPr/>
      </dsp:nvSpPr>
      <dsp:spPr>
        <a:xfrm>
          <a:off x="0" y="3616960"/>
          <a:ext cx="6418580" cy="904240"/>
        </a:xfrm>
        <a:prstGeom prst="trapezoid">
          <a:avLst>
            <a:gd name="adj" fmla="val 70983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생리적 욕구</a:t>
          </a:r>
        </a:p>
      </dsp:txBody>
      <dsp:txXfrm>
        <a:off x="1123251" y="3616960"/>
        <a:ext cx="4172077" cy="904240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7AD7EC4-72C4-4D95-8523-D4FE73FA5F43}">
      <dsp:nvSpPr>
        <dsp:cNvPr id="0" name=""/>
        <dsp:cNvSpPr/>
      </dsp:nvSpPr>
      <dsp:spPr>
        <a:xfrm>
          <a:off x="370" y="906753"/>
          <a:ext cx="1748728" cy="461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근접무기</a:t>
          </a:r>
        </a:p>
      </dsp:txBody>
      <dsp:txXfrm>
        <a:off x="13897" y="920280"/>
        <a:ext cx="1721674" cy="434785"/>
      </dsp:txXfrm>
    </dsp:sp>
    <dsp:sp modelId="{3C1EBB99-F2CC-49D1-A28B-D8BD99A1C424}">
      <dsp:nvSpPr>
        <dsp:cNvPr id="0" name=""/>
        <dsp:cNvSpPr/>
      </dsp:nvSpPr>
      <dsp:spPr>
        <a:xfrm rot="19182623">
          <a:off x="1640333" y="806591"/>
          <a:ext cx="917022" cy="69169"/>
        </a:xfrm>
        <a:custGeom>
          <a:avLst/>
          <a:gdLst/>
          <a:ahLst/>
          <a:cxnLst/>
          <a:rect l="0" t="0" r="0" b="0"/>
          <a:pathLst>
            <a:path>
              <a:moveTo>
                <a:pt x="0" y="34584"/>
              </a:moveTo>
              <a:lnTo>
                <a:pt x="917022" y="3458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400" kern="1200"/>
        </a:p>
      </dsp:txBody>
      <dsp:txXfrm>
        <a:off x="2075919" y="818251"/>
        <a:ext cx="45851" cy="45851"/>
      </dsp:txXfrm>
    </dsp:sp>
    <dsp:sp modelId="{0F4B3DFA-3105-4C70-8E0D-1CB21B27BBDE}">
      <dsp:nvSpPr>
        <dsp:cNvPr id="0" name=""/>
        <dsp:cNvSpPr/>
      </dsp:nvSpPr>
      <dsp:spPr>
        <a:xfrm>
          <a:off x="2448590" y="313760"/>
          <a:ext cx="1748728" cy="461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검</a:t>
          </a:r>
        </a:p>
      </dsp:txBody>
      <dsp:txXfrm>
        <a:off x="2462117" y="327287"/>
        <a:ext cx="1721674" cy="434785"/>
      </dsp:txXfrm>
    </dsp:sp>
    <dsp:sp modelId="{A2F0C472-F47E-49F1-B628-B6975DC9870D}">
      <dsp:nvSpPr>
        <dsp:cNvPr id="0" name=""/>
        <dsp:cNvSpPr/>
      </dsp:nvSpPr>
      <dsp:spPr>
        <a:xfrm rot="20221748">
          <a:off x="4167197" y="361846"/>
          <a:ext cx="759735" cy="69169"/>
        </a:xfrm>
        <a:custGeom>
          <a:avLst/>
          <a:gdLst/>
          <a:ahLst/>
          <a:cxnLst/>
          <a:rect l="0" t="0" r="0" b="0"/>
          <a:pathLst>
            <a:path>
              <a:moveTo>
                <a:pt x="0" y="34584"/>
              </a:moveTo>
              <a:lnTo>
                <a:pt x="759735" y="3458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400" kern="1200"/>
        </a:p>
      </dsp:txBody>
      <dsp:txXfrm>
        <a:off x="4528071" y="377437"/>
        <a:ext cx="37986" cy="37986"/>
      </dsp:txXfrm>
    </dsp:sp>
    <dsp:sp modelId="{676AB43C-F12B-490C-A7B1-B4660000B340}">
      <dsp:nvSpPr>
        <dsp:cNvPr id="0" name=""/>
        <dsp:cNvSpPr/>
      </dsp:nvSpPr>
      <dsp:spPr>
        <a:xfrm>
          <a:off x="4896810" y="17263"/>
          <a:ext cx="1748728" cy="461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단검</a:t>
          </a:r>
        </a:p>
      </dsp:txBody>
      <dsp:txXfrm>
        <a:off x="4910337" y="30790"/>
        <a:ext cx="1721674" cy="434785"/>
      </dsp:txXfrm>
    </dsp:sp>
    <dsp:sp modelId="{A94F0F72-7C47-40CE-910C-FDB6477546DE}">
      <dsp:nvSpPr>
        <dsp:cNvPr id="0" name=""/>
        <dsp:cNvSpPr/>
      </dsp:nvSpPr>
      <dsp:spPr>
        <a:xfrm rot="1378252">
          <a:off x="4167197" y="658343"/>
          <a:ext cx="759735" cy="69169"/>
        </a:xfrm>
        <a:custGeom>
          <a:avLst/>
          <a:gdLst/>
          <a:ahLst/>
          <a:cxnLst/>
          <a:rect l="0" t="0" r="0" b="0"/>
          <a:pathLst>
            <a:path>
              <a:moveTo>
                <a:pt x="0" y="34584"/>
              </a:moveTo>
              <a:lnTo>
                <a:pt x="759735" y="3458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400" kern="1200"/>
        </a:p>
      </dsp:txBody>
      <dsp:txXfrm>
        <a:off x="4528071" y="673934"/>
        <a:ext cx="37986" cy="37986"/>
      </dsp:txXfrm>
    </dsp:sp>
    <dsp:sp modelId="{6566643A-0A15-426A-9F42-6E234ABD0108}">
      <dsp:nvSpPr>
        <dsp:cNvPr id="0" name=""/>
        <dsp:cNvSpPr/>
      </dsp:nvSpPr>
      <dsp:spPr>
        <a:xfrm>
          <a:off x="4896810" y="610256"/>
          <a:ext cx="1748728" cy="461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장검</a:t>
          </a:r>
        </a:p>
      </dsp:txBody>
      <dsp:txXfrm>
        <a:off x="4910337" y="623783"/>
        <a:ext cx="1721674" cy="434785"/>
      </dsp:txXfrm>
    </dsp:sp>
    <dsp:sp modelId="{9EDC908F-6E98-44EC-9354-3296961BFF3E}">
      <dsp:nvSpPr>
        <dsp:cNvPr id="0" name=""/>
        <dsp:cNvSpPr/>
      </dsp:nvSpPr>
      <dsp:spPr>
        <a:xfrm rot="2417377">
          <a:off x="1640333" y="1399585"/>
          <a:ext cx="917022" cy="69169"/>
        </a:xfrm>
        <a:custGeom>
          <a:avLst/>
          <a:gdLst/>
          <a:ahLst/>
          <a:cxnLst/>
          <a:rect l="0" t="0" r="0" b="0"/>
          <a:pathLst>
            <a:path>
              <a:moveTo>
                <a:pt x="0" y="34584"/>
              </a:moveTo>
              <a:lnTo>
                <a:pt x="917022" y="3458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400" kern="1200"/>
        </a:p>
      </dsp:txBody>
      <dsp:txXfrm>
        <a:off x="2075919" y="1411244"/>
        <a:ext cx="45851" cy="45851"/>
      </dsp:txXfrm>
    </dsp:sp>
    <dsp:sp modelId="{6CBCAA65-3EFF-483A-A5BB-08A7B4B2E218}">
      <dsp:nvSpPr>
        <dsp:cNvPr id="0" name=""/>
        <dsp:cNvSpPr/>
      </dsp:nvSpPr>
      <dsp:spPr>
        <a:xfrm>
          <a:off x="2448590" y="1499747"/>
          <a:ext cx="1748728" cy="461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둔기</a:t>
          </a:r>
        </a:p>
      </dsp:txBody>
      <dsp:txXfrm>
        <a:off x="2462117" y="1513274"/>
        <a:ext cx="1721674" cy="434785"/>
      </dsp:txXfrm>
    </dsp:sp>
    <dsp:sp modelId="{399B1068-41AB-4A91-9C76-A324917F5F27}">
      <dsp:nvSpPr>
        <dsp:cNvPr id="0" name=""/>
        <dsp:cNvSpPr/>
      </dsp:nvSpPr>
      <dsp:spPr>
        <a:xfrm rot="20221748">
          <a:off x="4167197" y="1547833"/>
          <a:ext cx="759735" cy="69169"/>
        </a:xfrm>
        <a:custGeom>
          <a:avLst/>
          <a:gdLst/>
          <a:ahLst/>
          <a:cxnLst/>
          <a:rect l="0" t="0" r="0" b="0"/>
          <a:pathLst>
            <a:path>
              <a:moveTo>
                <a:pt x="0" y="34584"/>
              </a:moveTo>
              <a:lnTo>
                <a:pt x="759735" y="3458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400" kern="1200"/>
        </a:p>
      </dsp:txBody>
      <dsp:txXfrm>
        <a:off x="4528071" y="1563425"/>
        <a:ext cx="37986" cy="37986"/>
      </dsp:txXfrm>
    </dsp:sp>
    <dsp:sp modelId="{5D53E530-51FD-4BD1-8308-7C7C9CCDFF5B}">
      <dsp:nvSpPr>
        <dsp:cNvPr id="0" name=""/>
        <dsp:cNvSpPr/>
      </dsp:nvSpPr>
      <dsp:spPr>
        <a:xfrm>
          <a:off x="4896810" y="1203250"/>
          <a:ext cx="1748728" cy="461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철퇴</a:t>
          </a:r>
        </a:p>
      </dsp:txBody>
      <dsp:txXfrm>
        <a:off x="4910337" y="1216777"/>
        <a:ext cx="1721674" cy="434785"/>
      </dsp:txXfrm>
    </dsp:sp>
    <dsp:sp modelId="{3298B7DF-91FA-400A-A679-B6B467F61537}">
      <dsp:nvSpPr>
        <dsp:cNvPr id="0" name=""/>
        <dsp:cNvSpPr/>
      </dsp:nvSpPr>
      <dsp:spPr>
        <a:xfrm rot="1378252">
          <a:off x="4167197" y="1844330"/>
          <a:ext cx="759735" cy="69169"/>
        </a:xfrm>
        <a:custGeom>
          <a:avLst/>
          <a:gdLst/>
          <a:ahLst/>
          <a:cxnLst/>
          <a:rect l="0" t="0" r="0" b="0"/>
          <a:pathLst>
            <a:path>
              <a:moveTo>
                <a:pt x="0" y="34584"/>
              </a:moveTo>
              <a:lnTo>
                <a:pt x="759735" y="3458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400" kern="1200"/>
        </a:p>
      </dsp:txBody>
      <dsp:txXfrm>
        <a:off x="4528071" y="1859922"/>
        <a:ext cx="37986" cy="37986"/>
      </dsp:txXfrm>
    </dsp:sp>
    <dsp:sp modelId="{49405871-6AED-44DE-A550-4884A4D3F0C9}">
      <dsp:nvSpPr>
        <dsp:cNvPr id="0" name=""/>
        <dsp:cNvSpPr/>
      </dsp:nvSpPr>
      <dsp:spPr>
        <a:xfrm>
          <a:off x="4896810" y="1796244"/>
          <a:ext cx="1748728" cy="4618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몽둥이</a:t>
          </a:r>
        </a:p>
      </dsp:txBody>
      <dsp:txXfrm>
        <a:off x="4910337" y="1809771"/>
        <a:ext cx="1721674" cy="434785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4FD5351-DA89-499B-AF74-DA1EA28A1043}">
      <dsp:nvSpPr>
        <dsp:cNvPr id="0" name=""/>
        <dsp:cNvSpPr/>
      </dsp:nvSpPr>
      <dsp:spPr>
        <a:xfrm>
          <a:off x="1459228" y="124"/>
          <a:ext cx="1169128" cy="3257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고블린 대장</a:t>
          </a:r>
        </a:p>
      </dsp:txBody>
      <dsp:txXfrm>
        <a:off x="1468768" y="9664"/>
        <a:ext cx="1150048" cy="306638"/>
      </dsp:txXfrm>
    </dsp:sp>
    <dsp:sp modelId="{C6F1FF28-F64E-4000-947B-FC28ECF2ECB6}">
      <dsp:nvSpPr>
        <dsp:cNvPr id="0" name=""/>
        <dsp:cNvSpPr/>
      </dsp:nvSpPr>
      <dsp:spPr>
        <a:xfrm>
          <a:off x="2628356" y="87925"/>
          <a:ext cx="1391736" cy="150117"/>
        </a:xfrm>
        <a:custGeom>
          <a:avLst/>
          <a:gdLst/>
          <a:ahLst/>
          <a:cxnLst/>
          <a:rect l="0" t="0" r="0" b="0"/>
          <a:pathLst>
            <a:path>
              <a:moveTo>
                <a:pt x="0" y="75058"/>
              </a:moveTo>
              <a:lnTo>
                <a:pt x="1391736" y="7505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289431" y="128190"/>
        <a:ext cx="69586" cy="69586"/>
      </dsp:txXfrm>
    </dsp:sp>
    <dsp:sp modelId="{2BB8D632-5965-4531-B15E-B4E45E62BD14}">
      <dsp:nvSpPr>
        <dsp:cNvPr id="0" name=""/>
        <dsp:cNvSpPr/>
      </dsp:nvSpPr>
      <dsp:spPr>
        <a:xfrm>
          <a:off x="4020093" y="124"/>
          <a:ext cx="1169128" cy="3257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고블린</a:t>
          </a:r>
        </a:p>
      </dsp:txBody>
      <dsp:txXfrm>
        <a:off x="4029633" y="9664"/>
        <a:ext cx="1150048" cy="306638"/>
      </dsp:txXfrm>
    </dsp:sp>
    <dsp:sp modelId="{6AABCC35-A807-4461-952B-44B478F32E73}">
      <dsp:nvSpPr>
        <dsp:cNvPr id="0" name=""/>
        <dsp:cNvSpPr/>
      </dsp:nvSpPr>
      <dsp:spPr>
        <a:xfrm>
          <a:off x="1459228" y="1052590"/>
          <a:ext cx="1169128" cy="3257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고블린 대장</a:t>
          </a:r>
        </a:p>
      </dsp:txBody>
      <dsp:txXfrm>
        <a:off x="1468768" y="1062130"/>
        <a:ext cx="1150048" cy="306638"/>
      </dsp:txXfrm>
    </dsp:sp>
    <dsp:sp modelId="{14D6D82F-FCFB-43E9-B348-683862639BE7}">
      <dsp:nvSpPr>
        <dsp:cNvPr id="0" name=""/>
        <dsp:cNvSpPr/>
      </dsp:nvSpPr>
      <dsp:spPr>
        <a:xfrm rot="20228565">
          <a:off x="2569057" y="847056"/>
          <a:ext cx="1510334" cy="150117"/>
        </a:xfrm>
        <a:custGeom>
          <a:avLst/>
          <a:gdLst/>
          <a:ahLst/>
          <a:cxnLst/>
          <a:rect l="0" t="0" r="0" b="0"/>
          <a:pathLst>
            <a:path>
              <a:moveTo>
                <a:pt x="0" y="75058"/>
              </a:moveTo>
              <a:lnTo>
                <a:pt x="1510334" y="7505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286466" y="884356"/>
        <a:ext cx="75516" cy="75516"/>
      </dsp:txXfrm>
    </dsp:sp>
    <dsp:sp modelId="{DACBFF88-4111-40D7-B178-4ECE944C5130}">
      <dsp:nvSpPr>
        <dsp:cNvPr id="0" name=""/>
        <dsp:cNvSpPr/>
      </dsp:nvSpPr>
      <dsp:spPr>
        <a:xfrm>
          <a:off x="4020093" y="465921"/>
          <a:ext cx="1169128" cy="3257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늑대</a:t>
          </a:r>
        </a:p>
      </dsp:txBody>
      <dsp:txXfrm>
        <a:off x="4029633" y="475461"/>
        <a:ext cx="1150048" cy="306638"/>
      </dsp:txXfrm>
    </dsp:sp>
    <dsp:sp modelId="{8E80D571-2E6D-4D8A-91B6-B8EB7CE0E3C3}">
      <dsp:nvSpPr>
        <dsp:cNvPr id="0" name=""/>
        <dsp:cNvSpPr/>
      </dsp:nvSpPr>
      <dsp:spPr>
        <a:xfrm>
          <a:off x="2628356" y="1140391"/>
          <a:ext cx="1391736" cy="150117"/>
        </a:xfrm>
        <a:custGeom>
          <a:avLst/>
          <a:gdLst/>
          <a:ahLst/>
          <a:cxnLst/>
          <a:rect l="0" t="0" r="0" b="0"/>
          <a:pathLst>
            <a:path>
              <a:moveTo>
                <a:pt x="0" y="75058"/>
              </a:moveTo>
              <a:lnTo>
                <a:pt x="1391736" y="7505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289431" y="1180656"/>
        <a:ext cx="69586" cy="69586"/>
      </dsp:txXfrm>
    </dsp:sp>
    <dsp:sp modelId="{44915A29-9AD0-48BA-907B-01689A1BCCF8}">
      <dsp:nvSpPr>
        <dsp:cNvPr id="0" name=""/>
        <dsp:cNvSpPr/>
      </dsp:nvSpPr>
      <dsp:spPr>
        <a:xfrm>
          <a:off x="4020093" y="1052590"/>
          <a:ext cx="1169128" cy="3257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고블린</a:t>
          </a:r>
        </a:p>
      </dsp:txBody>
      <dsp:txXfrm>
        <a:off x="4029633" y="1062130"/>
        <a:ext cx="1150048" cy="306638"/>
      </dsp:txXfrm>
    </dsp:sp>
    <dsp:sp modelId="{7DA7E558-AC9F-4D62-BA0F-E91AE1B3F0C3}">
      <dsp:nvSpPr>
        <dsp:cNvPr id="0" name=""/>
        <dsp:cNvSpPr/>
      </dsp:nvSpPr>
      <dsp:spPr>
        <a:xfrm rot="1371435">
          <a:off x="2569057" y="1433725"/>
          <a:ext cx="1510334" cy="150117"/>
        </a:xfrm>
        <a:custGeom>
          <a:avLst/>
          <a:gdLst/>
          <a:ahLst/>
          <a:cxnLst/>
          <a:rect l="0" t="0" r="0" b="0"/>
          <a:pathLst>
            <a:path>
              <a:moveTo>
                <a:pt x="0" y="75058"/>
              </a:moveTo>
              <a:lnTo>
                <a:pt x="1510334" y="7505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286466" y="1471025"/>
        <a:ext cx="75516" cy="75516"/>
      </dsp:txXfrm>
    </dsp:sp>
    <dsp:sp modelId="{52F18A31-3E1B-4872-9477-9339ADFA0726}">
      <dsp:nvSpPr>
        <dsp:cNvPr id="0" name=""/>
        <dsp:cNvSpPr/>
      </dsp:nvSpPr>
      <dsp:spPr>
        <a:xfrm>
          <a:off x="4020093" y="1639259"/>
          <a:ext cx="1169128" cy="3257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고블린</a:t>
          </a:r>
        </a:p>
      </dsp:txBody>
      <dsp:txXfrm>
        <a:off x="4029633" y="1648799"/>
        <a:ext cx="1150048" cy="306638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9A8C6C-220B-4AB3-AB81-967CA7485E0A}">
      <dsp:nvSpPr>
        <dsp:cNvPr id="0" name=""/>
        <dsp:cNvSpPr/>
      </dsp:nvSpPr>
      <dsp:spPr>
        <a:xfrm>
          <a:off x="44493" y="97006"/>
          <a:ext cx="2164693" cy="108234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1778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4000" kern="1200"/>
            <a:t>농구선수</a:t>
          </a:r>
        </a:p>
      </dsp:txBody>
      <dsp:txXfrm>
        <a:off x="76194" y="128707"/>
        <a:ext cx="2101291" cy="1018944"/>
      </dsp:txXfrm>
    </dsp:sp>
    <dsp:sp modelId="{6D116FA3-105A-4941-812D-E10ECFCC5642}">
      <dsp:nvSpPr>
        <dsp:cNvPr id="0" name=""/>
        <dsp:cNvSpPr/>
      </dsp:nvSpPr>
      <dsp:spPr>
        <a:xfrm rot="21584774">
          <a:off x="2209176" y="543415"/>
          <a:ext cx="2151814" cy="180000"/>
        </a:xfrm>
        <a:custGeom>
          <a:avLst/>
          <a:gdLst/>
          <a:ahLst/>
          <a:cxnLst/>
          <a:rect l="0" t="0" r="0" b="0"/>
          <a:pathLst>
            <a:path>
              <a:moveTo>
                <a:pt x="0" y="90000"/>
              </a:moveTo>
              <a:lnTo>
                <a:pt x="2151814" y="9000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231287" y="579619"/>
        <a:ext cx="107590" cy="107590"/>
      </dsp:txXfrm>
    </dsp:sp>
    <dsp:sp modelId="{29E63C3A-0A9A-40A2-8DB2-AC86F9783F4E}">
      <dsp:nvSpPr>
        <dsp:cNvPr id="0" name=""/>
        <dsp:cNvSpPr/>
      </dsp:nvSpPr>
      <dsp:spPr>
        <a:xfrm>
          <a:off x="4360980" y="87476"/>
          <a:ext cx="2164693" cy="108234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1778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4000" kern="1200"/>
            <a:t>농구팀</a:t>
          </a:r>
        </a:p>
      </dsp:txBody>
      <dsp:txXfrm>
        <a:off x="4392681" y="119177"/>
        <a:ext cx="2101291" cy="1018944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B3968FC-A9EC-403D-98B9-69BA9FAC90AD}">
      <dsp:nvSpPr>
        <dsp:cNvPr id="0" name=""/>
        <dsp:cNvSpPr/>
      </dsp:nvSpPr>
      <dsp:spPr>
        <a:xfrm>
          <a:off x="164425" y="400050"/>
          <a:ext cx="1626369" cy="39052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700" kern="1200"/>
            <a:t>중학교 졸업생</a:t>
          </a:r>
        </a:p>
      </dsp:txBody>
      <dsp:txXfrm>
        <a:off x="175863" y="411488"/>
        <a:ext cx="1603493" cy="367648"/>
      </dsp:txXfrm>
    </dsp:sp>
    <dsp:sp modelId="{CEF505E7-9922-4B81-8E8A-B68FF31AE360}">
      <dsp:nvSpPr>
        <dsp:cNvPr id="0" name=""/>
        <dsp:cNvSpPr/>
      </dsp:nvSpPr>
      <dsp:spPr>
        <a:xfrm rot="21271071">
          <a:off x="1783983" y="363032"/>
          <a:ext cx="2978565" cy="180000"/>
        </a:xfrm>
        <a:custGeom>
          <a:avLst/>
          <a:gdLst/>
          <a:ahLst/>
          <a:cxnLst/>
          <a:rect l="0" t="0" r="0" b="0"/>
          <a:pathLst>
            <a:path>
              <a:moveTo>
                <a:pt x="0" y="90000"/>
              </a:moveTo>
              <a:lnTo>
                <a:pt x="2978565" y="9000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700" kern="1200"/>
        </a:p>
      </dsp:txBody>
      <dsp:txXfrm>
        <a:off x="3198802" y="378568"/>
        <a:ext cx="148928" cy="148928"/>
      </dsp:txXfrm>
    </dsp:sp>
    <dsp:sp modelId="{B23CAD96-0D83-43B7-8F22-21E58DC6A258}">
      <dsp:nvSpPr>
        <dsp:cNvPr id="0" name=""/>
        <dsp:cNvSpPr/>
      </dsp:nvSpPr>
      <dsp:spPr>
        <a:xfrm>
          <a:off x="4755737" y="115490"/>
          <a:ext cx="1626369" cy="39052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700" kern="1200"/>
            <a:t>인문계</a:t>
          </a:r>
        </a:p>
      </dsp:txBody>
      <dsp:txXfrm>
        <a:off x="4767175" y="126928"/>
        <a:ext cx="1603493" cy="367648"/>
      </dsp:txXfrm>
    </dsp:sp>
    <dsp:sp modelId="{2A12140C-FEBE-4CD6-A348-4F29DB6824F5}">
      <dsp:nvSpPr>
        <dsp:cNvPr id="0" name=""/>
        <dsp:cNvSpPr/>
      </dsp:nvSpPr>
      <dsp:spPr>
        <a:xfrm rot="328929">
          <a:off x="1783983" y="647592"/>
          <a:ext cx="2978565" cy="180000"/>
        </a:xfrm>
        <a:custGeom>
          <a:avLst/>
          <a:gdLst/>
          <a:ahLst/>
          <a:cxnLst/>
          <a:rect l="0" t="0" r="0" b="0"/>
          <a:pathLst>
            <a:path>
              <a:moveTo>
                <a:pt x="0" y="90000"/>
              </a:moveTo>
              <a:lnTo>
                <a:pt x="2978565" y="9000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700" kern="1200"/>
        </a:p>
      </dsp:txBody>
      <dsp:txXfrm>
        <a:off x="3198802" y="663128"/>
        <a:ext cx="148928" cy="148928"/>
      </dsp:txXfrm>
    </dsp:sp>
    <dsp:sp modelId="{12CDBA67-B129-4CD1-8E28-6B60698FE1B1}">
      <dsp:nvSpPr>
        <dsp:cNvPr id="0" name=""/>
        <dsp:cNvSpPr/>
      </dsp:nvSpPr>
      <dsp:spPr>
        <a:xfrm>
          <a:off x="4755737" y="684609"/>
          <a:ext cx="1626369" cy="39052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700" kern="1200"/>
            <a:t>실업계</a:t>
          </a:r>
        </a:p>
      </dsp:txBody>
      <dsp:txXfrm>
        <a:off x="4767175" y="696047"/>
        <a:ext cx="1603493" cy="367648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40773DE-5CEE-4FB3-AB10-C98D898247A1}">
      <dsp:nvSpPr>
        <dsp:cNvPr id="0" name=""/>
        <dsp:cNvSpPr/>
      </dsp:nvSpPr>
      <dsp:spPr>
        <a:xfrm>
          <a:off x="0" y="0"/>
          <a:ext cx="1325082" cy="42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데이터 구조</a:t>
          </a:r>
        </a:p>
      </dsp:txBody>
      <dsp:txXfrm>
        <a:off x="12573" y="12573"/>
        <a:ext cx="1299936" cy="404119"/>
      </dsp:txXfrm>
    </dsp:sp>
    <dsp:sp modelId="{20A2AA1F-CCDE-4180-A80E-F75D7AECED71}">
      <dsp:nvSpPr>
        <dsp:cNvPr id="0" name=""/>
        <dsp:cNvSpPr/>
      </dsp:nvSpPr>
      <dsp:spPr>
        <a:xfrm>
          <a:off x="1325082" y="194176"/>
          <a:ext cx="1331487" cy="40913"/>
        </a:xfrm>
        <a:custGeom>
          <a:avLst/>
          <a:gdLst/>
          <a:ahLst/>
          <a:cxnLst/>
          <a:rect l="0" t="0" r="0" b="0"/>
          <a:pathLst>
            <a:path>
              <a:moveTo>
                <a:pt x="0" y="20456"/>
              </a:moveTo>
              <a:lnTo>
                <a:pt x="1331487" y="204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1957539" y="181345"/>
        <a:ext cx="66574" cy="66574"/>
      </dsp:txXfrm>
    </dsp:sp>
    <dsp:sp modelId="{D6518FDF-D2A2-472B-A134-D8EAC537CC0B}">
      <dsp:nvSpPr>
        <dsp:cNvPr id="0" name=""/>
        <dsp:cNvSpPr/>
      </dsp:nvSpPr>
      <dsp:spPr>
        <a:xfrm>
          <a:off x="2656570" y="0"/>
          <a:ext cx="1325082" cy="42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선형 구조</a:t>
          </a:r>
        </a:p>
      </dsp:txBody>
      <dsp:txXfrm>
        <a:off x="2669143" y="12573"/>
        <a:ext cx="1299936" cy="404119"/>
      </dsp:txXfrm>
    </dsp:sp>
    <dsp:sp modelId="{34BC432C-1394-4BFF-97B4-0CD0C78ADBCE}">
      <dsp:nvSpPr>
        <dsp:cNvPr id="0" name=""/>
        <dsp:cNvSpPr/>
      </dsp:nvSpPr>
      <dsp:spPr>
        <a:xfrm rot="277">
          <a:off x="3981653" y="194230"/>
          <a:ext cx="1360763" cy="40913"/>
        </a:xfrm>
        <a:custGeom>
          <a:avLst/>
          <a:gdLst/>
          <a:ahLst/>
          <a:cxnLst/>
          <a:rect l="0" t="0" r="0" b="0"/>
          <a:pathLst>
            <a:path>
              <a:moveTo>
                <a:pt x="0" y="20456"/>
              </a:moveTo>
              <a:lnTo>
                <a:pt x="1360763" y="2045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4628016" y="180668"/>
        <a:ext cx="68038" cy="68038"/>
      </dsp:txXfrm>
    </dsp:sp>
    <dsp:sp modelId="{AB3542FD-9FB8-4E61-BBE4-A11C93EC5109}">
      <dsp:nvSpPr>
        <dsp:cNvPr id="0" name=""/>
        <dsp:cNvSpPr/>
      </dsp:nvSpPr>
      <dsp:spPr>
        <a:xfrm>
          <a:off x="5342417" y="109"/>
          <a:ext cx="1325082" cy="42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리스트</a:t>
          </a:r>
          <a:r>
            <a:rPr lang="en-US" altLang="ko-KR" sz="1500" kern="1200"/>
            <a:t>(List)</a:t>
          </a:r>
          <a:endParaRPr lang="ko-KR" altLang="en-US" sz="1500" kern="1200"/>
        </a:p>
      </dsp:txBody>
      <dsp:txXfrm>
        <a:off x="5354990" y="12682"/>
        <a:ext cx="1299936" cy="404119"/>
      </dsp:txXfrm>
    </dsp:sp>
    <dsp:sp modelId="{0AE3493E-B237-48BE-8802-7EE2CCB734A7}">
      <dsp:nvSpPr>
        <dsp:cNvPr id="0" name=""/>
        <dsp:cNvSpPr/>
      </dsp:nvSpPr>
      <dsp:spPr>
        <a:xfrm rot="1288302">
          <a:off x="3930912" y="461797"/>
          <a:ext cx="1462245" cy="40913"/>
        </a:xfrm>
        <a:custGeom>
          <a:avLst/>
          <a:gdLst/>
          <a:ahLst/>
          <a:cxnLst/>
          <a:rect l="0" t="0" r="0" b="0"/>
          <a:pathLst>
            <a:path>
              <a:moveTo>
                <a:pt x="0" y="20456"/>
              </a:moveTo>
              <a:lnTo>
                <a:pt x="1462245" y="2045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4625479" y="445697"/>
        <a:ext cx="73112" cy="73112"/>
      </dsp:txXfrm>
    </dsp:sp>
    <dsp:sp modelId="{C4B38B13-B360-4EA1-A8FA-8FEE9F2F3425}">
      <dsp:nvSpPr>
        <dsp:cNvPr id="0" name=""/>
        <dsp:cNvSpPr/>
      </dsp:nvSpPr>
      <dsp:spPr>
        <a:xfrm>
          <a:off x="5342417" y="535242"/>
          <a:ext cx="1325082" cy="42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스택</a:t>
          </a:r>
          <a:r>
            <a:rPr lang="en-US" altLang="ko-KR" sz="1500" kern="1200"/>
            <a:t>(Stack)</a:t>
          </a:r>
          <a:endParaRPr lang="ko-KR" altLang="en-US" sz="1500" kern="1200"/>
        </a:p>
      </dsp:txBody>
      <dsp:txXfrm>
        <a:off x="5354990" y="547815"/>
        <a:ext cx="1299936" cy="404119"/>
      </dsp:txXfrm>
    </dsp:sp>
    <dsp:sp modelId="{4BA56E2B-BC6B-4966-8B57-F04C3E3CD486}">
      <dsp:nvSpPr>
        <dsp:cNvPr id="0" name=""/>
        <dsp:cNvSpPr/>
      </dsp:nvSpPr>
      <dsp:spPr>
        <a:xfrm rot="2291314">
          <a:off x="3796387" y="729364"/>
          <a:ext cx="1731295" cy="40913"/>
        </a:xfrm>
        <a:custGeom>
          <a:avLst/>
          <a:gdLst/>
          <a:ahLst/>
          <a:cxnLst/>
          <a:rect l="0" t="0" r="0" b="0"/>
          <a:pathLst>
            <a:path>
              <a:moveTo>
                <a:pt x="0" y="20456"/>
              </a:moveTo>
              <a:lnTo>
                <a:pt x="1731295" y="2045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4618752" y="706538"/>
        <a:ext cx="86564" cy="86564"/>
      </dsp:txXfrm>
    </dsp:sp>
    <dsp:sp modelId="{44F4EC32-9597-4FDF-9DDB-D6167192F2A3}">
      <dsp:nvSpPr>
        <dsp:cNvPr id="0" name=""/>
        <dsp:cNvSpPr/>
      </dsp:nvSpPr>
      <dsp:spPr>
        <a:xfrm>
          <a:off x="5342417" y="1070375"/>
          <a:ext cx="1325082" cy="42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큐</a:t>
          </a:r>
          <a:r>
            <a:rPr lang="en-US" altLang="ko-KR" sz="1500" kern="1200"/>
            <a:t>(Queue)</a:t>
          </a:r>
          <a:endParaRPr lang="ko-KR" altLang="en-US" sz="1500" kern="1200"/>
        </a:p>
      </dsp:txBody>
      <dsp:txXfrm>
        <a:off x="5354990" y="1082948"/>
        <a:ext cx="1299936" cy="404119"/>
      </dsp:txXfrm>
    </dsp:sp>
    <dsp:sp modelId="{A3E7E6D0-7BB1-4522-A68F-F91240A856AC}">
      <dsp:nvSpPr>
        <dsp:cNvPr id="0" name=""/>
        <dsp:cNvSpPr/>
      </dsp:nvSpPr>
      <dsp:spPr>
        <a:xfrm rot="2983005">
          <a:off x="3609735" y="996930"/>
          <a:ext cx="2104598" cy="40913"/>
        </a:xfrm>
        <a:custGeom>
          <a:avLst/>
          <a:gdLst/>
          <a:ahLst/>
          <a:cxnLst/>
          <a:rect l="0" t="0" r="0" b="0"/>
          <a:pathLst>
            <a:path>
              <a:moveTo>
                <a:pt x="0" y="20456"/>
              </a:moveTo>
              <a:lnTo>
                <a:pt x="2104598" y="2045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4609420" y="964772"/>
        <a:ext cx="105229" cy="105229"/>
      </dsp:txXfrm>
    </dsp:sp>
    <dsp:sp modelId="{56129D3D-7F31-4316-8952-D162155D28EE}">
      <dsp:nvSpPr>
        <dsp:cNvPr id="0" name=""/>
        <dsp:cNvSpPr/>
      </dsp:nvSpPr>
      <dsp:spPr>
        <a:xfrm>
          <a:off x="5342417" y="1605508"/>
          <a:ext cx="1325082" cy="42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데크</a:t>
          </a:r>
          <a:r>
            <a:rPr lang="en-US" altLang="ko-KR" sz="1500" kern="1200"/>
            <a:t>(Dequeue)</a:t>
          </a:r>
          <a:endParaRPr lang="ko-KR" altLang="en-US" sz="1500" kern="1200"/>
        </a:p>
      </dsp:txBody>
      <dsp:txXfrm>
        <a:off x="5354990" y="1618081"/>
        <a:ext cx="1299936" cy="404119"/>
      </dsp:txXfrm>
    </dsp:sp>
    <dsp:sp modelId="{654BB556-E32E-44FA-95E8-10417E3BDAFD}">
      <dsp:nvSpPr>
        <dsp:cNvPr id="0" name=""/>
        <dsp:cNvSpPr/>
      </dsp:nvSpPr>
      <dsp:spPr>
        <a:xfrm rot="2533354">
          <a:off x="1091828" y="798313"/>
          <a:ext cx="1797996" cy="40913"/>
        </a:xfrm>
        <a:custGeom>
          <a:avLst/>
          <a:gdLst/>
          <a:ahLst/>
          <a:cxnLst/>
          <a:rect l="0" t="0" r="0" b="0"/>
          <a:pathLst>
            <a:path>
              <a:moveTo>
                <a:pt x="0" y="20456"/>
              </a:moveTo>
              <a:lnTo>
                <a:pt x="1797996" y="204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1945876" y="773820"/>
        <a:ext cx="89899" cy="89899"/>
      </dsp:txXfrm>
    </dsp:sp>
    <dsp:sp modelId="{40185C67-6D72-4C72-B56D-A94B22EE3B31}">
      <dsp:nvSpPr>
        <dsp:cNvPr id="0" name=""/>
        <dsp:cNvSpPr/>
      </dsp:nvSpPr>
      <dsp:spPr>
        <a:xfrm>
          <a:off x="2656570" y="1208275"/>
          <a:ext cx="1325082" cy="42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비선형 구조</a:t>
          </a:r>
        </a:p>
      </dsp:txBody>
      <dsp:txXfrm>
        <a:off x="2669143" y="1220848"/>
        <a:ext cx="1299936" cy="404119"/>
      </dsp:txXfrm>
    </dsp:sp>
    <dsp:sp modelId="{B2565CAA-F242-4E79-A759-9C7F0B071F40}">
      <dsp:nvSpPr>
        <dsp:cNvPr id="0" name=""/>
        <dsp:cNvSpPr/>
      </dsp:nvSpPr>
      <dsp:spPr>
        <a:xfrm rot="2065087">
          <a:off x="3837264" y="1868634"/>
          <a:ext cx="1649540" cy="40913"/>
        </a:xfrm>
        <a:custGeom>
          <a:avLst/>
          <a:gdLst/>
          <a:ahLst/>
          <a:cxnLst/>
          <a:rect l="0" t="0" r="0" b="0"/>
          <a:pathLst>
            <a:path>
              <a:moveTo>
                <a:pt x="0" y="20456"/>
              </a:moveTo>
              <a:lnTo>
                <a:pt x="1649540" y="2045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4620796" y="1847852"/>
        <a:ext cx="82477" cy="82477"/>
      </dsp:txXfrm>
    </dsp:sp>
    <dsp:sp modelId="{9DDCF226-53B0-42A4-B839-783918CD19B3}">
      <dsp:nvSpPr>
        <dsp:cNvPr id="0" name=""/>
        <dsp:cNvSpPr/>
      </dsp:nvSpPr>
      <dsp:spPr>
        <a:xfrm>
          <a:off x="5342417" y="2140641"/>
          <a:ext cx="1325082" cy="42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트리</a:t>
          </a:r>
          <a:r>
            <a:rPr lang="en-US" altLang="ko-KR" sz="1500" kern="1200"/>
            <a:t>(Tree)</a:t>
          </a:r>
          <a:endParaRPr lang="ko-KR" altLang="en-US" sz="1500" kern="1200"/>
        </a:p>
      </dsp:txBody>
      <dsp:txXfrm>
        <a:off x="5354990" y="2153214"/>
        <a:ext cx="1299936" cy="404119"/>
      </dsp:txXfrm>
    </dsp:sp>
    <dsp:sp modelId="{D5EB195E-DB3E-40BA-B67B-53F068929C4C}">
      <dsp:nvSpPr>
        <dsp:cNvPr id="0" name=""/>
        <dsp:cNvSpPr/>
      </dsp:nvSpPr>
      <dsp:spPr>
        <a:xfrm rot="2829676">
          <a:off x="3661381" y="2136201"/>
          <a:ext cx="2001307" cy="40913"/>
        </a:xfrm>
        <a:custGeom>
          <a:avLst/>
          <a:gdLst/>
          <a:ahLst/>
          <a:cxnLst/>
          <a:rect l="0" t="0" r="0" b="0"/>
          <a:pathLst>
            <a:path>
              <a:moveTo>
                <a:pt x="0" y="20456"/>
              </a:moveTo>
              <a:lnTo>
                <a:pt x="2001307" y="2045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4612002" y="2106625"/>
        <a:ext cx="100065" cy="100065"/>
      </dsp:txXfrm>
    </dsp:sp>
    <dsp:sp modelId="{5652F9B4-E9FC-47A7-BB40-8B7E9ABFCBE4}">
      <dsp:nvSpPr>
        <dsp:cNvPr id="0" name=""/>
        <dsp:cNvSpPr/>
      </dsp:nvSpPr>
      <dsp:spPr>
        <a:xfrm>
          <a:off x="5342417" y="2675775"/>
          <a:ext cx="1325082" cy="42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그래프</a:t>
          </a:r>
          <a:r>
            <a:rPr lang="en-US" altLang="ko-KR" sz="1500" kern="1200"/>
            <a:t>(Graph)</a:t>
          </a:r>
          <a:endParaRPr lang="ko-KR" altLang="en-US" sz="1500" kern="1200"/>
        </a:p>
      </dsp:txBody>
      <dsp:txXfrm>
        <a:off x="5354990" y="2688348"/>
        <a:ext cx="1299936" cy="404119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1C03EBC-B92B-407B-ACF4-7F3C474686F0}">
      <dsp:nvSpPr>
        <dsp:cNvPr id="0" name=""/>
        <dsp:cNvSpPr/>
      </dsp:nvSpPr>
      <dsp:spPr>
        <a:xfrm>
          <a:off x="2269" y="248089"/>
          <a:ext cx="817391" cy="4086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연관된</a:t>
          </a:r>
        </a:p>
      </dsp:txBody>
      <dsp:txXfrm>
        <a:off x="14239" y="260059"/>
        <a:ext cx="793451" cy="384755"/>
      </dsp:txXfrm>
    </dsp:sp>
    <dsp:sp modelId="{F4762301-7D1C-481D-8E52-90F74EF1D716}">
      <dsp:nvSpPr>
        <dsp:cNvPr id="0" name=""/>
        <dsp:cNvSpPr/>
      </dsp:nvSpPr>
      <dsp:spPr>
        <a:xfrm>
          <a:off x="819661" y="411788"/>
          <a:ext cx="326956" cy="81298"/>
        </a:xfrm>
        <a:custGeom>
          <a:avLst/>
          <a:gdLst/>
          <a:ahLst/>
          <a:cxnLst/>
          <a:rect l="0" t="0" r="0" b="0"/>
          <a:pathLst>
            <a:path>
              <a:moveTo>
                <a:pt x="0" y="40649"/>
              </a:moveTo>
              <a:lnTo>
                <a:pt x="326956" y="4064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974966" y="444263"/>
        <a:ext cx="16347" cy="16347"/>
      </dsp:txXfrm>
    </dsp:sp>
    <dsp:sp modelId="{497D3368-3E5C-44B9-B978-4CD51502F0B7}">
      <dsp:nvSpPr>
        <dsp:cNvPr id="0" name=""/>
        <dsp:cNvSpPr/>
      </dsp:nvSpPr>
      <dsp:spPr>
        <a:xfrm>
          <a:off x="1146618" y="248089"/>
          <a:ext cx="817391" cy="4086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데이터를</a:t>
          </a:r>
        </a:p>
      </dsp:txBody>
      <dsp:txXfrm>
        <a:off x="1158588" y="260059"/>
        <a:ext cx="793451" cy="384755"/>
      </dsp:txXfrm>
    </dsp:sp>
    <dsp:sp modelId="{CABA1D8C-4886-4218-9B23-5A597C6EE120}">
      <dsp:nvSpPr>
        <dsp:cNvPr id="0" name=""/>
        <dsp:cNvSpPr/>
      </dsp:nvSpPr>
      <dsp:spPr>
        <a:xfrm>
          <a:off x="1964010" y="411788"/>
          <a:ext cx="326956" cy="81298"/>
        </a:xfrm>
        <a:custGeom>
          <a:avLst/>
          <a:gdLst/>
          <a:ahLst/>
          <a:cxnLst/>
          <a:rect l="0" t="0" r="0" b="0"/>
          <a:pathLst>
            <a:path>
              <a:moveTo>
                <a:pt x="0" y="40649"/>
              </a:moveTo>
              <a:lnTo>
                <a:pt x="326956" y="4064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2119314" y="444263"/>
        <a:ext cx="16347" cy="16347"/>
      </dsp:txXfrm>
    </dsp:sp>
    <dsp:sp modelId="{E35F9C2F-2A61-480B-A384-D74FA43FA871}">
      <dsp:nvSpPr>
        <dsp:cNvPr id="0" name=""/>
        <dsp:cNvSpPr/>
      </dsp:nvSpPr>
      <dsp:spPr>
        <a:xfrm>
          <a:off x="2290967" y="248089"/>
          <a:ext cx="817391" cy="4086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묶어서</a:t>
          </a:r>
        </a:p>
      </dsp:txBody>
      <dsp:txXfrm>
        <a:off x="2302937" y="260059"/>
        <a:ext cx="793451" cy="384755"/>
      </dsp:txXfrm>
    </dsp:sp>
    <dsp:sp modelId="{D8E70ED0-1C5F-4417-9D10-9803FC9CEBDC}">
      <dsp:nvSpPr>
        <dsp:cNvPr id="0" name=""/>
        <dsp:cNvSpPr/>
      </dsp:nvSpPr>
      <dsp:spPr>
        <a:xfrm>
          <a:off x="3108359" y="411788"/>
          <a:ext cx="326956" cy="81298"/>
        </a:xfrm>
        <a:custGeom>
          <a:avLst/>
          <a:gdLst/>
          <a:ahLst/>
          <a:cxnLst/>
          <a:rect l="0" t="0" r="0" b="0"/>
          <a:pathLst>
            <a:path>
              <a:moveTo>
                <a:pt x="0" y="40649"/>
              </a:moveTo>
              <a:lnTo>
                <a:pt x="326956" y="4064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263663" y="444263"/>
        <a:ext cx="16347" cy="16347"/>
      </dsp:txXfrm>
    </dsp:sp>
    <dsp:sp modelId="{9024F2A7-F8BA-4F96-9DEC-D78A2510640C}">
      <dsp:nvSpPr>
        <dsp:cNvPr id="0" name=""/>
        <dsp:cNvSpPr/>
      </dsp:nvSpPr>
      <dsp:spPr>
        <a:xfrm>
          <a:off x="3435315" y="248089"/>
          <a:ext cx="817391" cy="4086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500" kern="1200"/>
            <a:t>관리</a:t>
          </a:r>
        </a:p>
      </dsp:txBody>
      <dsp:txXfrm>
        <a:off x="3447285" y="260059"/>
        <a:ext cx="793451" cy="384755"/>
      </dsp:txXfrm>
    </dsp:sp>
    <dsp:sp modelId="{130971FB-ED2E-425E-8899-370AED5B527B}">
      <dsp:nvSpPr>
        <dsp:cNvPr id="0" name=""/>
        <dsp:cNvSpPr/>
      </dsp:nvSpPr>
      <dsp:spPr>
        <a:xfrm>
          <a:off x="4252707" y="411788"/>
          <a:ext cx="326956" cy="81298"/>
        </a:xfrm>
        <a:custGeom>
          <a:avLst/>
          <a:gdLst/>
          <a:ahLst/>
          <a:cxnLst/>
          <a:rect l="0" t="0" r="0" b="0"/>
          <a:pathLst>
            <a:path>
              <a:moveTo>
                <a:pt x="0" y="40649"/>
              </a:moveTo>
              <a:lnTo>
                <a:pt x="326956" y="4064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4408012" y="444263"/>
        <a:ext cx="16347" cy="16347"/>
      </dsp:txXfrm>
    </dsp:sp>
    <dsp:sp modelId="{B31ED7C8-EB02-4492-A3BB-D82BF95EDA38}">
      <dsp:nvSpPr>
        <dsp:cNvPr id="0" name=""/>
        <dsp:cNvSpPr/>
      </dsp:nvSpPr>
      <dsp:spPr>
        <a:xfrm>
          <a:off x="4579664" y="248089"/>
          <a:ext cx="817391" cy="4086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500" kern="1200"/>
        </a:p>
      </dsp:txBody>
      <dsp:txXfrm>
        <a:off x="4591634" y="260059"/>
        <a:ext cx="793451" cy="384755"/>
      </dsp:txXfrm>
    </dsp:sp>
    <dsp:sp modelId="{B67F4482-AB74-41F5-BF90-2E7F1CC2E5F7}">
      <dsp:nvSpPr>
        <dsp:cNvPr id="0" name=""/>
        <dsp:cNvSpPr/>
      </dsp:nvSpPr>
      <dsp:spPr>
        <a:xfrm>
          <a:off x="5397056" y="411788"/>
          <a:ext cx="326956" cy="81298"/>
        </a:xfrm>
        <a:custGeom>
          <a:avLst/>
          <a:gdLst/>
          <a:ahLst/>
          <a:cxnLst/>
          <a:rect l="0" t="0" r="0" b="0"/>
          <a:pathLst>
            <a:path>
              <a:moveTo>
                <a:pt x="0" y="40649"/>
              </a:moveTo>
              <a:lnTo>
                <a:pt x="326956" y="4064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5552361" y="444263"/>
        <a:ext cx="16347" cy="16347"/>
      </dsp:txXfrm>
    </dsp:sp>
    <dsp:sp modelId="{93DF908B-2C40-41A6-8F82-C5FAFA110703}">
      <dsp:nvSpPr>
        <dsp:cNvPr id="0" name=""/>
        <dsp:cNvSpPr/>
      </dsp:nvSpPr>
      <dsp:spPr>
        <a:xfrm>
          <a:off x="5724013" y="248089"/>
          <a:ext cx="817391" cy="4086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500" kern="1200"/>
        </a:p>
      </dsp:txBody>
      <dsp:txXfrm>
        <a:off x="5735983" y="260059"/>
        <a:ext cx="793451" cy="384755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5547C41-5848-4B13-857D-1323DC36AED8}">
      <dsp:nvSpPr>
        <dsp:cNvPr id="0" name=""/>
        <dsp:cNvSpPr/>
      </dsp:nvSpPr>
      <dsp:spPr>
        <a:xfrm>
          <a:off x="3706" y="462310"/>
          <a:ext cx="1280275" cy="43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/>
            <a:t>1. </a:t>
          </a:r>
          <a:r>
            <a:rPr lang="ko-KR" altLang="en-US" sz="900" kern="1200"/>
            <a:t>라면의 상태변화</a:t>
          </a:r>
        </a:p>
      </dsp:txBody>
      <dsp:txXfrm>
        <a:off x="16572" y="475176"/>
        <a:ext cx="1254543" cy="413533"/>
      </dsp:txXfrm>
    </dsp:sp>
    <dsp:sp modelId="{9AD6D59A-DB9F-4844-9F41-BCC9D69DDAFB}">
      <dsp:nvSpPr>
        <dsp:cNvPr id="0" name=""/>
        <dsp:cNvSpPr/>
      </dsp:nvSpPr>
      <dsp:spPr>
        <a:xfrm>
          <a:off x="1283982" y="643666"/>
          <a:ext cx="522833" cy="76552"/>
        </a:xfrm>
        <a:custGeom>
          <a:avLst/>
          <a:gdLst/>
          <a:ahLst/>
          <a:cxnLst/>
          <a:rect l="0" t="0" r="0" b="0"/>
          <a:pathLst>
            <a:path>
              <a:moveTo>
                <a:pt x="0" y="38276"/>
              </a:moveTo>
              <a:lnTo>
                <a:pt x="522833" y="3827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1532327" y="668872"/>
        <a:ext cx="26141" cy="26141"/>
      </dsp:txXfrm>
    </dsp:sp>
    <dsp:sp modelId="{85C148D9-82E8-4D8A-AD2E-CA0831E88FE1}">
      <dsp:nvSpPr>
        <dsp:cNvPr id="0" name=""/>
        <dsp:cNvSpPr/>
      </dsp:nvSpPr>
      <dsp:spPr>
        <a:xfrm>
          <a:off x="1806815" y="462310"/>
          <a:ext cx="675526" cy="439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밀봉상태</a:t>
          </a:r>
        </a:p>
      </dsp:txBody>
      <dsp:txXfrm>
        <a:off x="1819681" y="475176"/>
        <a:ext cx="649794" cy="413533"/>
      </dsp:txXfrm>
    </dsp:sp>
    <dsp:sp modelId="{EE680901-4009-4A8E-8E99-D8031BE87853}">
      <dsp:nvSpPr>
        <dsp:cNvPr id="0" name=""/>
        <dsp:cNvSpPr/>
      </dsp:nvSpPr>
      <dsp:spPr>
        <a:xfrm rot="20202234">
          <a:off x="2459138" y="531104"/>
          <a:ext cx="569241" cy="76552"/>
        </a:xfrm>
        <a:custGeom>
          <a:avLst/>
          <a:gdLst/>
          <a:ahLst/>
          <a:cxnLst/>
          <a:rect l="0" t="0" r="0" b="0"/>
          <a:pathLst>
            <a:path>
              <a:moveTo>
                <a:pt x="0" y="38276"/>
              </a:moveTo>
              <a:lnTo>
                <a:pt x="569241" y="3827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2729527" y="555149"/>
        <a:ext cx="28462" cy="28462"/>
      </dsp:txXfrm>
    </dsp:sp>
    <dsp:sp modelId="{56B34F4F-D7BB-4C24-91AD-776DA23303CF}">
      <dsp:nvSpPr>
        <dsp:cNvPr id="0" name=""/>
        <dsp:cNvSpPr/>
      </dsp:nvSpPr>
      <dsp:spPr>
        <a:xfrm>
          <a:off x="3005175" y="276900"/>
          <a:ext cx="908645" cy="35983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/>
            <a:t>5. </a:t>
          </a:r>
          <a:r>
            <a:rPr lang="ko-KR" altLang="en-US" sz="900" kern="1200"/>
            <a:t>생라면 먹기</a:t>
          </a:r>
        </a:p>
      </dsp:txBody>
      <dsp:txXfrm>
        <a:off x="3015714" y="287439"/>
        <a:ext cx="887567" cy="338755"/>
      </dsp:txXfrm>
    </dsp:sp>
    <dsp:sp modelId="{28158737-C3F5-4EB2-97F3-B0A4E1E45C94}">
      <dsp:nvSpPr>
        <dsp:cNvPr id="0" name=""/>
        <dsp:cNvSpPr/>
      </dsp:nvSpPr>
      <dsp:spPr>
        <a:xfrm rot="1418827">
          <a:off x="2458379" y="758132"/>
          <a:ext cx="570758" cy="76552"/>
        </a:xfrm>
        <a:custGeom>
          <a:avLst/>
          <a:gdLst/>
          <a:ahLst/>
          <a:cxnLst/>
          <a:rect l="0" t="0" r="0" b="0"/>
          <a:pathLst>
            <a:path>
              <a:moveTo>
                <a:pt x="0" y="38276"/>
              </a:moveTo>
              <a:lnTo>
                <a:pt x="570758" y="3827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2729490" y="782140"/>
        <a:ext cx="28537" cy="28537"/>
      </dsp:txXfrm>
    </dsp:sp>
    <dsp:sp modelId="{080D2469-82FA-43E2-BD05-026EA30917C9}">
      <dsp:nvSpPr>
        <dsp:cNvPr id="0" name=""/>
        <dsp:cNvSpPr/>
      </dsp:nvSpPr>
      <dsp:spPr>
        <a:xfrm>
          <a:off x="3005175" y="734765"/>
          <a:ext cx="668154" cy="3522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개봉상태</a:t>
          </a:r>
        </a:p>
      </dsp:txBody>
      <dsp:txXfrm>
        <a:off x="3015491" y="745081"/>
        <a:ext cx="647522" cy="331587"/>
      </dsp:txXfrm>
    </dsp:sp>
    <dsp:sp modelId="{3BE30FE0-FFE3-4329-8262-4C900B882CAA}">
      <dsp:nvSpPr>
        <dsp:cNvPr id="0" name=""/>
        <dsp:cNvSpPr/>
      </dsp:nvSpPr>
      <dsp:spPr>
        <a:xfrm>
          <a:off x="3673330" y="872599"/>
          <a:ext cx="522833" cy="76552"/>
        </a:xfrm>
        <a:custGeom>
          <a:avLst/>
          <a:gdLst/>
          <a:ahLst/>
          <a:cxnLst/>
          <a:rect l="0" t="0" r="0" b="0"/>
          <a:pathLst>
            <a:path>
              <a:moveTo>
                <a:pt x="0" y="38276"/>
              </a:moveTo>
              <a:lnTo>
                <a:pt x="522833" y="3827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3921676" y="897804"/>
        <a:ext cx="26141" cy="26141"/>
      </dsp:txXfrm>
    </dsp:sp>
    <dsp:sp modelId="{F1823DE6-BA9D-46F9-AA29-FC9D332ADDD6}">
      <dsp:nvSpPr>
        <dsp:cNvPr id="0" name=""/>
        <dsp:cNvSpPr/>
      </dsp:nvSpPr>
      <dsp:spPr>
        <a:xfrm>
          <a:off x="4196164" y="737464"/>
          <a:ext cx="731692" cy="3468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조리 상태</a:t>
          </a:r>
        </a:p>
      </dsp:txBody>
      <dsp:txXfrm>
        <a:off x="4206322" y="747622"/>
        <a:ext cx="711376" cy="326505"/>
      </dsp:txXfrm>
    </dsp:sp>
    <dsp:sp modelId="{5E76F98C-00A0-40E8-8AB0-7205302CFC47}">
      <dsp:nvSpPr>
        <dsp:cNvPr id="0" name=""/>
        <dsp:cNvSpPr/>
      </dsp:nvSpPr>
      <dsp:spPr>
        <a:xfrm rot="18212403">
          <a:off x="4765843" y="570826"/>
          <a:ext cx="724110" cy="76552"/>
        </a:xfrm>
        <a:custGeom>
          <a:avLst/>
          <a:gdLst/>
          <a:ahLst/>
          <a:cxnLst/>
          <a:rect l="0" t="0" r="0" b="0"/>
          <a:pathLst>
            <a:path>
              <a:moveTo>
                <a:pt x="0" y="38276"/>
              </a:moveTo>
              <a:lnTo>
                <a:pt x="724110" y="3827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5109796" y="590999"/>
        <a:ext cx="36205" cy="36205"/>
      </dsp:txXfrm>
    </dsp:sp>
    <dsp:sp modelId="{4C6C6CD4-ABC9-4BB7-B54D-4CBCD27ACD76}">
      <dsp:nvSpPr>
        <dsp:cNvPr id="0" name=""/>
        <dsp:cNvSpPr/>
      </dsp:nvSpPr>
      <dsp:spPr>
        <a:xfrm>
          <a:off x="5327941" y="143673"/>
          <a:ext cx="1307083" cy="32731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/>
            <a:t>4. </a:t>
          </a:r>
          <a:r>
            <a:rPr lang="ko-KR" altLang="en-US" sz="900" kern="1200"/>
            <a:t>분식집에서 사먹기</a:t>
          </a:r>
        </a:p>
      </dsp:txBody>
      <dsp:txXfrm>
        <a:off x="5337528" y="153260"/>
        <a:ext cx="1287909" cy="308139"/>
      </dsp:txXfrm>
    </dsp:sp>
    <dsp:sp modelId="{C5806D71-22BA-4385-AB96-21FDBAECF527}">
      <dsp:nvSpPr>
        <dsp:cNvPr id="0" name=""/>
        <dsp:cNvSpPr/>
      </dsp:nvSpPr>
      <dsp:spPr>
        <a:xfrm rot="1328097">
          <a:off x="4907056" y="978935"/>
          <a:ext cx="564432" cy="76552"/>
        </a:xfrm>
        <a:custGeom>
          <a:avLst/>
          <a:gdLst/>
          <a:ahLst/>
          <a:cxnLst/>
          <a:rect l="0" t="0" r="0" b="0"/>
          <a:pathLst>
            <a:path>
              <a:moveTo>
                <a:pt x="0" y="38276"/>
              </a:moveTo>
              <a:lnTo>
                <a:pt x="564432" y="3827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500" kern="1200"/>
        </a:p>
      </dsp:txBody>
      <dsp:txXfrm>
        <a:off x="5175162" y="1003100"/>
        <a:ext cx="28221" cy="28221"/>
      </dsp:txXfrm>
    </dsp:sp>
    <dsp:sp modelId="{EBC02BB4-7B52-4D90-B47F-DD131493AF5E}">
      <dsp:nvSpPr>
        <dsp:cNvPr id="0" name=""/>
        <dsp:cNvSpPr/>
      </dsp:nvSpPr>
      <dsp:spPr>
        <a:xfrm>
          <a:off x="5450689" y="987310"/>
          <a:ext cx="838180" cy="2724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/>
            <a:t>2. </a:t>
          </a:r>
          <a:r>
            <a:rPr lang="ko-KR" altLang="en-US" sz="900" kern="1200"/>
            <a:t>맛 좋은 라면</a:t>
          </a:r>
        </a:p>
      </dsp:txBody>
      <dsp:txXfrm>
        <a:off x="5458669" y="995290"/>
        <a:ext cx="822220" cy="25651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yramid1">
  <dgm:title val=""/>
  <dgm:desc val=""/>
  <dgm:catLst>
    <dgm:cat type="pyramid" pri="1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pyra">
          <dgm:param type="linDir" val="fromB"/>
          <dgm:param type="txDir" val="fromT"/>
          <dgm:param type="pyraAcctPos" val="aft"/>
          <dgm:param type="pyraAcctTxMar" val="step"/>
          <dgm:param type="pyraAcctBkgdNode" val="acctBkgd"/>
          <dgm:param type="pyraAcctTxNode" val="acctTx"/>
          <dgm:param type="pyraLvlNode" val="level"/>
        </dgm:alg>
      </dgm:if>
      <dgm:else name="Name3">
        <dgm:alg type="pyra">
          <dgm:param type="linDir" val="fromB"/>
          <dgm:param type="txDir" val="fromT"/>
          <dgm:param type="pyraAcctPos" val="bef"/>
          <dgm:param type="pyraAcctTxMar" val="step"/>
          <dgm:param type="pyraAcctBkgdNode" val="acctBkgd"/>
          <dgm:param type="pyraAcctTxNode" val="acctTx"/>
          <dgm:param type="pyraLvlNode" val="level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root des" ptType="all node" func="maxDepth" op="gte" val="2">
        <dgm:constrLst>
          <dgm:constr type="primFontSz" for="des" forName="levelTx" op="equ"/>
          <dgm:constr type="secFontSz" for="des" forName="acctTx" op="equ"/>
          <dgm:constr type="pyraAcctRatio" val="0.32"/>
        </dgm:constrLst>
      </dgm:if>
      <dgm:else name="Name6">
        <dgm:constrLst>
          <dgm:constr type="primFontSz" for="des" forName="levelTx" op="equ"/>
          <dgm:constr type="secFontSz" for="des" forName="acctTx" op="equ"/>
          <dgm:constr type="pyraAcctRatio"/>
        </dgm:constrLst>
      </dgm:else>
    </dgm:choose>
    <dgm:ruleLst/>
    <dgm:forEach name="Name7" axis="ch" ptType="node">
      <dgm:layoutNode name="Name8">
        <dgm:alg type="composite">
          <dgm:param type="horzAlign" val="none"/>
        </dgm:alg>
        <dgm:shape xmlns:r="http://schemas.openxmlformats.org/officeDocument/2006/relationships" r:blip="">
          <dgm:adjLst/>
        </dgm:shape>
        <dgm:presOf/>
        <dgm:choose name="Name9">
          <dgm:if name="Name10" axis="self" ptType="node" func="pos" op="equ" val="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/>
              <dgm:constr type="h" for="ch" forName="levelTx" refType="h" refFor="ch" refForName="level"/>
            </dgm:constrLst>
          </dgm:if>
          <dgm:else name="Name1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 fact="0.65"/>
              <dgm:constr type="h" for="ch" forName="levelTx" refType="h" refFor="ch" refForName="level"/>
            </dgm:constrLst>
          </dgm:else>
        </dgm:choose>
        <dgm:ruleLst/>
        <dgm:choose name="Name12">
          <dgm:if name="Name13" axis="ch" ptType="node" func="cnt" op="gte" val="1">
            <dgm:layoutNode name="acctBkgd" styleLbl="alignAcc1">
              <dgm:alg type="sp"/>
              <dgm:shape xmlns:r="http://schemas.openxmlformats.org/officeDocument/2006/relationships" type="nonIsoscelesTrapezoid" r:blip="">
                <dgm:adjLst/>
              </dgm:shape>
              <dgm:presOf axis="des" ptType="node"/>
              <dgm:constrLst/>
              <dgm:ruleLst/>
            </dgm:layoutNode>
            <dgm:layoutNode name="acctTx" styleLbl="alignAcc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type="nonIsoscelesTrapezoid" r:blip="" hideGeom="1">
                <dgm:adjLst/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3"/>
                <dgm:constr type="bMarg" refType="secFontSz" fact="0.3"/>
                <dgm:constr type="lMarg" refType="secFontSz" fact="0.3"/>
                <dgm:constr type="rMarg" refType="secFontSz" fact="0.3"/>
              </dgm:constrLst>
              <dgm:ruleLst>
                <dgm:rule type="secFontSz" val="5" fact="NaN" max="NaN"/>
              </dgm:ruleLst>
            </dgm:layoutNode>
          </dgm:if>
          <dgm:else name="Name14"/>
        </dgm:choose>
        <dgm:layoutNode name="level">
          <dgm:varLst>
            <dgm:chMax val="1"/>
            <dgm:bulletEnabled val="1"/>
          </dgm:varLst>
          <dgm:alg type="sp"/>
          <dgm:shape xmlns:r="http://schemas.openxmlformats.org/officeDocument/2006/relationships" type="trapezoid" r:blip="">
            <dgm:adjLst/>
          </dgm:shape>
          <dgm:presOf axis="self"/>
          <dgm:constrLst>
            <dgm:constr type="h" val="500"/>
            <dgm:constr type="w" val="1"/>
          </dgm:constrLst>
          <dgm:ruleLst/>
        </dgm:layoutNode>
        <dgm:layoutNode name="levelTx" styleLbl="revTx">
          <dgm:varLst>
            <dgm:chMax val="1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layoutNode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yramid1">
  <dgm:title val=""/>
  <dgm:desc val=""/>
  <dgm:catLst>
    <dgm:cat type="pyramid" pri="1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pyra">
          <dgm:param type="linDir" val="fromB"/>
          <dgm:param type="txDir" val="fromT"/>
          <dgm:param type="pyraAcctPos" val="aft"/>
          <dgm:param type="pyraAcctTxMar" val="step"/>
          <dgm:param type="pyraAcctBkgdNode" val="acctBkgd"/>
          <dgm:param type="pyraAcctTxNode" val="acctTx"/>
          <dgm:param type="pyraLvlNode" val="level"/>
        </dgm:alg>
      </dgm:if>
      <dgm:else name="Name3">
        <dgm:alg type="pyra">
          <dgm:param type="linDir" val="fromB"/>
          <dgm:param type="txDir" val="fromT"/>
          <dgm:param type="pyraAcctPos" val="bef"/>
          <dgm:param type="pyraAcctTxMar" val="step"/>
          <dgm:param type="pyraAcctBkgdNode" val="acctBkgd"/>
          <dgm:param type="pyraAcctTxNode" val="acctTx"/>
          <dgm:param type="pyraLvlNode" val="level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root des" ptType="all node" func="maxDepth" op="gte" val="2">
        <dgm:constrLst>
          <dgm:constr type="primFontSz" for="des" forName="levelTx" op="equ"/>
          <dgm:constr type="secFontSz" for="des" forName="acctTx" op="equ"/>
          <dgm:constr type="pyraAcctRatio" val="0.32"/>
        </dgm:constrLst>
      </dgm:if>
      <dgm:else name="Name6">
        <dgm:constrLst>
          <dgm:constr type="primFontSz" for="des" forName="levelTx" op="equ"/>
          <dgm:constr type="secFontSz" for="des" forName="acctTx" op="equ"/>
          <dgm:constr type="pyraAcctRatio"/>
        </dgm:constrLst>
      </dgm:else>
    </dgm:choose>
    <dgm:ruleLst/>
    <dgm:forEach name="Name7" axis="ch" ptType="node">
      <dgm:layoutNode name="Name8">
        <dgm:alg type="composite">
          <dgm:param type="horzAlign" val="none"/>
        </dgm:alg>
        <dgm:shape xmlns:r="http://schemas.openxmlformats.org/officeDocument/2006/relationships" r:blip="">
          <dgm:adjLst/>
        </dgm:shape>
        <dgm:presOf/>
        <dgm:choose name="Name9">
          <dgm:if name="Name10" axis="self" ptType="node" func="pos" op="equ" val="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/>
              <dgm:constr type="h" for="ch" forName="levelTx" refType="h" refFor="ch" refForName="level"/>
            </dgm:constrLst>
          </dgm:if>
          <dgm:else name="Name1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 fact="0.65"/>
              <dgm:constr type="h" for="ch" forName="levelTx" refType="h" refFor="ch" refForName="level"/>
            </dgm:constrLst>
          </dgm:else>
        </dgm:choose>
        <dgm:ruleLst/>
        <dgm:choose name="Name12">
          <dgm:if name="Name13" axis="ch" ptType="node" func="cnt" op="gte" val="1">
            <dgm:layoutNode name="acctBkgd" styleLbl="alignAcc1">
              <dgm:alg type="sp"/>
              <dgm:shape xmlns:r="http://schemas.openxmlformats.org/officeDocument/2006/relationships" type="nonIsoscelesTrapezoid" r:blip="">
                <dgm:adjLst/>
              </dgm:shape>
              <dgm:presOf axis="des" ptType="node"/>
              <dgm:constrLst/>
              <dgm:ruleLst/>
            </dgm:layoutNode>
            <dgm:layoutNode name="acctTx" styleLbl="alignAcc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type="nonIsoscelesTrapezoid" r:blip="" hideGeom="1">
                <dgm:adjLst/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3"/>
                <dgm:constr type="bMarg" refType="secFontSz" fact="0.3"/>
                <dgm:constr type="lMarg" refType="secFontSz" fact="0.3"/>
                <dgm:constr type="rMarg" refType="secFontSz" fact="0.3"/>
              </dgm:constrLst>
              <dgm:ruleLst>
                <dgm:rule type="secFontSz" val="5" fact="NaN" max="NaN"/>
              </dgm:ruleLst>
            </dgm:layoutNode>
          </dgm:if>
          <dgm:else name="Name14"/>
        </dgm:choose>
        <dgm:layoutNode name="level">
          <dgm:varLst>
            <dgm:chMax val="1"/>
            <dgm:bulletEnabled val="1"/>
          </dgm:varLst>
          <dgm:alg type="sp"/>
          <dgm:shape xmlns:r="http://schemas.openxmlformats.org/officeDocument/2006/relationships" type="trapezoid" r:blip="">
            <dgm:adjLst/>
          </dgm:shape>
          <dgm:presOf axis="self"/>
          <dgm:constrLst>
            <dgm:constr type="h" val="500"/>
            <dgm:constr type="w" val="1"/>
          </dgm:constrLst>
          <dgm:ruleLst/>
        </dgm:layoutNode>
        <dgm:layoutNode name="levelTx" styleLbl="revTx">
          <dgm:varLst>
            <dgm:chMax val="1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CF38EB-7AD5-4503-BEC4-13AD752B59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6948</TotalTime>
  <Pages>266</Pages>
  <Words>25308</Words>
  <Characters>144257</Characters>
  <Application>Microsoft Office Word</Application>
  <DocSecurity>0</DocSecurity>
  <Lines>1202</Lines>
  <Paragraphs>338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KGA_28</dc:creator>
  <cp:keywords/>
  <dc:description/>
  <cp:lastModifiedBy>KGA_21</cp:lastModifiedBy>
  <cp:revision>297</cp:revision>
  <dcterms:created xsi:type="dcterms:W3CDTF">2020-05-25T06:25:00Z</dcterms:created>
  <dcterms:modified xsi:type="dcterms:W3CDTF">2020-07-09T08:42:00Z</dcterms:modified>
</cp:coreProperties>
</file>